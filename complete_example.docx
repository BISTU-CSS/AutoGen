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numbering+xml" PartName="/word/numbering.xml"/>
  <Override ContentType="application/vnd.openxmlformats-officedocument.wordprocessingml.people+xml" PartName="/word/people.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8DAD11" w14:textId="361D12A7" w:rsidR="00CD0DEB" w:rsidRDefault="00CD0DEB" w:rsidP="00860DA4">
      <w:pPr>
        <w:pStyle w:val="-1"/>
      </w:pPr>
    </w:p>
    <w:p w14:paraId="1461662A" w14:textId="77777777" w:rsidR="007554F8" w:rsidRDefault="007554F8" w:rsidP="00860DA4">
      <w:pPr>
        <w:pStyle w:val="-1"/>
      </w:pPr>
    </w:p>
    <w:p w14:paraId="02A7CCA2" w14:textId="77777777" w:rsidR="00CD0DEB" w:rsidRDefault="00CD0DEB" w:rsidP="00860DA4">
      <w:pPr>
        <w:pStyle w:val="-1"/>
      </w:pPr>
    </w:p>
    <w:p w14:paraId="20F69B12" w14:textId="77777777" w:rsidR="00CD0DEB" w:rsidRDefault="00CD0DEB" w:rsidP="00860DA4">
      <w:pPr>
        <w:pStyle w:val="-1"/>
      </w:pPr>
    </w:p>
    <w:p w14:paraId="3DD39AB7" w14:textId="5019E691" w:rsidR="00CD0DEB" w:rsidRPr="00AF40D6" w:rsidRDefault="00FC6BED" w:rsidP="00AF40D6">
      <w:pPr>
        <w:pStyle w:val="ae"/>
      </w:pPr>
      <w:r w:rsidRPr="00FC6BED">
        <w:t>最终版测试</w:t>
      </w:r>
      <w:bookmarkStart w:id="0" w:name="_GoBack"/>
      <w:bookmarkEnd w:id="0"/>
      <w:r w:rsidR="002E3E40">
        <w:rPr>
          <w:rFonts w:hint="eastAsia"/>
        </w:rPr>
        <w:t>系统</w:t>
      </w:r>
    </w:p>
    <w:p w14:paraId="6C843FC3" w14:textId="7AF329DA" w:rsidR="003C3D60" w:rsidRPr="00AF40D6" w:rsidRDefault="00CD0DEB" w:rsidP="00AF40D6">
      <w:pPr>
        <w:pStyle w:val="ae"/>
      </w:pPr>
      <w:r w:rsidRPr="00AF40D6">
        <w:rPr>
          <w:rFonts w:hint="eastAsia"/>
        </w:rPr>
        <w:t>密码应用方案</w:t>
      </w:r>
    </w:p>
    <w:p w14:paraId="5D9991F8" w14:textId="6781C802" w:rsidR="001E154E" w:rsidRDefault="001E154E" w:rsidP="00860DA4">
      <w:pPr>
        <w:pStyle w:val="-1"/>
      </w:pPr>
    </w:p>
    <w:p w14:paraId="78E2EAA9" w14:textId="43BEDCFE" w:rsidR="001E154E" w:rsidRDefault="001E154E" w:rsidP="00860DA4">
      <w:pPr>
        <w:pStyle w:val="-1"/>
      </w:pPr>
    </w:p>
    <w:p w14:paraId="0C30C3E9" w14:textId="45D867A2" w:rsidR="007554F8" w:rsidRDefault="007554F8" w:rsidP="00860DA4">
      <w:pPr>
        <w:pStyle w:val="-1"/>
      </w:pPr>
    </w:p>
    <w:p w14:paraId="1A0C8F37" w14:textId="6EDEF0E4" w:rsidR="007554F8" w:rsidRDefault="007554F8" w:rsidP="00860DA4">
      <w:pPr>
        <w:pStyle w:val="-1"/>
      </w:pPr>
    </w:p>
    <w:p w14:paraId="79CC58B4" w14:textId="2F73F797" w:rsidR="007554F8" w:rsidRDefault="007554F8" w:rsidP="00860DA4">
      <w:pPr>
        <w:pStyle w:val="-1"/>
      </w:pPr>
    </w:p>
    <w:p w14:paraId="6503FE9B" w14:textId="77777777" w:rsidR="007554F8" w:rsidRDefault="007554F8" w:rsidP="00860DA4">
      <w:pPr>
        <w:pStyle w:val="-1"/>
      </w:pPr>
    </w:p>
    <w:p w14:paraId="781F4931" w14:textId="6D8DDD3B" w:rsidR="007554F8" w:rsidRPr="007554F8" w:rsidRDefault="007554F8" w:rsidP="00860DA4">
      <w:pPr>
        <w:pStyle w:val="-1"/>
      </w:pPr>
      <w:r w:rsidRPr="007554F8">
        <w:rPr>
          <w:rFonts w:hint="eastAsia"/>
        </w:rPr>
        <w:t>项目建设单位：</w:t>
      </w:r>
    </w:p>
    <w:p w14:paraId="57EDDD64" w14:textId="0DD9ECC2" w:rsidR="00A04901" w:rsidRDefault="007554F8" w:rsidP="00860DA4">
      <w:pPr>
        <w:pStyle w:val="-1"/>
      </w:pPr>
      <w:r w:rsidRPr="007554F8">
        <w:rPr>
          <w:rFonts w:hint="eastAsia"/>
        </w:rPr>
        <w:t>编制日期：</w:t>
      </w:r>
      <w:r w:rsidR="000A3AAC" w:rsidRPr="007554F8" w:rsidDel="000A3AAC">
        <w:t xml:space="preserve"> </w:t>
      </w:r>
    </w:p>
    <w:p w14:paraId="06517861" w14:textId="77777777" w:rsidR="00A04901" w:rsidDel="00860DA4" w:rsidRDefault="00A04901" w:rsidP="00860DA4">
      <w:pPr>
        <w:pStyle w:val="-1"/>
        <w:rPr>
          <w:del w:id="1" w:author="贾 红豆" w:date="2022-05-31T18:19:00Z"/>
        </w:rPr>
      </w:pPr>
    </w:p>
    <w:p w14:paraId="1F182EAF" w14:textId="53F55883" w:rsidR="006A492A" w:rsidRPr="006A492A" w:rsidRDefault="006A492A" w:rsidP="00860DA4">
      <w:pPr>
        <w:pStyle w:val="-1"/>
        <w:sectPr w:rsidR="006A492A" w:rsidRPr="006A492A" w:rsidSect="005566B5">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418" w:header="851" w:footer="851" w:gutter="0"/>
          <w:pgNumType w:fmt="upperRoman" w:start="1"/>
          <w:cols w:space="425"/>
          <w:docGrid w:linePitch="326"/>
        </w:sectPr>
      </w:pPr>
    </w:p>
    <w:p w14:paraId="3429983E" w14:textId="77777777" w:rsidR="00860DA4" w:rsidRDefault="00860DA4" w:rsidP="00860DA4">
      <w:pPr>
        <w:pStyle w:val="aa"/>
        <w:ind w:firstLine="560"/>
      </w:pPr>
      <w:bookmarkStart w:id="2" w:name="_Toc84855396"/>
      <w:bookmarkStart w:id="3" w:name="_Toc84931737"/>
      <w:bookmarkStart w:id="4" w:name="_Toc83832797"/>
      <w:bookmarkStart w:id="5" w:name="_Toc83913628"/>
      <w:bookmarkStart w:id="6" w:name="_Toc84789795"/>
      <w:bookmarkStart w:id="7" w:name="_Toc91861210"/>
      <w:bookmarkStart w:id="8" w:name="_Toc98959504"/>
      <w:bookmarkStart w:id="9" w:name="_Toc104913669"/>
      <w:r>
        <w:rPr>
          <w:rFonts w:hint="eastAsia"/>
        </w:rPr>
        <w:lastRenderedPageBreak/>
        <w:t>编制说明</w:t>
      </w:r>
      <w:bookmarkEnd w:id="2"/>
      <w:bookmarkEnd w:id="3"/>
      <w:bookmarkEnd w:id="4"/>
      <w:bookmarkEnd w:id="5"/>
      <w:bookmarkEnd w:id="6"/>
      <w:bookmarkEnd w:id="7"/>
      <w:bookmarkEnd w:id="8"/>
      <w:bookmarkEnd w:id="9"/>
    </w:p>
    <w:p w14:paraId="3AC247AF" w14:textId="77777777" w:rsidR="00860DA4" w:rsidRDefault="00860DA4" w:rsidP="00860DA4">
      <w:pPr>
        <w:numPr>
          <w:ilvl w:val="0"/>
          <w:numId w:val="46"/>
        </w:numPr>
        <w:ind w:firstLineChars="0"/>
      </w:pPr>
      <w:r>
        <w:rPr>
          <w:rFonts w:hint="eastAsia"/>
        </w:rPr>
        <w:t>本应用方案由项目建设单位组织编写并提交。</w:t>
      </w:r>
    </w:p>
    <w:p w14:paraId="4A44D127" w14:textId="77777777" w:rsidR="00860DA4" w:rsidRDefault="00860DA4" w:rsidP="00860DA4">
      <w:pPr>
        <w:numPr>
          <w:ilvl w:val="0"/>
          <w:numId w:val="46"/>
        </w:numPr>
        <w:ind w:firstLineChars="0"/>
      </w:pPr>
      <w:r>
        <w:rPr>
          <w:rFonts w:hint="eastAsia"/>
        </w:rPr>
        <w:t>编写要求：</w:t>
      </w:r>
    </w:p>
    <w:p w14:paraId="4D189112" w14:textId="77777777" w:rsidR="00860DA4" w:rsidRDefault="00860DA4" w:rsidP="00860DA4">
      <w:pPr>
        <w:numPr>
          <w:ilvl w:val="1"/>
          <w:numId w:val="46"/>
        </w:numPr>
        <w:ind w:firstLineChars="0"/>
      </w:pPr>
      <w:r>
        <w:rPr>
          <w:rFonts w:hint="eastAsia"/>
        </w:rPr>
        <w:t>语言规范、文字简练、重点突出、描述清晰、内容全面、附件齐全；</w:t>
      </w:r>
    </w:p>
    <w:p w14:paraId="42823974" w14:textId="77777777" w:rsidR="00860DA4" w:rsidRDefault="00860DA4" w:rsidP="00860DA4">
      <w:pPr>
        <w:numPr>
          <w:ilvl w:val="1"/>
          <w:numId w:val="46"/>
        </w:numPr>
        <w:ind w:firstLineChars="0"/>
      </w:pPr>
      <w:r>
        <w:rPr>
          <w:rFonts w:hint="eastAsia"/>
        </w:rPr>
        <w:t>采用</w:t>
      </w:r>
      <w:r>
        <w:rPr>
          <w:rFonts w:hint="eastAsia"/>
        </w:rPr>
        <w:t>A4</w:t>
      </w:r>
      <w:r>
        <w:rPr>
          <w:rFonts w:hint="eastAsia"/>
        </w:rPr>
        <w:t>幅面，上、下、左、右边距均为</w:t>
      </w:r>
      <w:r>
        <w:rPr>
          <w:rFonts w:hint="eastAsia"/>
        </w:rPr>
        <w:t>2.5</w:t>
      </w:r>
      <w:r>
        <w:rPr>
          <w:rFonts w:hint="eastAsia"/>
        </w:rPr>
        <w:t>厘米；正文内容仿宋四号字，</w:t>
      </w:r>
      <w:r>
        <w:rPr>
          <w:rFonts w:hint="eastAsia"/>
        </w:rPr>
        <w:t>1.5</w:t>
      </w:r>
      <w:r>
        <w:rPr>
          <w:rFonts w:hint="eastAsia"/>
        </w:rPr>
        <w:t>倍行距；一级标题黑体三号字，二级标题楷体小三号字，三级标题仿宋四号字，各级标题均加黑；</w:t>
      </w:r>
    </w:p>
    <w:p w14:paraId="18E2EFC9" w14:textId="77777777" w:rsidR="00860DA4" w:rsidRDefault="00860DA4" w:rsidP="00860DA4">
      <w:pPr>
        <w:numPr>
          <w:ilvl w:val="1"/>
          <w:numId w:val="46"/>
        </w:numPr>
        <w:ind w:firstLineChars="0"/>
      </w:pPr>
      <w:r>
        <w:rPr>
          <w:rFonts w:hint="eastAsia"/>
        </w:rPr>
        <w:t>涉及到的外文缩写要注明全称；</w:t>
      </w:r>
    </w:p>
    <w:p w14:paraId="5515A0EC" w14:textId="77777777" w:rsidR="00860DA4" w:rsidRDefault="00860DA4" w:rsidP="00860DA4">
      <w:pPr>
        <w:numPr>
          <w:ilvl w:val="1"/>
          <w:numId w:val="46"/>
        </w:numPr>
        <w:ind w:firstLineChars="0"/>
      </w:pPr>
      <w:r>
        <w:rPr>
          <w:rFonts w:hint="eastAsia"/>
        </w:rPr>
        <w:t>材料内容不得涉及国家秘密。</w:t>
      </w:r>
    </w:p>
    <w:p w14:paraId="39CB72B3" w14:textId="77777777" w:rsidR="00860DA4" w:rsidRDefault="00860DA4" w:rsidP="00860DA4">
      <w:pPr>
        <w:ind w:firstLine="560"/>
      </w:pPr>
    </w:p>
    <w:p w14:paraId="2E80A5F5" w14:textId="127018CD" w:rsidR="00A72314" w:rsidRPr="00C22CED" w:rsidRDefault="00C22CED" w:rsidP="00FC6BED">
      <w:pPr>
        <w:ind w:firstLineChars="0" w:firstLine="0"/>
        <w:rPr>
          <w:vanish/>
        </w:rPr>
      </w:pPr>
      <w:r w:rsidRPr="00C22CED">
        <w:rPr>
          <w:rFonts w:hint="eastAsia"/>
          <w:vanish/>
        </w:rPr>
        <w:t>本页留白，便于双面打印。</w:t>
      </w:r>
    </w:p>
    <w:p w14:paraId="0C00C9A7" w14:textId="77777777" w:rsidR="00F050AA" w:rsidRDefault="00F050AA" w:rsidP="00FC6BED">
      <w:pPr>
        <w:ind w:firstLineChars="0" w:firstLine="0"/>
        <w:sectPr w:rsidR="00F050AA" w:rsidSect="0076243F">
          <w:footerReference w:type="default" r:id="rId14"/>
          <w:pgSz w:w="11906" w:h="16838" w:code="9"/>
          <w:pgMar w:top="1418" w:right="1418" w:bottom="1418" w:left="1418" w:header="851" w:footer="851" w:gutter="0"/>
          <w:pgNumType w:fmt="upperRoman" w:start="1"/>
          <w:cols w:space="425"/>
          <w:docGrid w:linePitch="326"/>
        </w:sectPr>
      </w:pPr>
    </w:p>
    <w:p w14:paraId="3F7BC343" w14:textId="6BDE8A29" w:rsidR="007F03D2" w:rsidRPr="00BC5E47" w:rsidRDefault="00F050AA" w:rsidP="00AF7125">
      <w:pPr>
        <w:pStyle w:val="aa"/>
        <w:rPr>
          <w:rFonts w:ascii="Times New Roman" w:eastAsia="仿宋" w:hAnsi="Times New Roman"/>
          <w:sz w:val="28"/>
          <w:szCs w:val="21"/>
        </w:rPr>
      </w:pPr>
      <w:bookmarkStart w:id="10" w:name="_Toc83832798"/>
      <w:bookmarkStart w:id="11" w:name="_Toc83913629"/>
      <w:bookmarkStart w:id="12" w:name="_Toc84789796"/>
      <w:bookmarkStart w:id="13" w:name="_Toc84855397"/>
      <w:bookmarkStart w:id="14" w:name="_Toc84931738"/>
      <w:bookmarkStart w:id="15" w:name="_Toc90975225"/>
      <w:bookmarkStart w:id="16" w:name="_Toc104913670"/>
      <w:r w:rsidRPr="00BC5E47">
        <w:rPr>
          <w:rFonts w:hint="eastAsia"/>
        </w:rPr>
        <w:lastRenderedPageBreak/>
        <w:t>目</w:t>
      </w:r>
      <w:r w:rsidR="00547547" w:rsidRPr="00BC5E47">
        <w:rPr>
          <w:rFonts w:hint="eastAsia"/>
        </w:rPr>
        <w:t xml:space="preserve"> </w:t>
      </w:r>
      <w:r w:rsidRPr="00BC5E47">
        <w:rPr>
          <w:rFonts w:hint="eastAsia"/>
        </w:rPr>
        <w:t>录</w:t>
      </w:r>
      <w:bookmarkEnd w:id="10"/>
      <w:bookmarkEnd w:id="11"/>
      <w:bookmarkEnd w:id="12"/>
      <w:bookmarkEnd w:id="13"/>
      <w:bookmarkEnd w:id="14"/>
      <w:bookmarkEnd w:id="15"/>
      <w:bookmarkEnd w:id="16"/>
    </w:p>
    <w:sdt>
      <w:sdtPr>
        <w:rPr>
          <w:rFonts w:ascii="Times New Roman" w:eastAsia="仿宋" w:hAnsi="Times New Roman" w:cstheme="minorBidi"/>
          <w:b w:val="0"/>
          <w:bCs w:val="0"/>
          <w:snapToGrid w:val="0"/>
          <w:color w:val="auto"/>
          <w:kern w:val="2"/>
          <w:szCs w:val="21"/>
          <w:lang w:val="zh-CN"/>
        </w:rPr>
        <w:id w:val="565924773"/>
        <w:docPartObj>
          <w:docPartGallery w:val="Table of Contents"/>
          <w:docPartUnique/>
        </w:docPartObj>
      </w:sdtPr>
      <w:sdtEndPr>
        <w:rPr>
          <w:noProof/>
          <w:lang w:val="en-US"/>
        </w:rPr>
      </w:sdtEndPr>
      <w:sdtContent>
        <w:p w14:paraId="0A77094F" w14:textId="140DBD2F" w:rsidR="007F03D2" w:rsidRPr="00BC5E47" w:rsidRDefault="007F03D2" w:rsidP="00AF7125">
          <w:pPr>
            <w:pStyle w:val="TOC"/>
            <w:rPr>
              <w:rFonts w:ascii="仿宋" w:hAnsi="仿宋"/>
              <w:sz w:val="24"/>
              <w:szCs w:val="24"/>
            </w:rPr>
          </w:pPr>
        </w:p>
        <w:p w14:paraId="68D56865" w14:textId="48D998A9" w:rsidR="00860DA4" w:rsidRDefault="00626ED0" w:rsidP="00860DA4">
          <w:pPr>
            <w:pStyle w:val="11"/>
            <w:rPr>
              <w:rFonts w:eastAsiaTheme="minorEastAsia" w:hAnsiTheme="minorHAnsi"/>
              <w:noProof/>
              <w:snapToGrid/>
              <w:sz w:val="21"/>
              <w:szCs w:val="22"/>
            </w:rPr>
          </w:pPr>
          <w:r>
            <w:rPr>
              <w:rFonts w:ascii="仿宋" w:hAnsi="仿宋"/>
              <w:sz w:val="24"/>
              <w:szCs w:val="24"/>
            </w:rPr>
            <w:fldChar w:fldCharType="begin"/>
          </w:r>
          <w:r>
            <w:rPr>
              <w:rFonts w:ascii="仿宋" w:hAnsi="仿宋"/>
              <w:sz w:val="24"/>
              <w:szCs w:val="24"/>
            </w:rPr>
            <w:instrText xml:space="preserve"> TOC \o "1-3" \u </w:instrText>
          </w:r>
          <w:r>
            <w:rPr>
              <w:rFonts w:ascii="仿宋" w:hAnsi="仿宋"/>
              <w:sz w:val="24"/>
              <w:szCs w:val="24"/>
            </w:rPr>
            <w:fldChar w:fldCharType="separate"/>
          </w:r>
          <w:r w:rsidR="00860DA4">
            <w:rPr>
              <w:noProof/>
            </w:rPr>
            <w:t>编制说明</w:t>
          </w:r>
          <w:r w:rsidR="00860DA4">
            <w:rPr>
              <w:noProof/>
            </w:rPr>
            <w:tab/>
          </w:r>
          <w:r w:rsidR="00860DA4">
            <w:rPr>
              <w:noProof/>
            </w:rPr>
            <w:fldChar w:fldCharType="begin"/>
          </w:r>
          <w:r w:rsidR="00860DA4">
            <w:rPr>
              <w:noProof/>
            </w:rPr>
            <w:instrText xml:space="preserve"> PAGEREF _Toc104913669 \h </w:instrText>
          </w:r>
          <w:r w:rsidR="00860DA4">
            <w:rPr>
              <w:noProof/>
            </w:rPr>
          </w:r>
          <w:r w:rsidR="00860DA4">
            <w:rPr>
              <w:noProof/>
            </w:rPr>
            <w:fldChar w:fldCharType="separate"/>
          </w:r>
          <w:r w:rsidR="00860DA4">
            <w:rPr>
              <w:noProof/>
            </w:rPr>
            <w:t>I</w:t>
          </w:r>
          <w:r w:rsidR="00860DA4">
            <w:rPr>
              <w:noProof/>
            </w:rPr>
            <w:fldChar w:fldCharType="end"/>
          </w:r>
        </w:p>
        <w:p w14:paraId="5E12D3E4" w14:textId="35AE944B" w:rsidR="00860DA4" w:rsidRDefault="00860DA4" w:rsidP="00860DA4">
          <w:pPr>
            <w:pStyle w:val="11"/>
            <w:ind w:firstLine="280"/>
            <w:rPr>
              <w:rFonts w:eastAsiaTheme="minorEastAsia" w:hAnsiTheme="minorHAnsi"/>
              <w:noProof/>
              <w:snapToGrid/>
              <w:sz w:val="21"/>
              <w:szCs w:val="22"/>
            </w:rPr>
          </w:pPr>
          <w:r>
            <w:rPr>
              <w:noProof/>
            </w:rPr>
            <w:t>目</w:t>
          </w:r>
          <w:r>
            <w:rPr>
              <w:noProof/>
            </w:rPr>
            <w:t xml:space="preserve"> </w:t>
          </w:r>
          <w:r>
            <w:rPr>
              <w:noProof/>
            </w:rPr>
            <w:t>录</w:t>
          </w:r>
          <w:r>
            <w:rPr>
              <w:noProof/>
            </w:rPr>
            <w:tab/>
          </w:r>
          <w:r>
            <w:rPr>
              <w:noProof/>
            </w:rPr>
            <w:fldChar w:fldCharType="begin"/>
          </w:r>
          <w:r>
            <w:rPr>
              <w:noProof/>
            </w:rPr>
            <w:instrText xml:space="preserve"> PAGEREF _Toc104913670 \h </w:instrText>
          </w:r>
          <w:r>
            <w:rPr>
              <w:noProof/>
            </w:rPr>
          </w:r>
          <w:r>
            <w:rPr>
              <w:noProof/>
            </w:rPr>
            <w:fldChar w:fldCharType="separate"/>
          </w:r>
          <w:r>
            <w:rPr>
              <w:noProof/>
            </w:rPr>
            <w:t>I</w:t>
          </w:r>
          <w:r>
            <w:rPr>
              <w:noProof/>
            </w:rPr>
            <w:fldChar w:fldCharType="end"/>
          </w:r>
        </w:p>
        <w:p w14:paraId="1357AC92" w14:textId="2FCCE9F8" w:rsidR="00860DA4" w:rsidRDefault="00860DA4" w:rsidP="00860DA4">
          <w:pPr>
            <w:pStyle w:val="11"/>
            <w:ind w:firstLine="280"/>
            <w:rPr>
              <w:rFonts w:eastAsiaTheme="minorEastAsia" w:hAnsiTheme="minorHAnsi"/>
              <w:noProof/>
              <w:snapToGrid/>
              <w:sz w:val="21"/>
              <w:szCs w:val="22"/>
            </w:rPr>
          </w:pPr>
          <w:r>
            <w:rPr>
              <w:noProof/>
            </w:rPr>
            <w:t xml:space="preserve">1 </w:t>
          </w:r>
          <w:r>
            <w:rPr>
              <w:noProof/>
            </w:rPr>
            <w:t>项目背景</w:t>
          </w:r>
          <w:r>
            <w:rPr>
              <w:noProof/>
            </w:rPr>
            <w:tab/>
          </w:r>
          <w:r>
            <w:rPr>
              <w:noProof/>
            </w:rPr>
            <w:fldChar w:fldCharType="begin"/>
          </w:r>
          <w:r>
            <w:rPr>
              <w:noProof/>
            </w:rPr>
            <w:instrText xml:space="preserve"> PAGEREF _Toc104913671 \h </w:instrText>
          </w:r>
          <w:r>
            <w:rPr>
              <w:noProof/>
            </w:rPr>
          </w:r>
          <w:r>
            <w:rPr>
              <w:noProof/>
            </w:rPr>
            <w:fldChar w:fldCharType="separate"/>
          </w:r>
          <w:r>
            <w:rPr>
              <w:noProof/>
            </w:rPr>
            <w:t>1</w:t>
          </w:r>
          <w:r>
            <w:rPr>
              <w:noProof/>
            </w:rPr>
            <w:fldChar w:fldCharType="end"/>
          </w:r>
        </w:p>
        <w:p w14:paraId="25840F3E" w14:textId="0EBD7065"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1.1 </w:t>
          </w:r>
          <w:r>
            <w:rPr>
              <w:noProof/>
            </w:rPr>
            <w:t>国家政策法规要求</w:t>
          </w:r>
          <w:r>
            <w:rPr>
              <w:noProof/>
            </w:rPr>
            <w:tab/>
          </w:r>
          <w:r>
            <w:rPr>
              <w:noProof/>
            </w:rPr>
            <w:fldChar w:fldCharType="begin"/>
          </w:r>
          <w:r>
            <w:rPr>
              <w:noProof/>
            </w:rPr>
            <w:instrText xml:space="preserve"> PAGEREF _Toc104913672 \h </w:instrText>
          </w:r>
          <w:r>
            <w:rPr>
              <w:noProof/>
            </w:rPr>
          </w:r>
          <w:r>
            <w:rPr>
              <w:noProof/>
            </w:rPr>
            <w:fldChar w:fldCharType="separate"/>
          </w:r>
          <w:r>
            <w:rPr>
              <w:noProof/>
            </w:rPr>
            <w:t>2</w:t>
          </w:r>
          <w:r>
            <w:rPr>
              <w:noProof/>
            </w:rPr>
            <w:fldChar w:fldCharType="end"/>
          </w:r>
        </w:p>
        <w:p w14:paraId="56498BD3" w14:textId="2CDCDEF8"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1.2 Xxx</w:t>
          </w:r>
          <w:r>
            <w:rPr>
              <w:noProof/>
            </w:rPr>
            <w:t>系统密码应用现状</w:t>
          </w:r>
          <w:r>
            <w:rPr>
              <w:noProof/>
            </w:rPr>
            <w:tab/>
          </w:r>
          <w:r>
            <w:rPr>
              <w:noProof/>
            </w:rPr>
            <w:fldChar w:fldCharType="begin"/>
          </w:r>
          <w:r>
            <w:rPr>
              <w:noProof/>
            </w:rPr>
            <w:instrText xml:space="preserve"> PAGEREF _Toc104913673 \h </w:instrText>
          </w:r>
          <w:r>
            <w:rPr>
              <w:noProof/>
            </w:rPr>
          </w:r>
          <w:r>
            <w:rPr>
              <w:noProof/>
            </w:rPr>
            <w:fldChar w:fldCharType="separate"/>
          </w:r>
          <w:r>
            <w:rPr>
              <w:noProof/>
            </w:rPr>
            <w:t>3</w:t>
          </w:r>
          <w:r>
            <w:rPr>
              <w:noProof/>
            </w:rPr>
            <w:fldChar w:fldCharType="end"/>
          </w:r>
        </w:p>
        <w:p w14:paraId="5E85F05F" w14:textId="2F80B01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1.3 </w:t>
          </w:r>
          <w:r>
            <w:rPr>
              <w:noProof/>
            </w:rPr>
            <w:t>项目实施的必要性</w:t>
          </w:r>
          <w:r>
            <w:rPr>
              <w:noProof/>
            </w:rPr>
            <w:tab/>
          </w:r>
          <w:r>
            <w:rPr>
              <w:noProof/>
            </w:rPr>
            <w:fldChar w:fldCharType="begin"/>
          </w:r>
          <w:r>
            <w:rPr>
              <w:noProof/>
            </w:rPr>
            <w:instrText xml:space="preserve"> PAGEREF _Toc104913674 \h </w:instrText>
          </w:r>
          <w:r>
            <w:rPr>
              <w:noProof/>
            </w:rPr>
          </w:r>
          <w:r>
            <w:rPr>
              <w:noProof/>
            </w:rPr>
            <w:fldChar w:fldCharType="separate"/>
          </w:r>
          <w:r>
            <w:rPr>
              <w:noProof/>
            </w:rPr>
            <w:t>3</w:t>
          </w:r>
          <w:r>
            <w:rPr>
              <w:noProof/>
            </w:rPr>
            <w:fldChar w:fldCharType="end"/>
          </w:r>
        </w:p>
        <w:p w14:paraId="53635ABB" w14:textId="6C562F35" w:rsidR="00860DA4" w:rsidRDefault="00860DA4" w:rsidP="00860DA4">
          <w:pPr>
            <w:pStyle w:val="11"/>
            <w:ind w:firstLine="280"/>
            <w:rPr>
              <w:rFonts w:eastAsiaTheme="minorEastAsia" w:hAnsiTheme="minorHAnsi"/>
              <w:noProof/>
              <w:snapToGrid/>
              <w:sz w:val="21"/>
              <w:szCs w:val="22"/>
            </w:rPr>
          </w:pPr>
          <w:r>
            <w:rPr>
              <w:noProof/>
            </w:rPr>
            <w:t xml:space="preserve">2 </w:t>
          </w:r>
          <w:r>
            <w:rPr>
              <w:noProof/>
            </w:rPr>
            <w:t>系统概述</w:t>
          </w:r>
          <w:r>
            <w:rPr>
              <w:noProof/>
            </w:rPr>
            <w:tab/>
          </w:r>
          <w:r>
            <w:rPr>
              <w:noProof/>
            </w:rPr>
            <w:fldChar w:fldCharType="begin"/>
          </w:r>
          <w:r>
            <w:rPr>
              <w:noProof/>
            </w:rPr>
            <w:instrText xml:space="preserve"> PAGEREF _Toc104913675 \h </w:instrText>
          </w:r>
          <w:r>
            <w:rPr>
              <w:noProof/>
            </w:rPr>
          </w:r>
          <w:r>
            <w:rPr>
              <w:noProof/>
            </w:rPr>
            <w:fldChar w:fldCharType="separate"/>
          </w:r>
          <w:r>
            <w:rPr>
              <w:noProof/>
            </w:rPr>
            <w:t>5</w:t>
          </w:r>
          <w:r>
            <w:rPr>
              <w:noProof/>
            </w:rPr>
            <w:fldChar w:fldCharType="end"/>
          </w:r>
        </w:p>
        <w:p w14:paraId="259C9931" w14:textId="307FA91F"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2.1 </w:t>
          </w:r>
          <w:r>
            <w:rPr>
              <w:noProof/>
            </w:rPr>
            <w:t>系统基本情况</w:t>
          </w:r>
          <w:r>
            <w:rPr>
              <w:noProof/>
            </w:rPr>
            <w:tab/>
          </w:r>
          <w:r>
            <w:rPr>
              <w:noProof/>
            </w:rPr>
            <w:fldChar w:fldCharType="begin"/>
          </w:r>
          <w:r>
            <w:rPr>
              <w:noProof/>
            </w:rPr>
            <w:instrText xml:space="preserve"> PAGEREF _Toc104913676 \h </w:instrText>
          </w:r>
          <w:r>
            <w:rPr>
              <w:noProof/>
            </w:rPr>
          </w:r>
          <w:r>
            <w:rPr>
              <w:noProof/>
            </w:rPr>
            <w:fldChar w:fldCharType="separate"/>
          </w:r>
          <w:r>
            <w:rPr>
              <w:noProof/>
            </w:rPr>
            <w:t>5</w:t>
          </w:r>
          <w:r>
            <w:rPr>
              <w:noProof/>
            </w:rPr>
            <w:fldChar w:fldCharType="end"/>
          </w:r>
        </w:p>
        <w:p w14:paraId="03ADBDCD" w14:textId="31AE7333"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2.1.1 </w:t>
          </w:r>
          <w:r>
            <w:rPr>
              <w:noProof/>
            </w:rPr>
            <w:t>系统名称</w:t>
          </w:r>
          <w:r>
            <w:rPr>
              <w:noProof/>
            </w:rPr>
            <w:tab/>
          </w:r>
          <w:r>
            <w:rPr>
              <w:noProof/>
            </w:rPr>
            <w:fldChar w:fldCharType="begin"/>
          </w:r>
          <w:r>
            <w:rPr>
              <w:noProof/>
            </w:rPr>
            <w:instrText xml:space="preserve"> PAGEREF _Toc104913677 \h </w:instrText>
          </w:r>
          <w:r>
            <w:rPr>
              <w:noProof/>
            </w:rPr>
          </w:r>
          <w:r>
            <w:rPr>
              <w:noProof/>
            </w:rPr>
            <w:fldChar w:fldCharType="separate"/>
          </w:r>
          <w:r>
            <w:rPr>
              <w:noProof/>
            </w:rPr>
            <w:t>5</w:t>
          </w:r>
          <w:r>
            <w:rPr>
              <w:noProof/>
            </w:rPr>
            <w:fldChar w:fldCharType="end"/>
          </w:r>
        </w:p>
        <w:p w14:paraId="3B572283" w14:textId="622EFA0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2.1.2 </w:t>
          </w:r>
          <w:r>
            <w:rPr>
              <w:noProof/>
            </w:rPr>
            <w:t>网络安全保护等级</w:t>
          </w:r>
          <w:r>
            <w:rPr>
              <w:noProof/>
            </w:rPr>
            <w:tab/>
          </w:r>
          <w:r>
            <w:rPr>
              <w:noProof/>
            </w:rPr>
            <w:fldChar w:fldCharType="begin"/>
          </w:r>
          <w:r>
            <w:rPr>
              <w:noProof/>
            </w:rPr>
            <w:instrText xml:space="preserve"> PAGEREF _Toc104913678 \h </w:instrText>
          </w:r>
          <w:r>
            <w:rPr>
              <w:noProof/>
            </w:rPr>
          </w:r>
          <w:r>
            <w:rPr>
              <w:noProof/>
            </w:rPr>
            <w:fldChar w:fldCharType="separate"/>
          </w:r>
          <w:r>
            <w:rPr>
              <w:noProof/>
            </w:rPr>
            <w:t>5</w:t>
          </w:r>
          <w:r>
            <w:rPr>
              <w:noProof/>
            </w:rPr>
            <w:fldChar w:fldCharType="end"/>
          </w:r>
        </w:p>
        <w:p w14:paraId="18D3C88B" w14:textId="5E41D8B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2.1.3 </w:t>
          </w:r>
          <w:r>
            <w:rPr>
              <w:noProof/>
            </w:rPr>
            <w:t>系统用户情况</w:t>
          </w:r>
          <w:r>
            <w:rPr>
              <w:noProof/>
            </w:rPr>
            <w:tab/>
          </w:r>
          <w:r>
            <w:rPr>
              <w:noProof/>
            </w:rPr>
            <w:fldChar w:fldCharType="begin"/>
          </w:r>
          <w:r>
            <w:rPr>
              <w:noProof/>
            </w:rPr>
            <w:instrText xml:space="preserve"> PAGEREF _Toc104913679 \h </w:instrText>
          </w:r>
          <w:r>
            <w:rPr>
              <w:noProof/>
            </w:rPr>
          </w:r>
          <w:r>
            <w:rPr>
              <w:noProof/>
            </w:rPr>
            <w:fldChar w:fldCharType="separate"/>
          </w:r>
          <w:r>
            <w:rPr>
              <w:noProof/>
            </w:rPr>
            <w:t>5</w:t>
          </w:r>
          <w:r>
            <w:rPr>
              <w:noProof/>
            </w:rPr>
            <w:fldChar w:fldCharType="end"/>
          </w:r>
        </w:p>
        <w:p w14:paraId="0FC144E1" w14:textId="6D480062"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2.2 </w:t>
          </w:r>
          <w:r>
            <w:rPr>
              <w:noProof/>
            </w:rPr>
            <w:t>系统网络拓扑</w:t>
          </w:r>
          <w:r>
            <w:rPr>
              <w:noProof/>
            </w:rPr>
            <w:tab/>
          </w:r>
          <w:r>
            <w:rPr>
              <w:noProof/>
            </w:rPr>
            <w:fldChar w:fldCharType="begin"/>
          </w:r>
          <w:r>
            <w:rPr>
              <w:noProof/>
            </w:rPr>
            <w:instrText xml:space="preserve"> PAGEREF _Toc104913680 \h </w:instrText>
          </w:r>
          <w:r>
            <w:rPr>
              <w:noProof/>
            </w:rPr>
          </w:r>
          <w:r>
            <w:rPr>
              <w:noProof/>
            </w:rPr>
            <w:fldChar w:fldCharType="separate"/>
          </w:r>
          <w:r>
            <w:rPr>
              <w:noProof/>
            </w:rPr>
            <w:t>5</w:t>
          </w:r>
          <w:r>
            <w:rPr>
              <w:noProof/>
            </w:rPr>
            <w:fldChar w:fldCharType="end"/>
          </w:r>
        </w:p>
        <w:p w14:paraId="047C310D" w14:textId="30E4ADD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2.2.1 </w:t>
          </w:r>
          <w:r>
            <w:rPr>
              <w:noProof/>
            </w:rPr>
            <w:t>体系架构</w:t>
          </w:r>
          <w:r>
            <w:rPr>
              <w:noProof/>
            </w:rPr>
            <w:tab/>
          </w:r>
          <w:r>
            <w:rPr>
              <w:noProof/>
            </w:rPr>
            <w:fldChar w:fldCharType="begin"/>
          </w:r>
          <w:r>
            <w:rPr>
              <w:noProof/>
            </w:rPr>
            <w:instrText xml:space="preserve"> PAGEREF _Toc104913681 \h </w:instrText>
          </w:r>
          <w:r>
            <w:rPr>
              <w:noProof/>
            </w:rPr>
          </w:r>
          <w:r>
            <w:rPr>
              <w:noProof/>
            </w:rPr>
            <w:fldChar w:fldCharType="separate"/>
          </w:r>
          <w:r>
            <w:rPr>
              <w:noProof/>
            </w:rPr>
            <w:t>6</w:t>
          </w:r>
          <w:r>
            <w:rPr>
              <w:noProof/>
            </w:rPr>
            <w:fldChar w:fldCharType="end"/>
          </w:r>
        </w:p>
        <w:p w14:paraId="2B7273E0" w14:textId="2A206E1C"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2.2.2 </w:t>
          </w:r>
          <w:r>
            <w:rPr>
              <w:noProof/>
            </w:rPr>
            <w:t>网络所在机房情况</w:t>
          </w:r>
          <w:r>
            <w:rPr>
              <w:noProof/>
            </w:rPr>
            <w:tab/>
          </w:r>
          <w:r>
            <w:rPr>
              <w:noProof/>
            </w:rPr>
            <w:fldChar w:fldCharType="begin"/>
          </w:r>
          <w:r>
            <w:rPr>
              <w:noProof/>
            </w:rPr>
            <w:instrText xml:space="preserve"> PAGEREF _Toc104913682 \h </w:instrText>
          </w:r>
          <w:r>
            <w:rPr>
              <w:noProof/>
            </w:rPr>
          </w:r>
          <w:r>
            <w:rPr>
              <w:noProof/>
            </w:rPr>
            <w:fldChar w:fldCharType="separate"/>
          </w:r>
          <w:r>
            <w:rPr>
              <w:noProof/>
            </w:rPr>
            <w:t>7</w:t>
          </w:r>
          <w:r>
            <w:rPr>
              <w:noProof/>
            </w:rPr>
            <w:fldChar w:fldCharType="end"/>
          </w:r>
        </w:p>
        <w:p w14:paraId="60D41C09" w14:textId="4516047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2.2.3 </w:t>
          </w:r>
          <w:r>
            <w:rPr>
              <w:noProof/>
            </w:rPr>
            <w:t>网络边界划分</w:t>
          </w:r>
          <w:r>
            <w:rPr>
              <w:noProof/>
            </w:rPr>
            <w:tab/>
          </w:r>
          <w:r>
            <w:rPr>
              <w:noProof/>
            </w:rPr>
            <w:fldChar w:fldCharType="begin"/>
          </w:r>
          <w:r>
            <w:rPr>
              <w:noProof/>
            </w:rPr>
            <w:instrText xml:space="preserve"> PAGEREF _Toc104913683 \h </w:instrText>
          </w:r>
          <w:r>
            <w:rPr>
              <w:noProof/>
            </w:rPr>
          </w:r>
          <w:r>
            <w:rPr>
              <w:noProof/>
            </w:rPr>
            <w:fldChar w:fldCharType="separate"/>
          </w:r>
          <w:r>
            <w:rPr>
              <w:noProof/>
            </w:rPr>
            <w:t>7</w:t>
          </w:r>
          <w:r>
            <w:rPr>
              <w:noProof/>
            </w:rPr>
            <w:fldChar w:fldCharType="end"/>
          </w:r>
        </w:p>
        <w:p w14:paraId="44445FEF" w14:textId="4DCDC056"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2.3 </w:t>
          </w:r>
          <w:r>
            <w:rPr>
              <w:noProof/>
            </w:rPr>
            <w:t>承载的业务情况</w:t>
          </w:r>
          <w:r>
            <w:rPr>
              <w:noProof/>
            </w:rPr>
            <w:tab/>
          </w:r>
          <w:r>
            <w:rPr>
              <w:noProof/>
            </w:rPr>
            <w:fldChar w:fldCharType="begin"/>
          </w:r>
          <w:r>
            <w:rPr>
              <w:noProof/>
            </w:rPr>
            <w:instrText xml:space="preserve"> PAGEREF _Toc104913684 \h </w:instrText>
          </w:r>
          <w:r>
            <w:rPr>
              <w:noProof/>
            </w:rPr>
          </w:r>
          <w:r>
            <w:rPr>
              <w:noProof/>
            </w:rPr>
            <w:fldChar w:fldCharType="separate"/>
          </w:r>
          <w:r>
            <w:rPr>
              <w:noProof/>
            </w:rPr>
            <w:t>7</w:t>
          </w:r>
          <w:r>
            <w:rPr>
              <w:noProof/>
            </w:rPr>
            <w:fldChar w:fldCharType="end"/>
          </w:r>
        </w:p>
        <w:p w14:paraId="0E21256D" w14:textId="47BE572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2.3.1 </w:t>
          </w:r>
          <w:r>
            <w:rPr>
              <w:noProof/>
            </w:rPr>
            <w:t>业务应用</w:t>
          </w:r>
          <w:r>
            <w:rPr>
              <w:noProof/>
            </w:rPr>
            <w:tab/>
          </w:r>
          <w:r>
            <w:rPr>
              <w:noProof/>
            </w:rPr>
            <w:fldChar w:fldCharType="begin"/>
          </w:r>
          <w:r>
            <w:rPr>
              <w:noProof/>
            </w:rPr>
            <w:instrText xml:space="preserve"> PAGEREF _Toc104913685 \h </w:instrText>
          </w:r>
          <w:r>
            <w:rPr>
              <w:noProof/>
            </w:rPr>
          </w:r>
          <w:r>
            <w:rPr>
              <w:noProof/>
            </w:rPr>
            <w:fldChar w:fldCharType="separate"/>
          </w:r>
          <w:r>
            <w:rPr>
              <w:noProof/>
            </w:rPr>
            <w:t>7</w:t>
          </w:r>
          <w:r>
            <w:rPr>
              <w:noProof/>
            </w:rPr>
            <w:fldChar w:fldCharType="end"/>
          </w:r>
        </w:p>
        <w:p w14:paraId="28A572A8" w14:textId="3FAFCBC7"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2.3.2 </w:t>
          </w:r>
          <w:r>
            <w:rPr>
              <w:noProof/>
            </w:rPr>
            <w:t>信息种类</w:t>
          </w:r>
          <w:r>
            <w:rPr>
              <w:noProof/>
            </w:rPr>
            <w:tab/>
          </w:r>
          <w:r>
            <w:rPr>
              <w:noProof/>
            </w:rPr>
            <w:fldChar w:fldCharType="begin"/>
          </w:r>
          <w:r>
            <w:rPr>
              <w:noProof/>
            </w:rPr>
            <w:instrText xml:space="preserve"> PAGEREF _Toc104913686 \h </w:instrText>
          </w:r>
          <w:r>
            <w:rPr>
              <w:noProof/>
            </w:rPr>
          </w:r>
          <w:r>
            <w:rPr>
              <w:noProof/>
            </w:rPr>
            <w:fldChar w:fldCharType="separate"/>
          </w:r>
          <w:r>
            <w:rPr>
              <w:noProof/>
            </w:rPr>
            <w:t>8</w:t>
          </w:r>
          <w:r>
            <w:rPr>
              <w:noProof/>
            </w:rPr>
            <w:fldChar w:fldCharType="end"/>
          </w:r>
        </w:p>
        <w:p w14:paraId="6E2C6960" w14:textId="4DEDA221"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2.3.3 </w:t>
          </w:r>
          <w:r>
            <w:rPr>
              <w:noProof/>
            </w:rPr>
            <w:t>关键数据类型</w:t>
          </w:r>
          <w:r>
            <w:rPr>
              <w:noProof/>
            </w:rPr>
            <w:tab/>
          </w:r>
          <w:r>
            <w:rPr>
              <w:noProof/>
            </w:rPr>
            <w:fldChar w:fldCharType="begin"/>
          </w:r>
          <w:r>
            <w:rPr>
              <w:noProof/>
            </w:rPr>
            <w:instrText xml:space="preserve"> PAGEREF _Toc104913687 \h </w:instrText>
          </w:r>
          <w:r>
            <w:rPr>
              <w:noProof/>
            </w:rPr>
          </w:r>
          <w:r>
            <w:rPr>
              <w:noProof/>
            </w:rPr>
            <w:fldChar w:fldCharType="separate"/>
          </w:r>
          <w:r>
            <w:rPr>
              <w:noProof/>
            </w:rPr>
            <w:t>8</w:t>
          </w:r>
          <w:r>
            <w:rPr>
              <w:noProof/>
            </w:rPr>
            <w:fldChar w:fldCharType="end"/>
          </w:r>
        </w:p>
        <w:p w14:paraId="38D3799E" w14:textId="513A7666"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2.4 </w:t>
          </w:r>
          <w:r>
            <w:rPr>
              <w:noProof/>
            </w:rPr>
            <w:t>系统软硬件构成</w:t>
          </w:r>
          <w:r>
            <w:rPr>
              <w:noProof/>
            </w:rPr>
            <w:tab/>
          </w:r>
          <w:r>
            <w:rPr>
              <w:noProof/>
            </w:rPr>
            <w:fldChar w:fldCharType="begin"/>
          </w:r>
          <w:r>
            <w:rPr>
              <w:noProof/>
            </w:rPr>
            <w:instrText xml:space="preserve"> PAGEREF _Toc104913688 \h </w:instrText>
          </w:r>
          <w:r>
            <w:rPr>
              <w:noProof/>
            </w:rPr>
          </w:r>
          <w:r>
            <w:rPr>
              <w:noProof/>
            </w:rPr>
            <w:fldChar w:fldCharType="separate"/>
          </w:r>
          <w:r>
            <w:rPr>
              <w:noProof/>
            </w:rPr>
            <w:t>8</w:t>
          </w:r>
          <w:r>
            <w:rPr>
              <w:noProof/>
            </w:rPr>
            <w:fldChar w:fldCharType="end"/>
          </w:r>
        </w:p>
        <w:p w14:paraId="23ED720D" w14:textId="23B9BF0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2.5 </w:t>
          </w:r>
          <w:r>
            <w:rPr>
              <w:noProof/>
            </w:rPr>
            <w:t>管理制度</w:t>
          </w:r>
          <w:r>
            <w:rPr>
              <w:noProof/>
            </w:rPr>
            <w:tab/>
          </w:r>
          <w:r>
            <w:rPr>
              <w:noProof/>
            </w:rPr>
            <w:fldChar w:fldCharType="begin"/>
          </w:r>
          <w:r>
            <w:rPr>
              <w:noProof/>
            </w:rPr>
            <w:instrText xml:space="preserve"> PAGEREF _Toc104913689 \h </w:instrText>
          </w:r>
          <w:r>
            <w:rPr>
              <w:noProof/>
            </w:rPr>
          </w:r>
          <w:r>
            <w:rPr>
              <w:noProof/>
            </w:rPr>
            <w:fldChar w:fldCharType="separate"/>
          </w:r>
          <w:r>
            <w:rPr>
              <w:noProof/>
            </w:rPr>
            <w:t>9</w:t>
          </w:r>
          <w:r>
            <w:rPr>
              <w:noProof/>
            </w:rPr>
            <w:fldChar w:fldCharType="end"/>
          </w:r>
        </w:p>
        <w:p w14:paraId="673D136B" w14:textId="1ECAFA79" w:rsidR="00860DA4" w:rsidRDefault="00860DA4" w:rsidP="00860DA4">
          <w:pPr>
            <w:pStyle w:val="11"/>
            <w:ind w:firstLine="280"/>
            <w:rPr>
              <w:rFonts w:eastAsiaTheme="minorEastAsia" w:hAnsiTheme="minorHAnsi"/>
              <w:noProof/>
              <w:snapToGrid/>
              <w:sz w:val="21"/>
              <w:szCs w:val="22"/>
            </w:rPr>
          </w:pPr>
          <w:r>
            <w:rPr>
              <w:noProof/>
            </w:rPr>
            <w:lastRenderedPageBreak/>
            <w:t xml:space="preserve">3 </w:t>
          </w:r>
          <w:r>
            <w:rPr>
              <w:noProof/>
            </w:rPr>
            <w:t>密码应用需求分析</w:t>
          </w:r>
          <w:r>
            <w:rPr>
              <w:noProof/>
            </w:rPr>
            <w:tab/>
          </w:r>
          <w:r>
            <w:rPr>
              <w:noProof/>
            </w:rPr>
            <w:fldChar w:fldCharType="begin"/>
          </w:r>
          <w:r>
            <w:rPr>
              <w:noProof/>
            </w:rPr>
            <w:instrText xml:space="preserve"> PAGEREF _Toc104913690 \h </w:instrText>
          </w:r>
          <w:r>
            <w:rPr>
              <w:noProof/>
            </w:rPr>
          </w:r>
          <w:r>
            <w:rPr>
              <w:noProof/>
            </w:rPr>
            <w:fldChar w:fldCharType="separate"/>
          </w:r>
          <w:r>
            <w:rPr>
              <w:noProof/>
            </w:rPr>
            <w:t>10</w:t>
          </w:r>
          <w:r>
            <w:rPr>
              <w:noProof/>
            </w:rPr>
            <w:fldChar w:fldCharType="end"/>
          </w:r>
        </w:p>
        <w:p w14:paraId="2D1EE0A4" w14:textId="4706D581"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3.1 </w:t>
          </w:r>
          <w:r>
            <w:rPr>
              <w:noProof/>
            </w:rPr>
            <w:t>风险控制需求</w:t>
          </w:r>
          <w:r>
            <w:rPr>
              <w:noProof/>
            </w:rPr>
            <w:tab/>
          </w:r>
          <w:r>
            <w:rPr>
              <w:noProof/>
            </w:rPr>
            <w:fldChar w:fldCharType="begin"/>
          </w:r>
          <w:r>
            <w:rPr>
              <w:noProof/>
            </w:rPr>
            <w:instrText xml:space="preserve"> PAGEREF _Toc104913691 \h </w:instrText>
          </w:r>
          <w:r>
            <w:rPr>
              <w:noProof/>
            </w:rPr>
          </w:r>
          <w:r>
            <w:rPr>
              <w:noProof/>
            </w:rPr>
            <w:fldChar w:fldCharType="separate"/>
          </w:r>
          <w:r>
            <w:rPr>
              <w:noProof/>
            </w:rPr>
            <w:t>10</w:t>
          </w:r>
          <w:r>
            <w:rPr>
              <w:noProof/>
            </w:rPr>
            <w:fldChar w:fldCharType="end"/>
          </w:r>
        </w:p>
        <w:p w14:paraId="149CB538" w14:textId="683B5471"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3.1.1 </w:t>
          </w:r>
          <w:r>
            <w:rPr>
              <w:noProof/>
            </w:rPr>
            <w:t>物理和环境安全</w:t>
          </w:r>
          <w:r>
            <w:rPr>
              <w:noProof/>
            </w:rPr>
            <w:tab/>
          </w:r>
          <w:r>
            <w:rPr>
              <w:noProof/>
            </w:rPr>
            <w:fldChar w:fldCharType="begin"/>
          </w:r>
          <w:r>
            <w:rPr>
              <w:noProof/>
            </w:rPr>
            <w:instrText xml:space="preserve"> PAGEREF _Toc104913692 \h </w:instrText>
          </w:r>
          <w:r>
            <w:rPr>
              <w:noProof/>
            </w:rPr>
          </w:r>
          <w:r>
            <w:rPr>
              <w:noProof/>
            </w:rPr>
            <w:fldChar w:fldCharType="separate"/>
          </w:r>
          <w:r>
            <w:rPr>
              <w:noProof/>
            </w:rPr>
            <w:t>10</w:t>
          </w:r>
          <w:r>
            <w:rPr>
              <w:noProof/>
            </w:rPr>
            <w:fldChar w:fldCharType="end"/>
          </w:r>
        </w:p>
        <w:p w14:paraId="5AE0DD50" w14:textId="3F61E06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3.1.2 </w:t>
          </w:r>
          <w:r>
            <w:rPr>
              <w:noProof/>
            </w:rPr>
            <w:t>网络和通信安全</w:t>
          </w:r>
          <w:r>
            <w:rPr>
              <w:noProof/>
            </w:rPr>
            <w:tab/>
          </w:r>
          <w:r>
            <w:rPr>
              <w:noProof/>
            </w:rPr>
            <w:fldChar w:fldCharType="begin"/>
          </w:r>
          <w:r>
            <w:rPr>
              <w:noProof/>
            </w:rPr>
            <w:instrText xml:space="preserve"> PAGEREF _Toc104913693 \h </w:instrText>
          </w:r>
          <w:r>
            <w:rPr>
              <w:noProof/>
            </w:rPr>
          </w:r>
          <w:r>
            <w:rPr>
              <w:noProof/>
            </w:rPr>
            <w:fldChar w:fldCharType="separate"/>
          </w:r>
          <w:r>
            <w:rPr>
              <w:noProof/>
            </w:rPr>
            <w:t>11</w:t>
          </w:r>
          <w:r>
            <w:rPr>
              <w:noProof/>
            </w:rPr>
            <w:fldChar w:fldCharType="end"/>
          </w:r>
        </w:p>
        <w:p w14:paraId="7F973A33" w14:textId="2394196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3.1.3 </w:t>
          </w:r>
          <w:r>
            <w:rPr>
              <w:noProof/>
            </w:rPr>
            <w:t>设备和计算安全</w:t>
          </w:r>
          <w:r>
            <w:rPr>
              <w:noProof/>
            </w:rPr>
            <w:tab/>
          </w:r>
          <w:r>
            <w:rPr>
              <w:noProof/>
            </w:rPr>
            <w:fldChar w:fldCharType="begin"/>
          </w:r>
          <w:r>
            <w:rPr>
              <w:noProof/>
            </w:rPr>
            <w:instrText xml:space="preserve"> PAGEREF _Toc104913694 \h </w:instrText>
          </w:r>
          <w:r>
            <w:rPr>
              <w:noProof/>
            </w:rPr>
          </w:r>
          <w:r>
            <w:rPr>
              <w:noProof/>
            </w:rPr>
            <w:fldChar w:fldCharType="separate"/>
          </w:r>
          <w:r>
            <w:rPr>
              <w:noProof/>
            </w:rPr>
            <w:t>13</w:t>
          </w:r>
          <w:r>
            <w:rPr>
              <w:noProof/>
            </w:rPr>
            <w:fldChar w:fldCharType="end"/>
          </w:r>
        </w:p>
        <w:p w14:paraId="67A0A532" w14:textId="3BFA47D4"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3.1.4 </w:t>
          </w:r>
          <w:r>
            <w:rPr>
              <w:noProof/>
            </w:rPr>
            <w:t>应用和数据安全</w:t>
          </w:r>
          <w:r>
            <w:rPr>
              <w:noProof/>
            </w:rPr>
            <w:tab/>
          </w:r>
          <w:r>
            <w:rPr>
              <w:noProof/>
            </w:rPr>
            <w:fldChar w:fldCharType="begin"/>
          </w:r>
          <w:r>
            <w:rPr>
              <w:noProof/>
            </w:rPr>
            <w:instrText xml:space="preserve"> PAGEREF _Toc104913695 \h </w:instrText>
          </w:r>
          <w:r>
            <w:rPr>
              <w:noProof/>
            </w:rPr>
          </w:r>
          <w:r>
            <w:rPr>
              <w:noProof/>
            </w:rPr>
            <w:fldChar w:fldCharType="separate"/>
          </w:r>
          <w:r>
            <w:rPr>
              <w:noProof/>
            </w:rPr>
            <w:t>15</w:t>
          </w:r>
          <w:r>
            <w:rPr>
              <w:noProof/>
            </w:rPr>
            <w:fldChar w:fldCharType="end"/>
          </w:r>
        </w:p>
        <w:p w14:paraId="18EE53F2" w14:textId="1212A6C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3.1.5 </w:t>
          </w:r>
          <w:r>
            <w:rPr>
              <w:noProof/>
            </w:rPr>
            <w:t>密码安全管理</w:t>
          </w:r>
          <w:r>
            <w:rPr>
              <w:noProof/>
            </w:rPr>
            <w:tab/>
          </w:r>
          <w:r>
            <w:rPr>
              <w:noProof/>
            </w:rPr>
            <w:fldChar w:fldCharType="begin"/>
          </w:r>
          <w:r>
            <w:rPr>
              <w:noProof/>
            </w:rPr>
            <w:instrText xml:space="preserve"> PAGEREF _Toc104913696 \h </w:instrText>
          </w:r>
          <w:r>
            <w:rPr>
              <w:noProof/>
            </w:rPr>
          </w:r>
          <w:r>
            <w:rPr>
              <w:noProof/>
            </w:rPr>
            <w:fldChar w:fldCharType="separate"/>
          </w:r>
          <w:r>
            <w:rPr>
              <w:noProof/>
            </w:rPr>
            <w:t>17</w:t>
          </w:r>
          <w:r>
            <w:rPr>
              <w:noProof/>
            </w:rPr>
            <w:fldChar w:fldCharType="end"/>
          </w:r>
        </w:p>
        <w:p w14:paraId="0A172A28" w14:textId="49A34838"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3.2 </w:t>
          </w:r>
          <w:r>
            <w:rPr>
              <w:noProof/>
            </w:rPr>
            <w:t>密码应用需求分析清单</w:t>
          </w:r>
          <w:r>
            <w:rPr>
              <w:noProof/>
            </w:rPr>
            <w:tab/>
          </w:r>
          <w:r>
            <w:rPr>
              <w:noProof/>
            </w:rPr>
            <w:fldChar w:fldCharType="begin"/>
          </w:r>
          <w:r>
            <w:rPr>
              <w:noProof/>
            </w:rPr>
            <w:instrText xml:space="preserve"> PAGEREF _Toc104913697 \h </w:instrText>
          </w:r>
          <w:r>
            <w:rPr>
              <w:noProof/>
            </w:rPr>
          </w:r>
          <w:r>
            <w:rPr>
              <w:noProof/>
            </w:rPr>
            <w:fldChar w:fldCharType="separate"/>
          </w:r>
          <w:r>
            <w:rPr>
              <w:noProof/>
            </w:rPr>
            <w:t>18</w:t>
          </w:r>
          <w:r>
            <w:rPr>
              <w:noProof/>
            </w:rPr>
            <w:fldChar w:fldCharType="end"/>
          </w:r>
        </w:p>
        <w:p w14:paraId="35B8FFB2" w14:textId="37757BE5" w:rsidR="00860DA4" w:rsidRDefault="00860DA4" w:rsidP="00860DA4">
          <w:pPr>
            <w:pStyle w:val="11"/>
            <w:ind w:firstLine="280"/>
            <w:rPr>
              <w:rFonts w:eastAsiaTheme="minorEastAsia" w:hAnsiTheme="minorHAnsi"/>
              <w:noProof/>
              <w:snapToGrid/>
              <w:sz w:val="21"/>
              <w:szCs w:val="22"/>
            </w:rPr>
          </w:pPr>
          <w:r>
            <w:rPr>
              <w:noProof/>
            </w:rPr>
            <w:t xml:space="preserve">4 </w:t>
          </w:r>
          <w:r>
            <w:rPr>
              <w:noProof/>
            </w:rPr>
            <w:t>密码应用设计目标及原则</w:t>
          </w:r>
          <w:r>
            <w:rPr>
              <w:noProof/>
            </w:rPr>
            <w:tab/>
          </w:r>
          <w:r>
            <w:rPr>
              <w:noProof/>
            </w:rPr>
            <w:fldChar w:fldCharType="begin"/>
          </w:r>
          <w:r>
            <w:rPr>
              <w:noProof/>
            </w:rPr>
            <w:instrText xml:space="preserve"> PAGEREF _Toc104913698 \h </w:instrText>
          </w:r>
          <w:r>
            <w:rPr>
              <w:noProof/>
            </w:rPr>
          </w:r>
          <w:r>
            <w:rPr>
              <w:noProof/>
            </w:rPr>
            <w:fldChar w:fldCharType="separate"/>
          </w:r>
          <w:r>
            <w:rPr>
              <w:noProof/>
            </w:rPr>
            <w:t>20</w:t>
          </w:r>
          <w:r>
            <w:rPr>
              <w:noProof/>
            </w:rPr>
            <w:fldChar w:fldCharType="end"/>
          </w:r>
        </w:p>
        <w:p w14:paraId="15362E3A" w14:textId="0460FDA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4.1 </w:t>
          </w:r>
          <w:r>
            <w:rPr>
              <w:noProof/>
            </w:rPr>
            <w:t>设计目标</w:t>
          </w:r>
          <w:r>
            <w:rPr>
              <w:noProof/>
            </w:rPr>
            <w:tab/>
          </w:r>
          <w:r>
            <w:rPr>
              <w:noProof/>
            </w:rPr>
            <w:fldChar w:fldCharType="begin"/>
          </w:r>
          <w:r>
            <w:rPr>
              <w:noProof/>
            </w:rPr>
            <w:instrText xml:space="preserve"> PAGEREF _Toc104913699 \h </w:instrText>
          </w:r>
          <w:r>
            <w:rPr>
              <w:noProof/>
            </w:rPr>
          </w:r>
          <w:r>
            <w:rPr>
              <w:noProof/>
            </w:rPr>
            <w:fldChar w:fldCharType="separate"/>
          </w:r>
          <w:r>
            <w:rPr>
              <w:noProof/>
            </w:rPr>
            <w:t>20</w:t>
          </w:r>
          <w:r>
            <w:rPr>
              <w:noProof/>
            </w:rPr>
            <w:fldChar w:fldCharType="end"/>
          </w:r>
        </w:p>
        <w:p w14:paraId="5A982363" w14:textId="5EFF235E"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4.2 </w:t>
          </w:r>
          <w:r>
            <w:rPr>
              <w:noProof/>
            </w:rPr>
            <w:t>设计原则</w:t>
          </w:r>
          <w:r>
            <w:rPr>
              <w:noProof/>
            </w:rPr>
            <w:tab/>
          </w:r>
          <w:r>
            <w:rPr>
              <w:noProof/>
            </w:rPr>
            <w:fldChar w:fldCharType="begin"/>
          </w:r>
          <w:r>
            <w:rPr>
              <w:noProof/>
            </w:rPr>
            <w:instrText xml:space="preserve"> PAGEREF _Toc104913700 \h </w:instrText>
          </w:r>
          <w:r>
            <w:rPr>
              <w:noProof/>
            </w:rPr>
          </w:r>
          <w:r>
            <w:rPr>
              <w:noProof/>
            </w:rPr>
            <w:fldChar w:fldCharType="separate"/>
          </w:r>
          <w:r>
            <w:rPr>
              <w:noProof/>
            </w:rPr>
            <w:t>20</w:t>
          </w:r>
          <w:r>
            <w:rPr>
              <w:noProof/>
            </w:rPr>
            <w:fldChar w:fldCharType="end"/>
          </w:r>
        </w:p>
        <w:p w14:paraId="19926F46" w14:textId="4DE790BE"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4.3 </w:t>
          </w:r>
          <w:r>
            <w:rPr>
              <w:noProof/>
            </w:rPr>
            <w:t>设计依据</w:t>
          </w:r>
          <w:r>
            <w:rPr>
              <w:noProof/>
            </w:rPr>
            <w:tab/>
          </w:r>
          <w:r>
            <w:rPr>
              <w:noProof/>
            </w:rPr>
            <w:fldChar w:fldCharType="begin"/>
          </w:r>
          <w:r>
            <w:rPr>
              <w:noProof/>
            </w:rPr>
            <w:instrText xml:space="preserve"> PAGEREF _Toc104913701 \h </w:instrText>
          </w:r>
          <w:r>
            <w:rPr>
              <w:noProof/>
            </w:rPr>
          </w:r>
          <w:r>
            <w:rPr>
              <w:noProof/>
            </w:rPr>
            <w:fldChar w:fldCharType="separate"/>
          </w:r>
          <w:r>
            <w:rPr>
              <w:noProof/>
            </w:rPr>
            <w:t>21</w:t>
          </w:r>
          <w:r>
            <w:rPr>
              <w:noProof/>
            </w:rPr>
            <w:fldChar w:fldCharType="end"/>
          </w:r>
        </w:p>
        <w:p w14:paraId="21C38FE5" w14:textId="7D2F476F" w:rsidR="00860DA4" w:rsidRDefault="00860DA4" w:rsidP="00860DA4">
          <w:pPr>
            <w:pStyle w:val="11"/>
            <w:ind w:firstLine="280"/>
            <w:rPr>
              <w:rFonts w:eastAsiaTheme="minorEastAsia" w:hAnsiTheme="minorHAnsi"/>
              <w:noProof/>
              <w:snapToGrid/>
              <w:sz w:val="21"/>
              <w:szCs w:val="22"/>
            </w:rPr>
          </w:pPr>
          <w:r>
            <w:rPr>
              <w:noProof/>
            </w:rPr>
            <w:t xml:space="preserve">5 </w:t>
          </w:r>
          <w:r>
            <w:rPr>
              <w:noProof/>
            </w:rPr>
            <w:t>密码应用技术方案</w:t>
          </w:r>
          <w:r>
            <w:rPr>
              <w:noProof/>
            </w:rPr>
            <w:tab/>
          </w:r>
          <w:r>
            <w:rPr>
              <w:noProof/>
            </w:rPr>
            <w:fldChar w:fldCharType="begin"/>
          </w:r>
          <w:r>
            <w:rPr>
              <w:noProof/>
            </w:rPr>
            <w:instrText xml:space="preserve"> PAGEREF _Toc104913702 \h </w:instrText>
          </w:r>
          <w:r>
            <w:rPr>
              <w:noProof/>
            </w:rPr>
          </w:r>
          <w:r>
            <w:rPr>
              <w:noProof/>
            </w:rPr>
            <w:fldChar w:fldCharType="separate"/>
          </w:r>
          <w:r>
            <w:rPr>
              <w:noProof/>
            </w:rPr>
            <w:t>23</w:t>
          </w:r>
          <w:r>
            <w:rPr>
              <w:noProof/>
            </w:rPr>
            <w:fldChar w:fldCharType="end"/>
          </w:r>
        </w:p>
        <w:p w14:paraId="66741842" w14:textId="64863BEF"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5.1 </w:t>
          </w:r>
          <w:r>
            <w:rPr>
              <w:noProof/>
            </w:rPr>
            <w:t>密码应用技术框架</w:t>
          </w:r>
          <w:r>
            <w:rPr>
              <w:noProof/>
            </w:rPr>
            <w:tab/>
          </w:r>
          <w:r>
            <w:rPr>
              <w:noProof/>
            </w:rPr>
            <w:fldChar w:fldCharType="begin"/>
          </w:r>
          <w:r>
            <w:rPr>
              <w:noProof/>
            </w:rPr>
            <w:instrText xml:space="preserve"> PAGEREF _Toc104913703 \h </w:instrText>
          </w:r>
          <w:r>
            <w:rPr>
              <w:noProof/>
            </w:rPr>
          </w:r>
          <w:r>
            <w:rPr>
              <w:noProof/>
            </w:rPr>
            <w:fldChar w:fldCharType="separate"/>
          </w:r>
          <w:r>
            <w:rPr>
              <w:noProof/>
            </w:rPr>
            <w:t>23</w:t>
          </w:r>
          <w:r>
            <w:rPr>
              <w:noProof/>
            </w:rPr>
            <w:fldChar w:fldCharType="end"/>
          </w:r>
        </w:p>
        <w:p w14:paraId="0ED3948A" w14:textId="2B8C4A43"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5.2 </w:t>
          </w:r>
          <w:r>
            <w:rPr>
              <w:noProof/>
            </w:rPr>
            <w:t>方案整体设计</w:t>
          </w:r>
          <w:r>
            <w:rPr>
              <w:noProof/>
            </w:rPr>
            <w:tab/>
          </w:r>
          <w:r>
            <w:rPr>
              <w:noProof/>
            </w:rPr>
            <w:fldChar w:fldCharType="begin"/>
          </w:r>
          <w:r>
            <w:rPr>
              <w:noProof/>
            </w:rPr>
            <w:instrText xml:space="preserve"> PAGEREF _Toc104913704 \h </w:instrText>
          </w:r>
          <w:r>
            <w:rPr>
              <w:noProof/>
            </w:rPr>
          </w:r>
          <w:r>
            <w:rPr>
              <w:noProof/>
            </w:rPr>
            <w:fldChar w:fldCharType="separate"/>
          </w:r>
          <w:r>
            <w:rPr>
              <w:noProof/>
            </w:rPr>
            <w:t>24</w:t>
          </w:r>
          <w:r>
            <w:rPr>
              <w:noProof/>
            </w:rPr>
            <w:fldChar w:fldCharType="end"/>
          </w:r>
        </w:p>
        <w:p w14:paraId="65F62F92" w14:textId="7F76A079"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5.2.1 </w:t>
          </w:r>
          <w:r>
            <w:rPr>
              <w:noProof/>
            </w:rPr>
            <w:t>密码基础服务层</w:t>
          </w:r>
          <w:r>
            <w:rPr>
              <w:noProof/>
            </w:rPr>
            <w:tab/>
          </w:r>
          <w:r>
            <w:rPr>
              <w:noProof/>
            </w:rPr>
            <w:fldChar w:fldCharType="begin"/>
          </w:r>
          <w:r>
            <w:rPr>
              <w:noProof/>
            </w:rPr>
            <w:instrText xml:space="preserve"> PAGEREF _Toc104913705 \h </w:instrText>
          </w:r>
          <w:r>
            <w:rPr>
              <w:noProof/>
            </w:rPr>
          </w:r>
          <w:r>
            <w:rPr>
              <w:noProof/>
            </w:rPr>
            <w:fldChar w:fldCharType="separate"/>
          </w:r>
          <w:r>
            <w:rPr>
              <w:noProof/>
            </w:rPr>
            <w:t>25</w:t>
          </w:r>
          <w:r>
            <w:rPr>
              <w:noProof/>
            </w:rPr>
            <w:fldChar w:fldCharType="end"/>
          </w:r>
        </w:p>
        <w:p w14:paraId="308BF225" w14:textId="3669184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5.2.2 </w:t>
          </w:r>
          <w:r>
            <w:rPr>
              <w:noProof/>
            </w:rPr>
            <w:t>密码</w:t>
          </w:r>
          <w:r w:rsidRPr="00234B54">
            <w:rPr>
              <w:noProof/>
              <w:highlight w:val="yellow"/>
            </w:rPr>
            <w:t>协议</w:t>
          </w:r>
          <w:r>
            <w:rPr>
              <w:noProof/>
            </w:rPr>
            <w:tab/>
          </w:r>
          <w:r>
            <w:rPr>
              <w:noProof/>
            </w:rPr>
            <w:fldChar w:fldCharType="begin"/>
          </w:r>
          <w:r>
            <w:rPr>
              <w:noProof/>
            </w:rPr>
            <w:instrText xml:space="preserve"> PAGEREF _Toc104913706 \h </w:instrText>
          </w:r>
          <w:r>
            <w:rPr>
              <w:noProof/>
            </w:rPr>
          </w:r>
          <w:r>
            <w:rPr>
              <w:noProof/>
            </w:rPr>
            <w:fldChar w:fldCharType="separate"/>
          </w:r>
          <w:r>
            <w:rPr>
              <w:noProof/>
            </w:rPr>
            <w:t>28</w:t>
          </w:r>
          <w:r>
            <w:rPr>
              <w:noProof/>
            </w:rPr>
            <w:fldChar w:fldCharType="end"/>
          </w:r>
        </w:p>
        <w:p w14:paraId="03D543D2" w14:textId="225EB413"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5.2.3 </w:t>
          </w:r>
          <w:r>
            <w:rPr>
              <w:noProof/>
            </w:rPr>
            <w:t>密钥管理</w:t>
          </w:r>
          <w:r>
            <w:rPr>
              <w:noProof/>
            </w:rPr>
            <w:tab/>
          </w:r>
          <w:r>
            <w:rPr>
              <w:noProof/>
            </w:rPr>
            <w:fldChar w:fldCharType="begin"/>
          </w:r>
          <w:r>
            <w:rPr>
              <w:noProof/>
            </w:rPr>
            <w:instrText xml:space="preserve"> PAGEREF _Toc104913707 \h </w:instrText>
          </w:r>
          <w:r>
            <w:rPr>
              <w:noProof/>
            </w:rPr>
          </w:r>
          <w:r>
            <w:rPr>
              <w:noProof/>
            </w:rPr>
            <w:fldChar w:fldCharType="separate"/>
          </w:r>
          <w:r>
            <w:rPr>
              <w:noProof/>
            </w:rPr>
            <w:t>29</w:t>
          </w:r>
          <w:r>
            <w:rPr>
              <w:noProof/>
            </w:rPr>
            <w:fldChar w:fldCharType="end"/>
          </w:r>
        </w:p>
        <w:p w14:paraId="2797829E" w14:textId="212ABD39"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5.3 </w:t>
          </w:r>
          <w:r>
            <w:rPr>
              <w:noProof/>
            </w:rPr>
            <w:t>方案详细设计</w:t>
          </w:r>
          <w:r>
            <w:rPr>
              <w:noProof/>
            </w:rPr>
            <w:tab/>
          </w:r>
          <w:r>
            <w:rPr>
              <w:noProof/>
            </w:rPr>
            <w:fldChar w:fldCharType="begin"/>
          </w:r>
          <w:r>
            <w:rPr>
              <w:noProof/>
            </w:rPr>
            <w:instrText xml:space="preserve"> PAGEREF _Toc104913708 \h </w:instrText>
          </w:r>
          <w:r>
            <w:rPr>
              <w:noProof/>
            </w:rPr>
          </w:r>
          <w:r>
            <w:rPr>
              <w:noProof/>
            </w:rPr>
            <w:fldChar w:fldCharType="separate"/>
          </w:r>
          <w:r>
            <w:rPr>
              <w:noProof/>
            </w:rPr>
            <w:t>31</w:t>
          </w:r>
          <w:r>
            <w:rPr>
              <w:noProof/>
            </w:rPr>
            <w:fldChar w:fldCharType="end"/>
          </w:r>
        </w:p>
        <w:p w14:paraId="7A7AAB21" w14:textId="181482B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5.3.1 </w:t>
          </w:r>
          <w:r>
            <w:rPr>
              <w:noProof/>
            </w:rPr>
            <w:t>物理和环境安全</w:t>
          </w:r>
          <w:r>
            <w:rPr>
              <w:noProof/>
            </w:rPr>
            <w:tab/>
          </w:r>
          <w:r>
            <w:rPr>
              <w:noProof/>
            </w:rPr>
            <w:fldChar w:fldCharType="begin"/>
          </w:r>
          <w:r>
            <w:rPr>
              <w:noProof/>
            </w:rPr>
            <w:instrText xml:space="preserve"> PAGEREF _Toc104913709 \h </w:instrText>
          </w:r>
          <w:r>
            <w:rPr>
              <w:noProof/>
            </w:rPr>
          </w:r>
          <w:r>
            <w:rPr>
              <w:noProof/>
            </w:rPr>
            <w:fldChar w:fldCharType="separate"/>
          </w:r>
          <w:r>
            <w:rPr>
              <w:noProof/>
            </w:rPr>
            <w:t>31</w:t>
          </w:r>
          <w:r>
            <w:rPr>
              <w:noProof/>
            </w:rPr>
            <w:fldChar w:fldCharType="end"/>
          </w:r>
        </w:p>
        <w:p w14:paraId="4F0418FC" w14:textId="2C861410"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5.3.2 </w:t>
          </w:r>
          <w:r>
            <w:rPr>
              <w:noProof/>
            </w:rPr>
            <w:t>网络和通信安全</w:t>
          </w:r>
          <w:r>
            <w:rPr>
              <w:noProof/>
            </w:rPr>
            <w:tab/>
          </w:r>
          <w:r>
            <w:rPr>
              <w:noProof/>
            </w:rPr>
            <w:fldChar w:fldCharType="begin"/>
          </w:r>
          <w:r>
            <w:rPr>
              <w:noProof/>
            </w:rPr>
            <w:instrText xml:space="preserve"> PAGEREF _Toc104913710 \h </w:instrText>
          </w:r>
          <w:r>
            <w:rPr>
              <w:noProof/>
            </w:rPr>
          </w:r>
          <w:r>
            <w:rPr>
              <w:noProof/>
            </w:rPr>
            <w:fldChar w:fldCharType="separate"/>
          </w:r>
          <w:r>
            <w:rPr>
              <w:noProof/>
            </w:rPr>
            <w:t>32</w:t>
          </w:r>
          <w:r>
            <w:rPr>
              <w:noProof/>
            </w:rPr>
            <w:fldChar w:fldCharType="end"/>
          </w:r>
        </w:p>
        <w:p w14:paraId="6B3F4918" w14:textId="17F0B850"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5.3.3 </w:t>
          </w:r>
          <w:r>
            <w:rPr>
              <w:noProof/>
            </w:rPr>
            <w:t>设备和计算安全</w:t>
          </w:r>
          <w:r>
            <w:rPr>
              <w:noProof/>
            </w:rPr>
            <w:tab/>
          </w:r>
          <w:r>
            <w:rPr>
              <w:noProof/>
            </w:rPr>
            <w:fldChar w:fldCharType="begin"/>
          </w:r>
          <w:r>
            <w:rPr>
              <w:noProof/>
            </w:rPr>
            <w:instrText xml:space="preserve"> PAGEREF _Toc104913711 \h </w:instrText>
          </w:r>
          <w:r>
            <w:rPr>
              <w:noProof/>
            </w:rPr>
          </w:r>
          <w:r>
            <w:rPr>
              <w:noProof/>
            </w:rPr>
            <w:fldChar w:fldCharType="separate"/>
          </w:r>
          <w:r>
            <w:rPr>
              <w:noProof/>
            </w:rPr>
            <w:t>35</w:t>
          </w:r>
          <w:r>
            <w:rPr>
              <w:noProof/>
            </w:rPr>
            <w:fldChar w:fldCharType="end"/>
          </w:r>
        </w:p>
        <w:p w14:paraId="75E41DD8" w14:textId="29D811B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5.3.4 </w:t>
          </w:r>
          <w:r>
            <w:rPr>
              <w:noProof/>
            </w:rPr>
            <w:t>应用和数据安全</w:t>
          </w:r>
          <w:r>
            <w:rPr>
              <w:noProof/>
            </w:rPr>
            <w:tab/>
          </w:r>
          <w:r>
            <w:rPr>
              <w:noProof/>
            </w:rPr>
            <w:fldChar w:fldCharType="begin"/>
          </w:r>
          <w:r>
            <w:rPr>
              <w:noProof/>
            </w:rPr>
            <w:instrText xml:space="preserve"> PAGEREF _Toc104913712 \h </w:instrText>
          </w:r>
          <w:r>
            <w:rPr>
              <w:noProof/>
            </w:rPr>
          </w:r>
          <w:r>
            <w:rPr>
              <w:noProof/>
            </w:rPr>
            <w:fldChar w:fldCharType="separate"/>
          </w:r>
          <w:r>
            <w:rPr>
              <w:noProof/>
            </w:rPr>
            <w:t>37</w:t>
          </w:r>
          <w:r>
            <w:rPr>
              <w:noProof/>
            </w:rPr>
            <w:fldChar w:fldCharType="end"/>
          </w:r>
        </w:p>
        <w:p w14:paraId="4B59D8AF" w14:textId="529C25F0"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5.4 </w:t>
          </w:r>
          <w:r>
            <w:rPr>
              <w:noProof/>
            </w:rPr>
            <w:t>密码应用部署</w:t>
          </w:r>
          <w:r>
            <w:rPr>
              <w:noProof/>
            </w:rPr>
            <w:tab/>
          </w:r>
          <w:r>
            <w:rPr>
              <w:noProof/>
            </w:rPr>
            <w:fldChar w:fldCharType="begin"/>
          </w:r>
          <w:r>
            <w:rPr>
              <w:noProof/>
            </w:rPr>
            <w:instrText xml:space="preserve"> PAGEREF _Toc104913713 \h </w:instrText>
          </w:r>
          <w:r>
            <w:rPr>
              <w:noProof/>
            </w:rPr>
          </w:r>
          <w:r>
            <w:rPr>
              <w:noProof/>
            </w:rPr>
            <w:fldChar w:fldCharType="separate"/>
          </w:r>
          <w:r>
            <w:rPr>
              <w:noProof/>
            </w:rPr>
            <w:t>39</w:t>
          </w:r>
          <w:r>
            <w:rPr>
              <w:noProof/>
            </w:rPr>
            <w:fldChar w:fldCharType="end"/>
          </w:r>
        </w:p>
        <w:p w14:paraId="50DA9D18" w14:textId="676453F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lastRenderedPageBreak/>
            <w:t xml:space="preserve">5.5 </w:t>
          </w:r>
          <w:r>
            <w:rPr>
              <w:noProof/>
            </w:rPr>
            <w:t>密码软硬件产品清单</w:t>
          </w:r>
          <w:r>
            <w:rPr>
              <w:noProof/>
            </w:rPr>
            <w:tab/>
          </w:r>
          <w:r>
            <w:rPr>
              <w:noProof/>
            </w:rPr>
            <w:fldChar w:fldCharType="begin"/>
          </w:r>
          <w:r>
            <w:rPr>
              <w:noProof/>
            </w:rPr>
            <w:instrText xml:space="preserve"> PAGEREF _Toc104913714 \h </w:instrText>
          </w:r>
          <w:r>
            <w:rPr>
              <w:noProof/>
            </w:rPr>
          </w:r>
          <w:r>
            <w:rPr>
              <w:noProof/>
            </w:rPr>
            <w:fldChar w:fldCharType="separate"/>
          </w:r>
          <w:r>
            <w:rPr>
              <w:noProof/>
            </w:rPr>
            <w:t>40</w:t>
          </w:r>
          <w:r>
            <w:rPr>
              <w:noProof/>
            </w:rPr>
            <w:fldChar w:fldCharType="end"/>
          </w:r>
        </w:p>
        <w:p w14:paraId="6DC994A8" w14:textId="5CA3C79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5.6 </w:t>
          </w:r>
          <w:r>
            <w:rPr>
              <w:noProof/>
            </w:rPr>
            <w:t>安全与合规性分析</w:t>
          </w:r>
          <w:r>
            <w:rPr>
              <w:noProof/>
            </w:rPr>
            <w:tab/>
          </w:r>
          <w:r>
            <w:rPr>
              <w:noProof/>
            </w:rPr>
            <w:fldChar w:fldCharType="begin"/>
          </w:r>
          <w:r>
            <w:rPr>
              <w:noProof/>
            </w:rPr>
            <w:instrText xml:space="preserve"> PAGEREF _Toc104913715 \h </w:instrText>
          </w:r>
          <w:r>
            <w:rPr>
              <w:noProof/>
            </w:rPr>
          </w:r>
          <w:r>
            <w:rPr>
              <w:noProof/>
            </w:rPr>
            <w:fldChar w:fldCharType="separate"/>
          </w:r>
          <w:r>
            <w:rPr>
              <w:noProof/>
            </w:rPr>
            <w:t>45</w:t>
          </w:r>
          <w:r>
            <w:rPr>
              <w:noProof/>
            </w:rPr>
            <w:fldChar w:fldCharType="end"/>
          </w:r>
        </w:p>
        <w:p w14:paraId="6958E34B" w14:textId="4173ECAF" w:rsidR="00860DA4" w:rsidRDefault="00860DA4" w:rsidP="00860DA4">
          <w:pPr>
            <w:pStyle w:val="11"/>
            <w:ind w:firstLine="280"/>
            <w:rPr>
              <w:rFonts w:eastAsiaTheme="minorEastAsia" w:hAnsiTheme="minorHAnsi"/>
              <w:noProof/>
              <w:snapToGrid/>
              <w:sz w:val="21"/>
              <w:szCs w:val="22"/>
            </w:rPr>
          </w:pPr>
          <w:r>
            <w:rPr>
              <w:noProof/>
            </w:rPr>
            <w:t xml:space="preserve">6 </w:t>
          </w:r>
          <w:r>
            <w:rPr>
              <w:noProof/>
            </w:rPr>
            <w:t>密码安全管理方案</w:t>
          </w:r>
          <w:r>
            <w:rPr>
              <w:noProof/>
            </w:rPr>
            <w:tab/>
          </w:r>
          <w:r>
            <w:rPr>
              <w:noProof/>
            </w:rPr>
            <w:fldChar w:fldCharType="begin"/>
          </w:r>
          <w:r>
            <w:rPr>
              <w:noProof/>
            </w:rPr>
            <w:instrText xml:space="preserve"> PAGEREF _Toc104913716 \h </w:instrText>
          </w:r>
          <w:r>
            <w:rPr>
              <w:noProof/>
            </w:rPr>
          </w:r>
          <w:r>
            <w:rPr>
              <w:noProof/>
            </w:rPr>
            <w:fldChar w:fldCharType="separate"/>
          </w:r>
          <w:r>
            <w:rPr>
              <w:noProof/>
            </w:rPr>
            <w:t>48</w:t>
          </w:r>
          <w:r>
            <w:rPr>
              <w:noProof/>
            </w:rPr>
            <w:fldChar w:fldCharType="end"/>
          </w:r>
        </w:p>
        <w:p w14:paraId="1214B49A" w14:textId="5B5A889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6.1 </w:t>
          </w:r>
          <w:r>
            <w:rPr>
              <w:noProof/>
            </w:rPr>
            <w:t>管理制度</w:t>
          </w:r>
          <w:r>
            <w:rPr>
              <w:noProof/>
            </w:rPr>
            <w:tab/>
          </w:r>
          <w:r>
            <w:rPr>
              <w:noProof/>
            </w:rPr>
            <w:fldChar w:fldCharType="begin"/>
          </w:r>
          <w:r>
            <w:rPr>
              <w:noProof/>
            </w:rPr>
            <w:instrText xml:space="preserve"> PAGEREF _Toc104913717 \h </w:instrText>
          </w:r>
          <w:r>
            <w:rPr>
              <w:noProof/>
            </w:rPr>
          </w:r>
          <w:r>
            <w:rPr>
              <w:noProof/>
            </w:rPr>
            <w:fldChar w:fldCharType="separate"/>
          </w:r>
          <w:r>
            <w:rPr>
              <w:noProof/>
            </w:rPr>
            <w:t>48</w:t>
          </w:r>
          <w:r>
            <w:rPr>
              <w:noProof/>
            </w:rPr>
            <w:fldChar w:fldCharType="end"/>
          </w:r>
        </w:p>
        <w:p w14:paraId="3F613131" w14:textId="0BDD8D16"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6.2 </w:t>
          </w:r>
          <w:r>
            <w:rPr>
              <w:noProof/>
            </w:rPr>
            <w:t>管理机构</w:t>
          </w:r>
          <w:r>
            <w:rPr>
              <w:noProof/>
            </w:rPr>
            <w:tab/>
          </w:r>
          <w:r>
            <w:rPr>
              <w:noProof/>
            </w:rPr>
            <w:fldChar w:fldCharType="begin"/>
          </w:r>
          <w:r>
            <w:rPr>
              <w:noProof/>
            </w:rPr>
            <w:instrText xml:space="preserve"> PAGEREF _Toc104913718 \h </w:instrText>
          </w:r>
          <w:r>
            <w:rPr>
              <w:noProof/>
            </w:rPr>
          </w:r>
          <w:r>
            <w:rPr>
              <w:noProof/>
            </w:rPr>
            <w:fldChar w:fldCharType="separate"/>
          </w:r>
          <w:r>
            <w:rPr>
              <w:noProof/>
            </w:rPr>
            <w:t>49</w:t>
          </w:r>
          <w:r>
            <w:rPr>
              <w:noProof/>
            </w:rPr>
            <w:fldChar w:fldCharType="end"/>
          </w:r>
        </w:p>
        <w:p w14:paraId="0EA8F5F4" w14:textId="15112051"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6.3 </w:t>
          </w:r>
          <w:r>
            <w:rPr>
              <w:noProof/>
            </w:rPr>
            <w:t>建设运行</w:t>
          </w:r>
          <w:r>
            <w:rPr>
              <w:noProof/>
            </w:rPr>
            <w:tab/>
          </w:r>
          <w:r>
            <w:rPr>
              <w:noProof/>
            </w:rPr>
            <w:fldChar w:fldCharType="begin"/>
          </w:r>
          <w:r>
            <w:rPr>
              <w:noProof/>
            </w:rPr>
            <w:instrText xml:space="preserve"> PAGEREF _Toc104913719 \h </w:instrText>
          </w:r>
          <w:r>
            <w:rPr>
              <w:noProof/>
            </w:rPr>
          </w:r>
          <w:r>
            <w:rPr>
              <w:noProof/>
            </w:rPr>
            <w:fldChar w:fldCharType="separate"/>
          </w:r>
          <w:r>
            <w:rPr>
              <w:noProof/>
            </w:rPr>
            <w:t>50</w:t>
          </w:r>
          <w:r>
            <w:rPr>
              <w:noProof/>
            </w:rPr>
            <w:fldChar w:fldCharType="end"/>
          </w:r>
        </w:p>
        <w:p w14:paraId="02F03A41" w14:textId="3B4E904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6.4 </w:t>
          </w:r>
          <w:r>
            <w:rPr>
              <w:noProof/>
            </w:rPr>
            <w:t>密钥管理</w:t>
          </w:r>
          <w:r>
            <w:rPr>
              <w:noProof/>
            </w:rPr>
            <w:tab/>
          </w:r>
          <w:r>
            <w:rPr>
              <w:noProof/>
            </w:rPr>
            <w:fldChar w:fldCharType="begin"/>
          </w:r>
          <w:r>
            <w:rPr>
              <w:noProof/>
            </w:rPr>
            <w:instrText xml:space="preserve"> PAGEREF _Toc104913720 \h </w:instrText>
          </w:r>
          <w:r>
            <w:rPr>
              <w:noProof/>
            </w:rPr>
          </w:r>
          <w:r>
            <w:rPr>
              <w:noProof/>
            </w:rPr>
            <w:fldChar w:fldCharType="separate"/>
          </w:r>
          <w:r>
            <w:rPr>
              <w:noProof/>
            </w:rPr>
            <w:t>51</w:t>
          </w:r>
          <w:r>
            <w:rPr>
              <w:noProof/>
            </w:rPr>
            <w:fldChar w:fldCharType="end"/>
          </w:r>
        </w:p>
        <w:p w14:paraId="54F79452" w14:textId="57C52F5B"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6.5 </w:t>
          </w:r>
          <w:r>
            <w:rPr>
              <w:noProof/>
            </w:rPr>
            <w:t>密码软硬件管理</w:t>
          </w:r>
          <w:r>
            <w:rPr>
              <w:noProof/>
            </w:rPr>
            <w:tab/>
          </w:r>
          <w:r>
            <w:rPr>
              <w:noProof/>
            </w:rPr>
            <w:fldChar w:fldCharType="begin"/>
          </w:r>
          <w:r>
            <w:rPr>
              <w:noProof/>
            </w:rPr>
            <w:instrText xml:space="preserve"> PAGEREF _Toc104913721 \h </w:instrText>
          </w:r>
          <w:r>
            <w:rPr>
              <w:noProof/>
            </w:rPr>
          </w:r>
          <w:r>
            <w:rPr>
              <w:noProof/>
            </w:rPr>
            <w:fldChar w:fldCharType="separate"/>
          </w:r>
          <w:r>
            <w:rPr>
              <w:noProof/>
            </w:rPr>
            <w:t>52</w:t>
          </w:r>
          <w:r>
            <w:rPr>
              <w:noProof/>
            </w:rPr>
            <w:fldChar w:fldCharType="end"/>
          </w:r>
        </w:p>
        <w:p w14:paraId="3901FD49" w14:textId="31E7965E"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6.6 </w:t>
          </w:r>
          <w:r>
            <w:rPr>
              <w:noProof/>
            </w:rPr>
            <w:t>人员管理</w:t>
          </w:r>
          <w:r>
            <w:rPr>
              <w:noProof/>
            </w:rPr>
            <w:tab/>
          </w:r>
          <w:r>
            <w:rPr>
              <w:noProof/>
            </w:rPr>
            <w:fldChar w:fldCharType="begin"/>
          </w:r>
          <w:r>
            <w:rPr>
              <w:noProof/>
            </w:rPr>
            <w:instrText xml:space="preserve"> PAGEREF _Toc104913722 \h </w:instrText>
          </w:r>
          <w:r>
            <w:rPr>
              <w:noProof/>
            </w:rPr>
          </w:r>
          <w:r>
            <w:rPr>
              <w:noProof/>
            </w:rPr>
            <w:fldChar w:fldCharType="separate"/>
          </w:r>
          <w:r>
            <w:rPr>
              <w:noProof/>
            </w:rPr>
            <w:t>52</w:t>
          </w:r>
          <w:r>
            <w:rPr>
              <w:noProof/>
            </w:rPr>
            <w:fldChar w:fldCharType="end"/>
          </w:r>
        </w:p>
        <w:p w14:paraId="1C5EAECA" w14:textId="24B787B3"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6.7 </w:t>
          </w:r>
          <w:r>
            <w:rPr>
              <w:noProof/>
            </w:rPr>
            <w:t>应急方案</w:t>
          </w:r>
          <w:r>
            <w:rPr>
              <w:noProof/>
            </w:rPr>
            <w:tab/>
          </w:r>
          <w:r>
            <w:rPr>
              <w:noProof/>
            </w:rPr>
            <w:fldChar w:fldCharType="begin"/>
          </w:r>
          <w:r>
            <w:rPr>
              <w:noProof/>
            </w:rPr>
            <w:instrText xml:space="preserve"> PAGEREF _Toc104913723 \h </w:instrText>
          </w:r>
          <w:r>
            <w:rPr>
              <w:noProof/>
            </w:rPr>
          </w:r>
          <w:r>
            <w:rPr>
              <w:noProof/>
            </w:rPr>
            <w:fldChar w:fldCharType="separate"/>
          </w:r>
          <w:r>
            <w:rPr>
              <w:noProof/>
            </w:rPr>
            <w:t>53</w:t>
          </w:r>
          <w:r>
            <w:rPr>
              <w:noProof/>
            </w:rPr>
            <w:fldChar w:fldCharType="end"/>
          </w:r>
        </w:p>
        <w:p w14:paraId="776449FB" w14:textId="052FEA5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6.7.1 </w:t>
          </w:r>
          <w:r>
            <w:rPr>
              <w:noProof/>
            </w:rPr>
            <w:t>潜在的安全事件分析</w:t>
          </w:r>
          <w:r>
            <w:rPr>
              <w:noProof/>
            </w:rPr>
            <w:tab/>
          </w:r>
          <w:r>
            <w:rPr>
              <w:noProof/>
            </w:rPr>
            <w:fldChar w:fldCharType="begin"/>
          </w:r>
          <w:r>
            <w:rPr>
              <w:noProof/>
            </w:rPr>
            <w:instrText xml:space="preserve"> PAGEREF _Toc104913724 \h </w:instrText>
          </w:r>
          <w:r>
            <w:rPr>
              <w:noProof/>
            </w:rPr>
          </w:r>
          <w:r>
            <w:rPr>
              <w:noProof/>
            </w:rPr>
            <w:fldChar w:fldCharType="separate"/>
          </w:r>
          <w:r>
            <w:rPr>
              <w:noProof/>
            </w:rPr>
            <w:t>53</w:t>
          </w:r>
          <w:r>
            <w:rPr>
              <w:noProof/>
            </w:rPr>
            <w:fldChar w:fldCharType="end"/>
          </w:r>
        </w:p>
        <w:p w14:paraId="5D7710C7" w14:textId="464CEE9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6.7.2 </w:t>
          </w:r>
          <w:r>
            <w:rPr>
              <w:noProof/>
            </w:rPr>
            <w:t>应急处置组织机构与职责</w:t>
          </w:r>
          <w:r>
            <w:rPr>
              <w:noProof/>
            </w:rPr>
            <w:tab/>
          </w:r>
          <w:r>
            <w:rPr>
              <w:noProof/>
            </w:rPr>
            <w:fldChar w:fldCharType="begin"/>
          </w:r>
          <w:r>
            <w:rPr>
              <w:noProof/>
            </w:rPr>
            <w:instrText xml:space="preserve"> PAGEREF _Toc104913725 \h </w:instrText>
          </w:r>
          <w:r>
            <w:rPr>
              <w:noProof/>
            </w:rPr>
          </w:r>
          <w:r>
            <w:rPr>
              <w:noProof/>
            </w:rPr>
            <w:fldChar w:fldCharType="separate"/>
          </w:r>
          <w:r>
            <w:rPr>
              <w:noProof/>
            </w:rPr>
            <w:t>55</w:t>
          </w:r>
          <w:r>
            <w:rPr>
              <w:noProof/>
            </w:rPr>
            <w:fldChar w:fldCharType="end"/>
          </w:r>
        </w:p>
        <w:p w14:paraId="3BCB8007" w14:textId="4C2A63B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6.7.3 </w:t>
          </w:r>
          <w:r>
            <w:rPr>
              <w:noProof/>
            </w:rPr>
            <w:t>应急处置预案设计</w:t>
          </w:r>
          <w:r>
            <w:rPr>
              <w:noProof/>
            </w:rPr>
            <w:tab/>
          </w:r>
          <w:r>
            <w:rPr>
              <w:noProof/>
            </w:rPr>
            <w:fldChar w:fldCharType="begin"/>
          </w:r>
          <w:r>
            <w:rPr>
              <w:noProof/>
            </w:rPr>
            <w:instrText xml:space="preserve"> PAGEREF _Toc104913726 \h </w:instrText>
          </w:r>
          <w:r>
            <w:rPr>
              <w:noProof/>
            </w:rPr>
          </w:r>
          <w:r>
            <w:rPr>
              <w:noProof/>
            </w:rPr>
            <w:fldChar w:fldCharType="separate"/>
          </w:r>
          <w:r>
            <w:rPr>
              <w:noProof/>
            </w:rPr>
            <w:t>57</w:t>
          </w:r>
          <w:r>
            <w:rPr>
              <w:noProof/>
            </w:rPr>
            <w:fldChar w:fldCharType="end"/>
          </w:r>
        </w:p>
        <w:p w14:paraId="08FB6F4D" w14:textId="629F1616" w:rsidR="00860DA4" w:rsidRDefault="00860DA4" w:rsidP="00860DA4">
          <w:pPr>
            <w:pStyle w:val="11"/>
            <w:ind w:firstLine="280"/>
            <w:rPr>
              <w:rFonts w:eastAsiaTheme="minorEastAsia" w:hAnsiTheme="minorHAnsi"/>
              <w:noProof/>
              <w:snapToGrid/>
              <w:sz w:val="21"/>
              <w:szCs w:val="22"/>
            </w:rPr>
          </w:pPr>
          <w:r>
            <w:rPr>
              <w:noProof/>
            </w:rPr>
            <w:t xml:space="preserve">7 </w:t>
          </w:r>
          <w:r>
            <w:rPr>
              <w:noProof/>
            </w:rPr>
            <w:t>实施保障方案</w:t>
          </w:r>
          <w:r>
            <w:rPr>
              <w:noProof/>
            </w:rPr>
            <w:tab/>
          </w:r>
          <w:r>
            <w:rPr>
              <w:noProof/>
            </w:rPr>
            <w:fldChar w:fldCharType="begin"/>
          </w:r>
          <w:r>
            <w:rPr>
              <w:noProof/>
            </w:rPr>
            <w:instrText xml:space="preserve"> PAGEREF _Toc104913727 \h </w:instrText>
          </w:r>
          <w:r>
            <w:rPr>
              <w:noProof/>
            </w:rPr>
          </w:r>
          <w:r>
            <w:rPr>
              <w:noProof/>
            </w:rPr>
            <w:fldChar w:fldCharType="separate"/>
          </w:r>
          <w:r>
            <w:rPr>
              <w:noProof/>
            </w:rPr>
            <w:t>61</w:t>
          </w:r>
          <w:r>
            <w:rPr>
              <w:noProof/>
            </w:rPr>
            <w:fldChar w:fldCharType="end"/>
          </w:r>
        </w:p>
        <w:p w14:paraId="30E99FE3" w14:textId="4BBEF384"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7.1 </w:t>
          </w:r>
          <w:r>
            <w:rPr>
              <w:noProof/>
            </w:rPr>
            <w:t>实施内容</w:t>
          </w:r>
          <w:r>
            <w:rPr>
              <w:noProof/>
            </w:rPr>
            <w:tab/>
          </w:r>
          <w:r>
            <w:rPr>
              <w:noProof/>
            </w:rPr>
            <w:fldChar w:fldCharType="begin"/>
          </w:r>
          <w:r>
            <w:rPr>
              <w:noProof/>
            </w:rPr>
            <w:instrText xml:space="preserve"> PAGEREF _Toc104913728 \h </w:instrText>
          </w:r>
          <w:r>
            <w:rPr>
              <w:noProof/>
            </w:rPr>
          </w:r>
          <w:r>
            <w:rPr>
              <w:noProof/>
            </w:rPr>
            <w:fldChar w:fldCharType="separate"/>
          </w:r>
          <w:r>
            <w:rPr>
              <w:noProof/>
            </w:rPr>
            <w:t>61</w:t>
          </w:r>
          <w:r>
            <w:rPr>
              <w:noProof/>
            </w:rPr>
            <w:fldChar w:fldCharType="end"/>
          </w:r>
        </w:p>
        <w:p w14:paraId="0DA782D0" w14:textId="3948CF2C"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7.1.1 </w:t>
          </w:r>
          <w:r>
            <w:rPr>
              <w:noProof/>
            </w:rPr>
            <w:t>软硬件开发及改造</w:t>
          </w:r>
          <w:r>
            <w:rPr>
              <w:noProof/>
            </w:rPr>
            <w:tab/>
          </w:r>
          <w:r>
            <w:rPr>
              <w:noProof/>
            </w:rPr>
            <w:fldChar w:fldCharType="begin"/>
          </w:r>
          <w:r>
            <w:rPr>
              <w:noProof/>
            </w:rPr>
            <w:instrText xml:space="preserve"> PAGEREF _Toc104913729 \h </w:instrText>
          </w:r>
          <w:r>
            <w:rPr>
              <w:noProof/>
            </w:rPr>
          </w:r>
          <w:r>
            <w:rPr>
              <w:noProof/>
            </w:rPr>
            <w:fldChar w:fldCharType="separate"/>
          </w:r>
          <w:r>
            <w:rPr>
              <w:noProof/>
            </w:rPr>
            <w:t>61</w:t>
          </w:r>
          <w:r>
            <w:rPr>
              <w:noProof/>
            </w:rPr>
            <w:fldChar w:fldCharType="end"/>
          </w:r>
        </w:p>
        <w:p w14:paraId="6E5213A4" w14:textId="2C01E404"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7.1.2 </w:t>
          </w:r>
          <w:r>
            <w:rPr>
              <w:noProof/>
            </w:rPr>
            <w:t>系统集成</w:t>
          </w:r>
          <w:r>
            <w:rPr>
              <w:noProof/>
            </w:rPr>
            <w:tab/>
          </w:r>
          <w:r>
            <w:rPr>
              <w:noProof/>
            </w:rPr>
            <w:fldChar w:fldCharType="begin"/>
          </w:r>
          <w:r>
            <w:rPr>
              <w:noProof/>
            </w:rPr>
            <w:instrText xml:space="preserve"> PAGEREF _Toc104913730 \h </w:instrText>
          </w:r>
          <w:r>
            <w:rPr>
              <w:noProof/>
            </w:rPr>
          </w:r>
          <w:r>
            <w:rPr>
              <w:noProof/>
            </w:rPr>
            <w:fldChar w:fldCharType="separate"/>
          </w:r>
          <w:r>
            <w:rPr>
              <w:noProof/>
            </w:rPr>
            <w:t>61</w:t>
          </w:r>
          <w:r>
            <w:rPr>
              <w:noProof/>
            </w:rPr>
            <w:fldChar w:fldCharType="end"/>
          </w:r>
        </w:p>
        <w:p w14:paraId="5DC86F9D" w14:textId="7305E121"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7.1.3 </w:t>
          </w:r>
          <w:r>
            <w:rPr>
              <w:noProof/>
            </w:rPr>
            <w:t>综合调试</w:t>
          </w:r>
          <w:r>
            <w:rPr>
              <w:noProof/>
            </w:rPr>
            <w:tab/>
          </w:r>
          <w:r>
            <w:rPr>
              <w:noProof/>
            </w:rPr>
            <w:fldChar w:fldCharType="begin"/>
          </w:r>
          <w:r>
            <w:rPr>
              <w:noProof/>
            </w:rPr>
            <w:instrText xml:space="preserve"> PAGEREF _Toc104913731 \h </w:instrText>
          </w:r>
          <w:r>
            <w:rPr>
              <w:noProof/>
            </w:rPr>
          </w:r>
          <w:r>
            <w:rPr>
              <w:noProof/>
            </w:rPr>
            <w:fldChar w:fldCharType="separate"/>
          </w:r>
          <w:r>
            <w:rPr>
              <w:noProof/>
            </w:rPr>
            <w:t>61</w:t>
          </w:r>
          <w:r>
            <w:rPr>
              <w:noProof/>
            </w:rPr>
            <w:fldChar w:fldCharType="end"/>
          </w:r>
        </w:p>
        <w:p w14:paraId="6D6ECFBF" w14:textId="7FA224ED"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7.1.4 </w:t>
          </w:r>
          <w:r>
            <w:rPr>
              <w:noProof/>
            </w:rPr>
            <w:t>试运行</w:t>
          </w:r>
          <w:r>
            <w:rPr>
              <w:noProof/>
            </w:rPr>
            <w:tab/>
          </w:r>
          <w:r>
            <w:rPr>
              <w:noProof/>
            </w:rPr>
            <w:fldChar w:fldCharType="begin"/>
          </w:r>
          <w:r>
            <w:rPr>
              <w:noProof/>
            </w:rPr>
            <w:instrText xml:space="preserve"> PAGEREF _Toc104913732 \h </w:instrText>
          </w:r>
          <w:r>
            <w:rPr>
              <w:noProof/>
            </w:rPr>
          </w:r>
          <w:r>
            <w:rPr>
              <w:noProof/>
            </w:rPr>
            <w:fldChar w:fldCharType="separate"/>
          </w:r>
          <w:r>
            <w:rPr>
              <w:noProof/>
            </w:rPr>
            <w:t>62</w:t>
          </w:r>
          <w:r>
            <w:rPr>
              <w:noProof/>
            </w:rPr>
            <w:fldChar w:fldCharType="end"/>
          </w:r>
        </w:p>
        <w:p w14:paraId="4F24B9F0" w14:textId="467381C4"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7.1.5 </w:t>
          </w:r>
          <w:r>
            <w:rPr>
              <w:noProof/>
            </w:rPr>
            <w:t>最终验收</w:t>
          </w:r>
          <w:r>
            <w:rPr>
              <w:noProof/>
            </w:rPr>
            <w:tab/>
          </w:r>
          <w:r>
            <w:rPr>
              <w:noProof/>
            </w:rPr>
            <w:fldChar w:fldCharType="begin"/>
          </w:r>
          <w:r>
            <w:rPr>
              <w:noProof/>
            </w:rPr>
            <w:instrText xml:space="preserve"> PAGEREF _Toc104913733 \h </w:instrText>
          </w:r>
          <w:r>
            <w:rPr>
              <w:noProof/>
            </w:rPr>
          </w:r>
          <w:r>
            <w:rPr>
              <w:noProof/>
            </w:rPr>
            <w:fldChar w:fldCharType="separate"/>
          </w:r>
          <w:r>
            <w:rPr>
              <w:noProof/>
            </w:rPr>
            <w:t>62</w:t>
          </w:r>
          <w:r>
            <w:rPr>
              <w:noProof/>
            </w:rPr>
            <w:fldChar w:fldCharType="end"/>
          </w:r>
        </w:p>
        <w:p w14:paraId="4EFE073A" w14:textId="10A13712"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7.1.6 </w:t>
          </w:r>
          <w:r>
            <w:rPr>
              <w:noProof/>
            </w:rPr>
            <w:t>风险点及应对措施</w:t>
          </w:r>
          <w:r>
            <w:rPr>
              <w:noProof/>
            </w:rPr>
            <w:tab/>
          </w:r>
          <w:r>
            <w:rPr>
              <w:noProof/>
            </w:rPr>
            <w:fldChar w:fldCharType="begin"/>
          </w:r>
          <w:r>
            <w:rPr>
              <w:noProof/>
            </w:rPr>
            <w:instrText xml:space="preserve"> PAGEREF _Toc104913734 \h </w:instrText>
          </w:r>
          <w:r>
            <w:rPr>
              <w:noProof/>
            </w:rPr>
          </w:r>
          <w:r>
            <w:rPr>
              <w:noProof/>
            </w:rPr>
            <w:fldChar w:fldCharType="separate"/>
          </w:r>
          <w:r>
            <w:rPr>
              <w:noProof/>
            </w:rPr>
            <w:t>62</w:t>
          </w:r>
          <w:r>
            <w:rPr>
              <w:noProof/>
            </w:rPr>
            <w:fldChar w:fldCharType="end"/>
          </w:r>
        </w:p>
        <w:p w14:paraId="02680A26" w14:textId="29CF4EC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7.2 </w:t>
          </w:r>
          <w:r>
            <w:rPr>
              <w:noProof/>
            </w:rPr>
            <w:t>实施计划</w:t>
          </w:r>
          <w:r>
            <w:rPr>
              <w:noProof/>
            </w:rPr>
            <w:tab/>
          </w:r>
          <w:r>
            <w:rPr>
              <w:noProof/>
            </w:rPr>
            <w:fldChar w:fldCharType="begin"/>
          </w:r>
          <w:r>
            <w:rPr>
              <w:noProof/>
            </w:rPr>
            <w:instrText xml:space="preserve"> PAGEREF _Toc104913735 \h </w:instrText>
          </w:r>
          <w:r>
            <w:rPr>
              <w:noProof/>
            </w:rPr>
          </w:r>
          <w:r>
            <w:rPr>
              <w:noProof/>
            </w:rPr>
            <w:fldChar w:fldCharType="separate"/>
          </w:r>
          <w:r>
            <w:rPr>
              <w:noProof/>
            </w:rPr>
            <w:t>64</w:t>
          </w:r>
          <w:r>
            <w:rPr>
              <w:noProof/>
            </w:rPr>
            <w:fldChar w:fldCharType="end"/>
          </w:r>
        </w:p>
        <w:p w14:paraId="6C5A119E" w14:textId="2F52275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7.2.1 </w:t>
          </w:r>
          <w:r>
            <w:rPr>
              <w:noProof/>
            </w:rPr>
            <w:t>实施路线图</w:t>
          </w:r>
          <w:r>
            <w:rPr>
              <w:noProof/>
            </w:rPr>
            <w:tab/>
          </w:r>
          <w:r>
            <w:rPr>
              <w:noProof/>
            </w:rPr>
            <w:fldChar w:fldCharType="begin"/>
          </w:r>
          <w:r>
            <w:rPr>
              <w:noProof/>
            </w:rPr>
            <w:instrText xml:space="preserve"> PAGEREF _Toc104913736 \h </w:instrText>
          </w:r>
          <w:r>
            <w:rPr>
              <w:noProof/>
            </w:rPr>
          </w:r>
          <w:r>
            <w:rPr>
              <w:noProof/>
            </w:rPr>
            <w:fldChar w:fldCharType="separate"/>
          </w:r>
          <w:r>
            <w:rPr>
              <w:noProof/>
            </w:rPr>
            <w:t>64</w:t>
          </w:r>
          <w:r>
            <w:rPr>
              <w:noProof/>
            </w:rPr>
            <w:fldChar w:fldCharType="end"/>
          </w:r>
        </w:p>
        <w:p w14:paraId="5662D4FC" w14:textId="16CD6C5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7.2.2 </w:t>
          </w:r>
          <w:r>
            <w:rPr>
              <w:noProof/>
            </w:rPr>
            <w:t>进度计划</w:t>
          </w:r>
          <w:r>
            <w:rPr>
              <w:noProof/>
            </w:rPr>
            <w:tab/>
          </w:r>
          <w:r>
            <w:rPr>
              <w:noProof/>
            </w:rPr>
            <w:fldChar w:fldCharType="begin"/>
          </w:r>
          <w:r>
            <w:rPr>
              <w:noProof/>
            </w:rPr>
            <w:instrText xml:space="preserve"> PAGEREF _Toc104913737 \h </w:instrText>
          </w:r>
          <w:r>
            <w:rPr>
              <w:noProof/>
            </w:rPr>
          </w:r>
          <w:r>
            <w:rPr>
              <w:noProof/>
            </w:rPr>
            <w:fldChar w:fldCharType="separate"/>
          </w:r>
          <w:r>
            <w:rPr>
              <w:noProof/>
            </w:rPr>
            <w:t>65</w:t>
          </w:r>
          <w:r>
            <w:rPr>
              <w:noProof/>
            </w:rPr>
            <w:fldChar w:fldCharType="end"/>
          </w:r>
        </w:p>
        <w:p w14:paraId="28919865" w14:textId="097EE79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lastRenderedPageBreak/>
            <w:t xml:space="preserve">7.3 </w:t>
          </w:r>
          <w:r>
            <w:rPr>
              <w:noProof/>
            </w:rPr>
            <w:t>保障措施</w:t>
          </w:r>
          <w:r>
            <w:rPr>
              <w:noProof/>
            </w:rPr>
            <w:tab/>
          </w:r>
          <w:r>
            <w:rPr>
              <w:noProof/>
            </w:rPr>
            <w:fldChar w:fldCharType="begin"/>
          </w:r>
          <w:r>
            <w:rPr>
              <w:noProof/>
            </w:rPr>
            <w:instrText xml:space="preserve"> PAGEREF _Toc104913738 \h </w:instrText>
          </w:r>
          <w:r>
            <w:rPr>
              <w:noProof/>
            </w:rPr>
          </w:r>
          <w:r>
            <w:rPr>
              <w:noProof/>
            </w:rPr>
            <w:fldChar w:fldCharType="separate"/>
          </w:r>
          <w:r>
            <w:rPr>
              <w:noProof/>
            </w:rPr>
            <w:t>66</w:t>
          </w:r>
          <w:r>
            <w:rPr>
              <w:noProof/>
            </w:rPr>
            <w:fldChar w:fldCharType="end"/>
          </w:r>
        </w:p>
        <w:p w14:paraId="74903427" w14:textId="5CFB6B0D"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7.3.1 </w:t>
          </w:r>
          <w:r>
            <w:rPr>
              <w:noProof/>
            </w:rPr>
            <w:t>组织保障</w:t>
          </w:r>
          <w:r>
            <w:rPr>
              <w:noProof/>
            </w:rPr>
            <w:tab/>
          </w:r>
          <w:r>
            <w:rPr>
              <w:noProof/>
            </w:rPr>
            <w:fldChar w:fldCharType="begin"/>
          </w:r>
          <w:r>
            <w:rPr>
              <w:noProof/>
            </w:rPr>
            <w:instrText xml:space="preserve"> PAGEREF _Toc104913739 \h </w:instrText>
          </w:r>
          <w:r>
            <w:rPr>
              <w:noProof/>
            </w:rPr>
          </w:r>
          <w:r>
            <w:rPr>
              <w:noProof/>
            </w:rPr>
            <w:fldChar w:fldCharType="separate"/>
          </w:r>
          <w:r>
            <w:rPr>
              <w:noProof/>
            </w:rPr>
            <w:t>66</w:t>
          </w:r>
          <w:r>
            <w:rPr>
              <w:noProof/>
            </w:rPr>
            <w:fldChar w:fldCharType="end"/>
          </w:r>
        </w:p>
        <w:p w14:paraId="5B2DB7B9" w14:textId="12DCA4A0"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7.3.2 </w:t>
          </w:r>
          <w:r>
            <w:rPr>
              <w:noProof/>
            </w:rPr>
            <w:t>人员保障</w:t>
          </w:r>
          <w:r>
            <w:rPr>
              <w:noProof/>
            </w:rPr>
            <w:tab/>
          </w:r>
          <w:r>
            <w:rPr>
              <w:noProof/>
            </w:rPr>
            <w:fldChar w:fldCharType="begin"/>
          </w:r>
          <w:r>
            <w:rPr>
              <w:noProof/>
            </w:rPr>
            <w:instrText xml:space="preserve"> PAGEREF _Toc104913740 \h </w:instrText>
          </w:r>
          <w:r>
            <w:rPr>
              <w:noProof/>
            </w:rPr>
          </w:r>
          <w:r>
            <w:rPr>
              <w:noProof/>
            </w:rPr>
            <w:fldChar w:fldCharType="separate"/>
          </w:r>
          <w:r>
            <w:rPr>
              <w:noProof/>
            </w:rPr>
            <w:t>70</w:t>
          </w:r>
          <w:r>
            <w:rPr>
              <w:noProof/>
            </w:rPr>
            <w:fldChar w:fldCharType="end"/>
          </w:r>
        </w:p>
        <w:p w14:paraId="03EE2248" w14:textId="473DAE1C"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7.3.3 </w:t>
          </w:r>
          <w:r>
            <w:rPr>
              <w:noProof/>
            </w:rPr>
            <w:t>经费保障</w:t>
          </w:r>
          <w:r>
            <w:rPr>
              <w:noProof/>
            </w:rPr>
            <w:tab/>
          </w:r>
          <w:r>
            <w:rPr>
              <w:noProof/>
            </w:rPr>
            <w:fldChar w:fldCharType="begin"/>
          </w:r>
          <w:r>
            <w:rPr>
              <w:noProof/>
            </w:rPr>
            <w:instrText xml:space="preserve"> PAGEREF _Toc104913741 \h </w:instrText>
          </w:r>
          <w:r>
            <w:rPr>
              <w:noProof/>
            </w:rPr>
          </w:r>
          <w:r>
            <w:rPr>
              <w:noProof/>
            </w:rPr>
            <w:fldChar w:fldCharType="separate"/>
          </w:r>
          <w:r>
            <w:rPr>
              <w:noProof/>
            </w:rPr>
            <w:t>70</w:t>
          </w:r>
          <w:r>
            <w:rPr>
              <w:noProof/>
            </w:rPr>
            <w:fldChar w:fldCharType="end"/>
          </w:r>
        </w:p>
        <w:p w14:paraId="61A5D11D" w14:textId="4703F7A3"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7.3.4 </w:t>
          </w:r>
          <w:r>
            <w:rPr>
              <w:noProof/>
            </w:rPr>
            <w:t>质量保障</w:t>
          </w:r>
          <w:r>
            <w:rPr>
              <w:noProof/>
            </w:rPr>
            <w:tab/>
          </w:r>
          <w:r>
            <w:rPr>
              <w:noProof/>
            </w:rPr>
            <w:fldChar w:fldCharType="begin"/>
          </w:r>
          <w:r>
            <w:rPr>
              <w:noProof/>
            </w:rPr>
            <w:instrText xml:space="preserve"> PAGEREF _Toc104913742 \h </w:instrText>
          </w:r>
          <w:r>
            <w:rPr>
              <w:noProof/>
            </w:rPr>
          </w:r>
          <w:r>
            <w:rPr>
              <w:noProof/>
            </w:rPr>
            <w:fldChar w:fldCharType="separate"/>
          </w:r>
          <w:r>
            <w:rPr>
              <w:noProof/>
            </w:rPr>
            <w:t>70</w:t>
          </w:r>
          <w:r>
            <w:rPr>
              <w:noProof/>
            </w:rPr>
            <w:fldChar w:fldCharType="end"/>
          </w:r>
        </w:p>
        <w:p w14:paraId="31541EC7" w14:textId="372D3FEE" w:rsidR="00860DA4" w:rsidRDefault="00860DA4" w:rsidP="00860DA4">
          <w:pPr>
            <w:pStyle w:val="11"/>
            <w:ind w:firstLine="280"/>
            <w:rPr>
              <w:rFonts w:eastAsiaTheme="minorEastAsia" w:hAnsiTheme="minorHAnsi"/>
              <w:noProof/>
              <w:snapToGrid/>
              <w:sz w:val="21"/>
              <w:szCs w:val="22"/>
            </w:rPr>
          </w:pPr>
          <w:r>
            <w:rPr>
              <w:noProof/>
            </w:rPr>
            <w:t xml:space="preserve">8 </w:t>
          </w:r>
          <w:r>
            <w:rPr>
              <w:noProof/>
            </w:rPr>
            <w:t>经费概算</w:t>
          </w:r>
          <w:r>
            <w:rPr>
              <w:noProof/>
            </w:rPr>
            <w:tab/>
          </w:r>
          <w:r>
            <w:rPr>
              <w:noProof/>
            </w:rPr>
            <w:fldChar w:fldCharType="begin"/>
          </w:r>
          <w:r>
            <w:rPr>
              <w:noProof/>
            </w:rPr>
            <w:instrText xml:space="preserve"> PAGEREF _Toc104913743 \h </w:instrText>
          </w:r>
          <w:r>
            <w:rPr>
              <w:noProof/>
            </w:rPr>
          </w:r>
          <w:r>
            <w:rPr>
              <w:noProof/>
            </w:rPr>
            <w:fldChar w:fldCharType="separate"/>
          </w:r>
          <w:r>
            <w:rPr>
              <w:noProof/>
            </w:rPr>
            <w:t>73</w:t>
          </w:r>
          <w:r>
            <w:rPr>
              <w:noProof/>
            </w:rPr>
            <w:fldChar w:fldCharType="end"/>
          </w:r>
        </w:p>
        <w:p w14:paraId="13ACBFF8" w14:textId="032D7896" w:rsidR="007F03D2" w:rsidRDefault="00626ED0">
          <w:pPr>
            <w:ind w:firstLine="480"/>
          </w:pPr>
          <w:r>
            <w:rPr>
              <w:rFonts w:ascii="仿宋" w:hAnsi="仿宋"/>
              <w:bCs/>
              <w:sz w:val="24"/>
              <w:szCs w:val="24"/>
            </w:rPr>
            <w:fldChar w:fldCharType="end"/>
          </w:r>
        </w:p>
      </w:sdtContent>
    </w:sdt>
    <w:p w14:paraId="447AA90E" w14:textId="77777777" w:rsidR="007F03D2" w:rsidRPr="007F03D2" w:rsidRDefault="007F03D2" w:rsidP="007F03D2">
      <w:pPr>
        <w:ind w:firstLine="560"/>
      </w:pPr>
    </w:p>
    <w:p w14:paraId="389EDE14" w14:textId="3EB77224" w:rsidR="00F050AA" w:rsidRDefault="00F050AA" w:rsidP="00274BE1">
      <w:pPr>
        <w:ind w:firstLineChars="0" w:firstLine="0"/>
      </w:pPr>
    </w:p>
    <w:p w14:paraId="5A1FF51B" w14:textId="31449D5D" w:rsidR="00274BE1" w:rsidRDefault="00274BE1" w:rsidP="00D1538B">
      <w:pPr>
        <w:ind w:firstLineChars="0" w:firstLine="0"/>
        <w:sectPr w:rsidR="00274BE1" w:rsidSect="0076243F">
          <w:footerReference w:type="default" r:id="rId15"/>
          <w:pgSz w:w="11906" w:h="16838" w:code="9"/>
          <w:pgMar w:top="1418" w:right="1418" w:bottom="1418" w:left="1418" w:header="851" w:footer="851" w:gutter="0"/>
          <w:pgNumType w:fmt="upperRoman" w:start="1"/>
          <w:cols w:space="425"/>
          <w:docGrid w:linePitch="326"/>
        </w:sectPr>
      </w:pPr>
    </w:p>
    <w:p w14:paraId="2EBDE6CC" w14:textId="53850627" w:rsidR="001E154E" w:rsidRPr="00082B07" w:rsidRDefault="000D4307" w:rsidP="00AF7125">
      <w:pPr>
        <w:pStyle w:val="1"/>
      </w:pPr>
      <w:bookmarkStart w:id="17" w:name="_Toc90975226"/>
      <w:bookmarkStart w:id="18" w:name="_Toc104913671"/>
      <w:r w:rsidRPr="00082B07">
        <w:rPr>
          <w:rFonts w:hint="eastAsia"/>
        </w:rPr>
        <w:lastRenderedPageBreak/>
        <w:t>项目背景</w:t>
      </w:r>
      <w:bookmarkEnd w:id="17"/>
      <w:bookmarkEnd w:id="18"/>
    </w:p>
    <w:p w14:paraId="491D350B" w14:textId="77777777" w:rsidR="002071A2" w:rsidRDefault="002071A2" w:rsidP="002071A2">
      <w:pPr>
        <w:ind w:firstLine="560"/>
      </w:pPr>
      <w:r>
        <w:rPr>
          <w:rFonts w:hint="eastAsia"/>
        </w:rPr>
        <w:t>密码技术作为网络与信息安全保障的核心技术和基础支撑，在身份认证、信息加密、安全隔离、完整性保护和操作抗抵赖等方面发挥着不可替代的作用。《国家信息化领导小组关于加强信息安全保障工作的意见》（中办发〔</w:t>
      </w:r>
      <w:r>
        <w:rPr>
          <w:rFonts w:hint="eastAsia"/>
        </w:rPr>
        <w:t>2003</w:t>
      </w:r>
      <w:r>
        <w:rPr>
          <w:rFonts w:hint="eastAsia"/>
        </w:rPr>
        <w:t>〕</w:t>
      </w:r>
      <w:r>
        <w:rPr>
          <w:rFonts w:hint="eastAsia"/>
        </w:rPr>
        <w:t>27</w:t>
      </w:r>
      <w:r>
        <w:rPr>
          <w:rFonts w:hint="eastAsia"/>
        </w:rPr>
        <w:t>号）提出“加强以密码技术为基础的信息保护和网络信任体系建设，要建立协调管理机制，规范和加强以身份认证、授权管理、责任认定等为主要内容的网络信任体系建设”。《国务院关于大力推进信息化发展和切实保障信息安全的若干意见》（国发〔</w:t>
      </w:r>
      <w:r>
        <w:rPr>
          <w:rFonts w:hint="eastAsia"/>
        </w:rPr>
        <w:t>2012</w:t>
      </w:r>
      <w:r>
        <w:rPr>
          <w:rFonts w:hint="eastAsia"/>
        </w:rPr>
        <w:t>〕</w:t>
      </w:r>
      <w:r>
        <w:rPr>
          <w:rFonts w:hint="eastAsia"/>
        </w:rPr>
        <w:t>23</w:t>
      </w:r>
      <w:r>
        <w:rPr>
          <w:rFonts w:hint="eastAsia"/>
        </w:rPr>
        <w:t>号）也提出“加强网络信任体系建设和密码保障，强化密码在保障电子政务、电子商务安全和保护公民个人信息等方面的支撑作用”。</w:t>
      </w:r>
    </w:p>
    <w:p w14:paraId="0088C7E2" w14:textId="77777777" w:rsidR="002071A2" w:rsidRDefault="002071A2" w:rsidP="002071A2">
      <w:pPr>
        <w:ind w:firstLine="560"/>
      </w:pPr>
      <w:r>
        <w:rPr>
          <w:rFonts w:hint="eastAsia"/>
        </w:rPr>
        <w:t>2019</w:t>
      </w:r>
      <w:r>
        <w:rPr>
          <w:rFonts w:hint="eastAsia"/>
        </w:rPr>
        <w:t>年</w:t>
      </w:r>
      <w:r>
        <w:rPr>
          <w:rFonts w:hint="eastAsia"/>
        </w:rPr>
        <w:t>10</w:t>
      </w:r>
      <w:r>
        <w:rPr>
          <w:rFonts w:hint="eastAsia"/>
        </w:rPr>
        <w:t>月</w:t>
      </w:r>
      <w:r>
        <w:rPr>
          <w:rFonts w:hint="eastAsia"/>
        </w:rPr>
        <w:t>26</w:t>
      </w:r>
      <w:r>
        <w:rPr>
          <w:rFonts w:hint="eastAsia"/>
        </w:rPr>
        <w:t>日，十三届全国人大常委会第十四次会议通过《中华人民共和国密码法》，习近平主席签署主席令予以公布，于</w:t>
      </w:r>
      <w:r>
        <w:rPr>
          <w:rFonts w:hint="eastAsia"/>
        </w:rPr>
        <w:t>2020</w:t>
      </w:r>
      <w:r>
        <w:rPr>
          <w:rFonts w:hint="eastAsia"/>
        </w:rPr>
        <w:t>年</w:t>
      </w:r>
      <w:r>
        <w:rPr>
          <w:rFonts w:hint="eastAsia"/>
        </w:rPr>
        <w:t>1</w:t>
      </w:r>
      <w:r>
        <w:rPr>
          <w:rFonts w:hint="eastAsia"/>
        </w:rPr>
        <w:t>月</w:t>
      </w:r>
      <w:r>
        <w:rPr>
          <w:rFonts w:hint="eastAsia"/>
        </w:rPr>
        <w:t>1</w:t>
      </w:r>
      <w:r>
        <w:rPr>
          <w:rFonts w:hint="eastAsia"/>
        </w:rPr>
        <w:t>日起正式实施。密码法的出台，为密码科技实现跨越式发展、密码科技创新再上新台阶提供了宝贵的战略机遇和发展契机。当今以数字化、网络化、智能化为特征的信息技术日新月异，围绕</w:t>
      </w:r>
      <w:r>
        <w:rPr>
          <w:rFonts w:hint="eastAsia"/>
        </w:rPr>
        <w:t>5G</w:t>
      </w:r>
      <w:r>
        <w:rPr>
          <w:rFonts w:hint="eastAsia"/>
        </w:rPr>
        <w:t>、大数据、区块链等技术应用带来了大量的新的安全问题。密码技术是解决当前安全问题，保障信息安全最有效的关键核心技术。</w:t>
      </w:r>
    </w:p>
    <w:p w14:paraId="1A68D743" w14:textId="77777777" w:rsidR="002071A2" w:rsidRDefault="002071A2" w:rsidP="002071A2">
      <w:pPr>
        <w:ind w:firstLine="560"/>
      </w:pPr>
      <w:r>
        <w:rPr>
          <w:rFonts w:hint="eastAsia"/>
        </w:rPr>
        <w:t>2019</w:t>
      </w:r>
      <w:r>
        <w:rPr>
          <w:rFonts w:hint="eastAsia"/>
        </w:rPr>
        <w:t>年年底，国务院办公厅印发《国家政务信息化项目建设管理办法》，明确提出不符合密码应用和网络安全要求等情况的政务信息系统，不安排运行维护经费。项目建设单位应当落实国家密码管理有关法律法规和标准规范的要求，同步规划、同步建设、同步运行密码保障系统并定期进行评估。</w:t>
      </w:r>
    </w:p>
    <w:p w14:paraId="6B5C1808" w14:textId="2BEFD671" w:rsidR="00013994" w:rsidRDefault="002071A2" w:rsidP="002071A2">
      <w:pPr>
        <w:ind w:firstLine="560"/>
      </w:pPr>
      <w:r>
        <w:rPr>
          <w:rFonts w:hint="eastAsia"/>
        </w:rPr>
        <w:t>2020</w:t>
      </w:r>
      <w:r>
        <w:rPr>
          <w:rFonts w:hint="eastAsia"/>
        </w:rPr>
        <w:t>年</w:t>
      </w:r>
      <w:r>
        <w:rPr>
          <w:rFonts w:hint="eastAsia"/>
        </w:rPr>
        <w:t>4</w:t>
      </w:r>
      <w:r>
        <w:rPr>
          <w:rFonts w:hint="eastAsia"/>
        </w:rPr>
        <w:t>月，国家发改委明确了“新基建”建设范畴。信息基础设施、融合基础设施、创新基础设施</w:t>
      </w:r>
      <w:r>
        <w:rPr>
          <w:rFonts w:hint="eastAsia"/>
        </w:rPr>
        <w:t>3</w:t>
      </w:r>
      <w:r>
        <w:rPr>
          <w:rFonts w:hint="eastAsia"/>
        </w:rPr>
        <w:t>个方面被纳入新型基础设施范畴。新型基础设施是以新发展理念为引领，以技术创新为驱动，以信息网络为基础，面向</w:t>
      </w:r>
      <w:r>
        <w:rPr>
          <w:rFonts w:hint="eastAsia"/>
        </w:rPr>
        <w:lastRenderedPageBreak/>
        <w:t>高质量发展需要，提供数字转型、智能升级、融合创新等服务的基础设施体系。</w:t>
      </w:r>
    </w:p>
    <w:p w14:paraId="2B026F37" w14:textId="61FDCF44" w:rsidR="004C7178" w:rsidRPr="004C7178" w:rsidRDefault="004C7178" w:rsidP="004C7178">
      <w:pPr>
        <w:ind w:firstLine="560"/>
      </w:pPr>
      <w:r>
        <w:rPr>
          <w:shd w:val="clear" w:color="auto" w:fill="FFFFFF"/>
        </w:rPr>
        <w:t>2021</w:t>
      </w:r>
      <w:r>
        <w:rPr>
          <w:shd w:val="clear" w:color="auto" w:fill="FFFFFF"/>
        </w:rPr>
        <w:t>年</w:t>
      </w:r>
      <w:r>
        <w:rPr>
          <w:shd w:val="clear" w:color="auto" w:fill="FFFFFF"/>
        </w:rPr>
        <w:t>3</w:t>
      </w:r>
      <w:r>
        <w:rPr>
          <w:shd w:val="clear" w:color="auto" w:fill="FFFFFF"/>
        </w:rPr>
        <w:t>月</w:t>
      </w:r>
      <w:r>
        <w:rPr>
          <w:shd w:val="clear" w:color="auto" w:fill="FFFFFF"/>
        </w:rPr>
        <w:t>9</w:t>
      </w:r>
      <w:r>
        <w:rPr>
          <w:shd w:val="clear" w:color="auto" w:fill="FFFFFF"/>
        </w:rPr>
        <w:t>日，《信息安全技术</w:t>
      </w:r>
      <w:r>
        <w:rPr>
          <w:shd w:val="clear" w:color="auto" w:fill="FFFFFF"/>
        </w:rPr>
        <w:t xml:space="preserve"> </w:t>
      </w:r>
      <w:r>
        <w:rPr>
          <w:shd w:val="clear" w:color="auto" w:fill="FFFFFF"/>
        </w:rPr>
        <w:t>信息系统密码应用基本要求》（</w:t>
      </w:r>
      <w:r>
        <w:rPr>
          <w:shd w:val="clear" w:color="auto" w:fill="FFFFFF"/>
        </w:rPr>
        <w:t>GB/T 39786-2021</w:t>
      </w:r>
      <w:r>
        <w:rPr>
          <w:shd w:val="clear" w:color="auto" w:fill="FFFFFF"/>
        </w:rPr>
        <w:t>）正式发布，并于</w:t>
      </w:r>
      <w:r>
        <w:rPr>
          <w:shd w:val="clear" w:color="auto" w:fill="FFFFFF"/>
        </w:rPr>
        <w:t>2021</w:t>
      </w:r>
      <w:r>
        <w:rPr>
          <w:shd w:val="clear" w:color="auto" w:fill="FFFFFF"/>
        </w:rPr>
        <w:t>年</w:t>
      </w:r>
      <w:r>
        <w:rPr>
          <w:shd w:val="clear" w:color="auto" w:fill="FFFFFF"/>
        </w:rPr>
        <w:t>10</w:t>
      </w:r>
      <w:r>
        <w:rPr>
          <w:shd w:val="clear" w:color="auto" w:fill="FFFFFF"/>
        </w:rPr>
        <w:t>月</w:t>
      </w:r>
      <w:r>
        <w:rPr>
          <w:shd w:val="clear" w:color="auto" w:fill="FFFFFF"/>
        </w:rPr>
        <w:t>1</w:t>
      </w:r>
      <w:r>
        <w:rPr>
          <w:shd w:val="clear" w:color="auto" w:fill="FFFFFF"/>
        </w:rPr>
        <w:t>日起实施。</w:t>
      </w:r>
      <w:r>
        <w:rPr>
          <w:shd w:val="clear" w:color="auto" w:fill="FFFFFF"/>
        </w:rPr>
        <w:t>“</w:t>
      </w:r>
      <w:r>
        <w:rPr>
          <w:shd w:val="clear" w:color="auto" w:fill="FFFFFF"/>
        </w:rPr>
        <w:t>基本要求</w:t>
      </w:r>
      <w:r>
        <w:rPr>
          <w:shd w:val="clear" w:color="auto" w:fill="FFFFFF"/>
        </w:rPr>
        <w:t>”</w:t>
      </w:r>
      <w:r>
        <w:rPr>
          <w:shd w:val="clear" w:color="auto" w:fill="FFFFFF"/>
        </w:rPr>
        <w:t>从行业标准上升为国家标准，是</w:t>
      </w:r>
      <w:r w:rsidRPr="00CA5601">
        <w:rPr>
          <w:rStyle w:val="afc"/>
          <w:rFonts w:ascii="Arial" w:hAnsi="Arial" w:cs="Arial"/>
          <w:b w:val="0"/>
          <w:color w:val="191919"/>
          <w:bdr w:val="none" w:sz="0" w:space="0" w:color="auto" w:frame="1"/>
          <w:shd w:val="clear" w:color="auto" w:fill="FFFFFF"/>
        </w:rPr>
        <w:t>商用密码应用与安全性评估工作的重要里程碑</w:t>
      </w:r>
      <w:r>
        <w:rPr>
          <w:rStyle w:val="afc"/>
          <w:rFonts w:ascii="Arial" w:hAnsi="Arial" w:cs="Arial" w:hint="eastAsia"/>
          <w:b w:val="0"/>
          <w:color w:val="191919"/>
          <w:bdr w:val="none" w:sz="0" w:space="0" w:color="auto" w:frame="1"/>
          <w:shd w:val="clear" w:color="auto" w:fill="FFFFFF"/>
        </w:rPr>
        <w:t>。</w:t>
      </w:r>
    </w:p>
    <w:p w14:paraId="2DAC2C26" w14:textId="4C3D1C9C" w:rsidR="00CD4B4B" w:rsidRDefault="00726F58" w:rsidP="00AF7125">
      <w:pPr>
        <w:pStyle w:val="2"/>
      </w:pPr>
      <w:bookmarkStart w:id="19" w:name="_Toc90975227"/>
      <w:bookmarkStart w:id="20" w:name="_Toc104913672"/>
      <w:r w:rsidRPr="00726F58">
        <w:rPr>
          <w:rFonts w:hint="eastAsia"/>
        </w:rPr>
        <w:t>国家政策法规要求</w:t>
      </w:r>
      <w:bookmarkEnd w:id="19"/>
      <w:bookmarkEnd w:id="20"/>
    </w:p>
    <w:p w14:paraId="5F7F727F" w14:textId="60BD828D" w:rsidR="00EE0E29" w:rsidRPr="00EE0E29" w:rsidRDefault="00EE0E29" w:rsidP="00EE0E29">
      <w:pPr>
        <w:ind w:firstLine="560"/>
      </w:pPr>
      <w:r>
        <w:rPr>
          <w:rFonts w:hint="eastAsia"/>
        </w:rPr>
        <w:t>法律：</w:t>
      </w:r>
    </w:p>
    <w:p w14:paraId="5781D7B1" w14:textId="48D38A9C" w:rsidR="00EE0E29" w:rsidRDefault="00EE0E29" w:rsidP="00EE0E29">
      <w:pPr>
        <w:pStyle w:val="ac"/>
        <w:numPr>
          <w:ilvl w:val="0"/>
          <w:numId w:val="1"/>
        </w:numPr>
        <w:ind w:firstLineChars="0"/>
      </w:pPr>
      <w:r>
        <w:rPr>
          <w:rFonts w:hint="eastAsia"/>
        </w:rPr>
        <w:t>《中华人民共和国网络安全法》；</w:t>
      </w:r>
    </w:p>
    <w:p w14:paraId="2B3C8D20" w14:textId="235F614E" w:rsidR="00EE0E29" w:rsidRDefault="00EE0E29" w:rsidP="00EE0E29">
      <w:pPr>
        <w:pStyle w:val="ac"/>
        <w:numPr>
          <w:ilvl w:val="0"/>
          <w:numId w:val="1"/>
        </w:numPr>
        <w:ind w:firstLineChars="0"/>
      </w:pPr>
      <w:r>
        <w:rPr>
          <w:rFonts w:hint="eastAsia"/>
        </w:rPr>
        <w:t>《中华人民共和国密码法》；</w:t>
      </w:r>
    </w:p>
    <w:p w14:paraId="4CFEC6B6" w14:textId="7E8FD7D9" w:rsidR="00EE0E29" w:rsidRDefault="00EE0E29" w:rsidP="00EE0E29">
      <w:pPr>
        <w:pStyle w:val="ac"/>
        <w:numPr>
          <w:ilvl w:val="0"/>
          <w:numId w:val="1"/>
        </w:numPr>
        <w:ind w:firstLineChars="0"/>
      </w:pPr>
      <w:r>
        <w:rPr>
          <w:rFonts w:hint="eastAsia"/>
        </w:rPr>
        <w:t>《中华人民共和国电子签名法》；</w:t>
      </w:r>
    </w:p>
    <w:p w14:paraId="651A15E6" w14:textId="4410D9BB" w:rsidR="00EE0E29" w:rsidRDefault="00EE0E29" w:rsidP="00EE0E29">
      <w:pPr>
        <w:pStyle w:val="ac"/>
        <w:numPr>
          <w:ilvl w:val="0"/>
          <w:numId w:val="1"/>
        </w:numPr>
        <w:ind w:firstLineChars="0"/>
      </w:pPr>
      <w:r>
        <w:rPr>
          <w:rFonts w:hint="eastAsia"/>
        </w:rPr>
        <w:t>《中华人民共和国数据安全法》；</w:t>
      </w:r>
    </w:p>
    <w:p w14:paraId="34C6F3F8" w14:textId="63004492" w:rsidR="00EE0E29" w:rsidRDefault="00EE0E29" w:rsidP="00EE0E29">
      <w:pPr>
        <w:pStyle w:val="ac"/>
        <w:numPr>
          <w:ilvl w:val="0"/>
          <w:numId w:val="1"/>
        </w:numPr>
        <w:ind w:firstLineChars="0"/>
      </w:pPr>
      <w:r>
        <w:rPr>
          <w:rFonts w:hint="eastAsia"/>
        </w:rPr>
        <w:t>《中华人民共和国电子商务法》；</w:t>
      </w:r>
    </w:p>
    <w:p w14:paraId="4F8A3BA6" w14:textId="74EC67E0" w:rsidR="00EE0E29" w:rsidRDefault="00EE0E29" w:rsidP="00EE0E29">
      <w:pPr>
        <w:pStyle w:val="ac"/>
        <w:numPr>
          <w:ilvl w:val="0"/>
          <w:numId w:val="1"/>
        </w:numPr>
        <w:ind w:firstLineChars="0"/>
      </w:pPr>
      <w:r>
        <w:rPr>
          <w:rFonts w:hint="eastAsia"/>
        </w:rPr>
        <w:t>《中华人民共和国个人信息保护法》；</w:t>
      </w:r>
    </w:p>
    <w:p w14:paraId="051F1EE2" w14:textId="3500E897" w:rsidR="00EE0E29" w:rsidRDefault="00EE0E29" w:rsidP="00EE0E29">
      <w:pPr>
        <w:pStyle w:val="ac"/>
        <w:numPr>
          <w:ilvl w:val="0"/>
          <w:numId w:val="1"/>
        </w:numPr>
        <w:ind w:firstLineChars="0"/>
      </w:pPr>
      <w:r>
        <w:rPr>
          <w:rFonts w:hint="eastAsia"/>
        </w:rPr>
        <w:t>《关键信息基础设施安全保护条例》；</w:t>
      </w:r>
    </w:p>
    <w:p w14:paraId="15F073D5" w14:textId="01EC7AA8" w:rsidR="00EE0E29" w:rsidRDefault="00EE0E29" w:rsidP="00EE0E29">
      <w:pPr>
        <w:pStyle w:val="ac"/>
        <w:numPr>
          <w:ilvl w:val="0"/>
          <w:numId w:val="1"/>
        </w:numPr>
        <w:ind w:firstLineChars="0"/>
      </w:pPr>
      <w:r>
        <w:rPr>
          <w:rFonts w:hint="eastAsia"/>
        </w:rPr>
        <w:t>《商用密码管理条例（中华人民共和国国务院</w:t>
      </w:r>
      <w:r>
        <w:rPr>
          <w:rFonts w:hint="eastAsia"/>
        </w:rPr>
        <w:t xml:space="preserve"> </w:t>
      </w:r>
      <w:r>
        <w:rPr>
          <w:rFonts w:hint="eastAsia"/>
        </w:rPr>
        <w:t>第</w:t>
      </w:r>
      <w:r>
        <w:rPr>
          <w:rFonts w:hint="eastAsia"/>
        </w:rPr>
        <w:t xml:space="preserve"> 273 </w:t>
      </w:r>
      <w:r>
        <w:rPr>
          <w:rFonts w:hint="eastAsia"/>
        </w:rPr>
        <w:t>号令）》</w:t>
      </w:r>
    </w:p>
    <w:p w14:paraId="682A2B50" w14:textId="1EB90B34" w:rsidR="00EE0E29" w:rsidRDefault="00EE0E29" w:rsidP="00EE0E29">
      <w:pPr>
        <w:pStyle w:val="ac"/>
        <w:ind w:left="556" w:firstLineChars="0" w:firstLine="0"/>
      </w:pPr>
      <w:r>
        <w:rPr>
          <w:rFonts w:hint="eastAsia"/>
        </w:rPr>
        <w:t>其他：</w:t>
      </w:r>
    </w:p>
    <w:p w14:paraId="4E6A4B76" w14:textId="137D454B" w:rsidR="00EE0E29" w:rsidRDefault="00EE0E29" w:rsidP="00EE0E29">
      <w:pPr>
        <w:numPr>
          <w:ilvl w:val="0"/>
          <w:numId w:val="47"/>
        </w:numPr>
        <w:ind w:firstLineChars="0"/>
      </w:pPr>
      <w:r>
        <w:rPr>
          <w:rFonts w:hint="eastAsia"/>
        </w:rPr>
        <w:t>《贯彻落实网络安全等级保护制度和关键信息基础设施安全保护制度的指导意见》</w:t>
      </w:r>
    </w:p>
    <w:p w14:paraId="5EDDDA23" w14:textId="3891E74A" w:rsidR="00EE0E29" w:rsidRDefault="00EE0E29" w:rsidP="00EE0E29">
      <w:pPr>
        <w:numPr>
          <w:ilvl w:val="0"/>
          <w:numId w:val="47"/>
        </w:numPr>
        <w:ind w:firstLineChars="0"/>
      </w:pPr>
      <w:r>
        <w:rPr>
          <w:rFonts w:hint="eastAsia"/>
        </w:rPr>
        <w:t>《政务信息系统密码应用与安全性评估工作指南》</w:t>
      </w:r>
    </w:p>
    <w:p w14:paraId="00066814" w14:textId="2CB4A7FC" w:rsidR="00EE0E29" w:rsidRDefault="00EE0E29" w:rsidP="00EE0E29">
      <w:pPr>
        <w:numPr>
          <w:ilvl w:val="0"/>
          <w:numId w:val="47"/>
        </w:numPr>
        <w:ind w:firstLineChars="0"/>
      </w:pPr>
      <w:r>
        <w:rPr>
          <w:rFonts w:hint="eastAsia"/>
        </w:rPr>
        <w:t>《金融和重要领域密码应用与创新发展工作规划（</w:t>
      </w:r>
      <w:r>
        <w:rPr>
          <w:rFonts w:hint="eastAsia"/>
        </w:rPr>
        <w:t>2018-2022</w:t>
      </w:r>
      <w:r>
        <w:rPr>
          <w:rFonts w:hint="eastAsia"/>
        </w:rPr>
        <w:t>年）》</w:t>
      </w:r>
    </w:p>
    <w:p w14:paraId="10D3884E" w14:textId="79D99129" w:rsidR="00EE0E29" w:rsidRDefault="00EE0E29" w:rsidP="00EE0E29">
      <w:pPr>
        <w:numPr>
          <w:ilvl w:val="0"/>
          <w:numId w:val="47"/>
        </w:numPr>
        <w:ind w:firstLineChars="0"/>
      </w:pPr>
      <w:r>
        <w:rPr>
          <w:rFonts w:hint="eastAsia"/>
        </w:rPr>
        <w:t>《关于促进网络安全产业发展的指导意见（征求意见稿）》</w:t>
      </w:r>
    </w:p>
    <w:p w14:paraId="1E20E54B" w14:textId="4750BC85" w:rsidR="00EE0E29" w:rsidRDefault="00EE0E29" w:rsidP="00EE0E29">
      <w:pPr>
        <w:numPr>
          <w:ilvl w:val="0"/>
          <w:numId w:val="47"/>
        </w:numPr>
        <w:ind w:firstLineChars="0"/>
      </w:pPr>
      <w:r>
        <w:rPr>
          <w:rFonts w:hint="eastAsia"/>
        </w:rPr>
        <w:t>《十部门关于印发加强工业互联网安全工作的指导意见的通知》</w:t>
      </w:r>
    </w:p>
    <w:p w14:paraId="6F091DEB" w14:textId="7F13001D" w:rsidR="00EE0E29" w:rsidRDefault="00EE0E29" w:rsidP="00EE0E29">
      <w:pPr>
        <w:numPr>
          <w:ilvl w:val="0"/>
          <w:numId w:val="47"/>
        </w:numPr>
        <w:ind w:firstLineChars="0"/>
      </w:pPr>
      <w:r>
        <w:rPr>
          <w:rFonts w:hint="eastAsia"/>
        </w:rPr>
        <w:t>《关于加强电力行业网络安全工作的指导意见》</w:t>
      </w:r>
    </w:p>
    <w:p w14:paraId="4BCDA66C" w14:textId="638C28AA" w:rsidR="00EE0E29" w:rsidRDefault="00EE0E29" w:rsidP="00EE0E29">
      <w:pPr>
        <w:numPr>
          <w:ilvl w:val="0"/>
          <w:numId w:val="47"/>
        </w:numPr>
        <w:ind w:firstLineChars="0"/>
      </w:pPr>
      <w:r>
        <w:rPr>
          <w:rFonts w:hint="eastAsia"/>
        </w:rPr>
        <w:t>《工业互联网发展行动计划（</w:t>
      </w:r>
      <w:r>
        <w:rPr>
          <w:rFonts w:hint="eastAsia"/>
        </w:rPr>
        <w:t>2018-2020</w:t>
      </w:r>
      <w:r>
        <w:rPr>
          <w:rFonts w:hint="eastAsia"/>
        </w:rPr>
        <w:t>年）》</w:t>
      </w:r>
    </w:p>
    <w:p w14:paraId="2B76665C" w14:textId="75DD6562" w:rsidR="00EE0E29" w:rsidRDefault="00EE0E29" w:rsidP="00EE0E29">
      <w:pPr>
        <w:numPr>
          <w:ilvl w:val="0"/>
          <w:numId w:val="47"/>
        </w:numPr>
        <w:ind w:firstLineChars="0"/>
      </w:pPr>
      <w:r>
        <w:rPr>
          <w:rFonts w:hint="eastAsia"/>
        </w:rPr>
        <w:t>《关于推动资本市场服务网络强国建设的指导意见》</w:t>
      </w:r>
    </w:p>
    <w:p w14:paraId="7841AB30" w14:textId="1B27DF5F" w:rsidR="00EE0E29" w:rsidRDefault="00EE0E29" w:rsidP="00EE0E29">
      <w:pPr>
        <w:numPr>
          <w:ilvl w:val="0"/>
          <w:numId w:val="47"/>
        </w:numPr>
        <w:ind w:firstLineChars="0"/>
      </w:pPr>
      <w:r>
        <w:rPr>
          <w:rFonts w:hint="eastAsia"/>
        </w:rPr>
        <w:lastRenderedPageBreak/>
        <w:t>《公共互联网网络安全威胁监测与处置办法》</w:t>
      </w:r>
    </w:p>
    <w:p w14:paraId="7D9BFD35" w14:textId="33E9C0AA" w:rsidR="00CD4B4B" w:rsidRDefault="00EE0E29" w:rsidP="00EE0E29">
      <w:pPr>
        <w:numPr>
          <w:ilvl w:val="0"/>
          <w:numId w:val="47"/>
        </w:numPr>
        <w:ind w:firstLineChars="0"/>
      </w:pPr>
      <w:r>
        <w:rPr>
          <w:rFonts w:hint="eastAsia"/>
        </w:rPr>
        <w:t>《国家网络安全事件应急预案》</w:t>
      </w:r>
      <w:r w:rsidR="00AB438B">
        <w:rPr>
          <w:rFonts w:hint="eastAsia"/>
        </w:rPr>
        <w:t>【</w:t>
      </w:r>
      <w:r w:rsidR="00AB438B">
        <w:rPr>
          <w:rFonts w:hint="eastAsia"/>
        </w:rPr>
        <w:t>2020</w:t>
      </w:r>
      <w:r w:rsidR="00AB438B">
        <w:rPr>
          <w:rFonts w:hint="eastAsia"/>
        </w:rPr>
        <w:t>】</w:t>
      </w:r>
      <w:r w:rsidR="00AB438B">
        <w:rPr>
          <w:rFonts w:hint="eastAsia"/>
        </w:rPr>
        <w:t>119</w:t>
      </w:r>
      <w:r w:rsidR="00AB438B">
        <w:rPr>
          <w:rFonts w:hint="eastAsia"/>
        </w:rPr>
        <w:t>号</w:t>
      </w:r>
      <w:r w:rsidR="00E279A6" w:rsidRPr="00E279A6">
        <w:rPr>
          <w:rFonts w:hint="eastAsia"/>
        </w:rPr>
        <w:t>；</w:t>
      </w:r>
    </w:p>
    <w:p w14:paraId="16B1CFA2" w14:textId="7EDDB8E7" w:rsidR="00CD4B4B" w:rsidRDefault="008C279F" w:rsidP="00AF7125">
      <w:pPr>
        <w:pStyle w:val="2"/>
      </w:pPr>
      <w:bookmarkStart w:id="21" w:name="_Toc90975228"/>
      <w:bookmarkStart w:id="22" w:name="_Toc104913673"/>
      <w:r>
        <w:rPr>
          <w:rFonts w:hint="eastAsia"/>
        </w:rPr>
        <w:t>系统</w:t>
      </w:r>
      <w:r w:rsidRPr="00A81EAC">
        <w:rPr>
          <w:rFonts w:hint="eastAsia"/>
        </w:rPr>
        <w:t>密码应用现状</w:t>
      </w:r>
      <w:bookmarkEnd w:id="21"/>
      <w:bookmarkEnd w:id="22"/>
    </w:p>
    <w:p w14:paraId="3B7273CB" w14:textId="622C415F" w:rsidR="00E27C78" w:rsidRDefault="00E27C78" w:rsidP="00E27C78">
      <w:pPr>
        <w:ind w:firstLine="560"/>
      </w:pPr>
      <w:r>
        <w:rPr>
          <w:rFonts w:hint="eastAsia"/>
        </w:rPr>
        <w:t>如何合规、正确、有效使用商用密码，充分发挥商用密码在保障网络安全的核心技术和基础支撑作用，关乎国家大局、关乎网络空间安全、关乎用户隐私，然而当前密码安全形势严峻，商用密码应用现状不容乐观，主要存在密码应用不广泛、密码应用不规范和密码应用不安全等问题。</w:t>
      </w:r>
    </w:p>
    <w:p w14:paraId="30D100F9" w14:textId="2C806B04" w:rsidR="00E27C78" w:rsidRDefault="00FC6BED" w:rsidP="00E27C78">
      <w:pPr>
        <w:ind w:firstLine="560"/>
      </w:pPr>
      <w:r>
        <w:t>最终版测试</w:t>
      </w:r>
      <w:r w:rsidR="00E27C78">
        <w:rPr>
          <w:rFonts w:hint="eastAsia"/>
        </w:rPr>
        <w:t>系统密码应用建设充分考虑建立健全网络和信息系统密码保障体系的必要性，完善密码基础设施，提升密码适用管理水平，推进密码在重要领域系统身份认证、安全隔离、信息加密、信息数据保护等方面的应用，实现密码应用安全工作全面展开迫在眉睫。</w:t>
      </w:r>
    </w:p>
    <w:p w14:paraId="00F83451" w14:textId="68EBDF98" w:rsidR="00CD4B4B" w:rsidRDefault="00E27C78" w:rsidP="00E27C78">
      <w:pPr>
        <w:ind w:firstLine="560"/>
      </w:pPr>
      <w:r>
        <w:rPr>
          <w:rFonts w:hint="eastAsia"/>
        </w:rPr>
        <w:t>然而当前</w:t>
      </w:r>
      <w:r w:rsidR="00FC6BED" w:rsidRPr="00FC6BED">
        <w:t>最终版测试</w:t>
      </w:r>
      <w:r>
        <w:rPr>
          <w:rFonts w:hint="eastAsia"/>
        </w:rPr>
        <w:t>系统中存在广泛的安全隐患。如，系统设计初期使用账号口令实现在网络通信方面的通信实体的身份认证；且传输通道未采取数据保密性措施</w:t>
      </w:r>
      <w:r>
        <w:rPr>
          <w:rFonts w:hint="eastAsia"/>
        </w:rPr>
        <w:t>;</w:t>
      </w:r>
      <w:r>
        <w:rPr>
          <w:rFonts w:hint="eastAsia"/>
        </w:rPr>
        <w:t>设备计算安全方面仅通过账号口令登录操作系统系统进行运维管理；在应用数据方面仅使用账号口令或动态验证密码实现应用登录验证；应用数据未使用加密技术加密存储等。以上都意味着</w:t>
      </w:r>
      <w:r w:rsidR="00FC6BED" w:rsidRPr="00FC6BED">
        <w:t>最终版测试</w:t>
      </w:r>
      <w:r>
        <w:rPr>
          <w:rFonts w:hint="eastAsia"/>
        </w:rPr>
        <w:t>系统未涉及商用密码安全应用</w:t>
      </w:r>
      <w:r w:rsidR="00A81EAC">
        <w:rPr>
          <w:rFonts w:hint="eastAsia"/>
        </w:rPr>
        <w:t>。</w:t>
      </w:r>
    </w:p>
    <w:p w14:paraId="6E977499" w14:textId="594C3FCC" w:rsidR="00CD4B4B" w:rsidRDefault="002B7FB0" w:rsidP="00AF7125">
      <w:pPr>
        <w:pStyle w:val="2"/>
      </w:pPr>
      <w:bookmarkStart w:id="23" w:name="_Toc90975229"/>
      <w:bookmarkStart w:id="24" w:name="_Toc104913674"/>
      <w:r w:rsidRPr="002B7FB0">
        <w:rPr>
          <w:rFonts w:hint="eastAsia"/>
        </w:rPr>
        <w:t>项目</w:t>
      </w:r>
      <w:r w:rsidRPr="001A4AAE">
        <w:rPr>
          <w:rFonts w:hint="eastAsia"/>
        </w:rPr>
        <w:t>实施的必要性</w:t>
      </w:r>
      <w:bookmarkEnd w:id="23"/>
      <w:bookmarkEnd w:id="24"/>
    </w:p>
    <w:p w14:paraId="68F647A0" w14:textId="1EFA6882" w:rsidR="007F28AD" w:rsidRDefault="007F28AD" w:rsidP="007F28AD">
      <w:pPr>
        <w:ind w:firstLine="560"/>
      </w:pPr>
      <w:r>
        <w:rPr>
          <w:rFonts w:hint="eastAsia"/>
        </w:rPr>
        <w:t>为贯彻落实《密码法》关于信息系统密码应用的要求，结合《国家电子政务建设指导意见》，决定对</w:t>
      </w:r>
      <w:r w:rsidR="00FC6BED" w:rsidRPr="00FC6BED">
        <w:t>最终版测试</w:t>
      </w:r>
      <w:r>
        <w:rPr>
          <w:rFonts w:hint="eastAsia"/>
        </w:rPr>
        <w:t>系统进行密码应用方案设计，进一步加强重要基础设施的安全防范能力，提高运行保障水平，确保重要信息系统安全稳定运行，防止敏感信息泄露。</w:t>
      </w:r>
    </w:p>
    <w:p w14:paraId="4B26AACD" w14:textId="7B135C1E" w:rsidR="007F28AD" w:rsidRDefault="007F28AD" w:rsidP="007F28AD">
      <w:pPr>
        <w:ind w:firstLine="560"/>
      </w:pPr>
      <w:r>
        <w:rPr>
          <w:rFonts w:hint="eastAsia"/>
        </w:rPr>
        <w:t>通过对</w:t>
      </w:r>
      <w:r w:rsidR="00FC6BED" w:rsidRPr="00FC6BED">
        <w:t>最终版测试</w:t>
      </w:r>
      <w:r>
        <w:rPr>
          <w:rFonts w:hint="eastAsia"/>
        </w:rPr>
        <w:t>系统的现状和密码应用需求进行分析，依据</w:t>
      </w:r>
      <w:r>
        <w:rPr>
          <w:rFonts w:hint="eastAsia"/>
        </w:rPr>
        <w:t>GB/T 39786-2021</w:t>
      </w:r>
      <w:r>
        <w:rPr>
          <w:rFonts w:hint="eastAsia"/>
        </w:rPr>
        <w:t>《信息安全技术</w:t>
      </w:r>
      <w:r>
        <w:rPr>
          <w:rFonts w:hint="eastAsia"/>
        </w:rPr>
        <w:t xml:space="preserve"> </w:t>
      </w:r>
      <w:r>
        <w:rPr>
          <w:rFonts w:hint="eastAsia"/>
        </w:rPr>
        <w:t>信息系统密码应用基本要求》设计密码应用方</w:t>
      </w:r>
      <w:r>
        <w:rPr>
          <w:rFonts w:hint="eastAsia"/>
        </w:rPr>
        <w:lastRenderedPageBreak/>
        <w:t>案。</w:t>
      </w:r>
    </w:p>
    <w:p w14:paraId="257366F9" w14:textId="248F48D0" w:rsidR="007F28AD" w:rsidRDefault="007F28AD" w:rsidP="007F28AD">
      <w:pPr>
        <w:ind w:firstLine="560"/>
      </w:pPr>
      <w:r>
        <w:rPr>
          <w:rFonts w:hint="eastAsia"/>
        </w:rPr>
        <w:t>在网络安全上升到国家安全层面之后，</w:t>
      </w:r>
      <w:r w:rsidR="00FC6BED" w:rsidRPr="00FC6BED">
        <w:t>最终版测试</w:t>
      </w:r>
      <w:r>
        <w:rPr>
          <w:rFonts w:hint="eastAsia"/>
        </w:rPr>
        <w:t>系统安全性要求，就成为了重中之重。</w:t>
      </w:r>
      <w:r w:rsidR="00FC6BED" w:rsidRPr="00FC6BED">
        <w:t>最终版测试</w:t>
      </w:r>
      <w:r>
        <w:rPr>
          <w:rFonts w:hint="eastAsia"/>
        </w:rPr>
        <w:t>系统安全隐患主要分为两个层面：一是系统的安全，包括设备主机安全、中间件安全、操作系统安全、网络安全、应用安全等；二是数据的安全，在数据聚集化的趋势下，集中后的数据如何安全的存储、传输和使用也是个挑战。商用密码对于网络空间技术领域具有重要的基础性、引领性、关键性地位，特别是在数据加密、身份鉴别、访问控制、取证溯源等方面依然发挥着难以替代的重要作用。</w:t>
      </w:r>
    </w:p>
    <w:p w14:paraId="57421288" w14:textId="77777777" w:rsidR="007F28AD" w:rsidRDefault="007F28AD" w:rsidP="007F28AD">
      <w:pPr>
        <w:ind w:firstLine="560"/>
      </w:pPr>
      <w:r>
        <w:rPr>
          <w:rFonts w:hint="eastAsia"/>
        </w:rPr>
        <w:t>到目前为止，密码技术仍是保障网络与信息安全最有效、最可靠、最经济的关键核心技术。通过基于密码技术的身份鉴别、信任管理、访问控制、数据加密、可信计算、密文计算、数据脱敏等措施，可以有效解决数据产生、传输、存储、处理、分析、使用等全生命周期安全问题，解决基础网络资源、信息设施、计算分析、应用服务、网络接入等全体系安全问题。</w:t>
      </w:r>
    </w:p>
    <w:p w14:paraId="1CCDCE77" w14:textId="77777777" w:rsidR="007F28AD" w:rsidRDefault="007F28AD" w:rsidP="007F28AD">
      <w:pPr>
        <w:ind w:firstLine="560"/>
      </w:pPr>
      <w:r>
        <w:rPr>
          <w:rFonts w:hint="eastAsia"/>
        </w:rPr>
        <w:t>目前国际上通用的密码算法存在安全隐患，如</w:t>
      </w:r>
      <w:r>
        <w:rPr>
          <w:rFonts w:hint="eastAsia"/>
        </w:rPr>
        <w:t>RSA</w:t>
      </w:r>
      <w:r>
        <w:rPr>
          <w:rFonts w:hint="eastAsia"/>
        </w:rPr>
        <w:t>会被植入后门等，且使用的芯片大部分都是国外产品和技术，在我国尚未完成对这些核心技术控制的现状下，采用国产自主密码技术保障系统安全也成为必然的选择。</w:t>
      </w:r>
    </w:p>
    <w:p w14:paraId="1E7663A7" w14:textId="77777777" w:rsidR="007F28AD" w:rsidRDefault="007F28AD" w:rsidP="007F28AD">
      <w:pPr>
        <w:ind w:firstLine="560"/>
      </w:pPr>
      <w:r>
        <w:rPr>
          <w:rFonts w:hint="eastAsia"/>
        </w:rPr>
        <w:t>《中华人民共和国网络安全法》、《中华人民共和国密码法》（</w:t>
      </w:r>
      <w:r>
        <w:rPr>
          <w:rFonts w:hint="eastAsia"/>
        </w:rPr>
        <w:t>2020</w:t>
      </w:r>
      <w:r>
        <w:rPr>
          <w:rFonts w:hint="eastAsia"/>
        </w:rPr>
        <w:t>年</w:t>
      </w:r>
      <w:r>
        <w:rPr>
          <w:rFonts w:hint="eastAsia"/>
        </w:rPr>
        <w:t>1</w:t>
      </w:r>
      <w:r>
        <w:rPr>
          <w:rFonts w:hint="eastAsia"/>
        </w:rPr>
        <w:t>月</w:t>
      </w:r>
      <w:r>
        <w:rPr>
          <w:rFonts w:hint="eastAsia"/>
        </w:rPr>
        <w:t>1</w:t>
      </w:r>
      <w:r>
        <w:rPr>
          <w:rFonts w:hint="eastAsia"/>
        </w:rPr>
        <w:t>日正式施行）、《网络安全等级保护条例》的陆续颁布，及中央、地方的政策加强，进一步奠定了密码技术作为网络安全保护重要手段的地位。</w:t>
      </w:r>
    </w:p>
    <w:p w14:paraId="3ED9CEE4" w14:textId="77777777" w:rsidR="007F28AD" w:rsidRDefault="007F28AD" w:rsidP="007F28AD">
      <w:pPr>
        <w:ind w:firstLine="560"/>
      </w:pPr>
      <w:r>
        <w:rPr>
          <w:rFonts w:hint="eastAsia"/>
        </w:rPr>
        <w:t>因此，本项目的建设将切合国家网络安全政策要求，同时将有力地消除密码安全隐患，提升业务系统综合防护能力，保护国家和公共利益。</w:t>
      </w:r>
    </w:p>
    <w:p w14:paraId="44E2D6C5" w14:textId="77777777" w:rsidR="007F28AD" w:rsidRDefault="007F28AD" w:rsidP="007F28AD">
      <w:pPr>
        <w:ind w:firstLine="560"/>
      </w:pPr>
      <w:r>
        <w:rPr>
          <w:rFonts w:hint="eastAsia"/>
        </w:rPr>
        <w:t xml:space="preserve">1 </w:t>
      </w:r>
      <w:r>
        <w:rPr>
          <w:rFonts w:hint="eastAsia"/>
        </w:rPr>
        <w:t>国家网络安全战略所需</w:t>
      </w:r>
    </w:p>
    <w:p w14:paraId="4D562A84" w14:textId="77777777" w:rsidR="007F28AD" w:rsidRDefault="007F28AD" w:rsidP="007F28AD">
      <w:pPr>
        <w:ind w:firstLine="560"/>
      </w:pPr>
      <w:r>
        <w:rPr>
          <w:rFonts w:hint="eastAsia"/>
        </w:rPr>
        <w:t>中共中央办公厅</w:t>
      </w:r>
      <w:r>
        <w:rPr>
          <w:rFonts w:hint="eastAsia"/>
        </w:rPr>
        <w:t xml:space="preserve"> </w:t>
      </w:r>
      <w:r>
        <w:rPr>
          <w:rFonts w:hint="eastAsia"/>
        </w:rPr>
        <w:t>国务院办公厅下发《金融和重要领域密码应用与创新发展工作规划（</w:t>
      </w:r>
      <w:r>
        <w:rPr>
          <w:rFonts w:hint="eastAsia"/>
        </w:rPr>
        <w:t xml:space="preserve">2018-2022 </w:t>
      </w:r>
      <w:r>
        <w:rPr>
          <w:rFonts w:hint="eastAsia"/>
        </w:rPr>
        <w:t>年）》厅字【</w:t>
      </w:r>
      <w:r>
        <w:rPr>
          <w:rFonts w:hint="eastAsia"/>
        </w:rPr>
        <w:t>2018</w:t>
      </w:r>
      <w:r>
        <w:rPr>
          <w:rFonts w:hint="eastAsia"/>
        </w:rPr>
        <w:t>】</w:t>
      </w:r>
      <w:r>
        <w:rPr>
          <w:rFonts w:hint="eastAsia"/>
        </w:rPr>
        <w:t xml:space="preserve">36 </w:t>
      </w:r>
      <w:r>
        <w:rPr>
          <w:rFonts w:hint="eastAsia"/>
        </w:rPr>
        <w:t>号</w:t>
      </w:r>
      <w:r>
        <w:rPr>
          <w:rFonts w:hint="eastAsia"/>
        </w:rPr>
        <w:t xml:space="preserve"> </w:t>
      </w:r>
      <w:r>
        <w:rPr>
          <w:rFonts w:hint="eastAsia"/>
        </w:rPr>
        <w:t>明确指出：</w:t>
      </w:r>
    </w:p>
    <w:p w14:paraId="7DA9F9D1" w14:textId="77777777" w:rsidR="007F28AD" w:rsidRDefault="007F28AD" w:rsidP="007F28AD">
      <w:pPr>
        <w:ind w:firstLine="560"/>
      </w:pPr>
      <w:r>
        <w:rPr>
          <w:rFonts w:hint="eastAsia"/>
        </w:rPr>
        <w:t>【密码】是保障网络安全的核心技术和基础支撑，在维护国家安全、促进经济社会发展、保护人民群众利益中发挥着不可替代的重要作用。并部署</w:t>
      </w:r>
      <w:r>
        <w:rPr>
          <w:rFonts w:hint="eastAsia"/>
        </w:rPr>
        <w:lastRenderedPageBreak/>
        <w:t>在金融和重要领域推进密码全面应用，着力在构建自主可控信息技术体系中推进密码优先发展，构建以密码技术为核心、多种技术相互融合的新网络安全体系，建设以密码基础设施为支撑的新网络安全环境。</w:t>
      </w:r>
    </w:p>
    <w:p w14:paraId="7CE1CE65" w14:textId="77777777" w:rsidR="007F28AD" w:rsidRDefault="007F28AD" w:rsidP="007F28AD">
      <w:pPr>
        <w:ind w:firstLine="560"/>
      </w:pPr>
      <w:r>
        <w:rPr>
          <w:rFonts w:hint="eastAsia"/>
        </w:rPr>
        <w:t>全面提升密码基础支撑能力，进一步完善法规制度，促进密码产业发展，规范密码应用，加强事中事后监管，完善密码应用安全性评估审查机制，建立商用密码测评认证和分类检测体系。</w:t>
      </w:r>
    </w:p>
    <w:p w14:paraId="7DB7E21D" w14:textId="77777777" w:rsidR="007F28AD" w:rsidRDefault="007F28AD" w:rsidP="007F28AD">
      <w:pPr>
        <w:ind w:firstLine="560"/>
      </w:pPr>
      <w:r>
        <w:rPr>
          <w:rFonts w:hint="eastAsia"/>
        </w:rPr>
        <w:t>密码应用和密码测评成为落实国家网络安全战略的重要手段</w:t>
      </w:r>
    </w:p>
    <w:p w14:paraId="126A6242" w14:textId="77777777" w:rsidR="007F28AD" w:rsidRDefault="007F28AD" w:rsidP="007F28AD">
      <w:pPr>
        <w:ind w:firstLine="560"/>
      </w:pPr>
      <w:r>
        <w:rPr>
          <w:rFonts w:hint="eastAsia"/>
        </w:rPr>
        <w:t xml:space="preserve">2 </w:t>
      </w:r>
      <w:r>
        <w:rPr>
          <w:rFonts w:hint="eastAsia"/>
        </w:rPr>
        <w:t>技术所需</w:t>
      </w:r>
    </w:p>
    <w:p w14:paraId="16482ADD" w14:textId="77777777" w:rsidR="007F28AD" w:rsidRDefault="007F28AD" w:rsidP="007F28AD">
      <w:pPr>
        <w:ind w:firstLine="560"/>
      </w:pPr>
      <w:r>
        <w:rPr>
          <w:rFonts w:hint="eastAsia"/>
        </w:rPr>
        <w:t>关键技术受制于人：中兴事件、华为事件，充分暴露出我国的网络技术及其他信息安全领域的技术受制于人。</w:t>
      </w:r>
    </w:p>
    <w:p w14:paraId="69A10C31" w14:textId="77777777" w:rsidR="007F28AD" w:rsidRDefault="007F28AD" w:rsidP="007F28AD">
      <w:pPr>
        <w:ind w:firstLine="560"/>
      </w:pPr>
      <w:r>
        <w:rPr>
          <w:rFonts w:hint="eastAsia"/>
        </w:rPr>
        <w:t>密码技术不可控：密码技术作为网络安全的基础性核心技术，是信息保护和网络信任体系建设的基础，是保障网络空间安全的关键技术。但前期通用的国际密码算法频繁被爆出漏洞。</w:t>
      </w:r>
    </w:p>
    <w:p w14:paraId="625D9E92" w14:textId="77777777" w:rsidR="007F28AD" w:rsidRDefault="007F28AD" w:rsidP="007F28AD">
      <w:pPr>
        <w:ind w:firstLine="560"/>
      </w:pPr>
      <w:r>
        <w:rPr>
          <w:rFonts w:hint="eastAsia"/>
        </w:rPr>
        <w:t>建设自主可控、安全领先、整体合规的密码体系迫在眉睫。</w:t>
      </w:r>
    </w:p>
    <w:p w14:paraId="3C994106" w14:textId="77777777" w:rsidR="007F28AD" w:rsidRDefault="007F28AD" w:rsidP="007F28AD">
      <w:pPr>
        <w:ind w:firstLine="560"/>
      </w:pPr>
      <w:r>
        <w:rPr>
          <w:rFonts w:hint="eastAsia"/>
        </w:rPr>
        <w:t xml:space="preserve">3 </w:t>
      </w:r>
      <w:r>
        <w:rPr>
          <w:rFonts w:hint="eastAsia"/>
        </w:rPr>
        <w:t>法治所需</w:t>
      </w:r>
    </w:p>
    <w:p w14:paraId="5E6051EE" w14:textId="77777777" w:rsidR="007F28AD" w:rsidRDefault="007F28AD" w:rsidP="007F28AD">
      <w:pPr>
        <w:ind w:firstLine="560"/>
      </w:pPr>
      <w:r>
        <w:rPr>
          <w:rFonts w:hint="eastAsia"/>
        </w:rPr>
        <w:t>我国社会全面进入法治社会，各行各业都需在法治框架下进行工作开展，信息化行业也不例外，《中华人民共和国网络安全法》就是现行信息化建设特别是网络安全工作的法律基础。在此基础上诸如《电子商务法》、《数据安全法》、《个人信息保护法》、《电子签名法》、《密码法》、《网络安全等级保护条例》等相关法律都在颁布、修订或制订中。</w:t>
      </w:r>
    </w:p>
    <w:p w14:paraId="3033EDA1" w14:textId="77777777" w:rsidR="007F28AD" w:rsidRDefault="007F28AD" w:rsidP="007F28AD">
      <w:pPr>
        <w:ind w:firstLine="560"/>
      </w:pPr>
      <w:r>
        <w:rPr>
          <w:rFonts w:hint="eastAsia"/>
        </w:rPr>
        <w:t>其中所有的法律或条例都明确要求要采用密码对系统、环境、数据等进行安全保护。</w:t>
      </w:r>
    </w:p>
    <w:p w14:paraId="53300EFB" w14:textId="77777777" w:rsidR="007F28AD" w:rsidRDefault="007F28AD" w:rsidP="007F28AD">
      <w:pPr>
        <w:ind w:firstLine="560"/>
      </w:pPr>
      <w:r>
        <w:rPr>
          <w:rFonts w:hint="eastAsia"/>
        </w:rPr>
        <w:t>《密码法》明确指出：</w:t>
      </w:r>
    </w:p>
    <w:p w14:paraId="75BB96AF" w14:textId="77777777" w:rsidR="007F28AD" w:rsidRDefault="007F28AD" w:rsidP="007F28AD">
      <w:pPr>
        <w:ind w:firstLine="560"/>
      </w:pPr>
      <w:r>
        <w:rPr>
          <w:rFonts w:hint="eastAsia"/>
        </w:rPr>
        <w:t>【国家推进密码检测认证体系建设，制定密码检测、认证规则。密码检测、认证机构应当依法取得相关资质，并依照法律、法规的规定和密码检测、认证规则开展密码检测、认证。</w:t>
      </w:r>
    </w:p>
    <w:p w14:paraId="3890C02B" w14:textId="77777777" w:rsidR="007F28AD" w:rsidRDefault="007F28AD" w:rsidP="007F28AD">
      <w:pPr>
        <w:ind w:firstLine="560"/>
      </w:pPr>
      <w:r>
        <w:rPr>
          <w:rFonts w:hint="eastAsia"/>
        </w:rPr>
        <w:lastRenderedPageBreak/>
        <w:t>国家对关键信息基础设施的密码应用安全性进行分类分级评估，按照国家安全审查的要求对影响或者可能影响国家安全的密码产品、密码相关服务和密码保障系统进行安全审查。】</w:t>
      </w:r>
    </w:p>
    <w:p w14:paraId="2429108F" w14:textId="77777777" w:rsidR="007F28AD" w:rsidRDefault="007F28AD" w:rsidP="007F28AD">
      <w:pPr>
        <w:ind w:firstLine="560"/>
      </w:pPr>
      <w:r>
        <w:rPr>
          <w:rFonts w:hint="eastAsia"/>
        </w:rPr>
        <w:t>《网络安全等级保护条例》对于密码更是做了详实的要求说明，密码要求涉及【物理环境、通信网络、区域边界、计算环境、管理中心、管理制度、管理机构、管理人员、建设管理、运维管理】十个方面，达到全覆盖。同时对【云计算、移动互联网、物联网、工业控制系统】这样新型的应用形式给出了密码应用要求。同时特别强调【在可能涉及法律责任认定的应用中，应采用密码技术提供数据原发证据和数据接收证据，实现数据原发行为的抗抵赖和数据接收行为的抗抵赖】。</w:t>
      </w:r>
    </w:p>
    <w:p w14:paraId="566CF6BE" w14:textId="77777777" w:rsidR="007F28AD" w:rsidRDefault="007F28AD" w:rsidP="007F28AD">
      <w:pPr>
        <w:ind w:firstLine="560"/>
      </w:pPr>
      <w:r>
        <w:rPr>
          <w:rFonts w:hint="eastAsia"/>
        </w:rPr>
        <w:t>密码应用和密码测评是落实《网络安全法》，践行依法治网重要保障</w:t>
      </w:r>
    </w:p>
    <w:p w14:paraId="2D42CB17" w14:textId="77777777" w:rsidR="007F28AD" w:rsidRDefault="007F28AD" w:rsidP="007F28AD">
      <w:pPr>
        <w:ind w:firstLine="560"/>
      </w:pPr>
      <w:r>
        <w:rPr>
          <w:rFonts w:hint="eastAsia"/>
        </w:rPr>
        <w:t xml:space="preserve">4 </w:t>
      </w:r>
      <w:r>
        <w:rPr>
          <w:rFonts w:hint="eastAsia"/>
        </w:rPr>
        <w:t>业务所需</w:t>
      </w:r>
    </w:p>
    <w:p w14:paraId="7675F2B1" w14:textId="77777777" w:rsidR="007F28AD" w:rsidRDefault="007F28AD" w:rsidP="007F28AD">
      <w:pPr>
        <w:ind w:firstLine="560"/>
      </w:pPr>
      <w:r>
        <w:rPr>
          <w:rFonts w:hint="eastAsia"/>
        </w:rPr>
        <w:t>业务在安全技术层面重点涉及保密、完整、可靠，在体系层面涉及认证、授权、责任认定，在结果层面涉及真实、关联、合法，而这三个层面的实现保障手段非密码技术莫属，而密码评测又是确实保障密码技术在落实“三三原则”时是否达到合规、正确、有效的直接可行方法（有明确的标准和规范）。</w:t>
      </w:r>
    </w:p>
    <w:p w14:paraId="25EC5921" w14:textId="77777777" w:rsidR="007F28AD" w:rsidRDefault="007F28AD" w:rsidP="007F28AD">
      <w:pPr>
        <w:ind w:firstLine="560"/>
      </w:pPr>
      <w:r>
        <w:rPr>
          <w:rFonts w:hint="eastAsia"/>
        </w:rPr>
        <w:t>政务：</w:t>
      </w:r>
    </w:p>
    <w:p w14:paraId="7723FEF5" w14:textId="77777777" w:rsidR="007F28AD" w:rsidRDefault="007F28AD" w:rsidP="007F28AD">
      <w:pPr>
        <w:ind w:firstLine="560"/>
      </w:pPr>
      <w:r>
        <w:rPr>
          <w:rFonts w:hint="eastAsia"/>
        </w:rPr>
        <w:t>《密码法》的颁布实施，从法律层面为开展商用密码应用提供了根本遵循，《国家政务信息化项目建设管理办法》的颁布实施，进一步促进了商用密码的全面应用。为贯彻落实《密码法》关于信息系统密码应用的要求，结合《国家电子政务建设指导意见》，决定对已经建成的政务系统进行密码应用改造。</w:t>
      </w:r>
    </w:p>
    <w:p w14:paraId="3AF8F125" w14:textId="77777777" w:rsidR="007F28AD" w:rsidRDefault="007F28AD" w:rsidP="007F28AD">
      <w:pPr>
        <w:ind w:firstLine="560"/>
      </w:pPr>
      <w:r>
        <w:rPr>
          <w:rFonts w:hint="eastAsia"/>
        </w:rPr>
        <w:t>密码保障业务安全、密码评测保障密码体系完善，二者有机协同，才能建立完善的网络安全环境</w:t>
      </w:r>
    </w:p>
    <w:p w14:paraId="7B47E0E5" w14:textId="77777777" w:rsidR="007F28AD" w:rsidRDefault="007F28AD" w:rsidP="007F28AD">
      <w:pPr>
        <w:ind w:firstLine="560"/>
      </w:pPr>
      <w:r>
        <w:rPr>
          <w:rFonts w:hint="eastAsia"/>
        </w:rPr>
        <w:t xml:space="preserve">5 </w:t>
      </w:r>
      <w:r>
        <w:rPr>
          <w:rFonts w:hint="eastAsia"/>
        </w:rPr>
        <w:t>信创所需（可选）</w:t>
      </w:r>
    </w:p>
    <w:p w14:paraId="0F8BA3D6" w14:textId="77777777" w:rsidR="007F28AD" w:rsidRDefault="007F28AD" w:rsidP="007F28AD">
      <w:pPr>
        <w:ind w:firstLine="560"/>
      </w:pPr>
      <w:r>
        <w:rPr>
          <w:rFonts w:hint="eastAsia"/>
        </w:rPr>
        <w:t>我国“新基建”进程不断提速，因其深度依赖网络空间，促使网络安全</w:t>
      </w:r>
      <w:r>
        <w:rPr>
          <w:rFonts w:hint="eastAsia"/>
        </w:rPr>
        <w:lastRenderedPageBreak/>
        <w:t>成为“新基建”有序开展的关键环节。密码作为网络安全的核心技术和基础支撑，随之成为“新基建”底层信息安全的重要发展方向。</w:t>
      </w:r>
    </w:p>
    <w:p w14:paraId="081247B6" w14:textId="760C0D82" w:rsidR="007F28AD" w:rsidRDefault="007F28AD" w:rsidP="00FC6BED">
      <w:pPr>
        <w:ind w:firstLine="560"/>
        <w:rPr>
          <w:rFonts w:hint="eastAsia"/>
        </w:rPr>
      </w:pPr>
      <w:r>
        <w:rPr>
          <w:rFonts w:hint="eastAsia"/>
        </w:rPr>
        <w:t>2019</w:t>
      </w:r>
      <w:r>
        <w:rPr>
          <w:rFonts w:hint="eastAsia"/>
        </w:rPr>
        <w:t>年以来，为摆脱对国外密码技术和产品的过度依赖，实现金融领域信息安全核心产品及系统的自主可控，我国已在金融行业逐步推进国密算法升级改造工作。</w:t>
      </w:r>
      <w:r>
        <w:rPr>
          <w:rFonts w:hint="eastAsia"/>
        </w:rPr>
        <w:t>2020</w:t>
      </w:r>
      <w:r>
        <w:rPr>
          <w:rFonts w:hint="eastAsia"/>
        </w:rPr>
        <w:t>年</w:t>
      </w:r>
      <w:r>
        <w:rPr>
          <w:rFonts w:hint="eastAsia"/>
        </w:rPr>
        <w:t>1</w:t>
      </w:r>
      <w:r>
        <w:rPr>
          <w:rFonts w:hint="eastAsia"/>
        </w:rPr>
        <w:t>月，《中华人民共和国密码法》正式施行，要求银行、证券、基金、银联、第三方支付等金融机构使用商用密码对关键信息基础设施进行保护。在金融行业“新基建”如火如荼开展的同时，如何为信息基础设施筑起一道数据安全的铜墙铁壁，成为银行关注重点。</w:t>
      </w:r>
    </w:p>
    <w:p w14:paraId="24BA5880" w14:textId="008B1E3B" w:rsidR="00FC6BED" w:rsidRPr="00FC6BED" w:rsidRDefault="007F28AD" w:rsidP="00FC6BED">
      <w:pPr>
        <w:ind w:firstLine="560"/>
        <w:rPr>
          <w:rFonts w:hint="eastAsia"/>
        </w:rPr>
      </w:pPr>
      <w:r>
        <w:rPr>
          <w:rFonts w:hint="eastAsia"/>
        </w:rPr>
        <w:t>总之：密码体系是网络安全环境的基础，密码评测是密码体系建设优良重要的考量，密码应用与密码评测工作同为网络安全环境建设的重要部分，意义重大。</w:t>
      </w:r>
    </w:p>
    <w:p w14:paraId="03901467" w14:textId="41864483" w:rsidR="00BE1A7E" w:rsidRDefault="003B7DB2" w:rsidP="003B7DB2">
      <w:pPr>
        <w:pStyle w:val="70bc17eb"/>
        <w:numPr>
          <w:ilvl w:val="0"/>
          <w:numId w:val="0"/>
        </w:numPr>
      </w:pPr>
      <w:bookmarkStart w:id="0" w:name="_Toc90975230"/>
      <w:bookmarkStart w:id="1" w:name="_Toc104913675"/>
      <w:r>
        <w:rPr>
          <w:rFonts w:hint="eastAsia"/>
        </w:rPr>
        <w:t>2</w:t>
      </w:r>
      <w:r w:rsidR="00BE1A7E" w:rsidRPr="001A4AAE">
        <w:rPr>
          <w:rFonts w:hint="eastAsia"/>
        </w:rPr>
        <w:t>系统概述</w:t>
      </w:r>
      <w:bookmarkEnd w:id="0"/>
      <w:bookmarkEnd w:id="1"/>
    </w:p>
    <w:p w14:paraId="496B52BD" w14:textId="38E8B15F" w:rsidR="00BE1A7E" w:rsidRDefault="00BE1A7E" w:rsidP="00D31450">
      <w:pPr>
        <w:pStyle w:val="4fcace5c"/>
        <w:ind w:firstLine="560"/>
      </w:pPr>
      <w:r>
        <w:rPr>
          <w:rFonts w:hint="eastAsia"/>
        </w:rPr>
        <w:t>本节对</w:t>
      </w:r>
      <w:r w:rsidR="002A0D68">
        <w:t>最终版测试</w:t>
      </w:r>
      <w:r>
        <w:rPr>
          <w:rFonts w:hint="eastAsia"/>
        </w:rPr>
        <w:t>系统进行介绍，首先介绍系统的基本情况，明确系统的建设目标，使用用户以及业务情况等。然后更加细致地介绍系统的网络结构包括系统整体的系统架构以及网络网络拓扑结构。接着介绍系统承载的业务，明确具有特殊安全需求的业务。最后介绍系统的软硬件构成，为密码安全服务的实施提供背景。</w:t>
      </w:r>
    </w:p>
    <w:p w14:paraId="3551F3A7" w14:textId="1CC4B867" w:rsidR="00BE1A7E" w:rsidRDefault="003B7DB2" w:rsidP="003B7DB2">
      <w:pPr>
        <w:pStyle w:val="a957d934"/>
        <w:numPr>
          <w:ilvl w:val="0"/>
          <w:numId w:val="0"/>
        </w:numPr>
      </w:pPr>
      <w:bookmarkStart w:id="2" w:name="_Toc90975231"/>
      <w:bookmarkStart w:id="3" w:name="_Toc104913676"/>
      <w:r>
        <w:rPr>
          <w:rFonts w:hint="eastAsia"/>
        </w:rPr>
        <w:t>2</w:t>
      </w:r>
      <w:r>
        <w:t>.1</w:t>
      </w:r>
      <w:r w:rsidR="00BE1A7E">
        <w:rPr>
          <w:rFonts w:hint="eastAsia"/>
        </w:rPr>
        <w:t>系统基本情况</w:t>
      </w:r>
      <w:bookmarkEnd w:id="2"/>
      <w:bookmarkEnd w:id="3"/>
    </w:p>
    <w:p w14:paraId="23FD2317" w14:textId="2734E33C" w:rsidR="00BE1A7E" w:rsidRPr="00D31450" w:rsidRDefault="00BE1A7E" w:rsidP="00D31450">
      <w:pPr>
        <w:pStyle w:val="4fcace5c"/>
        <w:ind w:firstLine="560"/>
      </w:pPr>
      <w:r>
        <w:rPr>
          <w:rFonts w:hint="eastAsia"/>
        </w:rPr>
        <w:t>本小节介绍</w:t>
      </w:r>
      <w:r w:rsidR="002A0D68">
        <w:t>最终版测试</w:t>
      </w:r>
      <w:r>
        <w:rPr>
          <w:rFonts w:hint="eastAsia"/>
        </w:rPr>
        <w:t>系统的基本情况，包括系统名称、网络安全保护等级、系统用户情况以及系统业务需求。</w:t>
      </w:r>
    </w:p>
    <w:p w14:paraId="4137DF87" w14:textId="39BB8490" w:rsidR="00BE1A7E" w:rsidRPr="006E0459" w:rsidRDefault="003B7DB2" w:rsidP="003B7DB2">
      <w:pPr>
        <w:pStyle w:val="d2c26dcf"/>
        <w:numPr>
          <w:ilvl w:val="0"/>
          <w:numId w:val="0"/>
        </w:numPr>
      </w:pPr>
      <w:bookmarkStart w:id="4" w:name="_Toc90975232"/>
      <w:bookmarkStart w:id="5" w:name="_Toc104913677"/>
      <w:r>
        <w:rPr>
          <w:rFonts w:hint="eastAsia"/>
        </w:rPr>
        <w:t>2</w:t>
      </w:r>
      <w:r w:rsidR="00A7505B">
        <w:t>.1.1</w:t>
      </w:r>
      <w:r w:rsidR="00BE1A7E" w:rsidRPr="006E0459">
        <w:rPr>
          <w:rFonts w:hint="eastAsia"/>
        </w:rPr>
        <w:t>系</w:t>
      </w:r>
      <w:r w:rsidR="00BE1A7E" w:rsidRPr="001A4AAE">
        <w:rPr>
          <w:rFonts w:hint="eastAsia"/>
        </w:rPr>
        <w:t>统名称</w:t>
      </w:r>
      <w:bookmarkEnd w:id="4"/>
      <w:bookmarkEnd w:id="5"/>
    </w:p>
    <w:p w14:paraId="17872466" w14:textId="70F0D241" w:rsidR="00BE1A7E" w:rsidRDefault="002A0D68" w:rsidP="00213A72">
      <w:pPr>
        <w:pStyle w:val="4fcace5c"/>
        <w:ind w:firstLine="560"/>
      </w:pPr>
      <w:bookmarkStart w:id="6" w:name="_Hlk107496056"/>
      <w:r>
        <w:t>最终版测试</w:t>
      </w:r>
      <w:bookmarkEnd w:id="6"/>
      <w:r w:rsidR="00BE1A7E">
        <w:rPr>
          <w:rFonts w:hint="eastAsia"/>
        </w:rPr>
        <w:t>系统密码应用方案</w:t>
      </w:r>
    </w:p>
    <w:p w14:paraId="368C152D" w14:textId="69E99AF1" w:rsidR="00BE1A7E" w:rsidRDefault="00A7505B" w:rsidP="00A7505B">
      <w:pPr>
        <w:pStyle w:val="d2c26dcf"/>
        <w:numPr>
          <w:ilvl w:val="0"/>
          <w:numId w:val="0"/>
        </w:numPr>
      </w:pPr>
      <w:bookmarkStart w:id="7" w:name="_Toc84854846"/>
      <w:bookmarkStart w:id="8" w:name="_Toc90975233"/>
      <w:bookmarkStart w:id="9" w:name="_Toc104913678"/>
      <w:r>
        <w:rPr>
          <w:rFonts w:hint="eastAsia"/>
        </w:rPr>
        <w:t>2</w:t>
      </w:r>
      <w:r>
        <w:t>.1.2</w:t>
      </w:r>
      <w:r w:rsidR="00BE1A7E">
        <w:rPr>
          <w:rFonts w:hint="eastAsia"/>
        </w:rPr>
        <w:t>网络安全保护等级</w:t>
      </w:r>
      <w:bookmarkEnd w:id="7"/>
      <w:bookmarkEnd w:id="8"/>
      <w:bookmarkEnd w:id="9"/>
    </w:p>
    <w:p w14:paraId="37153B10" w14:textId="7984841E" w:rsidR="00BE1A7E" w:rsidRDefault="002A0D68" w:rsidP="00213A72">
      <w:pPr>
        <w:pStyle w:val="4fcace5c"/>
        <w:ind w:firstLine="560"/>
      </w:pPr>
      <w:r>
        <w:t>最终版测试</w:t>
      </w:r>
      <w:r w:rsidR="00BE1A7E">
        <w:rPr>
          <w:rFonts w:hint="eastAsia"/>
        </w:rPr>
        <w:t>系统定级为等级保护为三级。</w:t>
      </w:r>
    </w:p>
    <w:p w14:paraId="448794E0" w14:textId="0DA072FB" w:rsidR="00BE1A7E" w:rsidRDefault="00A7505B" w:rsidP="00A7505B">
      <w:pPr>
        <w:pStyle w:val="d2c26dcf"/>
        <w:numPr>
          <w:ilvl w:val="0"/>
          <w:numId w:val="0"/>
        </w:numPr>
      </w:pPr>
      <w:bookmarkStart w:id="10" w:name="_Toc84854847"/>
      <w:bookmarkStart w:id="11" w:name="_Toc90975234"/>
      <w:bookmarkStart w:id="12" w:name="_Toc104913679"/>
      <w:r>
        <w:rPr>
          <w:rFonts w:hint="eastAsia"/>
        </w:rPr>
        <w:t>2</w:t>
      </w:r>
      <w:r>
        <w:t>.1.3</w:t>
      </w:r>
      <w:r w:rsidR="00BE1A7E">
        <w:rPr>
          <w:rFonts w:hint="eastAsia"/>
        </w:rPr>
        <w:t>系统用户情况</w:t>
      </w:r>
      <w:bookmarkEnd w:id="10"/>
      <w:bookmarkEnd w:id="11"/>
      <w:bookmarkEnd w:id="12"/>
    </w:p>
    <w:p w14:paraId="20673AD5" w14:textId="204E3B97" w:rsidR="00BE1A7E" w:rsidRDefault="00507683" w:rsidP="00EB4290">
      <w:pPr>
        <w:pStyle w:val="4fcace5c"/>
        <w:ind w:firstLine="560"/>
      </w:pPr>
      <w:r w:rsidRPr="00507683">
        <w:t>最终版测试</w:t>
      </w:r>
      <w:r w:rsidR="00BE1A7E" w:rsidRPr="004B4BAC">
        <w:rPr>
          <w:rFonts w:hint="eastAsia"/>
        </w:rPr>
        <w:t>系统使用对象包括</w:t>
      </w:r>
      <w:r w:rsidR="008D3426">
        <w:rPr>
          <w:rFonts w:hint="eastAsia"/>
        </w:rPr>
        <w:t>单位内普通用户、系统管理员、系统运维人员和公众用户</w:t>
      </w:r>
      <w:r w:rsidR="00BE1A7E" w:rsidRPr="004B4BAC">
        <w:rPr>
          <w:rFonts w:hint="eastAsia"/>
        </w:rPr>
        <w:t>。其相关职责描述如表所示。</w:t>
      </w:r>
    </w:p>
    <w:p w14:paraId="3348AE9C" w14:textId="4C301669" w:rsidR="00BE1A7E" w:rsidRDefault="00BE1A7E" w:rsidP="00021ECC">
      <w:pPr>
        <w:pStyle w:val="128c341a"/>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00E240C0" w:rsidRPr="00E240C0">
        <w:t>最终版测试</w:t>
      </w:r>
      <w:r w:rsidRPr="00F70B49">
        <w:rPr>
          <w:rFonts w:hint="eastAsia"/>
        </w:rPr>
        <w:t>系统用户使用情况表</w:t>
      </w:r>
    </w:p>
    <w:tbl>
      <w:tblPr>
        <w:tblStyle w:val="0e80511c"/>
        <w:tblW w:w="8528" w:type="dxa"/>
        <w:tblLayout w:type="fixed"/>
        <w:tblLook w:val="05E0" w:firstRow="1" w:lastRow="1" w:firstColumn="1" w:lastColumn="1" w:noHBand="0" w:noVBand="1"/>
      </w:tblPr>
      <w:tblGrid>
        <w:gridCol w:w="987"/>
        <w:gridCol w:w="2269"/>
        <w:gridCol w:w="1701"/>
        <w:gridCol w:w="3571"/>
      </w:tblGrid>
      <w:tr w:rsidR="00BE1A7E" w:rsidRPr="00AC6CC0" w14:paraId="0D66AC90" w14:textId="77777777" w:rsidTr="00956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065F571D" w14:textId="3CA6D2DC" w:rsidR="00BE1A7E" w:rsidRPr="00AC6CC0" w:rsidRDefault="001B4F42" w:rsidP="00EB4290">
            <w:pPr>
              <w:pStyle w:val="47a197b4"/>
              <w:rPr>
                <w:b w:val="0"/>
              </w:rPr>
            </w:pPr>
            <w:r>
              <w:rPr>
                <w:rFonts w:hint="eastAsia"/>
              </w:rPr>
              <w:t/>
            </w:r>
            <w:r w:rsidR="00BE1A7E" w:rsidRPr="00AC6CC0">
              <w:rPr>
                <w:rFonts w:hint="eastAsia"/>
              </w:rPr>
              <w:t>序号</w:t>
            </w:r>
          </w:p>
        </w:tc>
        <w:tc>
          <w:tcPr>
            <w:tcW w:w="2269" w:type="dxa"/>
          </w:tcPr>
          <w:p w14:paraId="129DAF1B" w14:textId="77777777" w:rsidR="00BE1A7E" w:rsidRPr="00AC6CC0" w:rsidRDefault="00BE1A7E" w:rsidP="00EB4290">
            <w:pPr>
              <w:pStyle w:val="47a197b4"/>
              <w:cnfStyle w:val="100000000000" w:firstRow="1" w:lastRow="0" w:firstColumn="0" w:lastColumn="0" w:oddVBand="0" w:evenVBand="0" w:oddHBand="0" w:evenHBand="0" w:firstRowFirstColumn="0" w:firstRowLastColumn="0" w:lastRowFirstColumn="0" w:lastRowLastColumn="0"/>
              <w:rPr>
                <w:b w:val="0"/>
              </w:rPr>
            </w:pPr>
            <w:r w:rsidRPr="00AC6CC0">
              <w:rPr>
                <w:rFonts w:hint="eastAsia"/>
              </w:rPr>
              <w:t>使用单位</w:t>
            </w:r>
          </w:p>
        </w:tc>
        <w:tc>
          <w:tcPr>
            <w:tcW w:w="1701" w:type="dxa"/>
          </w:tcPr>
          <w:p w14:paraId="465361CB" w14:textId="77777777" w:rsidR="00BE1A7E" w:rsidRPr="00AC6CC0" w:rsidRDefault="00BE1A7E" w:rsidP="00EB4290">
            <w:pPr>
              <w:pStyle w:val="47a197b4"/>
              <w:cnfStyle w:val="100000000000" w:firstRow="1" w:lastRow="0" w:firstColumn="0" w:lastColumn="0" w:oddVBand="0" w:evenVBand="0" w:oddHBand="0" w:evenHBand="0" w:firstRowFirstColumn="0" w:firstRowLastColumn="0" w:lastRowFirstColumn="0" w:lastRowLastColumn="0"/>
              <w:rPr>
                <w:b w:val="0"/>
              </w:rPr>
            </w:pPr>
            <w:r w:rsidRPr="00AC6CC0">
              <w:rPr>
                <w:rFonts w:hint="eastAsia"/>
              </w:rPr>
              <w:t>使用人员</w:t>
            </w:r>
          </w:p>
        </w:tc>
        <w:tc>
          <w:tcPr>
            <w:cnfStyle w:val="000100000000" w:firstRow="0" w:lastRow="0" w:firstColumn="0" w:lastColumn="1" w:oddVBand="0" w:evenVBand="0" w:oddHBand="0" w:evenHBand="0" w:firstRowFirstColumn="0" w:firstRowLastColumn="0" w:lastRowFirstColumn="0" w:lastRowLastColumn="0"/>
            <w:tcW w:w="3571" w:type="dxa"/>
          </w:tcPr>
          <w:p w14:paraId="07DB916D" w14:textId="77777777" w:rsidR="00BE1A7E" w:rsidRPr="00AC6CC0" w:rsidRDefault="00BE1A7E" w:rsidP="00EB4290">
            <w:pPr>
              <w:pStyle w:val="47a197b4"/>
              <w:rPr>
                <w:b w:val="0"/>
              </w:rPr>
            </w:pPr>
            <w:r w:rsidRPr="00AC6CC0">
              <w:t>使用场景</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47a197b4"/>
            </w:pPr>
            <w:r>
              <w:t>1</w:t>
            </w:r>
          </w:p>
        </w:tc>
        <w:tc>
          <w:tcPr>
            <w:tcW w:w="2269" w:type="dxa"/>
          </w:tcPr>
          <w:p w14:paraId="322400AE" w14:textId="446D7982"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最终版测试</w:t>
            </w:r>
          </w:p>
        </w:tc>
        <w:tc>
          <w:tcPr>
            <w:tcW w:w="1701" w:type="dxa"/>
          </w:tcPr>
          <w:p w14:paraId="2A3AD839" w14:textId="36DB5083"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单位内普通用户</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47a197b4"/>
            </w:pPr>
            <w:r w:rsidRPr="004723E2">
              <w:t>业务操作</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47a197b4"/>
            </w:pPr>
            <w:r>
              <w:t>2</w:t>
            </w:r>
          </w:p>
        </w:tc>
        <w:tc>
          <w:tcPr>
            <w:tcW w:w="2269" w:type="dxa"/>
          </w:tcPr>
          <w:p w14:paraId="322400AE" w14:textId="446D7982"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最终版测试</w:t>
            </w:r>
          </w:p>
        </w:tc>
        <w:tc>
          <w:tcPr>
            <w:tcW w:w="1701" w:type="dxa"/>
          </w:tcPr>
          <w:p w14:paraId="2A3AD839" w14:textId="36DB5083"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系统管理员</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47a197b4"/>
            </w:pPr>
            <w:r w:rsidRPr="004723E2">
              <w:t>管理业务系统</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47a197b4"/>
            </w:pPr>
            <w:r>
              <w:t>3</w:t>
            </w:r>
          </w:p>
        </w:tc>
        <w:tc>
          <w:tcPr>
            <w:tcW w:w="2269" w:type="dxa"/>
          </w:tcPr>
          <w:p w14:paraId="322400AE" w14:textId="446D7982"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最终版测试</w:t>
            </w:r>
          </w:p>
        </w:tc>
        <w:tc>
          <w:tcPr>
            <w:tcW w:w="1701" w:type="dxa"/>
          </w:tcPr>
          <w:p w14:paraId="2A3AD839" w14:textId="36DB5083"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系统运维人员</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47a197b4"/>
            </w:pPr>
            <w:r w:rsidRPr="004723E2">
              <w:t>系统运维</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47a197b4"/>
            </w:pPr>
            <w:r>
              <w:t>4</w:t>
            </w:r>
          </w:p>
        </w:tc>
        <w:tc>
          <w:tcPr>
            <w:tcW w:w="2269" w:type="dxa"/>
          </w:tcPr>
          <w:p w14:paraId="322400AE" w14:textId="446D7982"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最终版测试</w:t>
            </w:r>
          </w:p>
        </w:tc>
        <w:tc>
          <w:tcPr>
            <w:tcW w:w="1701" w:type="dxa"/>
          </w:tcPr>
          <w:p w14:paraId="2A3AD839" w14:textId="36DB5083" w:rsidR="00BE1A7E" w:rsidRPr="00FE6AF4" w:rsidRDefault="004723E2" w:rsidP="00EB4290">
            <w:pPr>
              <w:pStyle w:val="47a197b4"/>
              <w:cnfStyle w:val="010000000000" w:firstRow="0" w:lastRow="1" w:firstColumn="0" w:lastColumn="0" w:oddVBand="0" w:evenVBand="0" w:oddHBand="0" w:evenHBand="0" w:firstRowFirstColumn="0" w:firstRowLastColumn="0" w:lastRowFirstColumn="0" w:lastRowLastColumn="0"/>
            </w:pPr>
            <w:r w:rsidRPr="004723E2">
              <w:t>公众用户</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47a197b4"/>
            </w:pPr>
            <w:r w:rsidRPr="004723E2">
              <w:t/>
            </w:r>
          </w:p>
        </w:tc>
      </w:tr>
    </w:tbl>
    <w:p w14:paraId="1B5DEC7D" w14:textId="362B1C91" w:rsidR="00BE1A7E" w:rsidRDefault="00A7505B" w:rsidP="00A7505B">
      <w:pPr>
        <w:pStyle w:val="a957d934"/>
        <w:numPr>
          <w:ilvl w:val="0"/>
          <w:numId w:val="0"/>
        </w:numPr>
      </w:pPr>
      <w:bookmarkStart w:id="13" w:name="_Toc90975235"/>
      <w:bookmarkStart w:id="14" w:name="_Toc90975236"/>
      <w:bookmarkStart w:id="15" w:name="_Toc90975237"/>
      <w:bookmarkStart w:id="16" w:name="_Toc84854849"/>
      <w:bookmarkStart w:id="17" w:name="_Toc90975238"/>
      <w:bookmarkStart w:id="18" w:name="_Toc104913680"/>
      <w:bookmarkEnd w:id="13"/>
      <w:bookmarkEnd w:id="14"/>
      <w:bookmarkEnd w:id="15"/>
      <w:r>
        <w:rPr>
          <w:rFonts w:hint="eastAsia"/>
        </w:rPr>
        <w:t>2</w:t>
      </w:r>
      <w:r>
        <w:t>.2</w:t>
      </w:r>
      <w:r w:rsidR="00BE1A7E">
        <w:rPr>
          <w:rFonts w:hint="eastAsia"/>
        </w:rPr>
        <w:t>系统网络拓扑</w:t>
      </w:r>
      <w:bookmarkEnd w:id="16"/>
      <w:bookmarkEnd w:id="17"/>
      <w:bookmarkEnd w:id="18"/>
    </w:p>
    <w:p w14:paraId="7D4630BA" w14:textId="35DB8208" w:rsidR="00BE1A7E" w:rsidRPr="0046244C" w:rsidRDefault="00BE1A7E" w:rsidP="0046244C">
      <w:pPr>
        <w:pStyle w:val="4fcace5c"/>
        <w:ind w:firstLine="560"/>
      </w:pPr>
      <w:r>
        <w:rPr>
          <w:rFonts w:hint="eastAsia"/>
        </w:rPr>
        <w:t>本节介绍</w:t>
      </w:r>
      <w:r w:rsidR="00827F22">
        <w:t>最终版测试</w:t>
      </w:r>
      <w:r>
        <w:rPr>
          <w:rFonts w:hint="eastAsia"/>
        </w:rPr>
        <w:t>系统的网络拓扑，包括系统的体系架构、网络所在机房情况以及网络边界划分情况。</w:t>
      </w:r>
    </w:p>
    <w:p w14:paraId="08C84E0E" w14:textId="4F4F144D" w:rsidR="00BE1A7E" w:rsidRDefault="00A7505B" w:rsidP="00A7505B">
      <w:pPr>
        <w:pStyle w:val="d2c26dcf"/>
        <w:numPr>
          <w:ilvl w:val="0"/>
          <w:numId w:val="0"/>
        </w:numPr>
      </w:pPr>
      <w:bookmarkStart w:id="19" w:name="_Toc84854850"/>
      <w:bookmarkStart w:id="20" w:name="_Toc90975239"/>
      <w:bookmarkStart w:id="21" w:name="_Toc104913681"/>
      <w:r>
        <w:rPr>
          <w:rFonts w:hint="eastAsia"/>
        </w:rPr>
        <w:lastRenderedPageBreak/>
        <w:t>2</w:t>
      </w:r>
      <w:r>
        <w:t>.2.1</w:t>
      </w:r>
      <w:r w:rsidR="00BE1A7E">
        <w:rPr>
          <w:rFonts w:hint="eastAsia"/>
        </w:rPr>
        <w:t>体系架构</w:t>
      </w:r>
      <w:bookmarkEnd w:id="19"/>
      <w:bookmarkEnd w:id="20"/>
      <w:bookmarkEnd w:id="21"/>
    </w:p>
    <w:p w14:paraId="07671394" w14:textId="6FB3E0FD" w:rsidR="00BE1A7E" w:rsidRDefault="00F1132F" w:rsidP="00124D99">
      <w:pPr>
        <w:pStyle w:val="4fcace5c"/>
        <w:ind w:firstLine="560"/>
      </w:pPr>
      <w:r>
        <w:rPr>
          <w:noProof/>
          <w:snapToGrid/>
        </w:rPr>
        <mc:AlternateContent>
          <mc:Choice Requires="wpg">
            <w:drawing>
              <wp:anchor distT="0" distB="0" distL="114300" distR="114300" simplePos="0" relativeHeight="251716608" behindDoc="0" locked="0" layoutInCell="1" allowOverlap="1" wp14:anchorId="62CB47F0" wp14:editId="7A355EA4">
                <wp:simplePos x="0" y="0"/>
                <wp:positionH relativeFrom="column">
                  <wp:posOffset>220704</wp:posOffset>
                </wp:positionH>
                <wp:positionV relativeFrom="paragraph">
                  <wp:posOffset>378488</wp:posOffset>
                </wp:positionV>
                <wp:extent cx="5313045" cy="4529455"/>
                <wp:effectExtent l="0" t="0" r="1905" b="4445"/>
                <wp:wrapTopAndBottom/>
                <wp:docPr id="7" name="组合 7"/>
                <wp:cNvGraphicFramePr/>
                <a:graphic xmlns:a="http://schemas.openxmlformats.org/drawingml/2006/main">
                  <a:graphicData uri="http://schemas.microsoft.com/office/word/2010/wordprocessingGroup">
                    <wpg:wgp>
                      <wpg:cNvGrpSpPr/>
                      <wpg:grpSpPr>
                        <a:xfrm>
                          <a:off x="0" y="0"/>
                          <a:ext cx="5313045" cy="4529455"/>
                          <a:chOff x="0" y="0"/>
                          <a:chExt cx="5313045" cy="4529455"/>
                        </a:xfrm>
                      </wpg:grpSpPr>
                      <pic:pic xmlns:pic="http://schemas.openxmlformats.org/drawingml/2006/picture">
                        <pic:nvPicPr>
                          <pic:cNvPr id="2" name="图片 2"/>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0" y="0"/>
                            <a:ext cx="5313045" cy="4308475"/>
                          </a:xfrm>
                          <a:prstGeom prst="rect">
                            <a:avLst/>
                          </a:prstGeom>
                        </pic:spPr>
                      </pic:pic>
                      <wps:wsp>
                        <wps:cNvPr id="6" name="文本框 6"/>
                        <wps:cNvSpPr txBox="1"/>
                        <wps:spPr>
                          <a:xfrm>
                            <a:off x="0" y="4364990"/>
                            <a:ext cx="5313045" cy="164465"/>
                          </a:xfrm>
                          <a:prstGeom prst="rect">
                            <a:avLst/>
                          </a:prstGeom>
                          <a:solidFill>
                            <a:prstClr val="white"/>
                          </a:solidFill>
                          <a:ln>
                            <a:noFill/>
                          </a:ln>
                        </wps:spPr>
                        <wps:txbx>
                          <w:txbxContent>
                            <w:p w14:paraId="5C2A3005" w14:textId="51E094B2" w:rsidR="00760BB2" w:rsidRPr="00F1132F" w:rsidRDefault="00760BB2" w:rsidP="00F1132F">
                              <w:pPr>
                                <w:pStyle w:val="128c341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C56844">
                                <w:t>最终版测试</w:t>
                              </w:r>
                              <w:r>
                                <w:rPr>
                                  <w:rFonts w:hint="eastAsia"/>
                                </w:rPr>
                                <w:t>信息系统架构图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CB47F0" id="组合 7" o:spid="_x0000_s1026" style="position:absolute;left:0;text-align:left;margin-left:17.4pt;margin-top:29.8pt;width:418.35pt;height:356.65pt;z-index:251716608" coordsize="53130,45294"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S/WYkzAMAAJwIAAAOAAAAZHJzL2Uyb0RvYy54bWykVs1uGzcQvhfoOxC8 y7uSV5K18DpQ5B8EMBKhTpEzxeVqieySLEn9OEVvRZPceuqlvfTeNyjQt4nzGp3h7sq1LDRpevBq SA6HM998M+PTJ9u6ImthndQqo/2jmBKhuM6lWmb025eXvRNKnGcqZ5VWIqO3wtEnZ19/dboxqRjo Ule5sASMKJduTEZL700aRY6XombuSBuh4LDQtmYelnYZ5ZZtwHpdRYM4HkUbbXNjNRfOwe55c0jP gv2iENy/KAonPKkyCr758LXhu8BvdHbK0qVlppS8dYN9gRc1kwoe3Zk6Z56RlZWPTNWSW+104Y+4 riNdFJKLEANE04/3ormyemVCLMt0szQ7mADaPZy+2Cx/vp5bIvOMjilRrIYUffzzxw8/vyNjxGZj limoXFlzY+a23Vg2Kwx3W9gafyEQsg2o3u5QFVtPOGwOj/vHcTKkhMNZMhxMkuGwwZ2XkJxH93h5 8YmbUfdwhP7t3DGSp/DXwgTSI5g+TSe45VdW0NZI/Vk2amZfr0wPMmqYlwtZSX8b2Am5Q6fUei75 3DaLe8QHHeIffv3r4/u3ZICooD6qNBcYBnSt+WtHlJ6VTC3F1BlgNdQaakcP1cPywWuLSppLWVWY JJTbuKAC9hh0AJqGneear2qhfFNuVlQQolaulMZRYlNRLwSwxz7L+5BhKHUPFDJWKh/qAUhw7Ty+ jnQIFfH94GQax5PB095sGM96STy+6E0nybg3ji/GSZyc9Gf92Q94u5+kKycgfFadG9m6DruPnD9I /7ZRNIUVCpSsWWgDCFxwqPsNLsIWIoS+Osu/AZBBD2RvhedlB/Y9oAi9g6pApf9eB8fxSTIOdbBj MyTbOn8ldE1QAFDBh4AiW4OHjdedSpv7xoGQd/AHCxb6qOvSDKvPwwq76KEOdFMyI8AFNHtP3FFH 3Ltf3t799sfd7z+REbKx1cJWQfz2qYbiDyzF/X9FKjkeJZNJ240P9o3+KElG/wsuyKSuZN4VA+I4 q2xDiU0pvQj1tKdVKcyu0nirwR93oO10AaHkt4ttG/1C57cQvNWQPRg3zvBLCQ9dM+fnzMJkgU2Y lv4FfIpKbzKqW4mSUts3h/ZRH7IIp5RsYFJl1H23YtijqmcK8otjrRNsJyw6Qa3qmQbWQ3WCN0GE C9ZXnVhYXb+C9E/xFThiisNbGfWdOPPNvIQhzMV0GpSaVnetbgw0yH7gKAL6cvuKWdOy10Min+uO QSzdI3GjGyrMTFceIA4MR0AbFFucgc1BCiMQpAcz9p/roHX/T8XZ3wAAAP//AwBQSwMEFAAGAAgA AAAhADedwRi6AAAAIQEAABkAAABkcnMvX3JlbHMvZTJvRG9jLnhtbC5yZWxzhI/LCsIwEEX3gv8Q Zm/TuhCRpm5EcCv1A4ZkmkabB0kU+/cG3CgILude7jlMu3/aiT0oJuOdgKaqgZGTXhmnBVz642oL LGV0CifvSMBMCfbdctGeacJcRmk0IbFCcUnAmHPYcZ7kSBZT5QO50gw+WszljJoHlDfUxNd1veHx kwHdF5OdlIB4Ug2wfg7F/J/th8FIOnh5t+TyDwU3trgLEKOmLMCSMvgOm+oaNPCu5V+PdS8AAAD/ /wMAUEsDBBQABgAIAAAAIQANDlSG4QAAAAkBAAAPAAAAZHJzL2Rvd25yZXYueG1sTI9Ba8JAFITv hf6H5RV6q5toYzTmRUTankSoFoq3NXkmwezbkF2T+O+7PbXHYYaZb9L1qBvRU2drwwjhJABBnJui 5hLh6/j+sgBhneJCNYYJ4U4W1tnjQ6qSwgz8Sf3BlcKXsE0UQuVcm0hp84q0shPTEnvvYjqtnJdd KYtODb5cN3IaBHOpVc1+oVItbSvKr4ebRvgY1LCZhW/97nrZ3k/HaP+9Cwnx+WncrEA4Gt1fGH7x PTpknulsblxY0SDMXj25Q4iWcxDeX8RhBOKMEMfTJcgslf8fZD8AAAD//wMAUEsDBAoAAAAAAAAA IQCa44ooevsBAHr7AQAUAAAAZHJzL21lZGlhL2ltYWdlMS5qcGf/2P/gABBKRklGAAEBAQB4AHgA AP/bAEMACAYGBwYFCAcHBwkJCAoMFA0MCwsMGRITDxQdGh8eHRocHCAkLicgIiwjHBwoNyksMDE0 NDQfJzk9ODI8LjM0Mv/bAEMBCQkJDAsMGA0NGDIhHCEyMjIyMjIyMjIyMjIyMjIyMjIyMjIyMjIy MjIyMjIyMjIyMjIyMjIyMjIyMjIyMjIyMv/AABEIBDAFKgMBIgACEQEDEQH/xAAfAAABBQEBAQEB AQAAAAAAAAAAAQIDBAUGBwgJCgv/xAC1EAACAQMDAgQDBQUEBAAAAX0BAgMABBEFEiExQQYTUWEH InEUMoGRoQgjQrHBFVLR8CQzYnKCCQoWFxgZGiUmJygpKjQ1Njc4OTpDREVGR0hJSlNUVVZXWFla Y2RlZmdoaWpzdHV2d3h5eoOEhYaHiImKkpOUlZaXmJmaoqOkpaanqKmqsrO0tba3uLm6wsPExcbH yMnK0tPU1dbX2Nna4eLj5OXm5+jp6vHy8/T19vf4+fr/xAAfAQADAQEBAQEBAQEBAAAAAAAAAQID BAUGBwgJCgv/xAC1EQACAQIEBAMEBwUEBAABAncAAQIDEQQFITEGEkFRB2FxEyIygQgUQpGhscEJ IzNS8BVictEKFiQ04SXxFxgZGiYnKCkqNTY3ODk6Q0RFRkdISUpTVFVWV1hZWmNkZWZnaGlqc3R1 dnd4eXqCg4SFhoeIiYqSk5SVlpeYmZqio6Slpqeoqaqys7S1tre4ubrCw8TFxsfIycrS09TV1tfY 2dri4+Tl5ufo6ery8/T19vf4+fr/2gAMAwEAAhEDEQA/APf6KKKACiiigAooooAKKKKACiiigAoo ooAKKKKACiiigAooooAKKKKACiiigAooooAKKKKACiiigAooooAKKKKACiiigAooooAKKKKACiii gAooooAKKK8s+NPji78PaRbaFozsNY1U7FZPvRxdCR6MTwD9e4FAEnjj4z6X4avG0jR7ZtY1nOwx RH93E3oxGSW/2R+JFcNJ4l+MGuN5y3tnpETciFY0AH5h2/M1c8GeC7Xw9ZKzKst/Iv76cjn/AHV9 B/OuzjteOldUaCS9453Vb+E8/j1/4w6M3m/2laarGvJhdEIb8dqN+RrsvBnxtsNYvk0fxJaHRdWJ 2AuSIZG9MtyhPYHI9+1X3tBjpXJeLvCFn4isWjlRUukU+TOByh9D6j2olQi17oKq18R7rRXkHwU8 aXt7Hd+D9dkJ1PSx+4ZzzJEDgjPfbxg9wR6V6/XKdAUUUUAFFFFABRRRQAVyfjf4h6H4Eslk1GUy 3cgzDZwkGR/f/ZX3P4ZPFXfGnii38HeFL3WrgBjCuIYz/wAtJDwq/n19ga8E8H+H7jxFfyeL/EjG 7vrx/NhWQcKOzY/9BHQAD8LhBzdkTOSirs1ZviN8UPFR87RbO20WxY/u3ZFZiPcyA5+oUVCL74w2 n71PEltOepjKIc+3zRgV38NqMdKmNoMdK6PYwW5h7SbOT0X446ro9/Hp/jzRTbK5wt7aocD3K5IY epU/ga9qsb601OyhvbG4juLWZd0csTblYexryvV9GtNTspLS8gWaFxyrD9R6H3rkPAGt3fw08ex+ Gr64Z/D+qyfuHf8A5ZSHhT7c4VvqDWVSlyq62NIVObR7n0XRRRWJqFFFFABRRRQAUUUUAFFFFABR RRQAUUUUAFFFFABRRRQAUUVheMvEsHhDwnf63Oof7PH+7jJ+/IThV/MjPtmgDG8f/E3R/AdsI5v9 M1SUZhsYmwxH95jztX8MnsDzjyifX/ip4xLTf2gug2LnKQwjy3A+oBf8yPpVTwPoVxrV5L4u19jd ajeuZIjKPujs2O3t6ADFenQ2ox0rphRVryMJ1Xe0TzUeGPHkDGaHx7qZmPJ33M2D9fmOfyq/ZfE7 x94JlUeKbNNZ0zIBuIgFdB/vAD/x4c+tehG1GOlUbuySSJ45EV0YEMrDII9CKt0oPbQn2k1ud14b 8TaV4s0iPU9Hulnt34YdGjburDsR/nitevmbT72X4TeP7a9t3ceHdTcR3UPVUGev1XO4d8ZFfTCs GUMpBUjII71yyi4uzOiMlJXQtFFFSMKKKKACiiigArI8SeJtJ8J6RJqesXSwQLwo6tI3ZVHcn/PF azMFUsxAUDJJPAr5lvLyb4teP7jULln/AOEe05/LtYegcZ4/Fsbj7YHpVRi5OyFKSirs1r34m+Pv G8zDwvapo2l5IFxIAzv/AMCIP/jo49TVA+GPHkzCabx7qYlGSNtzNgfT5hj8q9DtLKOKJI441RFG FVRgAegFXhajHSupUoLfU5/aTex5tB4h+Kng5hKb5NfsUOXimHmOR9cB8/Qn6V6t4A+Juj+PLZo4 QbPVIhmaxlbLAf3lPG5fwyO4HGcqa1GOleZ+NtEudDvYvF+gMbXUbJxJL5Y++O7Ed+vPqCc1E6Kt eJUKrvaR9L0Vh+D/ABJb+LfCthrVuAv2iP8AeRg/6uQcMv4EH8MVuVzG4UUUUAFFFFABRRRQAUUU UAFFFFABRRRQAUUUUAFFFFABRRRQAUUUUAFZPiPxLpXhTSJNT1e6WC3ThR1aRuyqO5P+eK1SQoJJ AA5JNfM1/ezfFv4gXN7cO/8Awjumt5drD0DjP82xuPfGB6VUYuTshSkoq7NW9+J3j3xvOw8K2qaN peSouJQC7/ViD+Sjj1qgfDHjyZhNN491MSjkbLmbA+nzDH5V6HZ2UcUSRxRqkajCqowAPQCrwtRj pXUqUFvqc/tJvY81g1/4qeDiJhqC69ZIcvDMDK5H1ID5+hNereAPidpHjy3aKIGz1SJczWMrZYD+ 8p43L+GR3HTOZNajHSvM/G+h3GjXkXi/QGNtqVk4lkMY++O7Ed/f1BOaidFWvEqFV3tI+lqKwfBv iaDxf4TsNagG3z4/3sf9yQcMv5g49sVvVzG4UUUUAFFFFABRRRQAUUUUAFFFFABRRRQAUUUUAFFF FABRRRQAUUUUAFFFFABRRRQAUUUUAFFFFABRRRQAUUUUAFFFFABRRRQAUUUUAFFFFABRRRQAUUUU AFFFFABRRRQAUUUUAFFFFABRRRQAUUUUAFFFFABRRRQAUUUUAFFFFABRRRQAUUUUAFFFFABRRRQA UUUUAFFFFABRRRQAV86a9Idc/aG1EzEvHpkCrCrfw4RR/wChSMfxr6Lr508QxNoP7Ql8ZsrFqkCt Ezd8qv8A7NGwq6Xxoip8LPQbRBgVqRoMVl2kgwK045Biuud7mELWFdBis27QYNaTyDFZl3IMGiF7 hPY84Mh0P46+G7+E7ftzLby+jbsx/wAmX8hX0hXzcYzrvx08NWEI3fYXW4lOeF25k/kq/mK+ka5a 1ud2N6XwIKKKKzLCiiigAooooA8P/aFuZLl/C+gKzCO8umkkHbI2ov8A6G1bmnwJFFHGihURQqgd gKxP2hrSW2/4RjxAis0dldNHJ6Ana6/+gNW1p1xHNDHLGwZHUMrDuD0rqw+zOetujchQYqUoMVDD IMVKZBiqd7gtincoMGvLfixZK/h2O8XKy2s6srDqAeD+uPyr1G5kGDXlvxYvQnh6KzXLS3Vwqqo6 kDk/rj86p/A7kfbVj6A8N6g+r+FtJ1KQgyXdlDO5HqyAn9TWpWZ4c09tJ8MaTprgB7SzhgbHqqAH +VadcJ1hRRRQAUUUUAFFFFABRRRQAUUUUAFFFFABRRRQAUUUUAFeK/tGXUp0DQtMRiqXV6Xb0+Vc DP8A33+le1V49+0PpU1z4O0/VoFJbTrwFyP4UcYz/wB9BB+NAFrTLeO3t4oIl2xxoEUegAwK3YUG BXN6HqMWo6bbXkJBjnjVx7ZHSuihlGOtd8/I44FkoMVTuFGDVkyDFU7iUYNRG9y5Wsed/FCzS48H XbkZaB0lT2O4A/oxr2D4d38mp/Drw/dSsWkayjVmPUlRtJ/SvFvipqSW/hdrTIMt5IqKvfAIYn9A Pxr3LwZpUmh+CtF0yUYmt7ONJB6PtBb9c1liPiLofCbtFFFYGwUUUUAFFFFAHMfEa9ksPhx4guIS RILGRFIPI3Dbn8M5ryH4YWaW/g20cAbp2eVz6ncQP0Ar2jxppMmueCda0yFS01xZyLEo7vtJUfmB Xh/wr1Jbjwwtox/fWcrRsp6gElh/Mj8K3w/xGNb4T063QYFXAgxVG3lGBVwSDFay3IjaxFMoxWFq dvHcW8sEq7o5EKMPUEYNbU0owa5zXtSi03TLq9lICQRlzk9cdB+J4rSHmRMr/s53Un/CO63prsSt rfBlB7blwf8A0CvaK8g/Z40uW28E3upzDB1C8Zk46qg25/763D8K9frzzsCiiigAooooAKKKKACi iigAooooAKKKKACiiigAooooAKKKKACiiigDmfiJeyaf8OvEFzESJFsZFVgeQWG3P4ZzXj/wutEg 8HWsigbp3eRz6ncV/kor2vxjpL674M1nS4hma5s5EiHq+07f1xXhfwq1FZvDP2NjiazlZGU9QCSw /mR+Fb4f4jGt8J6hbqMCrgQYqjbyDAq4JBitZbkR2IplGDWFqVvHPBLDIu6ORSjD1BGDW1NIMVzu u6jFp2m3N5KQEgjZzk9cDp+NaQImVf2dLmUaFr2mOxZLS9DLntuXB/8AQK9prx/9njTJYPBuoarM MHULwlOOqoMZ/wC+iw/CvYK887AooooAKKKKACiiigAooooAKKKKACiiigAooooAKKKKACiiigAo oooAKKKKACiiigAooooAKKKKACiiigAooooAKKKKACiiigAooooAKKKKACiiigAooooAKKKKACii igAooooAKKKKACiiigAooooAKKKKACiiigAooooAKKKKACiiigAooooAKKKKACiiigAooooAKKKK ACiikd1jRndgqqMszHAA9aAI7q6t7K1kurqeOC3iUtJLKwVVHqSelfNPxT8X2PxB17T4PCdhdXF5 prnGor8qsDg4AI6AgEMxHfjnNT+L/FGofFnxHJpWmTyW3hezf53Ax55B+8R3z/CD0HJ54rpNG0mw 0u2+xWEKxpHjcAOSSOpPc1vSouer0RjUqqOi3LWj6hJJaRLckLdoiidB/C+Ofwz0rbjuxjrWZNpc V1tY7klUYWSM4Yf/AFvY1EdP1aIYiubeYesqFD+mR+ldTt1OdX6Gy92Mda5rxV4iTQtFnvmTzHUY jT+8x4H4etW/sGryZElxawj1jVnP64FOTSYYdzPumkYYaSXkkenoB7CheQO/UzPgBa6Zd3Oqa/da na3HiC7Yr9m3Ykhjzljg/wB446ZAAAzyRXutfNWveAo/tC6n4elbTNThO+MwMUUt7Y+6fcV6F8K/ idL4idvDniJfs/iK1BGWAUXIHUgf3gOSBwRyOM44qlOUHqdcJxktD1OiiisywooooAKKK8Z+LnxD vk1BfBPhaRv7UnAF3cRnBhUjOwHscck9h05PAlfQG7CfGT4g+G7jRbzwhBC+ralPhdts3y28gOVJ bBywP8I9wSK53wDJqWnaHDYawrRTKT9nVzyY+MD6jnjsMU7wv4TsPDsUa4E1/KDvnZeT6gegrqms YrmLy5owynsf88V20qThq3qclSrz6LYvxXYx1qU3Yx1rF/sq/hB+y3gdeyXC5x/wIc/mDSfY9bJw z2SjuQXb9OK00J94u3d6kcTu7YVRkn0FeZ+C7/S/G/xXtr7Xb63s7OyIaytLg489wflGT8uc4JBP PAGe3oA0b5hJdzvcupyARtQf8BH9c1h+JPBWla9G7SwiG6I+W4iGGz7/AN4fWoqQc42Q4SUHdnv9 FfPvgX4h6t4H1uHwv4wnafS5TttNQck+UOgyx6p655X6V9AgggEHIPQiuJpp2Z1ppq6FooopDCii igAooooAKKKKACiiigAooooAKKKKACiiigArxj4mfFfSrm2vPCOh2I1y8ukaCYjJhjPsRyzDrxgD HXjFR/F/x3qFxqa+BPDMjC8mA+3XCNjy1Iz5ee3HLH0IHc1k+G/DVh4btooIU8y5m4knK/M5xk/R R6f1rWlSc9ehlUqKGnUz/AlnqXhrSvsurkJHI++IBtwiz1UnoMnn0616BDd8darrbLIhV1DKRggj INVzoRTP2O6ltv8AY4dB+B6fga7LKKsc2rdzWN3x1qjd3yRRs8jhVHUk1XOkaiRg6mg9xbc/+hU5 NFijkEsryXEo5DSnO36AcD8qE10Q2n1PL9I1zTNS+LFreeM5ZLDT7J91vBJESu4H5N/oCcMTgjjH SvquGeK5gjnglSWGRQySRsGVgehBHUV4trXh/T9atjBf2ySrj5Wxhk9weorlfD3iTWfhDrUdrdSy 33hW5kwQeTCT1K+jDqR0b69OatSkve3N6dSL93Y+l6KhtLu3v7OG7tJkmt5kEkciHIZSMgipq5zY KKKKACiiuG+KHj+PwJ4d8yALLqt2THZwnnnu5HouR9SQKAH+PfidongSDyrhjd6o67orGJvmPoWP 8K/qewNeHeGLXWz4qvfE82nJp1les7yWkec/Mc5CnJwDz+eBir3hrwxJFJL4j8RO91q05MzGb5jG T/7N/LoK76GHIBxj2NdlKhb3pbnLUq391bD7S+SSNXjcMpHBBq6LvjrWZJokMkhlheS3lPJaI4DH 3B4P5UwaRqIGP7TQ+7W3P6NWra6ohJ9C/NdjHWvIviNrkt7qNrpUjS22jtIpnu0jLh+ecdm29cZ6 16b/AGEX5vLqW5/2OEQ/UDr+Jp11p1vPbNbTW8ckBG0xsgK49MUpR5o2WgJ8ru9T0HwZeeH7rwvZ R+GbqKfTbeJYY9h5XA6MDyG7nIzzmt+vl670nVvh7qo8SeEZnWFDm6s2JZGTuCP4l/UdQfT3/wAF eMLDxt4ch1WxIVj8lxATloZB1U/zB7giuKcHB2Z1xmpK6OioooqCgooooAKKKKACiiigAooooAKK KKACiiigAooooAKKKKACiiuI+J/j6LwJ4c86ILLql2TFZwn+93cj+6uR9SQO9ADvHnxO0PwJB5dy xutTdd0VjEfmPoWP8K+559Aa8N8NW2uSeLb3xRLpy6dZXrO8lpHnkNzkKeeDz274GDirvhvwzKks niTxJI93q0585jMdxj/xb+XQV38MOQDgjPY110qFveluctSrf3YjrS/SWNXjcMp6EGrwu+OtZkmi QyyGWJpLeU8loTjd9QeD+VMGkaiBgamh92tuf0atm11RCT6F+a7GOteR/EfXZbzULXSZGkt9HaRT PdJGXD8847Hb1xnk16Z/YZf/AI/LqW4/2OEQ/UDr+Jp11p1vNbNbS28bwEbTGyArj0xSceaNloCf K7vU7/wVeeHrrwrZReGbuK4022jWFCnVcD+IHBDHqcjPOe9dDXy/daRq3w+1T/hJPCMzrHHzc2bE sjJ3BH8S/qOoPp774I8Zaf448OxapZHY/wBy4ty2Whk7qfbuD3FcU4ODszrjNSV0dHRRRUFBRRRQ AUUUUAFFFFABRRRQAUUUUAFFFFABRRRQAUUUUAFFFFABRRRQAUUUUAFFFFABRRRQAUUUUAFFFFAB RRRQAUUUUAFFFFABRRRQAUUUUAFFFFABRRRQAUUUUAFFFFABRRRQAUUUUAFFFFABRRRQAUUUUAFF FFABRRRQAUUUUAFFFFABRRRQAUUUUAFFFFABRRRQAV5V8d/E82j+EIdGsmYXusyGAbTz5Qxvx9cq v0Y16rXz58T5Tqvxz0ewY5hsbVX29g3zvn/0D8qqK5mkKTsmyx4f0mDw7oEVuAP3Sb5WHV37n+g/ Cui061aO3XzB+8f55P8AePX/AA/CqMi73toO0koLfRfm/mAPxregWvQlpouhwx11fUkjiqcRU+Na nC1k2bJFRoqryxVpMtV5V4oTBowpSpuHgwd6oH9iCSP6VwHj3SZrbyPE2lsYNS051kMidSoPB+o/ lmvQb5fL1K2k7SK8R+v3h/6C1U76COeCSGVQ0cilGU9wRg1rbni4syb5JKSPR/B3iSHxb4T0/W4Q F+0x/vEB+5IDhl/Ag/hit2vEv2d7yWKy8R6DKxP2G7WRQf8Aa3K2PxjH517bXmncFFFFAGL4u8QR +FvCepa1IA32WEsinoznhB+LED8a+f8A4e6ZNLBceIdQZptQ1GRnMr9SpOSfxOT+Vd1+0VfvB4Es bKNiDd36hwP4lVWOP++tv5VQtIl0vRY4o14toAqj12rgV04aKu5Poc+IbsorqXrCPzriW4PQHyo/ oOp/E/yFbMUXtVTT7cQW0UQ52KAT6n1rViXit2zOKEWKlMXFWVWlK1nc0sZ8kVZ12ViaMMD+8fYC OxwTz+Vbci1jaymLCSUDmErL/wB8kE/oDVqWhDicx4q8Pw6/o81o4USgboZD/A/b8Ox9q6P4GeLL jV/DlzoGpM39oaM4i+c5ZojkLn3Ugr9NtRzgVx/g+dtB/aAhjTKQ6tbsrgdDlCf/AEOP9ajExulI dCVnyn0XRRRXGdQUUUUAFFFFABRRRQAUUUUAFFFFABRRRQAVk+J9ci8N+GNS1mUBls4GkCk/eb+F fxOB+Na1eV/tBXrWnwyMKsQLu9ihbHcAM/8ANBQB5x8PNPmuIbrxFfsZb7UpWcyN1K7uT+LZ/IV3 VjH511LOfuqfKj/D7x/Pj/gNZejRJpvhu1UABYLVc++F5roNNg8m0hjP3go3H1Pf9a9FLlionDfm bkXoovarKxURLxVlVrNs0SIDEKhki4q+VqF1oTG0Yl8wt0VyuQXVD7ZOM/mRWPrWlW+q6dPY3KBo pVx05U9iPcHmt7VoTLp9wi/f2Er/ALw5H64qizLNCkq/ddQw/GtYO+jMpq2qM74D6/dWk+q+B9Sk zLYMZrXJ/gJw4Htkqw/3jXttfNkEp0X47eG72PgXpEEgH8RbdHz+a/lX0nXBUjyyaOyEuaKYUUUV BQV80X14fHvxe1LVJfn07SW8i2UnIO0kKfxIZ/yr6G1+8bTvDmqXykhra0lmBHYqhP8ASvnT4WW4 Tw5LOeXmuWJbvgAD/H862oR5pq5lWlaB23l+ddwwfwp+9f8AD7o/Pn/gNbcMVZmmLvluZj/FJsH0 Xj+e6tyFa62+pzxQ5Iqk8oVMi0/bWTZqkUniqnPH8pwMn0rWdaqTLVRZMkc/lbm1jmC4WRA2D7jp XG+E75/h18WoLdW2aLrjCJk6KjE4X6bWI+isa7S3XbFND/zymdfwJ3D9GFcF8UrXf4fhu1O2S2uF IYdQCCOPx2/lTqrnp37EwfLUt3Ppyis7QL86r4b0vUW+9d2kU5/4Ggb+taNcB2BRRRQAUUUUAFFF FABRRRQAUUUUAFFFFABRRRQAUUUUAFfNGpXh8e/GDUtRl+fTdHbyLZScqSpIB/FgzflX0Rrd22n6 DqN6ud1vayyjHqqk/wBK+cfhZbhfDs1weZJ7liW7kAAfzz+dbUI801cyrStA7fy/Ou4YP4V/ev8A h90fnz/wGtuGKszTV8ye5m9ZPLX6KMfz3VuQrXXJ9TnihyRVJ5QqVFqTbWTZokU3iqnNFwcDNarr VSZaqLFJHPgrc2scwXCyIGwe2e1cb4Yvz8OfizbqhCaLrhEMidFjYnAPttYj6KxrtLddkc8P/PKZ 1/AncP0YVwnxRtBL4bS5HD206sG74OQf1I/KnUXPTv2Ig+Wp6n01RWV4Z1BtW8K6RqT/AH7uyhnb 6sgJ/U1q1wHaFFFFABRRRQAUUUUAFFFFABRRRQAUUUUAFFFFABRRRQAUUUUAFFFFABRRRQAUUUUA FFFFABRRRQAUUUUAFFFFABRRRQAUUUUAFFFFABRRRQAUUUUAFFFFABRRRQAUUUUAFFFFABRRRQAU UUUAFFFFABRRRQAUUUUAFFFFABRRRQAUUUUAFFFFABRRRQAUUUUAFFFFABXzt40/5OIP/Xov/oqv omvnbx8Psv7QcDynatxZoUJ7/Iy/zUitKXxr1IqfAzpIfm1SL/YhY/mV/wADW9BXPW7f8TQ+8I/9 CNbsD13SW5yRexpx1OKpxvU4esWjZMkbpVeTpT2eq8r0JA2ZOr8Lbyf3LhP1O3/2aqtx3qbWX/0F /ZkP5MKrTt1remtTCo9DJ+BZI8e+NlHC+bnH/bV694rwb4F/8j/41/66H/0a9e8150viZ3R2QUUU VIzxP9o9T/YGgt2F6wP/AHz/APWpZ+YI0/vyxg/TcCf0FSftHxv/AMIjpE4UlI9Qwx9yjY/karGZ ZYrWVCCjSoykdweldWH+GRzV/iidLb1oRdKyoH6VoRPWskRFl5elKahV6UvWdjW4klZt6glt5Y/7 6lfzFXZHqjM9XFESZkQyebp9vIerRKf0rjclfjr4UI4JCjPtmSurtW/4l8Q9Mj8ia5LOfjn4U/4D /wChPTrfwSaX8U+laKKK4DsCiiigAooooAKKKKACiiigAooooAKKKKACvH/2jv8Aknmn/wDYVj/9 FS17BXk/7Q1pJcfDaKVFJW21CKVyOwKunP4uKAMSPnRIV/vpEn5lR/Wumt+1cjY3Ud14fsLiNgUc QMD/AMCWupgfpXpy3OCL0NaI8VZU1Qikqyr1i0bJlgmoXNBeoZHpJDbIJzwawLQ/8SyBf7ibP++e P6VszSVhWzf6NIPSeb/0Y1awWpjN6HGa8SPip4IIOP8AiYQD/wAjJX01XzHrpz8U/BH/AGEYP/Ry V9OVyV/4jOmh/DQUUUViamL4wUv4I19B1bTbgf8AkNq8E+GH/IpR/wDXZ/519B+IbaS88M6rawqW kms5o0AHUlCB/OvnT4XXKP4aeEH54bhgw+oBH9fyrowvxmGI+A9B0b/jwib+/l/zJP8AWtyE1z2j vjTrYekaj9K3IZK6GtDJPU0ENSZ4qsj0/fWTRomOc1UmNTO9VJpKqKE2Y33dQvU/vFJPzXb/AOy1 xvxK/wCROuv9+P8A9CFddK//ABNpj6wJ+jP/AI1x3xIOfB91/vx/+hCtGv3b+Zjf318j3D4fkn4c +GyTn/iWW4/8hrXR1zfw+/5Jz4b/AOwZb/8AosV0lecd4UUUUAFFFFABRRRQAUUUUAFFFFABRRRQ AUUUUAFFFFAGP4s/5E3XP+wfP/6LavAfhewPhNB6TuP5V9C6/bPe+HNUtIwTJPaSxqB1JZCB/Ovn L4W3CN4clgB/eRXDbl7gEDB/n+VdGG+MwxHwHoWjf8eMbf3yz/mxP9a3ITXPaO+NPgHooFbcMldD WhknqaKGpM8VWR6fvrJo0THuaqTGpXfiqk0lVFCbMf7uo3qf3tkn5jb/AOy1x/xI/wCRMvv96P8A 9DWurlf/AIm0x9YE/Rm/xrkfiM2fBt7/AL0f/oa1rb93L5mN/fXyPafhySfht4bJOf8AiXwj/wAd FdPXL/Dj/kmvhz/sHw/+giuorzTvCiiigAooooAKKKKACiiigAooooAKKKKACiiigAooooAKKKKA CiiigAooooAKKKKACiiigAooooAKKKKACiiigAooooAKKKKACiiigAooooAKKKKACiiigAooooAK KKKACiiigAooooAKKKKACiiigAooooAKKKKACiiigAooooAKKKKACiiigAooooAKKKKACiiigArz X4t/Dy58X2VrqmisE13TjmHLbfOXOduTwCDyCeOo75HpVFAHy5b+L9Y0rX7Gy8TaJLpzvmB5pg0Y JyPmAIxgHHQ45zXpkM3A5rtPGXgnR/HGkCw1aJgYzuguIiBJC3cqSDwe4PB/AV47f/DP4geCSZfD l+mt6cnItnGHA9NhP/oLZPpXTCv0mYTo9YneRze9TCb3ryuH4nNp1yLTxHol9ptwPvBkP57WAIH5 10ln488OXgHl6xbKT2lby/8A0LFbKUJbMztJbo7Bpveq8s1Zi6tZzLuiu4HX1WQEVHc6hBAm6aeO NT3dwB+tWokOQmrS5spB64/mKrzSZrmdd8d6FajyBd/aJN67hbjeAAwJ56frWTqXjR9Wkj0rwtBP fahdfIhSMjbn0B5yPXoOtP2kIttshwnJJJHW/Ak58e+MyOQZOv8A21eveq4T4WeAV8CeG2juSsmq 3hEt5IDkAjogPcLk89yTXd15rd3c9BKysFFFFIZg+MfC9r4x8L3mi3Z2CZcxSgZMcg5VvwPUdxkV 85XsnjL4fWZ03WtClntbV1MV6uTFsDDA3gEYPAAOCMgYr6rqrqOnWmradcaff26XFrcIUliccMD/ AJ61UZOOxMoqW55Jo+qQanp1ve27hopkDDnOPUH3HQ1sRTe9crq3wP1vQJpL3wNrr7c7vsV0wBPs G+63/AgPrXPSeNfEnhhxB4t8MXVvg7ftEaFVb6Z+VvwaupV4y+LQ53SlHY9UWbjrTjN71wlh8R/D V6in+0RAx6pOhQj8en61uQ67p10ubfULWUHvHMrfyNaJRezJba3NiSaqU0tV3vYvLMnmpsHVtwx+ dc9q3jLRNMQmfUInftHCd7H8B0/GrSUdWZtt6Iv20n+hr/vNj6bjXLxnd8cvCuOoK/zeqLfEXSId JUwedNdYwINhU59z0x9Mmu8+EXgDUm1eTxv4nhaK9lBFlbOuDGpGN5HbjgA84JJ7VjXqR9moo1o0 5e0cme1UUUVxHWFFFFABRRRQAUUUUAFFFFABRRRQAUUUUAFUdZ0iz1/RrvStQi8y1uozHIvf6j0I OCD6ir1FAHzFrXg7x38ObS+jtIItT0GPMq3PXykBzkrkFT3PUdcV1PhfxHb6/pMN1FInnbR50Snm Nu4x1x6V7m6LIjI6hlYYZWGQR6V4/wCJPgJptxdPqPhXUZtFvclljBLQ59sfMn4Ej0FbU6zjvqjK dJS2NKKb3qys3vXmtwnxP8H5TVNBOr2qf8vFqN5IHfKcge7KDRZfFnRJPkvYrqzlBwwePcAfw5/S t1UhLqZck4nphm96hkmrlIPHfhy5XMesWwB/56NsP/j2KmbxVoZUkazp5A6kXScfrWiUe5Db7GzN N71i28n7mT3mk/8AQzWHqnxD0CxjJS8+1Sdktxuz+PT9a5yP4jwm08iDTbp9QdyI4cZBLEkdOe/T FP2lOMtWQ4TktEX9WcSfFbwXGp3OuoQMVHUDzl5/Q/lX1BXjXwo+G+pW+qt4x8WRldTkB+yWrjmA EY3MOxxwB2Gc89PZa4as+ebkjtpx5IKLCiiisywrwbxf8LvEfh7xNc+IPA8Udza3ZLz6eSAUYnJw CRlc8jByM46V7zRTTad0JpNWZ83+CvFUl5JdaTqyRWup2szIYeVzzyMEnkHI/Ku9im960vG/wg8P eNLl9QYy6fqjAZurfGHI6F1PDfUYPTmvN7rwd8UPBbEWQj8Q6ev3Sp3OB/ukh8+wLCumFdWtIwlR d7xPQkmp/ncda8tg+KUVnObXXtHvtNul+8hQnH1DYI/I1uWvxE8NXY+TVY0PpKrJj8xitVKD2ZDU lujs3mqnLN71iDxZocmNms6eSeg+0pn8s1m33jfw/aozPqtvJgdIW8wn/vnNWuVbshuT6GrLJnU5 D6Qrn8zXIfEaVR4SnVmALyIFBPU7s/yBrP8A+Fm6cb2eV7K7WFkCxvhcttJ7Z46+prX8JeC9Z+J+ uW2ra1ayWXhm3bfHG2Qbj2X1B7t0xwOaidaCptLdjjSm5pvZHuHw/Ur8OvDYYEH+zLfgj/pmtdHT URI41jjVURQAqqMAAdhTq4DtCiiigAooooAKKKKACiiigAooooAKKKKACiiigAooooAK8I8Y/C7x DoHiW48ReBoo7i3uiXuNPYgbWJydoJGVzyACCOg4r3eimm07oTSasz5u8F+KZru4vNI1dIbTUrWZ l8kfLnk5GCTyDkdfSu+im960/G3wh8O+NLl79/NsNUYDN1b4+cjoXU8N9Rg+9ebXXgz4oeC2YWJj 8Q6ev3cHc4H+6SHz7AsK6YV1a0jCVF3vE9CSan+dx1ry2H4pR2c5tde0a+025X7ylCcfUNgj8jW5 a/ETw1dj5NVjQ+kqsmPzGK0UoPZkNSW6Ozeb3qpLN71hjxZocmNms6eSeg+0pn8s1nX3jfw/aIzP qtvJj+GFvMJ/75zWi5VuyG5PoaksmdTc+kI/ma5P4iSqPCF0rMAXeMKCep3A/wAgazB8TdNN9NK9 ndrCyBY3wpLFSe2eOvrWr4V8G618UdbttS1e1lsfC9u29UbKm49l9c926AZxzUTrQVNpbscaU3NN 7I9u+HKlfht4cDAg/wBnwnkf7Irp6bHGkMSRRIqRooVVUYCgdAB6U6uA7QooooAKKKKACiiigAoo ooAKKKKACiiigAooooAKKKKACiiigAooooAKKKKACiiigAooooAKKKKACiiigAooooAKKKKACiii gAooooAKKKKACiiigAooooAKKKKACiiigAooooAKKKKACiiigAooooAKKKKACiiigAooooAKKKKA CiiigAooooAKKKKACiiigAooooAKKKr39wbPTrq5VQzQxPIFPfAJoAsUVw3hTxf4l8W+GrPXLLw/ pKW9yH2rNq0ivlXKHIFuwHKnueKb4a8aeIvFMOoS2Ph3S41sL6Sxl8/V5ATImMlcW5+X5hjOD7UA dlfadZanbG2v7O3u4G6xzxB1P4EYri9R+DPgPUcs2hpbuf4raZ48f8BB2/pU3hjxhrOsePNf8P6h pthbRaVDCS1vcvKd7jd1ZF3Ag+i4I/izkdpLKkMLyyMFjRSzMegA6mgDyOX9nLwg5Yx6hrUZPQed EQP/ACHn9ajg/Zx8KpJum1TV5VH8IkjX8/krr9e8caHPoNy2ieM9Bt9RVPMtzJewlXYc7GBOQGxt OMEZ45qv4S+KGh6x4TsdR1rWNG03UJYyZ7U30YKkEjIUtuGQAdp5Gcc9aALeh/CzwZoEDx22h207 OpV5btfPZgeo+bIH4AVtaL4X0Lw75n9j6TaWTSffaGIBm9ieuParWk6vp+uadFqGl3cV1aS/cljO QcdR7H2NU9Y8V6JoGo6ZYapfC3utTl8q0Ty3bzGyoxlQQvLrycDn2NAGzRRRQAUVy9v41tv+E6uP CN/bNZ6hsE1kxcMl3FtyWU4G1gQ4Kn+6SCauT+LNNt7mW3eDV3kibaxi0e7kXPsyxEH6g0AblFc5 H4ytJ9Xs9Pg0nX3FySDctpE8UMBA48xpFUjPQEAj1xXR0AFNdElRkkRXRhgqwyCK5DwX4p1PxPqG u3MsFtHodveG106UBhJOUyHYknay5xgj3Has/R/EHibXvGvjCDTbix/snTQtrZ+dBuH2oLlgWVgS N2Qw/wB3GOcgGlqnws8EauzPdeHLNXbq1uDAc+vyEVyt1+zx4LuJd8U+rWy/3IrhCP8Ax5Cf1rtf DXiiTU9CsrrXbIaHqFzM1utndShWd1JHybsFsgZAA/PrXSUAeNf8M3+GPMz/AGvq/l5+7uizj67P 6V0eh/BTwRoc6zjTnv5V+61+/mgf8BwFP4itz4g+JLnwj4G1LXbOGKa4tRH5aTZ2EtIqc4IPG7PU dKu+FNam8ReFtO1ie1jtXvIRMIY5TIFB6fMVHOMduOnPWgCO28FeGLPVv7UttA06K+zuEyW6gqfU ccH3HNbtFV764Nnp9zdBdxhiaQLnGcAnFAFiiuN0DxL4o8RaBZava6Bo6QXcQkRZdXlDAH1AtiP1 NVr/AMZeINL8Z+HNCv8AR9MiTV5JQZIL+SYqqLk9YkweR659utAHd0UUUAFFFFABRRRQAUUUUAFF FFABRRRQAUUUUAFFeeaN4k8UeIPGfirR7S80q0t9GniSNp7CSZ3EgY4JWZAMbfTvSR+IPGEnxGm8 Jf2hoY8vTPt/2r+y5uf3gTZs+0e+c5/CgD0SszUvDmh6ySdT0ewvGP8AFcW6OfzIzXFa3rvi7SPH 3hHRpdV0uW21SaYzeRprR5RFBKndK55zwQRggZ3DivSKAOCvPgv4AvHLtoKxOe8NxKg/INj9KoN8 BvAbShxY3aqOqC7fB/r+tdM3jvQX1LUNKVtRmu7FxHcx2unXM5jJHGWiRgM8457GuY8G+JdV0y91 mw1wa7eaXDMv9k3UuiXjTPEQcq5EWTt+Ubm+YnceQRgA6HRPhn4N8PTrcadoNss6/dlmLTMp9QXJ wfpiul+w2n2v7X9lg+0/89vLG/069axvD/jLSfEuo6lY6f8AaxcacyrcJcWskJXcDjhwCOh4IB46 VjW/xLhu/FF34ag8M662r2kQmnt/9FGxCFOdxn2n769D3oA7miuY0Hxzp2uazdaM9pf6Zq1sCzWW owiN3QHG9CCysue4Pv05rp6ACiuX8d+I9Q8JaEmuWllHeWdtMv2+E5EnknjdGRxkMVJyMYz061oS 67J/Z1je2Oi6lqEd5GsqrAIkaNWUEbxLImDz05oA2KK5q48R62ttI1r4I1iScKTGkt1ZIrN2BYTs QPfB+lbWmXF1d6ZbT31i1jdSRgzWrSrJ5Td13Lww9x+nSgC3RXDeKNb1mbx94f8ADOgXi27FWv8A U5NiPttlIAUhv7zZXI5HBrF+JHjGGaDwva6D4nt7FdR1EO+ow3KCNYYvv5c/LjJXg9SMHIyKAPSb 3TbHU4vKv7K2u4x/BPEsg/IiuVv/AIS+A9RbdN4btUOc/wCjs8A/JCBWbF49t7PxtLHL4s8P3nhm W1Moma+txNbzDA8sBWBZTgn7pOT14APbaLrmm+ItKi1PSbtLqzlzskUEdDggggEH2IoA4ST4D+An XC2F1Gc9Vu3z+pNX9O+DPgLTZEkXQknkU53XMzyg/VSdp/Ku8rzL4f8AjTW/EPxA8X6RfXFs9jpl 3IluohxIFEhRRuBxgBMnIJJbqAMUAehNpenvBFA9hatDCMRRmFSqfQY4/CrYAAwBgCiigAoripNc 8Q33xC1Lw9pt1ptrb2lnDch7myedmLkgj5ZUwOPeneI7jxjonhnVNVGs6JIbO1knCLpEqltqk4BN yQOnofoaAOzorC8F6nd6z4K0bUr91e6urRJZWRNoJIz0rdoAKKKKACiiigAooooAKKKKACiiigAo oooAKKKKACiiuE8TeJ9csviN4e8NaVLYwx6pBM7y3Vs02wxqzZAV067cde9AHd0V534r8QeMPDFz oMP9oaHc/wBranFYZ/suZPK3nG//AI+Dux6cfWmfEPV/GfhTwRqGsRa1pDvDsVfJ0p0cbnVcgtO6 5Gc8qaAO+vdOsdTh8m/sre7i/uTxK4/IiuUv/hL4E1Ji03hu0Qk5/wBHLQfohArq9PeeTTbV7l0e 4aFDI0aFVLEDJAJOBntk/WsvWPGGj6Fq9ppV9Lc/bbyNpLeKC0lnaQL1wI1Y8DJ6dBQByMnwH8BO uFsLqM56rdvn9Savad8GfAWnOki6ElxIvO65meQH6qTtP5VnS+JNVs/iNbXNj/b1x4avIXN/BcaL eN9nlVcK0WYtw3YX5R8v3ieSDXTxePtEl8R2OhBdSjvb5XaBbjTp4A20ZP8ArEU9ATnGOOSKANw6 VpzW8Vu1hamCH/VRmFdqfQYwPwq0AAAAMAdAKhvLy20+zmvLydILaFC8kshwqqOpJrj7n4lW9voL 68nhrxDPo6rvW8jgiAeP/noEaQSbMc7ioGOelAHb0VU0vUrbWdJtNTs2LW13Cs0RIwSrDIyOxq3Q AUUUUAFFFFABRRRQAUUUUAFFFFABRRRQAUUUUAFFFFABRRRQAUUUUAFFFFABRRRQAUUUUAFFFFAB RRRQAUUUUAFFFFABRRRQAUUUUAFFFFABRRRQAUUUUAFFFFABRRRQAUUUUAFFFFABRRRQAUUUUAFF FFABRRRQAUUUUAFFFFABRRRQAUUUUAFFFFABRRRQAUUUUAFUdb/5AOo/9esn/oJq9XPePLw6f4A8 QXSvsdNPm2NnoxQhf1IoA474U6d4oh+GOiLaarpMFu0ckkcc2myTOA0jty4nQHrn7ox05xmqXwpt /ET2Hib7DqulwqPEF0JRPpskpaTCZZcTrtU8YU5I9TXQ+CfCurWvgfRIX8T6xZsLONmto4rQrESM 7RugZuM9ya574U6PfXVh4mMPiTVLQJ4gukYQR2pEhATLtvhb5j3xgccAUAXPASXafGHx4t9PBPch LPfJBCYkb93xhSzEcY/iP9K9F1v/AJAOo/8AXrJ/6Ca868BW8tr8YfHkM15PeSKlnmecIHf933CK q+3AHSuq+I+tJoHw91u+aTy5PsrxQnGT5jjYvH1YH8KAOQ+EHiWw0/4W6NazW+qvInn5MGk3UyHM 8h4dIyp69jx0611er+L9Mk0W/RbbWwWt5AN2h3qj7p6kxYH41e8D6K3h7wPo2lSRrHNb2qCVVHAk PzP/AOPE1uuiyIyOoZGGGVhkEehoA4H4Jf8AJIdC/wC3j/0fJXK/FmzbWLrWNYsyXu/CkNs8IB4S RpBI598RgHFey21tb2VtHbWsEUFvEoWOKJAqoB0AA4ArzTRdAm8ZeGte1NNav7W3124uv9HgS3Mc sYJiQktEX5VByG6dPWgD0fTr2LUtMtb6Bg8NzCkyMpyCrAEfzqS5me3tZZo7eW4dELCGLbvcjsNx AyfcgVw/wa1VtU+GOmJKR9osS9lKnQoUbCgjsdhSu9oA4FfFqXfxCtNJbwdcQ6wdNkuIrm9kgDxx 7sAZRnIViCDg5Bx8pByHeKPG2v8AhDRl1PU9B0kxvMkKRQ6vI0juxwAo+zDJxk4B6A1SuCP+GjbQ ZHHhoj/yO1c8/jKHxJ49a+vPC/iPULXQ7praytLOyEqR3IIDTTNuChweFGTtwW4JFAHfXd348u9N zpml+HrW4kCskl1qFxIFHBOY/s6HOOOox+lM8b6nr+neAppbHS57nVp0WCRdOUzm3LjDSKCAzhew x6ZwMkc5r/jbxNoPiXSdROg6jF4fv5o7O6gvvI3RSMcK8ZjkZgT3DDHygDBbI7XxhP4htvC93J4W tYbnV/lEMcxAHLAMRkgEgEkZIHHfoQDyW9jfVbqw8OWGg3mn6L4QVbyWDzImluLrGYYsxsyhmJLM c5+Zs7Tgnn/CkWln4ceN28RaMbvxAst7/pZ0l7kxS+SP+W6oyph8n7wx14HNel+EtD1XwjoFnbeI 9e0bSzPc+Y5hUGe6uGIJLzTMwd2AIIVM/wB0jArkNAm1dfAXxMWzsbGaya91Lzpprx45E/dc7UET BsDkZZcnjjrQBteBT4SXQPCsD+CJ7q9nt4/N1FfDzNHFIAMO8zIM5P8AGu4cZJA5r2GvN/h/L4wP hPwmLay0NdHW0jE7S3cxuJE2jDKBGFVh1KksD0yOtekUAeafHi7jt/hVfROwDXM8MSAnqQ4fA/BC fwrR+EtxKvgsaNdpsvtFuJNPuE5xuQ5BGQMgggg1j+LQfG/xP0TwxbfPY6JINT1ORRlVcf6uPPTJ 7g9mOOhqTWb8fD34oDV7oiLw74jRIbmZmO23u0BCsewVlxk+xJxjkA9OrmvHniSx8LeE7q/1GK4k tXxbuLcKXG/K5AYgHH1rpAQyhlIIIyCO9ec/HCyu9Q+G01tZWs1zO91DtihjLsfm7Ac0AU7HSLPw 5olnZz6F4yjiiCQJI/iGOBWYnCgKt6qgknAAArP8Tiw8MXFh4xvvDni1Do7N5Qu9ViuI2aTCfNuu JWH/AAEDnGfbQ+NGzVU8MeFxIQ+paoskyBto+zxqfMLHpgBgef7vHSrfxYh/t/4S3UXh6P8AtJZH g8hNPXzgyh1+6EzkAelAHokEhmt45TG0ZdQxRsZXI6HHGfpUlMhBEEYIwQoz+VPoAKKKKACiiigA ooooAKKKKACiiigAooo6UAeU+EtEu7z4hePru21y905Wv4YitokLF9qE5bzY3/vcYx3znjFaDR74 /Hu6tf8AhJNUEw8PhzdiO180jzlGzHk7Nvf7uffHFT/Dbw7ba7F4i8QXNzf+VqWtXMts1pqdxArx BsA4jdQecgE54FV7fw7YN8fLuw+0ap5SeHxJuGrXPm7vOUYMnmb8YP3c474oAl8TafdWHxe+H4ud ZvtS3vd7TdJCuzEY6eVGnX3z07V63XknibR7XSfi98PxbS30nmPd7vtV9Nc4xGOnmu23r2xn8K9V u7qCxs5ru6lWK3gjaSWRzgKoGST7AUAeT+D9RurD4pfET7No19qW+6tt32R4F8vCyYz5sidc9s9D nHGe+/4SHVP+hM1z/v8AWX/yRXO/CO3uJ9C1TxHcrIj6/qU19GkoIZIicID+AJHbBGK9CoA8u+GR uJviF8Q7uexuLQS3VsAk+0lWCyEqSpZSQCp4J6j1rE0/U4NK/aZ8VT3Ed26NpkaAWtpLcNnZbHlY 1YgcdcY6eor2yvH/AA9/ydD4s/7BSf8AoNrQBLoZTxt8bJPEsBksrfQrQ2X2W5/dXMznf87RH5hH iUkFsHIXjqB63XlHj6V4PjN4BOlGL+05GlS7UH5mtcr97HJGPOIzxkH3r1egDh/iB4r8Q+E/D2qa rb6Npk1laqnlzTXrl2LsqjMQjA4ZunmDgde1azHxRcW8d5HqOi2MDQJI8UtjLcGNtuW/eCaMEDnn aK5j456hZW/wu1Symu4I7q68ryIHkAeXbNGW2r1OBycdKr+OdR1zUtH0LRtB0WfV9K1WDddT2c4U PGqg+UZMbY1fgbieRuAGaALngnxF4w8Z6VPqcV3pFrZi4eK1mfSZStyikjev+kgjpyCODxk4NdT4 f03X9Pa8Ota/Fqwmk8yEJYi38gd0GHbK9MZ59zXK3Ft4z1rwp/Ztr4YsfDkkKKLNl1s7rdk+5gRw lSvA+XOCODit74fanr2reDrWfxLZvbaqjPFMHi8sybWID7e2R6cHqMDAoA841K88b6ZLqUEmlabb +IvE96bO2kN+ZXECrgNGip8sSLuJLMDuYkr2rFh0K68H/FvwfFaWE1zp8EU8FnBDIvnXBWNzLKd5 VAWdyfvfdUDsBXXt4a1nSfGGpeKvFfjyz0uGdmtbR444FfyNxZI1aZCEOMkqoYnqSetUtdf7V8TP ADaHc3MbOt60c+rW87nJTJJSRkcjrgAgDjHHFAEmhazqsPxZ8eXVp4X1C5vJILPFmbi2jMbCEbfM bzSoDeq7yB1GeK9W0m6vL3S7e41DTn067df3tq8qSmNvTchIYdwfTqAeK8p0Ky8S3HxZ8eW9rrmn 2t8YLNZbpdMZxzCNpjQzfKQP7xcE9h0r1bSIL620q3h1K/jv7xF2yXUcHkiU+uwEgHHXBxnOAOgA LhIAJJAA5JNfPHwrvprXx9N4hIP9l+JdSvLNHK7cOMSocnGQ25l6dVr1T4l+I5tH8ONpulqZte1b Npp9tGfnZm4Z/YKDnJ4zjNZl/wDDdoPhNaeHNLlRdV0zZd2lwRn/AEpW3lhnpuJYD03e1AHo9Fcn 4B8b2njTRPNx5GqWuIr+zcbXhlHB4PO0kHH4jqDXWUAeR6II/H2p6tr/APwhOhXs0Fy2mu2p37HP lYIKp9ncLkOOc5qWw0fSPFWn3iad4I8DTxq7205t71o5ImBKkZFmGQ8HBGPUHoam8GLdfD3wH4q1 PX4DZqNTur2FXZcyIVQJjnqzDABxzj1qH4WXujeBvAum6Zrt7BpV/eq98wvAYEcMRjDuArMFCZAJ I4z2oA3vhfrsmr6NqFl/Zlvp9to142mwRQzvL8sYHVmAJ6jnv6Cu5rhPhjoWo6JaeITqFuIRfazP d25Eiv5kTBdrfKTjODwea7ugAooooAKKKKACiiigAooooAKKKKACiiigAooooAK8x8W6bNqfxq8J rBfzWLw2F1L58CoXHBXA3qy87u4PGe+DXp1eX3elR+JvjtcF5rgWukaNHFKbW7kgZJZHZlG6NgRl STjPYUAUPiZo99b3/gsS+JNUujL4gtkQzR2oMJJ++uyFfmH+1keoNSfGPR7+0+F+qTT+JdVvY1aH MFxHahG/ep1KQq3HXgjpUXxM8O2FlqPgpIrjVGNx4gto2E2rXMpCk8ld8h2n/aXBHrUvxj8NWOnf C/VLqCfVXkRocC41a6mTmVByjyFT+IoA9TsP+Qda/wDXFP5CvMfGtxLafHHwTPDZT3si2t3iCAoH fMbjguyrx15I6evFenWH/IOtf+uKfyFef6Qx8R/GzVtVgdmsNCsV01W6o9wzF32nplR8rd+ntQB1 H/CQ6p/0Jmuf9/rL/wCSK4bUrm91L47eDJZdFv7AQ2t2WFyYm+Xy3G7MTuAMkDkjkivWaKAPLfjN dC5PhTwu7kQ63q0UdwgyN8SugIz25dT68V6eY0MXlFF8srt244x6YrzD4z2gto/C/ihoy0Wh6tFL O4/5ZxM65OO/zIg6E8/WvSpL61i09r950FosfmmXPy7MZzn0xQBFpGlWmh6TbaZYRtHaWybIkZyx VfTJ5NXaq6beNf6bb3bwNAZk3iNuoB6Z6dsVaoAKKKKACiiigAooooAKKKKACiiigAooooAKKKKA CiiigAooooAKKKKACiiigAooooAKKKKACiiigAooooAKKKKACiiigAooooAKKKKACiiigAooooAK KKKACiiigAooooAKKKKACiiigAooooAKKKKACiiigAooooAKKKKACiiigAooooAKKKKACiiigAoo ooAKKKKACuc8W6BL4ohstKk2DSzcpPfbsEyoh3LGB6FguT6A+tdHRQAgAAwBgDoK43wp4L1DwroO q2Vpq8Iu77UZb5Jmtd6Rbwo2ldw3fd65HWuzooA8/wDAPhXxDpfiXxJr/iWe0e81N40VbUEKUjBA b2yMce3Na+reG7nxF4q0+51IoujaU32i3teGa4ueQJH9FQH5QOSSScYwepooAKKKKAKupWb6hp81 pHeXFm0o2+fb7PMUZ5xvVl5HHTvxg81l+HfC6eGfDQ0Oy1XUZII1Zbea4MTywA9lOwA4JJG4N6dM Ct6igDlvCPga18HTXrWOrancRXkjTTQ3TRFDK2MuNsakHjGM456dMdDf20l5p9xbRXUtrJLGyLPD jfGSPvDIIyKsUUAcRpvwt8P6do4tl859U8xpjreQL7zWJJfzcZ74wcgjqDk5jmsfifp5EOnax4c1 WHJPn6pbSwzDngEQnacDjOB06V3dFAHnxHxfI/5kb2/4++K6a+0jU9T8LSabPrc1rqEsYD31igjK N32A5wOo659881t0UAc94e8F6N4cka6ghe61ORQJ9SvHM1zMcAHLtyAcDgYHHSuQ8NfDjVU03xLZ 6rrF7YWur6hcyG1sjbsHhkG3LF4mYMRno3Ax0NeoUUAcZF8PXt9MsNNt/GHiSC0sCht44ZLePG0Y AYrCC6+zEg9wa19eXX7qH+z9EaKzaVMPqc+H8keqRj77/wC9tUdeelblFAGN4Z8Mad4V0v7FYK7M 7mW4uJm3S3Eh6u7d2NWNe0LT/Emi3Ok6pAJrW4Xaw6EHswPYg8g1o0UAee+A/CPjHwndy6feeI7W 98OwELZwywF5tnPG7I2Y44y4wOAtdLq9/wCIt8troeiwtKFOy81C5EdvnHGFj3SNg4yCF+tbtFAH I+HvBB07xFc+JtZ1KTVdeuI/JEpTy4beLOfLijydo6ckknBPBZs5vi74YWmqPNq/hmdtB8R4JW7s 3MSzHO4rKF67j1bGemd2MV6BRQBnaBHqkOgWMWtzRTamkKrcyxfddx1I4HXr0FaNFFABRRRQAUUU UAFFFFABRRRQAUUUUAFUNatLrUNHurOzuRbTXEZjE+MmMHgsB646e9X6KAKelaZa6LpNppljH5dr axLFEuckKBjk9z71lReEbSPxxd+Kxc3H2y4sRY+WCAipkNkcZ3ZUd/wroaKAOAX4eahJ8RNP8Q33 iS6vrHTkc2ttcIu9HcYYblAG3oemeBXQ+KPD8niezi0uW6aDS5JA16sRIkuEHPlAj7qk4yRyQCOM 5reooAbHGkMSRRIqRooVVUYAA6AU6iigArko/ht4Yh1SXVIoNRTUJl2S3a6vdiV144L+bkj5RwT2 HpXW0UAYmkeENC0O/uNQsbH/AE+4/wBbdzzPPM4wBjzJGZscDjOOK26KrXuo2OmQrNf3lvaRM20P PKqAn0yT14oAy4PCOj2/i248TiCR9VmiEPmyys4ReOEUnC5x29/U5zNQ8CMt1Ne+Gtdv/D91MWZ0 gxLau7EZcwPldxx1Xb1PrWx/wlnhv/oYNK/8DY/8atWOs6VqcjR6fqVndug3MtvOshUepwaAON/4 RL4h/wDRT/8AygW/+Nb3hvQ9d0xppdd8Uz63M2BGPskdtHGP91Op9yfwroqKAOa03wF4d0zxDea9 FYibU7qXzTcXLGVoz0/dls7B9O3HTAql4n8Dv4k8Z6BrEl40NppiTiRIZZIpZC4AG10Klfcg+3eu yooA5aL4eeHYb24vYl1SO7uQonnTWbwPKFGF3N5uWwOBnpV3S/Dlr4V0N9O8M2yQJuLRxXNzLJGh PUjcWIHfaMAnPTOa3KKAOc0PwjBpmq3Gt39y+pa5cqEkvJVCiNP+ecSf8s074ySc8k10dFFAHn3i T4Wwat4rt/EmjavdaDqQcfa5bMf8fCZGe4AY46nIPcGuwuF1W00yKLT/ACb66UBWlv5vK3erHy4y CfYBR9K0aKAOKn8Av4gvobvxlqh1iO3lEtvp0MH2ezjbA5KbmaQ5B5diMMRjBrq9R0yx1ewksdRt Ibq0lGHhmQMpxyOD6HkelWqKAOK8E/D4eBtU1U2Gqzy6PeFWg0+XJFsw64bPOc46A4AyTjNdrRRQ AUUUUAFFFFABRRRQAUUUUAFFFFABRRRQAUUUUAIc7TtAJxwCcVjeHdAXRI72aWbz7/ULlrq7nxjc x4VQOyqoCge2e9bVFAHP+I/Cdp4mvtFurq4niOk3q3sSxY+d1IIDZB4yO1YXj74f6j4yiS1g8S3d rp80qm7tHVXjKAg/JwGDZA6kiu9ooAo31teHSJLXTJ47e4MflxTyrvEXGA23+IjrjIzUHh3w/Z+G dFh0yyMjIhLPLK26SaRjlnc92JJP/wBatWigAooooAjuLeG7tpba5hjmglUpJFIoZXUjBBB4II7V zlr8PvDNm0PkWEohgmM8Vq15M9vG5JO4Qs5jHJJHy8HkV09FABRRRQAUUUUAFFFFABRRRQAUUUUA FFFFABRRRQAUUUUAFFFFABRRRQAUUUUAFFFFABRRRQAUUUUAFFFFABRRRQAUUUUAFFFFABRRRQAU UUUAFFFFABRRRQAUUUUAFFFFABRRRQAUUUUAFFFFABRRRQAUUUUAFFFFABRRRQAUUUUAFFFFABRR RQAUUUUAFFFFABRRRQAUUUUAFFFFABRRRQAUUUUAFFFFABRRRQAVwsPh7RNY8VeJptU0fT76VL2J Ee6tklZV+ywnALA4GSTj3Nd1XL6R/wAjH4p/6/4v/SWCgBn/AAg/hL/oVtE/8F8X/wATU3gWGK28 Pz29vEkUEWpXqRxxqFVFFzIAABwAB2rYrK8Gf8ge7/7Cl/8A+lMlAHRUUUUAFFFFABRRRQAUUUUA FFFFABRRRQAUUUUAFFFFABRRRQAUUUUAFFFFABRRRQAUUUUAFFFFABRRRQAUUUUAFFFFABXNeJY0 l17wykiK6m7m4YZH/HvJXS1zniL/AJGHwz/19zf+k8lAF77Daf8APrB/37FZUMMUPxCtRFEkedKn ztUDP72Kt2sZf+ShWn/YKn/9Gw0AdNRRRQAUUUUAFFFFABRRRQAUUUUAFFFFABRRRQAUUUUAFFFF ABRRRQAUUUUAFFFFABRRRQAUUUUAFFFFABRRRQBxV/omla18QdSXVdMsr8Q6VZGIXVusuzdLdZ27 gcZwM49B6Va/4Qfwl/0K2if+C+L/AOJqWP8A5KHq/wD2CrH/ANG3dbNAGF4MsrXTrvxNZ2NtDa2s WqqI4YIwiJm0ticKOBkkn6k11Vc54Y/5C/iv/sKp/wCkdtXR0AFFFFABRRRQAUUUUAFFFFABRRRQ AUUUUAFFFFABRRRQAUUUUAFFFFABRRRQAUUUUAFFFFABRRRQAUUUUAFFFFABRRRQAUUUUAFFFFAB RRRQAUUUUAFFFFABRRRQAUUUUAFFFFABRRRQAUUUUAFFFFABRRRQAUUUUAFFFFABRRRQAUUUUAFF FFABRRRQAUUUUAFFFFABRRRQAUUUUAFFFFABRRRQAUUUUAFFFUNU1RNNjjVYzPdzErb2yHDSHvz2 UdSx6fUgEAv0VR0zU4tTgZlRop4m2T28n34n9D/MEcEYIq9QAVy+kf8AIx+Kf+v+L/0lgrqK5fSP +Rj8U/8AX/F/6SwUAbdZXgz/AJA93/2FL/8A9KZK1ayvBn/IHu/+wpf/APpTJQB0VFFFABRWFN4n t4bxx5Ej6dExinvwR5cUnp6lR0Zhwp69GK7vUZFABRRRQAUUUUAFFFFABRRRQAUUUUAFFFFABRRR QAUUUUAFFFFABRRRQAUUUUAFFFFABRRRQAUUVXvb23060kurqQRwp1OCSSeAABySTgADkkgCgCxR WDaa7dLdRpqtktnDdMBavv3bSekcvZXPUYyCTtzkDdvUAFc54i/5GHwz/wBfc3/pPJXR1zniL/kY fDP/AF9zf+k8lAGtWMv/ACUK0/7BU/8A6NhrZrGX/koVp/2Cp/8A0bDQB01FFFABRWRqerTRXAsN MijuNQKh2EjFY4U/vOQCRnGAByfoCRZ0vVItThchGhuIm2T27/fib0PqD1BHBHIoAvUUUUAFFFFA BRRRQAUUUUAFFFFABRRRQAUUUUAFFFFABRRRQAUUUUAFFFFABRRRQAUVU1HUoNMtfOm3MzMEiijG Xlc9FUdyfyABJwATUGlasNQ8yGaBrW+hx51s7BioPRlI+8pwcEehBwQQADSooooA5mP/AJKHq/8A 2CrH/wBG3dbNY0f/ACUPV/8AsFWP/o27rZoAyfDH/IX8V/8AYVT/ANI7aujrnPDH/IX8V/8AYVT/ ANI7aujoAKKKxb7xElrePDb2k13Hb83kkPPkAjgY6u3IJUcheepUMAbVFMhmiuYI54JElhkUOjo2 VYHkEHuKfQAUUUUAFFFFABRRRQAUUUUAFFFFABRRRQAUUUUAFFFFABRRRQAUUUUAFFFFABRRRQAU UUUAFFFFABRRRQAUUUUAFFFFABRRRQAUUUUAFFFFABRRRQAUUUUAFFFFABRRRQAUUUUAFFFFABRR RQAUUUUAFFFFABRRRQAUUUUAFFFFABRRRQAUUUUAFFFFABRRRQAUUUUAFFFFABRRRQAUUUUAZ+ra qmlwRnyzNc3EnlW0CnBkkwTjPYYBJPYA9TgGnYWDwSSXl5IJ9QnAEsoGFUdkQdkHp36nJNal9Y2+ o2j2t1HvifHcggjkEEcgg4II5BGaxra5uLC7TTNTfe75+y3ZAAuAOdpxwJAOo6EDI7hQCS+sZWnS /sHWLUIl2gt9yZOvlvjt6Hqp5HcG/pmpxanAzKjRTxNsnt5PvxP6H+YI4IwRS1n31jK06X9g6xah Eu0FvuTJ18t8dvQ9VPI7ggG7XL6R/wAjH4p/6/4v/SWCtrTNTi1OBmVGinibZPbyffif0P8AMEcE YIrF0j/kY/FP/X/F/wCksFAG3WV4M/5A93/2FL//ANKZK1ayvBn/ACB7v/sKX/8A6UyUAdFXP3l5 LrU8ljYyvHYxsUuruM4LkdYoz69mcdOg+bJUvLyXWp5LGxleOxjYpdXcZwXI6xRn17M46dB82St+ CCK2gjggjWOGNQqIgwFA6ACgAit4YLZLaGJEgRQixquFCjjGPSsuGY+GpY4HJbR5ZFiiPU2jsQFT 3jJIA/ukgfd+7o3l5BYWr3Ny+yJMZOCSSTgAAckk4AA5JIAqDTtOnvLqPVNUj2SJza2hIItwRjc2 ODIR1PRQcDuWANuiiigAooooAKKKKACiiigAooooAKKKKACiiigAooooAKKKKACiiigAooooAKKK KACiiigBruI42chiFBJCqSfwA61zenFtdeDWrogx43WVsCCIAeNzY4Mp5B/u8qP4i3TVg39hPptz JqWmxNJHId13Zp/y09ZIx/f9R/F9aALlxbw3dvJb3ESywyKVdGGQwqlZXs2k3EenajK0ttIwS0vH OTntFIf7391v4uh+b71y1uoL22jubaRZIZBlWXv/AJ9KW4t4bu3kt7iJZYZFKujDIYUAaVc54i/5 GHwz/wBfc3/pPJUllezaTcR6dqMrS20jBLS8c5Oe0Uh/vf3W/i6H5vvR+Iv+Rh8M/wDX3N/6TyUA a1Yy/wDJQrT/ALBU/wD6NhrZrGX/AJKFaf8AYKn/APRsNAHTVkapqky3H9m6aFe/dQzuwylsh/jf 1PXavUkdgCQapqky3H9m6aFe/dQzuwylsh/jf1PXavUkdgCQWFhFp9uY4yzs7F5ZZDl5XPVmPc/o AABgACgAsLCLT7cxxlnZ2LyyyHLyuerMe5/QAADAAFQ6hYyNKl/ZSLBqEK4V2+5InUxyeq+/VTyO 4OgSAMk4A6mseKI+Jm3NkaIDwO97/wDav/Q/9374BsaRqSavpVvfxxvGsyk7X9iRwehHHDDgjBHB q7SAAAADAHQCloAKKKKACiiigAooooAKKKKACiiigAooooAKKKKACiiigAooooAKKKKACqmp6jBp Vg93cbiqlVVUGWdmIVVHuSQOeOecVbqOeCG6t5Le4iSWGRSjo4yGB6gigDEsrKeS6/tLUirXrKVj jU5S2Q/wL6k8bm6kjsAAJNQ0/wC1+XPBL9nvoMmC4Aztz1Vh/EhwMr3wCMEAiurTaDcR2l3I8uny MEtrpzkxk9IpD+iuevQ/NgtrUARaVqv27zLe4i+z38GPPg3Zxnoyn+JDg4PsQcEEDSrE1DT/ALX5 c8Ev2e+gyYLgDO3PVWH8SHAyvfAIwQCLOlar9u8y3uIvs9/Bjz4N2cZ6Mp/iQ4OD7EHBBAAMuP8A 5KHq/wD2CrH/ANG3dbNY0f8AyUPV/wDsFWP/AKNu62aAMnwx/wAhfxX/ANhVP/SO2ro65zwx/wAh fxX/ANhVP/SO2qxqOoz3l1JpelybJE4ursAEW4IztXPBkI6DooOT2DABqOoz3l1JpelybJE4ursA EW4IztXPBkI6DooOT2DT2dnBYWqW1tHsiTOBkkkk5JJPJJOSSeSSSaLOzgsLVLa2j2RJnAySSSck knkknJJPJJJNSTTRW8Ek00ixxRqWd3OAoHUk9hQBkzO3hppr+IE6SxMl3AP+WHdpUHp3Ze/LDnIb pVYMoZTlSMgjvXP2lpLrk8d7exvHp8bB7a1kXBlI5EsgPT1VD06nnAXoaACiiigAooooAKKKKACi iigAooooAKKKKACiiigAooooAKKKKACiiigAooooAKKKKACiiigAooooAKKKKACiiigAooooAKKK KACiiigAooooAKKKKACiiigAooooAKKKKACiiigAooooAKKKKACiiigAooooAKKKKACiiigAoooo AKKKKACiiigAooooAKKKKACiiigAooooAKKKKACiiigAqvfWNvqNo9rdR74nx3III5BBHIIOCCOQ RmrFFAHPW1zcWF2mmam+93z9luyABcAc7TjgSAdR0IGR3C6lS31jb6jaPa3Ue+J8dyCCOQQRyCDg gjkEZrGtrm4sLtNM1N97vn7LdkAC4A52nHAkA6joQMjuFAJL6xladL+wdYtQiXaC33Jk6+W+O3oe qnkdwczw1cPear4kuXtprZnv48xzLggi2hB9iMg8jg9RXR0UAFchoJvb6zvtMiWa0tV1O9Nzc4KN IGuJCEiPXkEZcdAcLzkr19FAEcEEVtBHBBGscMahURBgKB0AFMvLyCwtXubl9kSYycEkknAAA5JJ wABySQBReXkFhavc3L7Ikxk4JJJOAABySTgADkkgCoNO06e8uo9U1SPZInNraEgi3BGNzY4MhHU9 FBwO5YANO06e8uo9U1SPZInNraEgi3BGNzY4MhHU9FBwO5bboooAKKKKACiiigAooooAKKKKACii igAooooAKKKKACiiigAooooAKKKKACiiigAooooAKKKKACiiigDBv7CfTbmTUtNiaSOQ7ruzT/lp 6yRj+/6j+L61btbqC9to7m2kWSGQZVl7/wCfStOsG/sJ9NuZNS02JpI5Duu7NP8Alp6yRj+/6j+L 60AXLi3hu7eS3uIllhkUq6MMhhXNz2+qReIdBtpY5buztp5ZEvCcsiGF1CS++SAG79+RlujtbqC9 to7m2kWSGQZVl7/59KmoAK5vU11RPGNnLp1tnfp80JuXGY4CZIzlvU4Bwo6n0GSOkooAq2FhFp9u Y4yzs7F5ZZDl5XPVmPc/oAABgACrRIAyTgDqaCQBknAHU1jxRHxM25sjRAeB3vf/ALV/6H/u/fAC KI+Jm3NkaIDwO97/APav/Q/937/SAAAADAHQCgAAAAYA6AUtABRRRQAUUUUAFFFFABRRRQAUUUUA FFFFABRRRQAUUUUAFFFFABRRRQAUUUUAFFFFAEc8EN1byW9xEksMilHRxkMD1BFYCtNoNxHaXcjy 6fIwS2unOTGT0ikP6K569D82C3R1HPBDdW8lvcRJLDIpR0cZDA9QRQBWqjqGn/a/Lngl+z30GTBc AZ256qw/iQ4GV74BGCARXVptBuI7S7keXT5GCW105yYyekUh/RXPXofmwW1qAOa0i6uLzxtrElza PbTJptlFIpBKFxJdElG/iXDAg++CAQQOloooA5PT5r99d8T6fZJJAZdSSSS9ZPljjNpbj5M8M5Kk DqFxk9g3S2dnBYWqW1tHsiTOBkkkk5JJPJJOSSeSSSanpk00VvBJNNIscUalndzgKB1JPYUAE00V vBJNNIscUalndzgKB1JPYVnWlpLrk8d7exvHp8bB7a1kXBlI5EsgPT1VD06nnAUtLSXXJ4729jeP T42D21rIuDKRyJZAenqqHp1POAvQ0AFFFFABRRRQAUUUUAFFFFABRRRQAUUUUAFFFFABRRRQAUUU UAFFFFABRRRQAUUUUAFFFFABRRRQAUUUUAFFFFABRRRQAUUUUAFFFFABRRRQAUUUUAFFFFABRRRQ AUUUUAFFFFABRRRQAUUUUAFFFFABRRRQAUUUUAFFFFABRRRQAUUUUAFFFFABRRRQAUUUUAFFFFAB RRRQAUUUUAFFFFABRRRQAUUUUAFV76xt9RtHtbqPfE+O5BBHIII5BBwQRyCM1YooA562ubiwu00z U33u+fst2QALgDnaccCQDqOhAyO4XUqW+sbfUbR7W6j3xPjuQQRyCCOQQcEEcgjNY1tc3Fhdppmp vvd8/ZbsgAXAHO044EgHUdCBkdwoBqVBeXkFhavc3L7Ikxk4JJJOAABySTgADkkgCi8vILC1e5uX 2RJjJwSSScAADkknAAHJJAFQadp095dR6pqkeyRObW0JBFuCMbmxwZCOp6KDgdywAadp095dR6pq keyRObW0JBFuCMbmxwZCOp6KDgdy23RRQAUUUUAFFFFABRRRQAUUUUAFFFFABRRRQAUUUUAFFFFA BRRRQAUUUUAFFFFABRRRQAUUUUAFFFFABRRRQAUUUUAYN/YT6bcyalpsTSRyHdd2af8ALT1kjH9/ 1H8X1q3a3UF7bR3NtIskMgyrL3/z6Vp1g39hPptzJqWmxNJHId13Zp/y09ZIx/f9R/F9aANGgkAZ JwB1NQ213BeWqXVvKskLruVx0x/Ss2KI+Jm3NkaIDwO97/8Aav8A0P8A3fvgBFEfEzbmyNEB4He9 /wDtX/of+79/pAAAABgDoBQAAAAMAdAKWgAooooAKKKKACiiigAooooAKKKKACiiigAooooAKKKK ACiiigAooooAKKKKACiiigAooooAKKKKAI54Ibq3kt7iJJYZFKOjjIYHqCKwFabQbiO0u5Hl0+Rg ltdOcmMnpFIf0Vz16H5sFujqOeCG6t5Le4iSWGRSjo4yGB6gigCtRWSrTaDcR2l3I8unyMEtrpzk xk9IpD+iuevQ/NgtpzTRW8Ek00ixxRqWd3OAoHUk9hQATTRW8Ek00ixxRqWd3OAoHUk9hWdaWkuu Tx3t7G8enxsHtrWRcGUjkSyA9PVUPTqecBS0tJdcnjvb2N49PjYPbWsi4MpHIlkB6eqoenU84C9D QAUUUUAFFFFABRRRQAUUUUAFFFFABRRRQAUUUUAFFFFABRRRQAUUUUAFFFFABRRRQAUUUUAFFFFA BRRRQAUUUUAFFFFABRRRQAUUUUARyzwwY82WOPPTewGabHd20r7I7iJ2PZXBNc7gSzXHmDfi4kA3 c4+Y04RopyqKD6gVze3d9ibnQyXMELbZZ442IzhnANEVzBMSIpo5COSEYHFc80aMcsik+4oVEX7q qPoKPbO+wXOge7tonKSXESMOqs4Bp0U8U4JilSQDrsYHFc6Y0Y5KKT6kUqoq/dUDPoKftnfYLm81 7aIxVrmFWBwQZBkVJHLHKm+ORXX1U5Fc2YoycmNST7U4KFGFAA9AKFWfVBc3ft9n/wA/cH/fwVKJ YzF5okUx4zuzxj61zfkxf880/wC+RTto27cDHTGKSrS6oLm79vs/+fuD/v4KlaWNI/MeRVT+8Tgf nXN+TF/zzT/vkU4qCu0gEehFCrS6oLm6L60JAF1ASegEgqWSaKFd0siRqTgFmArm/KjH/LNP++RT mVWGGUH6ij20uwXN5Ly1kcIlzCzHoA4JNPluIYMebNHHnpvYDNc4IowchFB9QKcyK/3lBx6ij20r bBc6CO6t5n2RTxO3orgmnebGJREZF8wjITPOPpXOCNFOVRQfUCpbRCdXtWC5xvycdPlNNVnorDud DRRRXQMZKxSMsOoqEzuRxgVLMCYWAqtQIeJpM8kH8KUzOemB+FR0UDsSCZweSD+FBmcnggfhUdFA WJBM464P4UGaTPBA/Co6KAsSCdx1wfwpPOkz1H5UyigLEgncDnBpPOk/vD8qZRQFiXz3xjjPrTfN k/vD8qZRQFiUzvjjAPrTfOk/vD8qZRQFiQzuRxgUgmkzyQfwplFAEhmc9MD8KBM4PJB/Co6KAJDM 5PBA/CgTOOuD+FR0UASGaQnggfhQJ3HXBqOigB/nSZ6j8qcJ3xzg1FRQFh/nSf3h+VO898Y4z61F RQFh/nSf3h+VOM744wDUVFAWH+dJ/eH5VBfwRalZva3MYaJ8Z5III5BBHIIOCCOQRUlFAWMmx0q5 S8judTvBfPb8WoMewIMY3sM4MhBwW4AGcAZOdozOemB+FR0UASCZweSD+FBmcnggfhUdFAWJBM46 4P4UhmkzwQPwplFAWJBO4HODSedJ/eH5UyigLEonfHOCfWm+bJ/eH5UyigLEvnvjHGfWm+dJ/eH5 UyigLEpncjjApvnSZ6j8qZRQBIZ3PTA/CgTSZ5IP4VHRQBIZnPTA/CgTODyQfwqOigCQzOTwQPwo Ezjrg/hUdFAWHmaTPBA/ClE7gc4NR0UAP86T+8PypwnfHOM+tRUUBYf5sn94flTvPfGOM+tRUUBY f50n94flTjO5HGBUVFAWHiaTPUflSmdz0wPwqOigLEgmkB5IP4UGZz0wPwqOigLEgmcdSD+FBmcn ggfhUdFAWJBO464P4UhmkzwQPwplFAWJBO4HODSedJ/eH5UyigLGTdaBBc3byGWSO1nO+6tEwI7h uxbuM/xAYDYGc852BK4AAIAHQAU2igLEvnvjtn1pvnSf3h+VMooCxIZ3I4wKQTSZ5IP4UyigCQzO emB+FAmcHkg/hUdFAEhmcnggfhQJnHXB/Co6KAJDNITwQPwoE7jrg/hUdFADzNJnqPypRO4HODUd FAD/ADpP7w/Knee+McZ9aiooCw/zZP7w/KnGdscYB9aiooCw/wA6T+8PypTO5HGBUdFAWHiaTPJB /ClMznpgfhUdFAWJBM4PJB/CgzOTwQPwqOigLEgmcdcH8KDNITwQPwqOigLEgncdcGk86TPUflTK KAsSidwOcGm+dJ/eH5UyigLEvnvjHGfWm+bJ/eH5UyigLEpnfHGAfWm+dJ/eH5UyigLBc7Lu3kt5 oo5IZFKujruDA9QQe1Ytvoc4uI0vb03en2zB7a3kU7sjkeY2f3m3+HP1O5gDW1RQBIZnPTA/CgTO DyQfwqOigCQzOTwQPwoEzjrg/hUdFAEhmkzwQPwoE7jrg1HRQA/zpP7w/KnCd8c4J9aiooCw/wA6 T+8Pyp3nvjHGfWoqKAsP86T+8PypxncjjAqKigLD/Okz1H5Upnc9MCo6KAsSCaTPJB/CgzOemB+F R0UBYkEzg8kH8KDM5PBA/Co6KAsTRSMz4Yg59qnqpH/rk+v9Kt0CQUhIAJJAA5JNLWRrZPnWa5O1 i+R2PFTOXLG42X/t9n/z9wf9/BUpljEXml1EeM7ieMfWub8mL/nmn/fIp20bduBj0xWCrS6om5u/ b7P/AJ+4P+/gqWSWOJN8kiovqxwK5vyYv+eaf98inFQwwwBHoRQq0uwXN5b21dgq3MLMTgASDJp8 s8MABllSPPTewGa5wRRg5Eagj2pzIrfeUHHqKPbStsFzfS7tpXCR3ETseiq4JpZbmCEgSzRxk8gO 4Fc8I0U5VFB9QKGRGOWVT9RR7aVtgudDHcwTNtinjkYDJCuCaSS7ton2SXESMOzOAa59URTlUUH2 FBjRjlkUn1Io9tK2wXOiinhnz5UqSY67GBxTGvbVGKvcwqwOCDIARWCqKv3VAz6CmmKMnJjUk+1H tpW2C50kcscy7opEdc4yrZFRfbrMHBuoP+/grCVVUYVQB7Cm+VH/AM80/wC+RR7aXYLnSLLG0XmL IpjxncDx+dRfb7P/AJ+4P+/grCCqF2hQF9MU3yYv+eaf98ih1pdEFzpGljWPzGdRHjO4njH1pwYM oZSCpGQR3rmnUGNlwCMdMVuaYCulWYIIIgQEH/dFaQqOTtYaZkzxpFdTBOhcsee5OT+tR0xP9bc/ 9fEv/oZp9c17khRRRQAUUUUAFFFFABRRRQAUUUUAFFFFABRRRQAVYsJhHqEcZBJlDAH0wM/0qvUt nG7apbOoyqbix9OMU435lYZv0UUV2lEcx2xMRVarUw3RMKq0AFFFFABRRRQAUUUUAFFFFABRRRQA UUUUAFFFFABRRRQAUUUUAFFFFABRRRQAUUUUAFFFFABRRRQAUVFc3VvZwNPdTxQQr96SVwqj6k8U +ORJY1kjdXRhuVlOQQe4NADqKKKACiiigAooooAKKKKACiiigAooooAKKKKACiiigAooooAKKKKA CiiigAooooAKKKKACiiigAooooAKKKKACiiigAooooAKKKKACiiigAooooAKKKKACiiigAooooAK KKKACiiigAooooAKKKKACiiigAooooAKKKKACiiigAooooAKKKKACiiigAooqOe4htojLcTRxRjq 8jBQPxNAElFVbPU9P1Hf9hvra68s4fyJlfb9cHirVABRRRQAUUUUAFFFFABRRRQAUUUUAFFFFABR RRQAUUUUAFFFFAD4seaM/hVqqkf+uT6/0q3QAVnatGjRwyH76PhefUc1o1j63/x8WX1f+VZ1XaDE 9inRRRXKSFFFFABRRRQAUUUUAFFFFABRRRQAUUUUAFFFFACE4BPpW/ayiezgmAIEkasAe2RmsBhl SB3Fbmno0WmWsbjDLCisPQgCtaN+YaMify/tU3lbdvmHOP72ef1zUdMT/W3P/XxL/wChmn1le+og ooooAKKKKACiiigAooooAKKKKACiiigAooooAKnsZjHqMMe3PmhgT6YGf6VBU1lCz6nBIMbYwxb8 RinG/MrDN6iiiu0ojnJELEVWq1KN0TCqtABRRRQAUUUUAFFFFABRRRQAUUUUAFFFFABRRRQAUUUU AFFFFABRRRQAUUUUAFFFFABRRRQAV5r8R/G2u6Lrmm+H9AjtY7m+haVru4RnESjOSFUHoASTg/Sv Sq8p8Zf8lw8Kf9eM/wD6DJQA2z+F8OuGLUvFviC88RSOA6KJiluAf7oU9PoQPaof+EX8W/D6Rrnw beNqekAlpNGvGyVHfy2/wwfZq6ayeS2nuZdDeOVY5mW606QlBv6krkfu2Oc9NrZzxndXR6Zqlpqo dIt8VzFjzrWYbZYs+q+nowyD2JoA4E+M/iPrqAaJ4LTSojwbjVpDwfZflP6Gq1x4L8balGbrXPiF PazLgxpYp5UKPn5c4K7hnHUZ969YVGXp36j1rl/EfglNZZ7m0uXhuSDmKZy0T5ABAzkpnAyBlDj5 kagDjdL+JeteFmW18a26XuniQwprmnfvE3A4xIo6H2wDx909a9T03VLDWLGO9027huraQfLLEwYf T2PtXjl1Y6jot41vdQSwyumwo6hhMg7dGEiY7YcAfwwDmsm2sJdJu21TwrqQ0O8KiSSAktY3C+rD LeWOo3ZePsHBoA+hKK840D4rQfbU0fxhZNoOrEDa8h/0af8A2kfoAfckf7Rr0ZWDKGUgqRkEHg0A LRRRQAUUUUAFFFFABRRRQAUUUUAFFFFABRRRQAUUUUAFFFFABRRRQAUUUUAFFFFABRRRQAUUVHPP FbQPPPIscSDczscACjcNiSuT8QfEDStFLwQn7bdrwY4j8qn/AGm/oM/hXE+LviBc6s8llpjPb2P3 WcHDy/4D2/P0riOScdSa9nC5Zdc1b7v8zxMVmtnyUfv/AMju7XxD4o8a6stja3X2OE/NJ9n+URr3 JP3j16ZrtL3UNH8A6QE+eW4k+YKWzLO395j6e/5VX0SytvAvg6S9vFH2lkEkw7sx+6g+mcfma8l1 fVrvWtRlvrx90jngDoo7Aewq4UY4mbjBWpx7dWROtLC01KbvUl36I9H8IeM9V8Q+KTBcNHHa+SzC GNBjIxg5POfxr0WvGPhh/wAjb/2wf+ldx8Shd/8ACJO1q7Kiyr5+04yhyMfTJWubF0I/WY0oaJ2O rB4if1WVWerVzr6K+ftG8U6xoRUWd23kg8wyfMh/A9PwxXoWjfFGwutsWqwNaSd5Uy0Z/DqP1qK2 W1qesfeX9dC6GZ0amkvdfn/md/RUNreW19As9rPHPE3R42DD9KmrgaadmegmmroKKKKQwooooAKK KKACiiigAooooAKKKKACiiigAooooAKKKKACiiigAooooAKKKKACiiigDC8X+J7Xwh4Zu9Yuhv8A KXEUWcGSQ/dX8T+Qya880r4f3XjER6/49uri6uLgCSLTUkaOG2QjhcDkHHoR75NavxuAPhXSARkH Wbf/ANBevUZbaOXkjDeooA8pvvhF4fMiXOhy3mhX8Y/d3FlO36gn+RFRLqvxL8Hj/TrS38Vaan/L a3/d3IX3UDk+wDfWvT5LR05HzL6iovLoAwfCvxB8P+L12WF15V6v+ssrkbJkI68d/qM11NcT4o+H WheKW+0TwNa6ivMd9anZKpHQk/xfj+GK5seIfGPw3kRPE4bXvDudo1OBP38A6DzB3/H1+8elAHrV FUtJ1fT9d06LUNLu4rq1lHyyRn9D3B9jzV2gAooooAKKKKACiiigAooooAKKKKACiiigAooooAfE cSj34q1VSMfvk+v9Kt0AFZ2reX5cJbb5m/5M9enOK0ax9b/4+LL6v/Ks6rtBiexTooorlJCiiigA ooooAKKKKACiiigAooooAKKKKACiiigBCcKT6Ct6ylM9jbzEYMkSsQO2RmsFhlSPUVu2MTQ6fbRP jckSqceoArWjfmGjHnkSW6mKdBIynjuDg/rUdMVSs1zkEZuJDyP9o0+sr31EFFFFABRRRQAUUUUA FFFFABRRRQAUUUUAFFFFABU1lKyanBGMbZAwb8BmoansYTJqMMm7HlBjjHXIx/WnG/MrDN2iiiu0 ojnOIWx7VWq1KAYmB9Kq0AFFFFABRRRQAUUUUAFFFFABRRRQAUUUUAFFFFABRRRQAUUUUAFFFFAB RRRQAUUUUAFFFFABXlPjL/kuHhT/AK8Z/wD0GSvVq8p8Zf8AJcPCn/XjP/6DJQBp2umtca7r95Zy i3v475FWXGVdfs0B2OP4l/UZyCOa00ktNWuYrPVbd9O1eMEwOkm1j6mGUY3D1Xrj7y46pof/ACGv EH/YQX/0mgro7vSbTU7QwXltHPCxB2uucEdCPQjsRyKtpWJT1KSXOuaSP9Jh/ti0H/LaBVjuVH+0 nCv9V2n0U1pabrel6uzx2V2jzRjMkDApLH/vRthl/ECsn7FreiLnTrpL+1H/AC66hIwdR/szAEn6 OGP+0KjW80fxNeJp2raPLBqKI0sSXMY3AAgM0UqEgYLL0YNz0FTYo6W90+01G1a1vbaO4gbrHIuR nsfYjse1cpD8PNJa9knS9upIRJuVFk+ZXwQf3g+YtyPn4fjBcjirOiyzxp4gsHurieGxvxBA08hd 1jNtBJtLHlvmkbkknnrWlob7dNIz1lb+lIDN1Twp4UOhNpWoWEM1mSXERBJVsAFkx9wnGflwMk+p rg/ho0ujfELXPCtpf3k+iW1qs9tDduGaIkrwD2HzHgV3+sdDXn3gb/ktniL/ALBsf846APXqKKKA CiiigAooooAKKKKACiiigAooooAKKKKACiiigAooooAKKKKACiiigAooooAKKKKAEJCqWYgADJJ7 V4x458YPrt21lZuV06FsZ6ec394+3oPx+nrWr6cNW0yaxa4lgSYbWeIgNjuOex6Vx/8AwqnSf+f2 8/Nf8K78DUoUpc9Xfoefj6eIqx9nS26nkddX8PtHGq+J45JFzBaDz244JB+Ufnz+Brsf+FU6T/z+ 3n5r/hXReG/C9l4ZhnS1eWRp2Bd5CM8dBx9T+dd+IzKlKk1TerPPw2WVY1VKotEcD8UdaNzqkWkx P+6tgHlA7yEcfkP5mvP69kvfhnpt/fT3c19eGSaRpG5XqTn0qv8A8Kp0n/n9vPzX/Cnh8dhqVNQT 28hYjA4mtVc2t/M5b4Yf8jb/ANsH/pXsF7aRX9jPaTDMc0Zjb6EYrnfD/gWw8Pal9ut7m4kk2FNs hGOfoK6mvNxteNWtz0z08Dh5UqPJUPm7ULKXTtQuLOYYkgkKN+BqtXoPxT0f7PqcGqxr8lyvlykf 316fmP5GvPq+hw9VVaSn3PnMTRdGq4di3YanfaXOJrG6lgk7lGxn2I7j613mjfFSaPbFrFqJV6ef AAG/Feh/DFecVNa2lzfXCwWsEk0rdEjUkmlWw9Kqv3i+Y6GJrUn+7fyPoXSta0/W7Yz6fcrMgOGA 4ZT7g8ir9cP4A8I32gNPe37hJZk2CBWztGc5J6Z+ldxXzGIhCFRxpu6PqsPOpOmpVFZhRRRWJsFF FFABRRRQAUUUUAFFFFABRRRQAUUUUAFFFFABRRRQAUUUUAFFFFABRRRQB5p8bf8AkVdH/wCw1b/+ gvXouuasuh6RPqUkEk8NuN8yxkbgndgD1x1xXnXxt/5FXSP+w1b/APoL12njk/8AFC63/wBej/yo A1NN1ax1e2M9jcLKqna64KtG391lPKn2IBqw8atzjB9q4+40pJrhby2lks75RhbqAgNj0YHh19mB Hpg81bt/E01iRD4hijgGcLfwg/Z3/wB7OTEf94lf9rJxVSi0JSudAYsU14EkjaORVdGBDKwyCD2N Sh+MqQQefY05JEkJUEbh1GakZ5Zq/wAPdU8MX83iD4ezi2mPz3Ojvzb3Psoz8p64HHXgr36XwX45 sPGNnIERrTU7Y7bywm4khYcHg9Rnv+eDXZba4Lxv8PH1e8j8ReHLkaZ4ntuY7heEuAP4JB344z6c HI6AHaUVyvw98Vy+MvCUOqXNstvcrI0MyIcqXXGSPY56dveuqoAKKKKACiiigAooooAKKKKACiii gAooooAfEcSr78VaqpGCZV9j/SrdABWdq0iLHDGfvu5K8eg5rRrI1pSZ7MgHAL5OOnFZ1XaDE9il RRRXKSFFFFABRRRQAUUUUAFFFFABRRRQAUUUUAFFFFACMcKT6Ct2wlabT7aV8bniVjj1IFYRGVI9 RW9ZxGCxt4ScmONVz64GK1o35hoxZphPczMoI2yMnPscf0plJ5bxz3AdcEzyMPoWJFLWWr3EFFFF ABRRRQAUUUUAFFFFABRRRQAUUUUAFFFFABUlnIy6rbKrEK+4MPX5c1HVnT4Vkv45CTmMMRjvkY/r TjfmVhm3RRRXaURXH+pb8P51Xq1Ljymz0xVWgAooooAKKKKACiiigAooooAKKKKACiiigAooooAK KKKACiiigAooooAKKKKACiiigAooooAK8p8Zf8lw8Kf9eM//AKDJXqN1dW9lbSXN1PHBBGNzyyuF VR6kngV4vdeI7Dxj8Z9Gu9EMtxZ6fazxy3OwqjHDfdJ6jLqPx9OaAO80P/kNeIP+wgv/AKTQV2ts MxiuI09xp/iLUYrr92NQuVntJD9yUCGNCoP98FG+U845GRmu1gcLGKt7Ilbjbz/VmuTBx4+0v/rw vP8A0O3rq7pg0ZrkXOPHmlf9eF5/6Hb0/ssOpb0ls6l4tH/UTT/0jtquafL5Wnrk9ZHP8qydKlxr XilfXUk/9I7arDTeVY2/u0n86zKJtTcPHkVwPgb/AJLZ4i/7Bsf8467B5jKuwAkngAVwdxcX3w5+ It14m1XSrmbRdQtEge5tsP8AZyCv3x/wH268ZPFAHtVFZ+ja5pniDT0v9JvYru2b+OM9D6EdQfY8 1oUAFFFFABRRRQAUUUUAFFFFABRRRQAUUUUAFFFFABRRRQAUUUUAFFFFABRRRQAUyaVIIJJpWCxx qWZj2A5Jp9cx8QNQOn+ELra217giBT/vdf8Ax0GtKUHUmoLqZ1aipwc30PHta1i41fWLq+aR181y VXd91ew/AYqj50v/AD1f/vo1HRX18YqKSR8bKcpNtvck86b/AJ6P/wB9GvX/ABDI+j/C2KAuUme3 ihznnccFh+W6vJtNtxeana2x6SzIh/EgV6Z8Wbkppum2gxtklaQ/8BAH/s1cGLXNXpU/O/3HoYNu FCrU8rfeeW+dL/z1f/vo0edL/wA9X/76NR0V6FkeddnbfDKWRvFmGkYg278E/SvZK8Y+GH/I2/8A bB/6V7PXzmafx/kfS5V/u/zZi+K9H/tvw5dWirmYL5kPHO9eR+fI/Gvn88HBr6arw3x3oj6R4lnZ IyLa6PnRHHHP3h+B7emK6MprWbpP1RzZvQulVXozAs9Pu9QMwtIHmMMZlkCjkKOp/Wun8DeLl8PX bWt4g+xTsN8gX5o29fUj2/L37z4f+Hjouh+fcRlby7w7hhyq/wAK/wBfx9q57x54G2+Zq+kxfLy1 xAg6erKPT1H+RvLF0a9SVCe3R/1+BhHB1qFOOIh8XVeX9bnpsciTRLLE6vG4DKynIIPQg06vG/BH jZ9FkXTtQYtp7t8rdTCT3/3fUfj9fYkdZEV0YMjAFWU5BB7ivIxOGnh58r26M9nC4qGIhzR36odR RRXMdIUUUUAFFFFABRRRQAUUUUAFFFFABRRRQAUUUUAFFFFABRRRQAUUUUAFFFFAHmnxt/5FXSP+ wzb/APoL12Xjg/8AFC63/wBej/yrjPjd/wAippH/AGGbf/0F67Dxsf8Aihtb/wCvN/5UATQLuXFS tbhlKsAVIwQR1ptn1FaflVrJ2ZCRzK6Ve6Nl9CkQQdW06cnyT/1zPJiP0BX/AGcnNc3ogu28dAwQ i0kMs1xfGZlWaWNwdsZH/LQI5Xa6kqFXGQSVr0eVNqE1xvitF+z2M20ebFqll5b4+Zd1zErYPbKk g+oJFTa6uO9jsX1JLaPdOGK5Ayo5p15fiKxM8IySPlJ7Vkaof9E/4Gv86nu/+QKv41BRwvwJ/wCS eN/1/wA3/stemV5l8Cf+SeN/1/Tf+y16bQAUUUUAFFFFABRRRQAUUUUAFFFFABRRRQA+I4lX34q1 VWIZlX25q1QAVm6vMEWCIg5kYkH0wP8A69aVZOsxu0to4XKqzbj6ZHFZ1b8jsJ7FGiiiuUkKKKKA CiiigAooooAKKKKACiiigAooooAKKKKAEY4RiOwrc052k0y0dzlmhQknudorDIyCPWugtYhBaQwq SVjjVQT14GK1o35howZJjPcTsRjbK6fkSP6UlDQtDcXCtjLTO4x6FiR/OisteogooooAKKKKACii igAooooAKKKKACiiigAooooAKfaEjVrQAnB359/lNMqzp8aNfI7feRSU579P5U4q8kM26KKK7SiK 4/1Lfh/Oq9WpSBE2fSqtABRRRQB5r47+K8vgzxRbaHB4efU5riBJUKXJRmZmZQoUI2Tlf1rL/wCF w+KP+iX6x/33L/8AGa4343Mq/FrSGe+fT0FrblryNWZrcea/7wBeSV68c8cVz174guYPEdpZWvxT 1u60uVAZ9Rxcp5DZbI8ovubACnI/ve1AHqR+MXicDJ+GGrgD/bl/+M1veEPilD4m8K61r9zpUlnB pQZpI45xMzqE3HGQoz7frXh2ra/cWurWFrp/xT1rULGdwt1d4uYvsylgCdjPl8DJwPTFeo/C1/Cv hzwp4lbTtebX7e1jN5dqunvAVQI3yhZDhiQjd/rQBN/w0P4S/wCgdrf/AH4i/wDjlM1v43zaZ4ju dIsvCk9+YVR1dLohmVkVslRG2MbsdTXm9l498N2/xcvvE8umXDaPPFsjthbxl1OxV+7u29VPfvXZ aHKIP2hfE0sWI1j092XgYXEcRFAE8/x81K1haa48B3cMS9Xku2VR+Jhr0i08W/avh03i37Ftxp8l 79l83P3VLbd+O+OuPwrxyTxRrfiv4BeJb3XL37VNHfwwxt5SJhQ8RxhQB1au+0r/AJN1k/7AFx/6 KegDAsPjprGqwtNp3w9vryJW2M9vcvIobrglYTzyPzq3/wALh8Uf9Ev1j/vuX/4zXlvg+ymg8IS6 vN4+v/DVi1+1sIreOd1kkEatnEbDnBxyO3WtX7dZf9Fx1j/wEvf/AIqgDr9Q+POqaT5f9peAbyy8 3Pl/abpo9+MZxuhGcZH517ZXy5No2heKb6ysrv4s3WpXDyCK2S6066kwzkDALthcnHp0FfUdABRR RQAUUUUAFFFFABRRRQAUUUUAFFFFAHhDBPGvxB1xfF95dyaDpV+1tDbRPsgjIYgGUDnBA5bsepAr 1yfwvpsmnW9tZQpY/ZQTaSWqBfJz1wOhB4yDwfrgjyTQ7qSy8QePLiPZ8mtPv8xSU27nzuI5Uf7W DjqRgGu40HXJbCE/YInurBDiWwLAT2h9EycFe4XOMcqcYFAF9XDyNouuW8QmkGVU58q5A53xnqGH XGdyn2wxsLPqmjDB87VdPH8SjN1CPcD/AFqj1Hzezda2F/sfxVpRx5V3alsMrAho3HqOGRx+DD2r Ins9W0LlFn1XTx0KjNzCPcf8tR7j5unDcmmmBftNXtNTtfOtLhJoiSpKHoe4I7Eeh5rEnOPHWlH/ AKcbv/0OCoriTQtUhuNWS7NtPboTPe2r+VNGFGSJQRzgc7ZFOKo6Z9tvfEOn6h9rivrGK1uYvP8A s7W8qOWi+WWNujfKemPoOM1zK1ibaliwm26/4m99RT/0kt6vzpNPDZQwIXdzIQB/vVg28mPEPiP/ AK/4/wD0lgrvtBjP9lRM6bWJOCRyVzn8qgoj03SVsl3uQ85HLdl+n+NXngSSNo5FV0YEMrDIIPY1 Z2Vk6nrlvYQyGMea6KScfdGP50AcHrnwxGl3cmv+CtT/ALA1AcvDn/RZv9ll7fTBHt3rf+G/iu68 Y+EY9TvYIobpZXhkEWdrFccgHpnPSsGfXLrVtRxKx8sJuVfTIB6dqT4E/wDJPG/6/pv/AGWgD02i iigAooooAKKKKACiiigAooooAKKKKACiiigAooooAKKKKACiiigAooooAK85+LVwy2OmW4PyySO5 H+6AP/Zq9GrC8R3Phy3Nv/b4tyW3eT50Rf0zjAOO1dGEnyVoyte3RHNjIc9GUb2v1Z4FRXsH9p/D r+7Yf+Arf/E0f2n8Ov7th/4Ct/8AE17n16X/AD6l9x4X1CP/AD9j955t4VjMvizSlHa6jb8mB/pX Y/FuXN3pkOfuxu35kD+ldJpV/wCCZdUgTTBZfbCT5WyAqc47Ej0q54hu/C9vdQrrotjOUzH5sJc7 c+wPeuSeKcsTGfI9Ft1OunhFHDShzrVrXoeD0V7B/afw6/u2H/gK3/xNH9p/Dr+7Yf8AgK3/AMTX X9el/wA+pfccn1CP/P2P3nJfDD/kbf8Atg/9K9nrmdBvPCNxqJXRBaC72E/u4SrbeM8kD2q7qHiv Q9KvGtL2/SKdQCyFGOMjI6CvJxcp1611Fp22tqevg4ww9G0ppq+99DZprxpJjeittORuGcH1rnv+ E88M/wDQVT/v0/8A8TR/wnnhn/oKp/36f/4muf6vW/kf3M6PrNH+dfejo6KzdK1/S9bMo067WcxY 34VhjPTqB6VTufGfh6zupbafUkSaJijrsc4I6jgVKo1G+VRd/Qt1qajzOSt6nF+O/A3kmXV9Ji/d ctcW6j7nqyj09R2+nR/wu1u+luJtIl3S2qRmRGP/ACyORx9Dnp/9eus/4Tzwx/0FU/79P/8AE1Xt vF3g2y3/AGS7tYPMO5/KtmXcfU4XmvQ9rXlQdKpTb7OzPN9lQjXVanUS7q6OrorO0rXtM1sSnTrt Z/Jx5mFI25zjqB6GtGvMlFxdpKzPUjKMleLugooopFBRRRQAUUUUAFFFFABRRRQAUUUUAFFFFABR RRQAUUUUAFFFFABRRRQB5n8bv+RU0j/sM2//AKC9dZ40P/FD63/15vXJ/G//AJFPSf8AsM2//oL1 1HjJs+Cdb/683oA0bP7wrajGVFYtn94VtxfdrSe5MSC6+5XFeLP+PC2/7Cdh/wClcVdrd/dNcT4t /wCQfb/9hOw/9K4qI7MT3NnUjm2/4Gv86tXf/IFX8ao35zb/APA1/nV67/5Aq/jWZZwnwJ/5J43/ AF/Tf+y16bXmXwJ/5J43/X9N/wCy16bQAUUUUAFFFFABRRRQAUUUUAFFFFABRRRQA6MkSr7n+lW6 qxDMq+3NWqACszWJin2eHbkSMST6YH/1606y9YhZ2tpRjbGzA/iP/rVnVvyOwnsZ9FFFcpIUUUUA FFFFABRRRQAUUUUAFFFFABRRRQAUUUUAI/3G+lbemEnSrMkkkwIST/uisUjIwa37ZEitYY4/uKgV ec8AcVrRXvXGjAaVpp7hnxlZnQY9AxA/lRTpIfIuJ1LZ3Ss/T1Of602steogooooAKKKKACiiigA ooooAKKKKACiiigAooooAKda/wDIXs/+B/8AoJptWdPMf25A+3eVOzI5z3x+FOKvJDNuiiiu0ojn /wBS34fzqtVqU7YmNVaACiiigD54+KQvL/436bbaXp1pqd7FaRqlndKrRSEeY5DhiBjBzyRXKx2/ iHxJ4ynurDwboQutEQpd6bbW6JbnazAl0L/Ockj5Sc7RXsekeAdRh+Nmq+KtQMctmYt9pIOu5l2b cdiqqR75B7kDkNN8N/EvQ/HPiS70HTLVE1G6lzeXLLsCl2YMoJz3/umgDi3h1zxXHa+KbPwt4Ytd P0yQGVbfyLeByrBtsyNICQcYwcZB4616f8HNc1DxHcahI3hjw7p+jtCY5ZdNt1iZ5QV2o67ySNrO eVx71i+Nfgrqt3plvqultFLqzQo2p2iEKk04X5pI+AMkk8YA54x0rrPAF7qPibwbqmhXHhs+GzDC 1sJrdTAPNZeqoQGVhncTz1FAHD3Wq6B4Z/aD1m61hYYtNjhCBRBvXcYY8AKoPfNXvGum3HhTWvEX jWS+s1ttasGtLCGKVvtG+REUNjbgBQCchuwroNA+Auhaehn1i6l1S+PzZcbIlbOc7Qct75OD6VDo vwh1HUvErax451FNRS2k22tpGf3TIv3cr0Veh2D8c85AOF8AW+q+LfAPiLwNaxWNqYzHciWYOjF/ NUtvIz0VMDC9hXprT2el/s/XkCanY3awaVJatPazb4y7AoADxySwGCAc1g6n8NPHOl+L9b1Xwjq9 nBbas7vKJSNwDsWK4KEDBJwRzirMfwf1KD4ST+G4tSjXU5rr7bKFOYZGAAEeSAcYUHP972oA8/8A BsXjGHwM32Lwjour6G1zJeCbU1RgjhQjEAyLgAJ6evNT+H9V1/xTDPNovw08IXUVuQskn9nhFUnn GWkAJ+nTj1rv/GXw88TS+DNE8LeF7m3XTYItt6jv5Zlfg7iccgsWJHrjrWXo3gn4vaLpcOm6br+j 2VnDwkaonGepJ8kkn3JJoAwdBvfFeqyPd6H8OfBk0llcbDJBBGGikU/9dsjkZB79RXv+iTajcaJZ Tavbx2+ovCrXMMf3UfHIHJ4z7mvEdL+HfxK8HeIB4gsLnS724uJwtzbW8jKsqseSy7FUKOuRyOoF e9oXMamRQrkDcoOQD3570AOooooAKKKKACiiigAooooAKKKwPFXjLRfB2nfa9WuQrNnyrdOZZj6K v9eg9aAN+ivH/wCyfFXxNnW48QXs3hjQiN9pYxErNKezOxH44PpwB1p8XiHxn8OwE12N/Evh5OF1 G3H+kQr6uD1Huf8AvrtQBz9jiDxx4w0ecrb6lc6m13aRz5jMqZYgxv2bBBB5+hGRV23aW2uEaIvD NG/lLtCxsrHnyxn5QT/zyc7GyDGwrsdT03wn8XdBW4sL5GuoOYLyDie1fqAy8HGex69Qe9cIdRuN G1IaB46C2l/s8u11gIGhu4/7smRhh6hvX+E8kA9Klsj9pF9ZTvZX4AHnxgEOB0WRejr7HkZOCDzV 618XyWh8rXrQQqpwb20Bkg/4Gv3o/wAcqO7VWSRWRWRlKkZBHQiuV13wpcX+ojU9N1Wewvwoj3Rn CsNxbBxjI/3sjn7poA9D1Hw/oXii2W6dIpTLHtjvbZwHKHsHX7yn+6cqe4NYFp4P1jw5bNDpNzb6 lbli5S9Zo52PTJlG4McAAAqvQDIHTzpNR8S+F5zNe2c8YbDvfaS4j3Zz8zxMPKft8zqntXW6T8Vn azkuJJbHU4YIvOlVA1rdJGBkt5TZD/UFR6UAbfhbw5dSaprGpavYSWnn3qvDbyujbgsESbiVJGNy Nj6cjtXZyzRw8E8+grJudaMhKwjYvr3NUvtZJyTQBdvrqSVSudqegrmNV/487j/rm38q2HuA4wa4 LxH47sbC+/svS4ZdX1hztS0tBuwf9ojOPpyfpQAW8Ztna8uGWG3WIZeRgoHA556VofAjn4dsR0N9 Nj/x2s7TPhhrPiidL/x3elLcNvj0ezfCL/vsOv4En/aHSvVdP06z0qxisdPtora1iGEiiXaq0AWa KKKACiiigAooooAKKKKACiiigAooooAKKKKACiiigAooooAKKKKACiiigArzn4tW7NY6ZcgfLHI6 E/7wB/8AZa9GrmPH+nnUPCF3tXc9uROo/wB3r/46Wrpwc+SvF+f56HLjYc+HlFdvy1PDKKKK+rPk TX8KyGLxZpLDvdRr+bAf1rsPi1EBe6ZN3aN1/Ig/1rgtNuRZ6paXJ6QzI5/Ag16X8WbYvp2m3Y+7 HK8Z/wCBAH/2WvPr+7i6b73R6ND3sHVXZpnlVFFFegecdn8MP+Rt/wC2D/0qt8Rf+R2vP92P/wBA FWfhh/yNv/bB/wClVviL/wAjtef7sf8A6AK4F/vz/wAP6nov/cF/i/Q5Wiiiu8849Q+EcZEWrSY4 LRKPw3f4ivPtbk87XtRl/v3Mjfmxr074YRi18LXl5L8qtOzZ/wBlVHP8/wAq8klcySu56sxJrz8N 72Kqy9EejifdwtKPqxtFFFegecerfCa3K6ZqNz2kmVB/wEZ/9mr0Sua8BaedP8IWYdcPPmdv+BdP /HcV0tfKYyfPXlLzPrsFDkw8I+X5hRRRXMdQUUUUAFFFFABRRRQAUUUUAFFFFABRRRQAUUUUAFFF FABRRRQAUUUUAeZ/G/8A5FPSf+wzb/8AoL10fjBv+KK1zP8Az5v/AErm/jh/yKWk/wDYZt//AEF6 6+9v7Sxs5Jr6SJLYjZJ52NrA8bSD1z0xQBbs/vCtcOAMVxNjCbaBLzwxdQ3Ni3IsJJcxkd/Jk52H /ZOV4wNtbGn67bag8kI8yC7iH760nXZLH9R3H+0Mg9jVt8xOxs3DbozXF+Lv+Qbb/wDYSsP/AEri rqjNkYzXKeL/APkGQf8AYSsf/SuKqSsmLqad4cw/8CH860bv/kCr+NZV0cxD/eH861bv/kCr+NZF nCfAn/knjf8AX9N/7LXpteZfAn/knjf9f03/ALLXptABRRRQAUUUUAFFFFABRRRQAUUUUAFFFFAD oyfNT3P9Kt1ViGZR7c1aoAKytZlZWtYhja7MT+A/+vWrWZrEO/7PNux5bEYx1yP/AK1Z1b8jsJ7G dRRRXKSFFFFABRRRQAUUUUAFFFFABRRRQAUUUUAFFFFADX+430rb0v8A5BFl/wBcE/8AQRWMcY56 Vv2xjNrCYseWUGzHTGOK1or3rjRz/mPJPcF2yRPIo+gYgUtPmhEFzMqkndIz8+pOf60ystVuIKKK KACiiigAooooAKKKKACiiigAooooAKKKKACnWv8AyF7P/gf/AKCabVnT5US+RG+9IpC8enNOKu0M 26KKK7SiOcEwsBVarUx2xMaq0AFFFFABRRRQAUUUUAFFFFABRRRQAUUUUAFFFFABRRRQAUUUUAFF FFABRRRQB514q+JE6arL4a8H2J1TXVysz4/c2nqXPcj06Z754pnhv4fQabqS694luR4i164Tf5/m jbB/1zU4GB2bjHYCuHguo/CHxA8RRa097o1xqGpS3NjqCjEUkbOSAx5VhyOGBA56GvTrLxK1oitq ccEKOQy6lbJut5PeQdY/qSV/2h0oA6PypntxJM0s0KHmMMG2/jxuI96VTNMZI7Ut9nb/AJ6w/MPX bn/2YURpBcyrLM8AaYBkKA+W/pz0Y+mfwqSWOUNGZQlsU489JMbs+x4/PP8AWgDz7XvhtptzfLq/ hbUZNC18EktbKVRj3EidgfXofRqyLvxc8MI8NfFnQEEEp2x6nChaCQ9m45RvdeRnoor1d18jfbiO VpBgo8coJyectnkc565zj8KjvrGG8tWh1iIXlpMux1eEMmPdf6/yoA8hOheIfA8K6j4TuT4m8Kyf OLRXDywr6xkfeH0/Ed6mufENn498PXGn6BrTabqrYIilJilUg5KnHOPUrn+lac3w91vwvcSar8Ot QkhiZt8mkXpJgm/3c8r+OD/tCsma98GePL/+zfF2lSeGfFSYAlJ8pmbsVkxhvYMPpnrQBy3/AAkv xA8EHZrdgdTsEP8ArmG7gcA+YO/P8YJqV9c8L+K7W8vrGJ7DVrayuGe3ZQBMGiKscj7xBwc8Hg8Y 6dbPoXxF8IgratB4p0xOiu3l3Sr6c9f/AB4+1ctf+J/CiWerrPocuh67PZyRFLi0KFiQeAQO57kD NAHqf2g+tY2veMNK8N2/mahdBZGGUgT5pH+i/wBTgVzVrq3ibxzM1t4PsTbWOdsmr3i7UHrsHc/m fYda7zwn8LtF8NzjUbpn1bWWO5767+YhvVFOdv15PvQByNpo/jb4h4e5aTwz4ffnb/y9XC/ptB98 dejV6T4Y8G6F4Qs/s+j2SRMwxJO3zSyf7zdfw6e1b1FABRRRQAUUUUAFFFFABRRRQAUUUUAFFFFA BRRRQAUUUUAFFFFABRRRQAUUUUAFFFFABTJYknheKRQ0bqVZT3B4Ip9FAHzxrejz6RrN1YtG7CKQ hW2/eXqD+IxVDyZf+eT/APfJr6I1fURpOmTXzW8s6QjcyRAFsdzz2HWuP/4WtpP/AD5Xn5L/AI17 9HH1qkbxp3+Z89Xy+hTnaVS1/I8n8mX/AJ5P/wB8mvXvEcT6v8L4pyjNMkEM2Mc7hgN+haof+Fra T/z5Xn5L/jXReG/FFl4mgnktEkjaBgrpIBnnoePofyrHFVqz5akqduV33NsJQoLmpxqX5lbY8F8m X/nk/wD3yaPJl/55P/3ya9fvPiZptjez2k1heCWGRo2GF6g49ag/4WtpP/Plefkv+NdSxeIauqX4 nI8Jhk7Ot+BzPwyikXxZlo2AFu/JH0qt8RIpT40vGEbkFI8EKefkFeieH/HVh4h1L7Db21xHJsL7 pAMcfQ0zXPH+n6Fqsunz21zJJGFJZAuORn1965VXrfWnL2ettrnW6FH6qoe00vvb8DxXyZf+eT/9 8mjyZf8Ank//AHya9Y/4WtpP/Plefkv+NW9M+I+n6rqVvY29jeGWdwgOFwPc89B1rqeLxCV3S/E5 Fg8O3ZVfwI4o30b4SMpRjI9ocgDnMp/pu/SvIPJl/wCeT/8AfJr3fxJ4ssvDP2cXUcsrz7tqxY4A xycn3rA/4WtpP/Plefkv+NcuErV4xlONO/M77nXjKNCUowlUtyq2x5P5Mv8Azyf/AL5NaOhaLPrG t2tiI3CyON7Y+6o5Y/lmvR/+FraT/wA+V5+S/wCNdlpWoDVdMgvhbywLMu5UlA3Y7Hj1HNa1sfWp x96na/mY0MvoVJ2jUvbyLUcaRRrHGoVEAVVHYDpTqKK8E+hCiiigAooooAKKKKACiiigAooooAKK KKACiiigAooooAKKKKACiiigAooooA8y+OH/ACKOlf8AYYg/9Bet3WEn36ff28ZmksLnzzCvWRTG 8bAe4EhYepXHesT44o//AAg9pchSYrXU4JpiB91fmXP5sB+NdMkyyxrJGwZHAZWHQg9DQBz3hqe6 utd1i7WCeLT5vLK+dC0W+Ybg5CsAfu7ATjsO4NdBfWdrqSRrdxsXiOYZ42KSwn1RxyPp0PQ1VY3O o6r/AGVZXH2ZkhE9xcbA5jUkqoUHjcxDcngBTwar3qahoGZpL1tTsV/1nmRKs8Y7sNgCvjuoUH0z 0IBN9t1HR1zfBtQsF/5fYI/3sY/6axj/ANCTj/ZA5qp4muYbzQbW4t5kmhk1CwZJI2DKw+1Rcgjr WtDcq6RzwShldQyOhyCD0IPpXO6lpthq+ZdIuY47mO+t5buK2lXypdkyO29OQr4UnIwSQAeKtS0s yeXU35z8g/3h/Oti7/5Aq/jWJKflH+8P51t3f/IFX8ago4T4E/8AJPG/6/pv/Za9NrzL4E/8k8b/ AK/pv/Za9NoAKKKKACiiigAooooAKKKKACiiigAooooAdH/rk+v9Kt1Vix5oz+FWqACsnWZHWS0j BwrMxYeuBxWtWbq8KusEpJzGxAH1H/1qzq35HYT2M2iiiuUkKKKKACiiigAooooAKKKKACiiigAo oooAKKKKAGv9xvpW3pf/ACCLL/rgn/oIrGJwMntW/bSLNawyp9x0DL9CK1or3rjRzqktNc5JP+kS Dn/eNPqS4jSO6mEfQuWPOeScn9ajrK1tBBRRRQAUUUUAFFFFABRRRQAUUUUAFFFFABRRRQAU+0Vj q1qQpIXfkgdPlplWLCYR6hHGQSZQwB9MDP8ASnHdXGblFFFdpRHMCYWAqtVmYlYmIqtQAUUUUAFF FFABRRRQAUUUUAFFFFABRRRQAUUUUAFFFFABRRRQAUUUUAFFFFAFLVdI07XLB7HVLOG7tn6xyrkZ 9R6H3HNeX3vw+8R+C5XvPA96b3T87pNGvWzgd/LY/wD1j7tXrtFAHkHhjxbYXt29hYudC1cNifRN RT9xK3cKpxgn1XB7lWr0LT9fHnpYXkLWt1JwtpcvuWX/AK4y9H7/ACnDeoUVD4q8DaD4xtvL1WzB mUYjuovlmj+jenscj2rz3ULPxj4Ftnt9Rt/+Eu8L4+ZimbiBR/eBzkD156dVoA9eRoo2RLGJFbJ3 wOhXH1I+77HnPamiGGHeXeFZo/n8tnKoue4B6emQPX6VwPhrxkmoWXmaDqLarZKAXsZ5dt3b/wC6 7HJ+j5B/v44rtNL1rT9TUyLPLcTQkebDLEFltvQtH1Gf7wBB7HFAF4LLPMCDLahxgr5oJf6DnH1G D9KyPEPhnRPFdn/Z2saU1wVO1ZMfNF/tLIOR24zk9wRWs+ZIc3Uii23ZXzI9sh9Pp9cA/TrXH+Mv HujeFrHypbkRM4+S3h+aaX8O2fU/nQBzGkyav4A+IekeEo9cOr6HqIkEUdyMy2m1Sdu4fhx068Cv U7/TNP1WDyNRsba8hBz5dxCsi/kwNeTeE/D/AIl8T+NNL8V6rYLpOm6f5htreXPny7lIyR2HQ849 getex0AMhhit4UhgjSKJAFREUKqgdgB0FPoooAKKKKACiiigAooooAKKKKACiiigAooooAKKKKAC iiigAooooAKKKKACiiigAooooAKKKKACiiigBCAQQQCDwQa8Z8c+Dn0O6a+skZtOlbOAM+S3ofb0 P4fX2eo5oYrmB4Zo1kicbWRhkEV04XEyw8+ZbdTlxeFjiIcr36M+aa6z4eawNL8TxxSNiG8Hkt6B j90/nx+Jq74t+H9xpTSXulq9xY/eaMcvF/iPf8/WuHBKsCCQQePavo+aniqTUXoz5rlqYSsnJao7 34oaKbXVotViQ+TdDbIQOBIB/UY/I1wNe06Td23jzwZJaXTL9qVRHN6pIPuv+PX8xXkWqaZdaPqE tldptljOPZh2I9jWGBqvldGfxR/I3x9Fcyrw+GX5nT/DD/kbf+2D/wBKrfEX/kdrz/dj/wDQBVn4 Yf8AI2/9sH/pVb4i/wDI7Xn+7H/6AKF/vz/w/qN/7gv8X6HK16R8K9FL3NxrMyfLGPKgJHVj94j6 Dj8TXD6Jo11rupxWNouWblmPRF7sfavVfFOpW/g3wlFplgdtxJH5UPqB/E59+T+J9qWOqNpUIfFL 8gwFJJvET+GP5nn3jjWRrPie4kjbdBB+4iI7hep/E5Nc3R1Nd14R+H1xqjR3uqo8FlncsR4eX/Bf f8vWuiU6eGpLmeiOeMKuKqvlV2yHwL4OfW7pb+9Qrp8TZAI/1zDsPb1P4fT2YAAAAYA6AUyGGO3h SGGNY40AVUUYAHoKfXzmKxMsRPme3Q+lwuFjh4cq36sKKKK5jqCiiigAooooAKKKKACiiigAoooo AKKKKACiiigAooooAKKKKACiiigAooooAzfEGiweIvD99pFySsV3C0ZYDJUnow9wcH8K8v8AAOuT 2ol8H64RDrWlkwor8efEv3WX14/MYPrXsVcl438B2XjC3imWVrHWLX5rS/h4eM9QD6rnt27d8gFe 0n+weL2d+E1GzWFW9JIWdwv1KyuR/uGq3iDUGiVua4//AISS90iVfD3xAtWspyw+z6rF/qZSpyrh gPlYHBz27gVqX1trl/AogGn6hC4/d3a3Bj3D1ZQpH4qTn0FADvB873+ganYLIYxBcSQQuOqKyK4/ IuQPYCoX1DGo6BaWdkLfUrbZBdQpHtxEFw/OPmj43KfXHfIrb8P6NHoWmm2V/MlkkMs0mMBnOM4H YAAAewrUzQAOeB9R/Ot27/5Aq/jWA3QfUfzqr8QfF0XhvwvDbWxE2tXp8qxtF+Z2Y8Bseg/U8UAZ vwJ/5J43/X9N/wCy16bXLfDzws/g/wAHWumTyeZdEma4IPAkbkgew4HvjNdTQAUUUUAFFFFABRRR QAUUUUAFFFFABRRRQA6P/XJ9f6VbqrFjzRn8KtUAFZGtEiezAJwS+R68Vr1natGjRwu331f5efUc 1nVV4MT2MyiiiuUkKKKKACiiigAooooAKKKKACiiigAooooAKKKKAEblG+lbemqV0qzVgQwgQEEd PlFYhOAT6Vv2kons4JgCBJGrAHtkZrWjbmGjnk/1tz/18S/+hmn1JceX9qm8rbt3nO3+9nn9c1HW VraCCiiigAooooAKKKKACiiigAooooAKKKKACiiigAqWzjd9Ut3UZVNxY+mRioqnsZjHqMMYAIlD An0wM/0pxtdXGbtFFFdpQyYbomFVaszkiFiKrUAFFFFABRRRQAUUUUAFFFFABRRRQAUUUUAFFFFA BRRRQAUUUUAFFFFABRRRQAUUUUAFFFFAHB+KfhZpOt3R1TSpZNF1tTuW7s/lDH/bUYznuRg+ua4D Wtb8R+E42h8X6a32mJHFhr2n5A34+XJGMZOMjjPdSK97qOeCG6geC4ijmhcYeORQysPQg9aAPGI/ E3jL4izeV4Yt2tbL7kur3i7VHr5a+v0BPrt612nhP4YaL4an/tC4Mmq6yx3Pf3nzMG9UBzt+vJ96 7SKKOCJIoY1jjQBVRBgKB2A7U+gAooooAKKKKACiiigAooooAKKKKACiiigAooooAKKKKACiiigA ooooAKKKKACiiigAooooAKKKKACiiigAooooAKKKKACuU1/wBpOts88amzu25MkQ+Vj/ALS9D+GK 6osqkAsAW6AnrQXUMqlgGboCeTWlOrOnLmg7MzqUoVY8s1dHk1n4d8UeCtVF7Z2wvrf7si25LeYv oV6g++Diux1HSNJ8d6Stxh4bhAUWQpiSFu6sO/0/I811NQw3dtcyTRwXEUrwP5cqo4YxtgHa2Ohw QcH1Fb1MZObU7WkuqOengoQi4XvF9H+h574O8H6t4f8AFZluoke28llE8bgqTx26/pUfifwTq2v+ Mri4hRIrNxH+/dxjhQDgDnPBr0vcu/ZuG4DOM81S0/WNN1WOZ7C+t7lYHMc3lyA+Ww6hvQ/Wq+vV fae10vawvqFL2fstbXuYlvaaR4C0fEUck1xKcfKu6W4f0A7D9B9evETeF/FHjHVX1C+g+yI/C/aC V2KOihev6V6ho+u6X4gsjeaRfQXluHKF4mztYdj6Hp17EGtClTxkqbckryfVjq4KFRKDdorojlPD /gHSdEZJ5FN5dryJJR8qn/ZXoPxya6uiiuepVnUlzTd2dFOlClHlgrIKKKKzNAooooAKKKKACiii gAooooAKKKKACiiigAooooAKKKKACiiigAooooAKKKKACiiigAooooAqalpdhrFi9lqVnDd2z/ei mQMPrz0PvXm158JLzR5XufBHiCfTMnd9huiZbcn9SPqQx969UqB721jvI7N7mFbqRS6QtIA7KOpC 9SBkc0AeQSap8RdDJTVvB6ajGP8Alvps3X32/Mf0FQ/8LPhh+W88MeIYJOm37IDz36kV7ZSYGc4G fWgDxgeIvGPiE+R4c8IXduGPF5qg8pFHrtPX8Cfoa67wd8OxouoSa9r17/a/iKYc3Lr8kAx92Mdv TOBxwAOc91RQAUUyWWOBN8siRoDjc7ACn0AFFFFABRRRQAUUUUAFFFFABRRRQAUUUUAOj/1yfX+l W6qxHEo9+KtUAFY+t/8AHxZfV/5VsVnat5flw7tvmb/kz16c4rOqrwYnsZlFFFcpIUUUUAFFFFAB RRRQAUUUUAFFFFABRRRQAUUUUAIwypA7itzT42i021jcYdIUVh6EAVhscKT6Ct6ylM9hbzMADJEr EDtkA1rRtzDRz6f625/6+Jf/AEM0+pJ5UlupmToJCp47g4P61HWVrCCiiigAooooAKKKKACiiigA ooooAKKKKACiiigAqaxhaTUoJARiMMTn3GP61DUtlKyanbouNsm4N+AzTjbmVxm/RRRXaUMlG6Jh VWrM/ELfh/Oq1ABRRRQAUUUUAFFFFABRRRQAUUUUAFFFFABRRRQAUUUUAFFFFABRRRQAUUUUAFFF FABRRRQAUUUUAcBb+PtavPH2peEbbw9Ym8sYfPeaTVHWNkOwjGICc4kXjHrzWrofjJ77xHceHNX0 xtL1iKPz44hMJo54txG9HAHp0IB/I44Ow1KDS/2kfFE9xHdOjabGgFtaS3DZ2Wx5WNWIHHXGOnqK tXsV9qfjm++IMml3lhpug6PPHa/bIzFLcSKspLCM8hcO33sduOuADsv+EvudT1y80vw3pceo/YDs vLue6MFvHJ/zzVgjl3HcAYHc0eGPFt5rOtato2q6I+lahp+xtnn+ck0bZw6ttXI49P1yBkfBWFU+ GGn3PWa7mnnnc/ed/NZdxPc4Uc+1d0LK1F+1+LeIXbRCEz7RvKA5C59MknHvQBPRRRQAUUUUAFFF FABRRRQAUUUUAFFFFABRRRQAUUUUAFFFFABRRRQAUUUUAFFFFABRRRQAUUUUAFFFFABRRRQBzHiv S9M8X6beeHjdwpqkKi4gO797bSD7koAIYDPce4rltd0/VNZ8H6fpUFrrVzqOmGGWDXYTBhpUGGcb 51Y5G4Hd35561q/ETStOtFt/GkkkkGoaNG4haEDdPvBVYz3PzNwP9o+tZvjO91D4f+F49UsYllt5 LU2t5D0Czsp8uYc/3+GHcMD2oAhT4u3U1tpl/beGLg6RqF/FY217cXUaGQnIcmNdxUhlOOoIzyOA bHw/Uf8AC0PiK2BuFxagHHPST/Cud17RjoHw4+HOntH5cqaxaPKuc4kcO7c/7zGuj+H/APyU74jf 9fNr/wCgyUAPkSNv2h4y6gsvh7KEjofOIz+RNc34bvb6Pwd4s03SEMmrap4kvLS1AOAm5U3SE4OF VcnP0HcV3HxKvr/StAtbvS72SyuW1C3ieWJEZmRm2lTuBGOc9OoFZ1+lr4U1nR9HXxBrsU+ryyLC LOwscAghmZttvnBLZJAPcnjJoAzYbWHwOdO8KXWv+IdNsrkCG0u7eG1MEkjHldwhLo5Ziee3O7iv SdJ09tL0yCye/u74wrtFxeOrSsO25gBk++Mnvk1wGspqNr8TfCOi3WtXepWF4Z55Yb2C3I3RIXQj ZEuCCAc9R2xXo11FJPayxRXEltI6kLNGFLIfUBgRn6g0AeQ2t7bP488dwX934geG3lha1TT5L0pE xRt+Rb8DJA+96HHeuXh182vwd8KXB1m6jZdd26hJDdyCVIyZCVJU7lBUA4H1HJr0DW3n0S9fStE8 QatqHiO+JkNpbW9ioBwB51wwt/lQfKMnk8AezdK+H2oeH9FuLvRvEc02t3jG4uiqWwS6kySyq7ws yjrjkgHJwMmgDO0GbTtQ+M+m3GkXOrzab/YbzQveTXZDsZMEr55yyFdnTK5APUV6/Xi2gWvhC0iu tMXxnrvhm5hvftdzp93PbWbJMeO0QVkIAIVSVxt4HFey28kctvHJFMJkZQVlUgh/fI4/KgCSiiig AooooAKKKKACiiigAooooAKKKKACiiigAooooAKKKKACiiigAooooAKzdTg1uZ1/svUbC0TbhhcW LzsT6giVAPyNaVcnrGpfD3UrpU1u/wDDNzcWpaMLeTwO0Rzhlwx45HI9qAOa8b3Xi7w5Foso8WOz 6hqkVlKkFhDGio+clQ4dg3HdiParGv8Aw60byxqHiLxt4jFrFMsubvU40hV88YGwBTnpjHtXLfEf /hAPI8Pf2J/wjO7+2YPtX2LyM+Tht2/b/B0zniu2/wCLS/8AUk/+StAHbGSO2s/MLSPHHHncAZGY AdcDJY/TrXlHiTxHp8/xc8GXaW+pMlvDdl0bS7hZGzEdu1GjDNz3UHHU4rvvC3iXw3r9nLD4cure S3sWELRQx+WIhj5cKQPl44IGDg46V49rWqanrn7Q9u2hSW8dxZJLZWk9wheF5I4Xd0bGO7lTg5GQ fagDsdS8Uarq3j7wnp2n3eq6LZ6pbXDXEM1okc6siswysqMAcrjIBBHQ1c0y71i3+MkuhT69e3th Ho32vZcJCMuZAv8AyzjUd/TPviuettQ1jW/in4EvNY0iTTtQjtr1bmDadqlUdd4z0UnGOT1HJ4J6 C3/5OFu/+xcH/o9aAO41PUrbS7Xz7tbhoywTEFtJO2T/ALMasf0rifCepnQJbrT5/wC3b20ur+SS zJ0a7VbKFuVR2dBwDxxkD2FdR4uuZ7LwdrN7bPsntbKWeNv9pFLD8OK8/wBMuLnxp45stc+1S2Md l4bimLQEFop5yxOAQQw2qeGBHAOM0Ac0dT1XxF8BJdPmg13U9aupRIrGwuJg6icNxJsKkbR/e9va u2m8S3Fx8S/COmaY+pW1g9vci7gmsZbdGCx5XiRBkAgDI6Zx3rE1Dxo81xoEeheNdeni1G4bzZpN FRwYUUlzEBaguwIx8u7HcVpL4m0XVJdLhh8e+KpPt9xts2j09IlmdTg4b7KAygnDDJA70AepUUUU AFFFFABRRRQAUUUUAFFFFABRRRQA6MEyp7H+lW6qxHEqj14q1QAVj63/AMfFl9X/AJVsVnatKixw xn7zuSvHoOazqq8GJ7GZRRRXKSFFFFABRRRQAUUUUAFFFFABRRRQAUUUUAFFFFACMMqR6it6xiaD T7aFiC0cSqcdMgAVgscKT6Ct2wkabTrWV/vPEjHHqQK1o25howQrLNchlIzcSEZHYsadT5phPczM ARtkZOfY4/pTKy06CCiiigAooooAKKKKACiiigAooooAKKKKACiiigAqewh8zUYpN2PKDHGOuRj+ tQVJZuy6rbKrEK+4MPX5acbcyuM6Ciiiu0oZKAYmB9Kq1YuP9S34fzqvQAUUUUAFFFFABRRRQAUU UUAFFFFABRRRQAUUUUAFFFFABRRRQAUUUUAFFFFABRRRQAUUUUAFFFFAHknh8j/hpnxVyP8AkFoP /HbavU7+0j1DTrqymUNFcRNE4YZBDAg5H41mweDvC9rcR3Fv4b0eKaJw8ckdjErIwOQQQuQQe9bV AHm3wgvk0/w/N4Qv3SDWNGuJklt3bDOhcuJFB5KHf1x6HuK7PTdaXV9RuRZGObToAE+0ocrJLn5l Ug4IXoffj1qbUtB0fWWjbVNJsb5owQhurZJSoPXG4HFXLe3gtLaO3toY4YIlCRxRqFVFHQADgCgC SiiigAooooAKKKKACiiigAooooAKKKKACiiigAooooAKKKKACiiigAooooAKKKKACiiigAooooAK KKKACiiigDyX4rQ28fizwbH9vvle/wBWhWW0Ny5t3RXTLFCdoILDpjqa3tU8Oy/EHVgdYgkh8NWe 4W9rIpSS7mKlTK3dUUE7RwScnpjPY3mmWGoS20t7ZW9xJayCWBpYwxicdGUnoeByPSrdAHlGm+Gn XwPpNh431OPTE0HVg9rcSTRoJ44+I8luADkgDrgCrHw1uIL74gfEC9tJo7i0mubby54mDI+Fkzhh weo6V6cyq6lWUMrDBBGQRWbonh7SfDlk9no9jFZwPI0jLHnlj1JJ59h6AADgUAZ/jPQLPX9Jtlv9 RawtbG7jvpZQwVSI8nDE8Bec5PTANeQfE2ebxdbah4usHmj0fQ0jg066XKfaLhp1DyRnrtXpn1HH Q17NL4P0G5meS+sTqBZtwTUJpLpEPP3ElZlTr/CBWtcWlteWj2lzbxT20i7XhlQMjD0KngigDnH0 zQNU1XQ/Eb6kskumwN9mZbpWjYSKAWY8luO+e/ep/D+s6f438NG4huS8bO8Mv2ado2RlJGNyEMvG D15BB71J/wAIP4S/6FbRP/BfF/8AE1q2On2WmWq2un2dvaW6klYreJY0BPJwAMUAeO6Zp3hiy+Jf je11DQVu4Ixa/Z0XSpLzyyYiWPyo+0knJJxk+uK57QItLPgr4dtf2MdxEdVuhLH9lM7SLls/Iqkt 0TgA/dHpX0SsMSO7rGitJ99goBb6+tRSWNnNNbzS2sEktsS0DtGC0RIwSp/hJHHFAHjiaP4W1X43 WVnB4ehj046MXNtNpjWqmUSN8/lui54wM4x27V7UAFUKoAAGAB2o2ru3bRuxjOOcUtABRRRQAUUU UAFFFFABRRRQAUUUUAFFFFABRRRQAUUUUAFFFFABRRRQAUUUUAFIFC5wAMnJwOppaKAPN/i+f9G8 J/8AYwW38mr0iuOvPhf4UvPE1prx05Ybq2YSCO3xHFI4bcHdVHLA/n3zXY0AQ3SztaSrbMqzspCM /RT6/hXldxodr4Z+Jvw70y2eSRI4r4vLK255ZGjJZ2PqWJNetVz+s+DtM13XLPVrx7sXFnDJDD5M 5jAEgwxyuGDYyAQR19cEAHPeH4j4i+KmseJ1jYWGnWw0m0mP3Z3DFpWHsrZXPQ54J7Z17q+n6L8e Ly61G+trOI+HdqyXEqxqzecpCgkjJ4PHtXpdlZW2nWUNnZQRwW0KhI4o1wqj0AqnqPhzQtXuFuNT 0XTr2dV2CS5tUkYLknGWBOMk8e9AHPL4q1DV/A1lqug6NF4he8YxS2/2hYFVfmBLbwRgEAFT61W0 jwprllbX15qWqWtl50WDp+j26pCqopVFLuCxAXGAoTHPWu3tbW3sraO2tIIre3jG2OKJAiqPQAcA VJLGssTxtna6lTj0NAHz74O+58KP93Vv5vUnhK3mtT8JYriGSKQT6mSkilTgkEcGvbNE8PaZ4e0u 107TrYR29oGEO4l2XcxZvmPPJJqhN4I0Wfxda+JWjmF9bBtiLKRFuYYLlf72OOOvfOBgA6OiiigA ooooAKKKKACiiigAooooAKKKKAHRgmVfY1bqrEcSr78VaoAKyNaVjNZsFJUM+TjpxWvWbq8wRYIs HMjEg+mB/wDXrOrbkdxPYzaKKK5SQooooAKKKKACiiigAooooAKKKKACiiigAooooAQjKkeores4 vIsbeHO7y41TOOuBisFjhGI9K3NOdpNMtHcks0KEk9ztFa0bcw0YflvFPcBxgmeRh9CxIpaWSYz3 E7EY2yun5Ej+lJWWnQQUUUUAFFFFABRRRQAUUUUAFFFFABRRRQAUUUUAFWdPhWS/jkJOYwSMe/H9 arU+0J/ta0Geu/P/AHyacd0M6Giiiu0oR13IV9armGTPAX86s0UAVxA2OSBTfJk9F/OrVFAFfyGx 1GfSm+TL6L+dWqKAK5gbHBBNN8mT0X86tUUAVzA+OCDSCGTPIUfjVmigCsYHHTB/GgQPnnaPxqzR QBWMD542n8aBA564H41ZooArGGTPAUj60ogfuQKsUUAVfJk9F/OnCBsckA1YooAq+TL6L+dO8hsd Rn0qxRQBV8mX0X86cYGxwQTViigCr5Mnov504wP2INWKKAKwhkzztA+tBgcdMH8as0UAVhA+edo/ GgwPnjafxqzRQBWEDnrgfjQYZM8BT+NWaKAK4gfHJApvkyei/nVqigCuIGxyQDTfJl9F/OrVFAFf yGx1GfSm+TJ6L+dWqKAK5gbHBBNN8mTPRfzq1RQBWMD9sGgQyZ52gfWrNFAFYwP2wfxoED55wPxq zRQBWMEmeNp/GgQOeuB+NWaKAKxhkzwFP40ogfHJAqxRQBV8mT0X86cIGxyRn0qxRQBV8mX0X86d 5DY6jPpViigCr5Mnov504wNjgg1YooArCGTPIX86DA/bB/GrNFAFYQyZ52gfWgwP2wfxqzRQBWED 55wPxoMMmeNpH1qzRQBWEDnrgfjQYZM8BfzqzRQBXEDY5IFN8mT0X86tUUAV/IbHUZ9Kb5Mvov51 aooAr+Q2Ooz6U3yZPRfzq1RQBXMD44INIIZM8hfzqzRQBWMDjpg/jQIZM87QPrVmigCsYHzxg/jQ IH74H41ZooArGGTPG0j60CB++B+NWaKAKxhkzwF/OlEDY5IFWKKAKvkyei/nTvIbHUZ9KsUUAVfJ l9F/OnGBscEZ9KsUUAVfJk9F/OnGB8cEGrFFAFYQyZ5Cj8aDA46YP41ZooArCCTPO0fjQYHzxg/j VmigCsIH74H40GGTPG0j61ZooAriB++BTfJkz0X86tUUAVxA2OSAab5Mvov51aooAr+Q2Ooz6U3y ZfRfzq1RQBXMDY4IJpvkyei/nVqigCuYHxwQaQQyZ5CgfWrNFAFYwOOmD+NAgfPO0fjVmigCsYHz xtP40CBz1wPxqzRQBWMMmeApH1pRA/cgVYooAq+TJ6L+dOEDY5IBqxRQBV8mX0X86d5DY6jPpVii gCr5Mvov504wNjggmrFFAFXyZM9F/OnGB+2DViigCsIZM8hQPrQYHHTB/GrNFAFYQPnnaPxoMD54 2n8as0UAVhA564H40GGTPAU/jVmigCuIHxyQKb5Mnov51aooAriBsckZ9Kb5Mvov51aooAr+Q2Oo z6U3yZPRfzq1RQBAsJV1bI4NT0UUAFZOsxu0lrIBlUZgx9MjitaszWJin2eHHEjEk+mB/wDXrOrb kdxPYzqKKK5SQooooAKKKKACiiigAooooAKKKKACiiigAooooAQjII9a6C2iWC0hhUkrGiqM9cAY rn3+430ra0wk6TZk/wDPBP8A0EVrR+IaMdoWguLhWIJaZ3GPQsSP50lBleae4ZzyJnUfQMQP5UVl p0EFFFFABRRRQAUUUUAFFFFABRRRQAUUUUAFFFFABVnT0ja+RnxvVSU579/0qtTrX/kL2f8AwP8A 9BNOLs0M6Kiiiu0oKKbI+xC2OlRG4OPlX8zQBPRVcXDZ5UYpTcH+FR+NAE9FVxcNnlRj2pTcNn5V H40AT0VALg/xKPwNIbhs8KMe9AFiioBcH+JR+BpPtD54VaALFFQC4OOV59jTftD/AN1aALNFQfaO Pu8/Wm/aH/urQBZoqA3HHC8+5pPtD/3VoAsUVAbg4+VfzNILhs8qMe1AFiioDcH+FR+JpBcNnlRj 2oAsUVXNw2flUfjSi4P8Sj8DQBPRVc3DZ4UY96UXB/iX8jQBPRVf7Q+eFWlFxxyvPsaAJ6KrfaH/ ALq077Rx93n60AT0VW+0P/dWnG444Xn3NAE9FV/tD/3VpTcH+FfzNAE9FVxcNnlRilNwf4VH4mgC eiq4uGz8yj8KDcNnhRj3oAsUVALg/wASj8DSG4bPCjHvQBYoqAXBx8y/kaT7Q/8AdWgCxRUAuOOV 59jTftD/AN1aALNFQfaOPu8/Wm/aH/urQBZoqA3HHC8+5pPtD55UUAWKKgNwf4VH4mkFw2eVGPag CxRUBuD/AAqPxNAuGz8yj8KAJ6Krm4bPCjHvSi4P8Sj8DQBPRVc3DZ4UYpRcHHzL+RoAnoqv9of+ 6tKLjjlefrQBPRVb7Q/91ad9o4+7z9aAJ6KrfaH/ALq043HHC8+5oAnoquLhs8qKU3B/hUfiaAJ6 Kri4bPKjHtSm4P8ACo/E0AT0VALg/wASj8DSG4bPCjHvQBYoqAXB/iUfgaQ3DZ4UYoAsUVALg4+Z fyNJ9of+6tAFiioPtHH3efrTftD/AN1aALNFQfaOOF5+tN+0P/dWgCzRUBuDjhefc0guGzyoxQBY oqA3B/hUfiaQXDZ5UY9qALFFQG4bPyqPxoFwf4lH4UAT0VXNw2eFGPelFwf4lH4GgCeiq5uGzwop RcHHK8+xoAnoqt9of+6tO+0cfd5+tAE9FVvtD/3VpxuOOF5+tAE9FV/tD/3VpTcHHyr+ZoAnoquL hs8qMUpuD/Co/E0AT0VXFw2eVGPalNw2flUfjQBPRUAuD/Eo/A0huGzwox70AWKKgFwf4l/I0n2h 88KtAFiioBcccrz7Gm/aH/urQBZoqD7Rx93n6037Q/8AdWgCzRUBuOOF59zSfaH/ALq0AWKKgNwc fKv5mkFw2eVGKALFFQG4P8Kj8TSC4bPKjHsaALFFVzcNnhR+NKLg/wASj8DQBPRVc3DZ4UY96UXB /iX8jQBPRVf7Q/8AdWlFxxyvPsaAJ6KrfaH/ALq077Rx93n60AT0VW+0P/dWnG444Xn3NAE9FV/t D55VaU3B/hX8zQBPRVcXDZ5UY9qU3B/hUfiaAJ6Kri4bPzKPwoNw2eFGPegCxRUUcpdsED8KloAK y9YhZ2tpQRtjZgfxH/1q1KytZldXtYgfldmLfgOKzq25HcT2KFFFFcpIUUUUAFFFFABRRRQAUUUU AFFFFABRRRQAUUUUAB5GDW/bIkdrCkWPLVAFwc8Y4rnn+430rb0v/kEWX/XBP/QRWtF+9YaMiSHy Lidd27dKz9P7xz/Wm0m9pJrguxJE8ijPoGIFLWWnQQUUUUAFFFFABRRRQAUUUUAFFFFABRRRQAUU UUAFWdPMQvkD43lTsyOc98fhVanWv/IXs/q//oJpxdpIZ0VFFFdpRHOCYWxVarUx2xMaq0AFFFFA BRRRQAUUUUAFFFFABRRRQAUUUUAFFFFABRRRQAUUUUAFFFFABRRRQAUUVw+v+M5I55LTTcALlHmZ eQwP8NTKSirs5cXjKWEhz1X/AME7iivIpdf1aZ2Z9QnyxBOGwOPQDpTP7b1TOft9x9/f989f89qz 9uux4r4ko30g/wAD2CivHxreqAgi/uOGLD5z1NC65qi7cX9x8ucfOe/Wj267B/rJR/kf4HsFFePj W9UUKBf3HyqVHznoaP7b1TGPt9x9zZ/rD0/z3o9uuwf6yUf5H+B7BRXj51vVGDA39x8wAPznoKG1 vVG3Zv7j5iCfnPaj267B/rJR/kf4HsFFePnXNUJJN/ccsG++etL/AG5qmc/b7j7+/wC+ev8AntR7 ddg/1ko/yP8AA9forx8a5qi7cX9x8pJHznvQNa1QBQL+4+UFR+8PQ0e3XYP9ZKP8j/A9gorx/wDt rVMY+33H3Nn3z0/z3oOt6oQQb+45UKfnPSj267B/rJR/kf4HsFFePnW9Ubdm/uPmxn5z26Up1zVC STfz8sGPznqKPbrsH+slH+R/gev0V5B/bmqZz9vuPv7/AL56/wCe1INc1RSpF/cfKSR856mj267B /rJR/kf4HsFFePjW9UXbi/uPlBA+c96BreqAAC/uOFKj5z0o9uuwf6yUf5H+B7BRXj/9t6pjH2+4 +5s++en+e9B1rVCGBv7j5gAf3h7dKPbrsH+slH+R/gewUV4+db1Qlib+4+Yhj856ir1l4t1a0lUv ctPHu3MkmDn2z1H4UKsi4cR4dytKLSPUqKztG1iDWbFZ4iBIBiSPOSh9K0a1Turo96nUhVgpwd0w oooplhRRRQAUUUUAFFMllSGF5ZDhEUsx9AK8+1bxteTzsmnsIYFbKvt+dhjvnIxn+lTKajucWNzC jg4p1N30W56JRXkP9u6ruVv7QuMqSR85700a3qgCgX9x8qlR856Gs/brseR/rJR/kf4HsFFeP/23 qmMfb7j7mz756f570HW9UIIN/ccqFPznoKXt12D/AFko/wAj/A9gorx9tb1Rt2b+4+bGfnPbpQdc 1Qkk39xywb756/57U/brsH+slH+R/gewUV4//beqZz9vuOG3/fPX/Paga3qilSL+4+Ukj5z3o9uu wf6yUf5H+B7BRXj41vVF24v7j5QQPnPega3qgAH2+44XZ989KPbrsH+slH+R/gewUV4+db1Qgg39 xyu3756UNreqNuzf3HzYz857dKPbrsH+slH+R/gewUV4+dc1RixN/cfMwY/Oeopf7c1TOft9x9/f 989f89qPbrsH+slH+R/gev0V4+Nc1QEEX9xwxYfOepoGt6ooXF/cfLnHznv1o9uuwf6yUf5H+B7B RXj41rVAABf3HC7f9Yen+e9H9taoQR9vuOV2ffPT/Pel7ddg/wBZKX8j/A9gorx863qjBs39x8wA PzntQdc1Rt2b+4+Ygn5z2p+3XYP9ZKP8j/A9goryA65qhJP2+flt/wB89f8APakGuaoCCL+44Yt9 89aPbrsH+slH+R/gewUV5AuuaohQi/uPkJIy5PX+daem+M9Ss3UXLG7hC7drkBvruxk/jQq0TSlx Fh5StOLXnuemUVBZ3kF/apc20geJ+hFT1se/GSklKLumFFFFAwooooAKKKKACiobq5is7WW4mbEc almOOwrz7VPGt/cTstkwt4VY7SF+Zh2znI/KolNR3OHG5jRwaXtN30W56PRXkH9uarx/xMLg4BHM h70n9t6pjH2+4+5s++en+e9R7ddjyf8AWSj/ACP8D2CivHzreqMCDf3HKhT856Cg63qjbs39x8xB Pznt0o9uuwf6yUf5H+B7BRXj51zVCSft9xy2/wC+ev8AntR/bmqA5+33H39/3z1/z2o9uuwf6yUf 5H+B7BRXj41zVFKkX9x8pJHznvQNb1QBQL+4+UED5z360e3XYP8AWSj/ACP8D2CivH/7a1TGPt9x 9zZ989P896DrWqEEG/uOVCn94egpe3XYP9ZKX8j/AAPYKK8fOt6o27N/cfPjPznt/KlOuaoSxN/c csGPznqKft12D/WSj/I/wPX6K8g/tzVM5+3z/f3/AHz1/wA9qBrmqAqRf3HyksPnPU0e3XYP9ZKP 8j/A9forx8a3qi7cX9x8oIHznvQNb1QAAX9xwuz756f570e3XYP9ZKP8j/A9gorx/wDtvVMY+33H 3Nn3z0/z3oOt6owYG/uPmAB+c9qPbrsH+slH+R/gewUV4+dc1RixN/cckE/Oeoo/tvVM5+33H39/ 3z1/z2o9uuwf6yUf5H+B7BRXj41vVAQRf3HDFh856mhdb1RduL+4+TOMuT1o9uuwf6yUf5H+B7BR Xj665qibdt/cDaCB856GtjS/Gt/ayKl6ftMOAuTgMo9c45OPWhVo9TWlxFh5ytNOPmekUVFb3MN3 bpPbyCSJxlWHepa2PeTTV0FFFFAwooooAdH/AK5Pr/SrdVYgPNGe3SrVABWZq8O8W827HlsRjHXI /wDrVp1k607CW0QMQrM2R64FZ1bcjuJ7FGiiiuUkKKKKACiiigAooooAKKKKACiiigAooooAKKKK AA4xz0rftjG1rCYseWUUpgYGMcVz7/cb6VtaX/yCbL/rgn/oIrWi/esNGTNCsFzMqkndIznPqTn+ tMpikma5ySf9IkHP++afWXoIKKKKACiiigAoorK17xHpPhixS91i7+zW7yiJX8t3y5BIGFBPRT+V AGrRTUdZI1dDlWAIPqKdQAUUUUAFFFFABRRRQAVZ0+ZUvkjOd0ikL+HNVqfaKzarasFJC78kDp8t OLakhnQ0UUV2lEcwJhYCq1WZjtiYiq1ABRRRQAUUUUAFFFFABRRRQAUUUUAFFFFABRRRQAUUUUAF FFFABRRRQAUUUUAZfiO5a18P3kiD5jHtHzbcZ4zn2zXklepeMMf8IzdZ2dV+9/vDp715bXNW+I+M 4jk3iYx8v1YUUUVifPBRRRQAUUUUAFFFFABRRRQAUUUUAFFFFABRRRQAUUUUAFFFFABRRRQAUUUU AdP4GupItcNuC5jmjOVXpkcgn9R+NekV5f4NGfEtv8pOFY8HGOD19a9Qrqo/Cfb8PSbwjT6N/oFF FFanuhRRRQAUUUUAcv46uWh0RIlxiaUKTuweOenevOK774gY+w2f3M+Y3X73Tt7ev4VwNclX4j4X PpN41p9EgooorM8UKKKKACiiigAooooAKKKKACiiigAooooAKKKKACiiigAooooAKKKKACiiigDu vh/dSNHeWzFyibXX+6uc5/P+ldrXB/D4H7VfHa2Aijdngcnt/np713lddL4Uff5JJvAwv5/mwooo rQ9UKKKKACiiigDj/H9yyWFrbLwskhZiGx0HTHcc/pXAV23xCxvsPuZw/wDvdv0ria5KvxHwWeSb x00+lvyCiiiszyAooooAKKKKACiiigAooooAKKKKACiiigAooooAKKKKACiiigAooooAKKKKAPQv AV08umXFu5kIhkGwn7oBHQfjk/jXW1xXw+H7m+O0/eQZzx37V2tdlP4UfoWTycsFTb/rVhRRRVnp BRRRQA6P/XJ9f6VbqrFjzRn8KtUAFZurwq6QykndGxAH1H/1q0qx9aJ8+zGTgl8j8Kzq/AxPYp0U UVykhRRRQAUUUUAFFFFABRWU3ibRF1pNHOp2x1J2Ki2D5cEDdggdOB3rVoAKKKKACiiigAooooAQ nAye1dBbSrNawypna6Bhn0Irn25Rh7Vt6arJpdorKVZYEBBHIO0VrRb5rDRkzpGl1MI8YMhJwc8k 5P61HTE/1tz/ANfEv/oZp9ZXuIKKKKACiiigArwX406t4jmZ9NvdNhi0OO8V7W6CkPKwjPBO7BHz N2HQV71Xz18btal1XX1sIFf7HpO2OVug86UFgMf7qcH2NaUviGjp7mBvGXhG1tPH19Z+HJ4bnfar 5ixGaMRgBsO5zyx6e1Yf/Cs/AH/Q/wBp/wCBcH+Nat1aW994RtNS+KVtJbPZyi1tXt5MNKrAHcVQ kHp2/uniuY1bwb4fi+J+gaPZRXA0rULaOdlkZg53b/UZXgDg81a9Rnd+AfCvhHw34k+06T4ttdRu 54GgW3FzEzMCQxICnJI2/wA69RrzDwH4b8AXGtSal4aa7e70yTa3mu64LKRnawBx94cjqK9PrKe4 mFFFFSIKKKKACrFhMI9Qij2580MAfTAz/Sq9S2UTvqlu6jKpuLHPTIxTjfmVhm/RRRXaUMmG6JhV WrM5IhYiq1ABRRRQAUUUUAFFFFABRRRQAUUUUAFFFFABRRRQAUUUUAFFFFABRRRQAUUUUAYXjAge GbrJUZK/eGc/MOnvXltep+LzjwzdfMVztHC5z8w49q8srmrfEfF8Rf71H/CvzYUUUVifPhUiwTNC 0yxSGJDhnCnap9zUdeh+Dnh1nwtd6NcY/dkgYHIVuQfqGz+lVCPM7HZgcKsVV9lezs7eb7Ff/hHd K/4QX+0vsv8Apf2bf5nmN971xnH6VDdaDpkfgBdTS2xeGONvM8xupcA8Zx0PpW/cQPa/DuW3lGJI rcow9wcGqlxE8/wxhhiXdJJHCqqO5MigVs4rt0PoqmFpJNciv7K+y37+p500EywLO0Ughc4WQqdp Psa6Xw74NutTlSe9je3sxz8ww0nsB2Hv+Vb3iV4tA8IWukKwDygRsyjnA5dgPc/z61otYas6Wkje JIkSEBgRb4EvHVvn54qVTSepyYfKqcK/LNOfKk2lZavo7sz9U8FaNMyJZ3UNgUJ35JkJ/wC+n4ql H8OopgTFraOB12wA4/8AH63dSu/Cl40bahcWM8gKgOpyevqvOPrxVsvYX9gbPS9VhtkAx/ojplR/ StOSLZ6csBgqlST5IvyUrP7rpI8zu9Kt9N8TDTLq4L26yIsky4QgMASec4xn9K6m18I+GL2XyrXV Lmd8ZIjkRsfXC8VgeKdAh0OaIrfPcyTkthk5A9Sc8kk+ldtoWqaQbBYNIsp2+QF0hiIw2OQXOBnt nNZwiuZpnm4HDUliZ0a0IqzvZu716K25m3/h3wlo6xrf3EqM3AzIWY++FH9KRNL8Htp8l+ltcy2q HDSAS4/pxV7Vf+EV0zMl9BFJc4yYyTLK31yT+ZNZHiHU9cXRIZLazSw0uRdgWPl1XoN3ZQR2HTpm qdl0R1140KDm3CDstlHma9XokczbafFq3iP7HYbxbSzHYSOVjz+PQetb+r+FLOfXl03RZEjnWEyz JLISqDIwAcE5Oc4+lL8P7jTbaS6e4lWO7YrHHvI+YHso6k5HP4Vu3+h2Sn7FA0kmqXbNL9qkkxIi 8bmJXGQOML0Jx6EiYxTjc5MJgadXCe0sm5O78l0S7NsraP4CtorWRdXSOacsdjQyvgLgfTnOaxm+ HOqhjturIrnglmBI/wC+a6LxFZ6z/ZsGl6LbymFQPMn85VZsduTnryT/APXpmq+H7i68OwvaJLaa hCmTEJyd57qWycn0NU4La2x2VsBh2nTjRfuK99Vfur21t/wxw+heHrvX5ZVtnjRIivmM56Zz0Hfo a6DW/BVlpHh2e9FzPLcxBOuAhJYA8Yz39a5Sy1a+02OeOzuXhWcASbMZOM456jqeleh60zP8M0Zi WY2tuSSeScpUQUXF9zzMBSwtXC1LxvOMW7vbrax5hRRRWR4QUUUUAb3g4Z8S2/yg4VjknGPlPPvX qNeXeDsf8JLb8J91vvH/AGT09/8A69eo11UfhPtuHf8AdX/if5IKKKK1PeCiiigAooooA474gkfY rJcrkyMcEc9Ox9P/AK1cDXffEBv9Bs13EZlJ27evHXP+evtXA1yVfiPg89/36Xy/IKKKKzPHCrVv aSfarQTwyLDPIoUspAcZGcH8e1Va9Quo08S+GdP1FQpuLdkkJAxgggSD6cZ/AVcI8x6GBwixPPZ6 xV7d9dTK8VeHdK03+zvslr5fnXIST94xyvpyap+ONF0/R/sH2C38nzfM3/OzZxtx1J9TXQeOP+YR /wBfYqXxNph1bXdDtyoMStLJLkcbBsz+fA/GtZRWqS7HvYvBU5e3hTgr+4lotLtfd5nmLWdyk6wN bTLM33Yyh3H6DrXb+HvAq+WbnW4+CDtt95GPdiD+lXdcv3uvGWnaba3S2zwZcSbNw3kfdIyONvHX +KtOOK8sdRa+1DxDbmBhteBowiAdsEvwc96UYJPuY4PLaFOtJyTmou3RJaa3u9bGDe+B9Nnumktd Wt7WE/diC78fiX5pi/DdGTeusqVIzuFvx/6HWy83g59SEzPp5uOW3fwk56n+HOfXmrOp2MPiG3CQ 60UtiCNlu6lW7ckdfp0quSL6HX/Z+DnzSVOMn2jJ/wCaSPOPD9npd9eyRarcvbRCPckiyKvzZHHI Pr+ldfZ+CfD16PMtb27njU8lXUqfbO3+Vcq1np2jeKo7W8lN3aQuBM2zaOR6AkkAkfkeK9It7yx1 GzSK1tbn7HwAyqYUCjkd1JX6Z61NOK2ZxZVhqM1KnWjFyi2rdfw6eepzV3pngjT7loLm4fzV+8is 7Y9iVHWm6vpnhbT9LMhtLmOSeJjbuwk+9jjgkD8DV25u/C+n3aQ2GnQXl+WAjjhUEBu2WPA5/Kue 8Y3uuNdC11MJFAfnjSHlG/HqSM4P8qJWSeiLxUqNGlN8kG9lyxul6v8AyIvB+gR61qEjXSFrSFPm AJG5j0GR+f4VLH4QbV7q8k0W5gNlFMYkadzkkAE4wvI54NdJ4WGm3XhiPTra7aG4nRmnETL5oOcE 9DgdAD6Ed6mj0PT59UihsEMNvYkC4KSEea2OFIBwTyCWPsOecCgrIKOWU5YemrKV9W72bb6eiWrK 03gG0bQxFEqJqQRczGRihYYzx6HntXMap4L1HSdOlvp5rVoosbhG7FuSB3UetdTqttr2oeIreQ2E v9lwPt8tblE3juxw2fw9vc1n+OdEmt4v7QtHkFqcLPDvO1Txggemf1xRKKs2kPHYOg6U6kKLXJp2 v/etbUo6J4U0660eLU9U1L7PFKSFUMqYwxHJbOenpV6/8B2j6a11o1487Bdyq7KyyD0BAHNcQiz3 LxwxrJK4G2NFBY9ScAfUk/jXqWiwnwp4TeTUHw67pWTcDtJ6IPfgfiTSgoy0sc+XQw2Ji6cqVoqO srvfv/wDyiiiisT50KKKKAOy+Hw/0u+O0cIo3Z5HJ4x/npXe1wXw+x9rvThM+WvX73U9Pb1/Cu9r rpfAfe5H/uMfn+bCiiitD1wooooAKKKKAOH+IRG6wG5c4c4xz27+lcRXb/EJvmsF3dnO3H05zXEV yVfjZ8BnX+/T+X5IKKKKzPKCrVvaSfarQTwyLDPIoUspAcZGcH8e1Va9Quo08S+GdP1FQpuLdkkJ AxgggSD6cZ/AVcI8x6GBwixPPZ6xV7d9dTK8VeHdK03+zvslr5fnXIST94xyvpyap+ONF0/R/sH2 C38nzfM3/OzZxtx1J9TXQeOP+YR/19ipfE2mHVtd0O3KgxK0skuRxsGzP58D8a1lFapLse9i8FTl 7eFOCv7iWi0u193meYtZ3KTrA1tMszfdjKHcfoOtdv4e8Cr5Zudbj4IO233kY92IP6Vd1y/e68Za dptrdLbPBlxJs3DeR90jI428df4q044ryx1Fr7UPENuYGG14GjCIB2wS/Bz3pRgk+5jg8toU60nJ Oai7dElpre71sYN74H02e6aS11a3tYT92ILvx+JfmmL8N0ZN66ypUjO4W/H/AKHWy83g59SEzPp5 uOW3fwk56n+HOfXmrOp2MPiG3CQ60UtiCNlu6lW7ckdfp0quSL6HX/Z+DnzSVOMn2jJ/5pI848P2 el317JFqty9tEI9ySLIq/Nkccg+v6V19n4J8PXo8y1vbueNTyVdSp9s7f5VyrWenaN4qjtbyU3dp C4EzbNo5HoCSQCR+R4r0i3vLHUbNIrW1ufsfADKphQKOR3UlfpnrU04rZnFlWGozUqdaMXKLat1/ Dp56nNXemeCNPuWgubh/NX7yKztj2JUdabq+meFtP0syG0uY5J4mNu7CT72OOCQPwNXbm78L6fdp DYadBeX5YCOOFQQG7ZY8Dn8q57xje6410LXUwkUB+eNIeUb8epIzg/yolZJ6IvFSo0aU3yQb2XLG 6Xq/8iLwfoEetahI10ha0hT5gCRuY9Bkfn+FSx+EG1e6vJNFuYDZRTGJGnc5JABOMLyOeDXSeFhp t14Yj062u2huJ0ZpxEy+aDnBPQ4HQA+hHepo9D0+fVIobBDDb2JAuCkhHmtjhSAcE8glj7DnnAoK yCjllOWHpqylfVu9m2+nolqytN4BtG0MRRKiakEXMxkYoWGM8eh57VzGqeC9R0nTpb6ea1aKLG4R uxbkgd1HrXU6rba9qHiK3kNhL/ZcD7fLW5RN47scNn8Pb3NZ/jnRJreL+0LR5BanCzw7ztU8YIHp n9cUSirNpDx2DoOlOpCi1yadr/3rW1Mnw9oGl6hpsl9qmom1jExiRd6pkgA9Wznr09q0dZ8D20Gl PqGl3jyxxxmUiQhg69chhjtmsjwz4dHiD7Qsl6bdLcqduzdu3ZzjkY+7712etRvoPg+SwsbSaeIQ sjS5BCBvvMe/c9Bj6UoxTjdoxweFp1MJKdWklFJ2le7b9P6+48sooorE+bCiiigDuvh8P3V8do+8 g3Z+vGK7WuK+H2PKvj8mdyd/m7/p/wDXrta66XwI/QMl/wBxh8/zYUUUVoeoFFFFADo/9cn1/pVu qsRxKPfirVABWdqyRmOFmx5iudvPtzWjWPrf/HxZfV/5VnVdoMT2KdFFFcpIUUUUAFFFFAGR4q+1 /wDCJax/Z/n/AGz7HL5H2fPmb9p27cc5z0xXjnhrwj8Qte0ua9vPFWtaQ0cpj8m9muEYqFB38kcc kfga9f8AFmk6jrfh+ax0rUpNNu3ZStzG7KVAIJGVIPI4rwjxzpnifwy9tpV14zvtTuL8FTZrcynK H5fmBbGGPGO+DWtPaw0aGl/De58Q6i2pab4/tL3UEIkaeOR2nXsCTncOmM1e8ReCviFoekte2/i7 WNTkV1UW9pNcM5z3wGPAp+nfCTxTounNLB4wOloUEtwkEkiKpAyclSAcc81geDLLxp41vb6Ky8Ya rDbWgGbiS7mw5J+UAbu4BPtV3vrfQZ7t4R+2/wDCH6R/aP2j7b9lTz/tGfM3453buc/WtqsTwnpO o6J4fhsdV1KTUrtGYtcyOzFgSSBliTwOK26we5IUUUUgCiiigBCcAn0rftJRPZwTAYEkatj0yM1g MMqQO4rc0+NotNtY3GHSFFYehAFa0b8w0ZE5jN1N5WNu8g4HfPP65qOmJ/rbn/r4l/8AQzT6yvfU QUUUUAFFFFABXj/xt0q1sfCj3kKYnv8AV4ZZmPcrbugH0wufqTXsFZWveHNJ8T2KWWsWn2m3SUSq nmOmHAIBypB6MfzqouzuM87+IGlalrOp+Hxe27ReFLCIXV7dAhxwMsCg+b7q4HH8RrBvfEOleJfj n4dvNHuPPtY40h3+WyDcPMOMMAehHavbrqwtb3TZtOuIt9pNCYJI9xGUIwRkc9O/WsfR/AvhjQLi O403R7eGePOyU5d1z1wzEnviqU1YLnJ6Z4Z1nQPjLfahp9kz6HqMRe4cOFSNm56E/M29ew4D16bR RUN3AKKKKQgooooAKnsZmj1KGMAYkDAn0wM/0qCprGFpNSgkBGIwxOe+Rj+tON+ZWGb1FFFdpQyU bomFVasz/wCpb8P51WoAKKKKACiiigAooooAKKKKACiiigAooooAKKKKACiiigAooooAKKKKACii igDD8Xk/8IzdcuPu/dH+0OvtXllep+L/APkWbr7/APD93/eHX2ryyuat8R8XxH/vUf8ACvzYUUUV ifPhWx4a1r+wtVFy6s8LIUkRepHbH44/Wseu007xF4YttNt4brRvNnSMLI/2WJtx7nJOTVQ33sdu Biva8/tFBx1TZ02p3v8AaPgW4vPLEfnW5fYDnHPrUNrqH9leALW+8kTeVFGdhOM5cDr+NU/+E78P /Zfsv9n3P2fG3yvJj2Y9MbsYpG8c+HmtPsrabcG2wB5Jgj2YHI43Yro5lvc+pli8O5e0VZc3Jy/P uch4l1s67qpuFVkgRQkSN1A75985/SumsofBV7JFBDZzSzsANqecefz6VW1DxH4Zn0+4itdGEVw6 ERubWIbW7Hg1JB450+wsFTT9HWK4YfvAMKmfXI5Pbris1ZO7Z5dKVCFeU61SEr6u8W/kux02qPoW jaNHp16PKspPkWFC2SM5PQ569T7+9Y2m2HgvV7o21nau8oUuQXlHA+p9653T/FG7W5L7WkN3E8LR eUEUhQSDgA8Y4rcj8b6FYrI1ho7RSMP4Y0jDemSKrni3qdax+FrzU58igtLON5WXboc14lt7XTPE stvZW6pDBswjEuGOAxzn64xXZP4vkXSftdv4fuGswdpZiFXGOvAPHvjHvXEJrKy+IjqmoWsdyjyb niYZGOgA7HA9fSumfxxa6hfLaXFuYdIdWSUkneQRx93oO2BUxklezscWDxNOE6soVOTmeisvlfSy Xc3bPVYJ/C0uspp0EbIjkRDH8J6Zx7elUrLxLdX8EUl3oqx6ROWjkmDb1UcgkjHC54JPFU9R8ReH 7bwzcabpJZt6FEj2uMbjySW+prO0Lx1Pp0EVpewCe2jUIrIAHUD9D+lU5pNK53zzCEKkKcqytyq7 STTfnpt6W+RNoFxoGneJb+SLzZYkH+jP5TOV/vYxn6Ant9as+INRAlW/0iw1FNQMig3UkD7QpBXa A3HJI4xj8azrPxw9jeX8senwmO5kDoi/Jt69cDknufXNa2m/ECC4nkXVbdIYx80TRqWwR2Pv6Gkn G1rnPQxGGlS9h7VRu2/htbV63v8Ad1S0NTxBeTWlx4ftluJEllu4xJsYjeoIDA46jJHFUfEZ1u68 Qy2Gk3TR5sRK8e/G7DEfL6Hkc8fWuW1LxK2o+JbbUnjZbe2lQxxZ52q2fpk/4eldjL4x8OxPLfQu 8l20QTAjYFgMkDngck0+ZSvqbrGUMU6idTljddbOyVtPU8xlieGZ4pF2ujFWHoR1r0rWP+SYx/8A XrbfzSvNJJHmleWQ7ndizH1J61ozeIdUuNLGmy3W60CKgj8tRwuMDOM9h3rKMkrnh4LF06EasWn7 0Wl/wTMoooqDzQooooA3vBx/4qW35T7rfeH+yenv/wDXr1GvLvBxx4lt/mAyrDkZz8p49q9Rrqo/ CfbcO/7q/wDE/wAkFFFFanvBRRRQAUUUUAcf8QCfsFmMvjzTwB8vTv7+n41wFd98QP8Ajxs/v/60 9Pu9O/v6fjXA1yVfiPg89/32Xy/IKKKKzPHCur8KeJ/7JgksJIWmE0q+UM4Ck8Nn26HAHrXNWskc V5BJMm+JJFZ1xnIB5GDXcr4q8JIwZdDKsDkEWkWQfzq4aO97Hp5baE/aqqoNd+poeOP+YR/19ir/ AIh8RR+H7izaW2MqTCQFlPzLjb09c5rJn8d+H7rZ9o0+5l2HcnmQxttPqMtwabc+N/Dl7t+1aZPP szt82CNtueuMt7Ct3Ja2Z9FUxlDmqTpVknLlt5W/zOMtLq2vNfW61jLwSyM82N3cHpjnriu20rTP CGqz7bGwlkKclj5u0fUk4/CsbUPEXh6WS0ez0VAI5czI9vGodMEYyCec4P4VPfePljtjbaNYi2Tb hXcAbPoo4/X8Kzi4rc8vCzwuHcvbTjNXv8N2/Rm94j1Dw09ylnrDNJJCNwRS+Fz67T1x6/1qHTNC 8JaxbvPZ2bPGjbWLSSrzjPc1zWh+JNNtrS4j1mya+llnModo0fqAP4j7Vo3fjuyh017XSNPa3ZgQ pKqipnuAM5NVzxersdkcdhasnWr8ln05by8lc5nQtSh03XI7t7QSxZYCIDcRnptz36V2mq+MJrNI vtXh2QRSKGQ3DgDP02nn261ynhjW7PRbmSW6sROxGY5AAXQ+2eAD69a3IvFGla958fiKIRwI6tbx oZCOhBzt6n/Gog7K1zhwFfkw/s4VlGUm9GlZera+46DxBq8Wgadb3UVhDJ5rgbeFxxnPT2qhe6im oWFzbeJtONhFsEkEmd2Tz909N3t9cisjxb4os76Oxj0uQs1vL5vmFCApH3Rgjn/61Pj+ILS6ZPBf WMcs7IVQgZRj/tKe306+1W5q7VzvrZhRdadN1PdtorJxemt7a/iWfCGp6Vp+jMoinN07sJGigdmY fw8gEDjtmnWM8qeK7W20qzvbKxmBacXEbAylSxLZbJxyBng8gHtWZp/j2ew02G0FjE7RDG/ftB5/ ugcVrW3xAtDpjz3VvjUFG0Rop2v9D2Hr/WkpRslczw+Kw0qdODqpcln8NvVXv1623NW3vpJfH11a LPIYYrIZi3HaH3Kc46Zw3WuS1ePXtStNSlW5abTra8lVoy/KhTnJz1AyMDJ+lV/DfiGOz8Sz6jqT MRcoyu6gnaSQenXHGK2Ne8T6R/YNzY6S7GS5cs52MANzZY/N68/nRzKUdWTPE0cVhpSnU5dZO19X fZW6mr4R0WPS9ETUBB517cReYMEZ2nlVBOAMjGff6Vga1pPi7XLjfc2WIgcxwrPHtT/x7k+5rHg8 Xa7bW8cEN9tiiQIi+UhwAMAfdqT/AITXxD/0EP8AyDH/APE0nODVtTCeOwM6EaD50l0XLq/PuYFF FFYnzwUUUUAdl8PiPtd6Mpny14I+bqent6/hXe1wXw+P+l3y7hyinbt68nnP+evtXe110vgPvcj/ ANxj8/zYUUUVoeuFFFFABRRRQBw/xCJzYDLY+fjHHbv61xFdv8Qs5sPv4+f/AHe361xFclX42fAZ 1/v0/l+SCiiiszygrq/Cnif+yYJLCSFphNKvlDOApPDZ9uhwB61zVrJHFeQSTJviSRWdcZyAeRg1 3K+KvCSMGXQyrA5BFpFkH86uGjvex6eW2hP2qqqDXfqaHjj/AJhH/X2Kv+IfEUfh+4s2ltjKkwkB ZT8y429PXOayZ/Hfh+62faNPuZdh3J5kMbbT6jLcGm3Pjfw5e7ftWmTz7M7fNgjbbnrjLewrdyWt mfRVMZQ5qk6VZJy5beVv8zjLS6trzX1utYy8EsjPNjd3B6Y564rttK0zwhqs+2xsJZCnJY+btH1J OPwrG1DxF4elktHs9FQCOXMyPbxqHTBGMgnnOD+FT33j5Y7Y22jWItk24V3AGz6KOP1/Cs4uK3PL ws8Lh3L204zV7/Ddv0ZveI9Q8NPcpZ6wzSSQjcEUvhc+u09cev8AWodM0LwlrFu89nZs8aNtYtJK vOM9zXNaH4k022tLiPWbJr6WWcyh2jR+oA/iPtWjd+O7KHTXtdI09rdmBCkqqKme4Azk1XPF6ux2 Rx2FqydavyWfTlvLyVzmdC1KHTdcju3tBLFlgIgNxGem3PfpXaar4wms0i+1eHZBFIoZDcOAM/Ta efbrXKeGNbs9FuZJbqxE7EZjkABdD7Z4APr1rci8UaVr3nx+IohHAjq1vGhkI6EHO3qf8aiDsrXO HAV+TD+zhWUZSb0aVl6tr7joPEGrxaBp1vdRWEMnmuBt4XHGc9PaqF7qKahYXNt4m042EWwSQSZ3 ZPP3T03e31yKyPFviizvo7GPS5CzW8vm+YUICkfdGCOf/rU+P4gtLpk8F9YxyzshVCBlGP8AtKe3 06+1W5q7VzvrZhRdadN1PdtorJxemt7a/iWfCGp6Vp+jMoinN07sJGigdmYfw8gEDjtmnWM8qeK7 W20qzvbKxmBacXEbAylSxLZbJxyBng8gHtWZp/j2ew02G0FjE7RDG/ftB5/ugcVrW3xAtDpjz3Vv jUFG0Rop2v8AQ9h6/wBaSlGyVzPD4rDSp04OqlyWfw29Ve/Xrbc1be+kl8fXVos8hhishmLcdofc pzjpnDda5LV49e1K01KVblptOtryVWjL8qFOcnPUDIwMn6VX8N+IY7PxLPqOpMxFyjK7qCdpJB6d ccYrY17xPpH9g3NjpLsZLlyznYwA3Nlj83rz+dHMpR1ZM8TRxWGlKdTl1k7X1d9lbqc9beFNUvtM t7+ziWeObPyhwGXDEc5+leg+HrW50bwyU1eUfuwzlWbIjTH3c9+/54rzaw8R6vpluILS9eOIEkIV VgM+mQcUzUNe1TVECXl5JIg/gACqfqBgGpjKMdVucWDx2Ewi9pTjLntbpy3/ADM6iiisjxAooooA 7r4fEeVfDK53Jxjnv+n/ANeu1rivh8f3N8u7+JTtx0685rta66XwI/QMm/3GHz/NhRRRWh6gUUUU AOjH75Pr/SrdVYjiVffirVABWdqxjEcIbb5hf5MjnpzWjWPrf/HxZfV/5VnVdoMT2KdFFFcpIUUU UAFFFFAFXUtStNI06e/vpfKtYF3ySbS20euACa8V8d+K/hl4iJuJIL+8vyuxbi0QxMPTO/AI/wCA mvb7m2gvbWa1uYllgmQxyRsMhlIwQay9O8JeHtIcSWGi2MEgGPMWBd+P97rVRaWoz560/SviNrWh 3NnYQ6vJpEnWKebAK9gC+Mjp93g+ldX4F+I2leCtOi0DWNBvNLlU7pZthLOx6u6kBh0xxnoK9zqh quiaXrkAg1TT7e7jByomjDbT6g9R+FU6iejQXLFndw39lBeW7M0E6CSMshUlSMg4IBH41PSKoVQq gBQMAAdKWsxBRRRQAUUUUAIxwpPoK3rKUz2FvMwAaSJWIHTkA1gsMqR6it6yiaCwtoWILRxKpI6c ACtaN+YaMaeVZrqZkzgSMpz6g4P8qjpoRkmuAylSZ5CMjsWOKdWV76sQUUUUAFFFFABRRRQAUUUU AFFFFABRRRQAUUUUAFS2Urpqduin5ZNwbjrgZqKrFhD5moRSbseUGOMdcjH9acb8ysM3KKKK7Shk oBiYH0qrVi4/1Lfh/Oq9ABRRRQAUUVieLPE1v4R8Oz61d21xcW8DKHWAKWG5goPJHGSPzoA26K5/ wZ4ts/Gvh1NXs42iUyPE8LsC0bKehx3IKn/gQroKACivNtf+Nvhvw7rt5pF3Y6s9xav5btDFGUJx ngmQHv6Vm/8ADQ/hL/oHa3/34i/+OUAet0V5J/w0P4S/6B2t/wDfiL/45Xf2/imxufBZ8UpFcCxF m955ZVfN2KpYjGcZwPX8aANyivJP+Gh/CX/QO1v/AL8Rf/HKP+Gh/CX/AEDtb/78Rf8AxygD1uiv JP8Ahofwl/0Dtb/78Rf/AByvW6ACiiigAooooAKKKKACiiigDD8XgnwzdYVjjaeDjHzCvLK9W8VQ mfw3eKqhiqh+WxjByT+VeU1zVviPi+I0/rMX/d/VhRRRWJ8+FFFFABRRRQAUUUUAFFFFABRRRQAU UUUAFFFFABRRRQAUUUUAFFFFABRRRQBv+DTjxLb/ADEZVhwM54PX0r1CvMvBUTv4ijdd+1EYsV6d Mc+1em11UfhPtuHU/qj9X+SCiiitT3gooooAKKKKAOP+IAP2CzO1sCUjOeBx6f56GuAr0Lx9AX0q 3mCA+XLgtu6Aj0/AflXntclX4j4TPU1jZei/IKKKKzPGCiiigAooooAKKKKACiiigAooooAKKKKA CiiigAooooAKKKKACiiigAooooA7P4fE/ar4bmwUU4xweT3/AM9TXeVw3w+ifdfTEOEIVQf4SeSf x6fnXc110vgPvsjTWBhfz/NhRRRWh6wUUUUAFFFFAHD/ABCBzYHDY+cZzx27VxFd38QYSYbKcINq syFt3ryBj8DXCVyVfjZ8Dnaax0/l+SCiiiszyQooooAKKKKACiiigAooooAKKKKACiiigAooooAK KKKACiiigAooooAKKKKAO7+HxPk3wy2Ny8Y47967SuO+H8TrZXkpDhWkAXP3Tgc49+f5V2NdlP4U foOTJrA07+f5sKKKKs9MKKKKAHRgmVfY1bqrEcSr78VaoAKztWlVUhiOdzsSPwFaNZGtIxms2Ckq rNk46cVnVbUGJ7FKiiiuUkKKKKACiiigAooooAKKKKACiiigAooooAKKKKAEY4Un0FbthI02m2sr nLvCjMfcgVhEZUj1Fb9nF9nsoId27y41TOMZwMVrRvzDRhyzCe5nYLjbIyfkcf0ptIYninuFcYJm dhz2LEj9KWsteogooooAKKKKACiiuUuPiBo9p43TwvciaC5dRtnlTbGzn7qgnrn16Z460JN7AdXR XnfxP8dXnhR9Js9Ke3W+upSzm4A8tYx8vzcjALEHP+yareMPiXJoj6TPpGoaFqdsXCX0cN2hkJP9 0bvlXryc9s8daUGx2PTaKx9O8U6FqskENpq+ny3Uy5W2ju43kzjJGFY5IGc4z0rYqRBRRRQAUUUU AFSWbsuq2qhiFbeGHr8tR1Z0+FZL5JDndGpK49+P604puSsM26KKK7ShkuPKbPTFVasXH+pb8P51 XoAKKKKAPn74raRba/8AG3RdLvJ2gtrixjWSVSAUXdKScnjtUy/CDwDLol7rNv4qvbnT7Ld589uU lCbQCfuqc8EHj1q94xjW4/aP8NREBgbVAynpjMxI/Ks/wZCng/4pa94BvtzaPqyOkCSA7TlSVxn1 QshPcgelAEvh74MeDPE+iR6vpuu6s1o7OoZ1jUjaSDkFeOmfpWt8H9A8GR6ze6r4X1jUb2aGDyJ4 rqHYEV2yD90ZP7s9DXI+GdU1XwF4K8daVdW11GkTNHaXP2dlRpi3ksQx+XP3WAzn5T1xXo/wP0E6 P8PIbmVWWfUpWumDY4X7qfgQN3/AqAPMr/xA3hr44eJL1dBOtlt0X2YH7udh3fdbpjHTvWT408ZP rniDQb0+EG0o2Uu4WxP/AB9fOpx/q19MdD1rUi1zxHbfGzxPe+E9Kjv74PPC8MylgI1dVZuGX+JV 796peOte8caj4k8PT+INCt7K+t5s2MUcbATNvQ4OXOeQo6jrQBe8b/EJ9e8J3enHwC2kiUofthP+ rw4P/PJeuMde9em6V/ybrJ/2ALj/ANFPXnnj3xP8StS8HXtr4h8M2llpbmPzZ44nVlIdSvJkI5YA dO9d/YSrD+zi7sQAdClTn1ZGA/nQB5P8Pz4vtvC9xd6N4n0TRdNa9Mbf2m0Sb5tik4Lxt/DjjPY8 V039q+Pf+ineCf8AwJtf/jVcj4VvW/4Qk6VfeAdS1+wN897HcQTTRIrbFQjKIc42nv36cU7T7/wr qxkGm/Ci/vTHjf8AZtWuJNuemdqHGcH8qANPXPD3iTxpPZQap488HX00TFLaOK+iRizlQQAkY3Ek Lxz7V9M18xaVd6RDeQ6hpvwg1Z5rS4DLJHqFy4SVG6H92RkEcg19HaJfzarollf3FnJZTXEKyPbS E7oiRypyAcj6CgC/RRRQAUUUUAFFFFABRRRQA10WRGR1DIwwysMgivMtf8MXWlzSTRIZbPO4Oo+5 k/dIzn8a9PoqJwUkcGPy+njYcs9GtmeIdDg0V7W1vC7bmhjZsEZKgnnrTfsltjH2eLG3Z9wfd9Pp WXsPM8J8NS/5+fh/wTxaivaTaWxBBt4iCu0/IOR6fSg2ts27NvEd2N2UHOOlHsPMP9Wpf8/Pw/4J 4tRXtRtbckkwRHLBj8g5I6H60n2W3/54Rfe3fcHX1+tHsPMP9Wpf8/Pw/wCCeLUV7ULW3BBEEQwS R8g4J6mkFrbrtxbxDbnbhBxnrR7DzD/VqX/Pz8P+CeLUV7SLS2AAFvEAF2j5B09PpR9ktiCDbxYK 7T8g6en0o9h5h/q1L/n5+H/BPFqK9pNpbNuzbxHcAGyg5x0zQbW3JYm3iJYgnKDkjoaPYeYf6tS/ 5+fh/wAE8Wor2n7Lb/8APvF97f8AcH3vX60C1twQRbxDDbh8g6+v1o9h5h/q1L/n5+H/AATxaiva Ra267dtvENuduEHGetAtLYAAW8QAXaMIOB6fSj2HmH+rUv8An5+H/BPFqK9p+yW2MfZ4sbdn3B93 0+lBtLYgg28R3AA5QcgdBR7DzD/VqX/Pz8P+CeLUV7SbW3bdmCI7iC2UHOOlH2W3JyYIuW3fcHX1 +tHsPMP9Wpf8/Pw/4J4tRXtP2W3zn7PFw277g6+v1oFrbrtxbxDaSRhBxnrR7DzD/VqX/Pz8P+Ce LVNbWlxeS+VbQSTPjJCKTgetexi0thtxbxDaCBhBwD1qRI0jUKiKoAwAoxgelHsPMqPDWvvVNPT/ AIJieGvD40W2ZpSr3Un33UnAHYCt2iit0klZH0lChChTVOmrJBRRRTNgooooAKKKKAK2oWUWo2M1 rKAVkUgEjO044I9xXlmraFe6ROyyxs0O4hJQOH7/AIV65RUTpqR5mYZXSxqTbtJdTxCivaTa27bs 28R3Y3ZQc46UG1tySTBESSCfkHJHQ1l7DzPG/wBWpf8APz8P+CeLUV7T9lt/+eEX3t33B19frQLW 3BBEEQIJYfIOCepo9h5h/q1L/n5+H/BPFqK9pFpbLtxbxDbnbhBxnrigWlsAALeIALtHyDgen0o9 h5h/q1L/AJ+fh/wTxaivafsltjH2eLG3Z9wfd9PpQbS2O7NvEdwAOUHIHSj2HmH+rUv+fn4f8E8W or2k2tuSxMER3EE5QckdKPstvnPkRfe3fcHX1+tHsPMP9Wpf8/Pw/wCCeLUV7T9ltwQRBFw24fIO vr9aBa267cQRDbkrhBxnrR7DzD/VqX/Pz8P+CeLUV7SLS2AAFvENoIGEHAPUUfZLbGPs8WNuz7g+ 76fSj2HmH+rUv+fn4f8ABPFqK9pNpbEEG3iIICnKDkDtQbS2bdm3iO7G7KDnHTNHsPMP9Wpf8/Pw /wCCeLUV7SbW3JJNvEctuPyDr6/Wj7Lb5z9ni+9v+4Pvev1o9h5h/q1L/n5+H/BPFqK9pFrbgqRb xAqSRhBwT1NAtLZduLeIbQQMIOM9aPYeYf6tS/5+fh/wTxaivafsltjH2eLAXZ9wfd9PpQbS2IIN vEQV2n5ByPT6Uew8w/1al/z8/D/gni1XdN0m81WdY7aFipba0m07U+pr1w2tu27MER3Y3ZQc46VM AB0GM01Q7s0p8NJSvOpdeS/4JnaLpUWj6cltGAXPzSsCfmfHJrRoorZKysfS06cacFCCskFFFFMs KKKKACiiigClqumxarp8lrLtG4fK5XOxuxFeW6no17pU5S4hYKSQkg6OB3r1+ggEYIzWc6akeXmO VU8baTdpLqeIUV7SbW3JJMERJIY/IOSOho+y2/8Azwi+9u+4Ovr9az9h5nj/AOrUv+fn4f8ABPFq K9pFrbggiCIEEsPkHBPU/WgWtuu3FvENuduEHGetHsPMP9Wpf8/Pw/4J4tRXtItLYAAW8QAXaPkH A9PpR9ktsY+zxY27PuD7vp9KPYeYf6tS/wCfn4f8E8Wor2k2lsd2beI7gAcoOQOlBtbdt2beI7iC coOcdKPYeYf6tS/5+fh/wTxaivafstvnPkRZLbvuDr6/Wj7LbggiCLhtw+QdfX60ew8w/wBWpf8A Pz8P+CeLUV7SLW3XbiCIbclcIOM9aBaWwAAt4htBAwg4B6ij2HmH+rUv+fn4f8E8Wor2n7JbYx9n ixt2fcH3fT6UG0tiCDbxEEbTlByPT6Uew8w/1al/z8/D/gni1Fe0m0tm3Zt4juxuyg5x0zQbW3JJ NvEctuPyDr6/Wj2HmH+rUv8An5+H/BPFqK9p+y2+f+PeL72/7g+96/WgWtuCpFvECpJGEHBPU0ew 8w/1al/z8/D/AIJ4tRXtItLZduLeIbQQuEHGeuKPslsBgW8WNu3GwdPT6Uew8w/1al/z8/D/AIJ4 tRXtJtLYgg28RBXafkHI9PpQbW3bdm3iO7G7KDnHSj2HmH+rUv8An5+H/BPFq0dL0W91aZUt4mEZ ODMynYvGeTXrP2W3JJMEWSQxOwckdDUoAHQYpqh3ZpS4bipXqVLryX/BKel6dDpdhHawrgKMsf7z dzVyiit0rH00IRhFRirJBRRRQUFFFFAD4hmVfbmrVVIyRKvuat0AFZurzBBBDtyZGJz6YH/160qy tZidntZAPlRmDHPTI4rOrfkdhPYoUUUVykhRRRQAUUUUAFFFUdX1ex0LS5tR1GdYLaFcsx7+gA7k 9hQBeorwNvin4tbVR4j8i5Twl9sEXkrBH90D7u8rnJ69cZ4yK9w0rVbLW9Mg1HTrhZ7WddyOv8j6 EdCD0qpQcdxlyiiipEFFFFABRRRQAjHCMR6VuaczPpdo7kszQoST3O0VhkZBHrXQW0SwWsMSZ2oi qM+gGK1op81xowXmM9xOxAG2V049iR/SkpXhaC4uFYglpnfj0JJ/rSVlr1EFFFFABRRRQAVyvi7w LpPi6ewuL7zUntHyrQvtaReuwn0yM56jnGM11VePfGLU7q/17w74W0yZ0u5JxOWjyGRmOxCCOmAZ CfwqoJt6DPLde1WfUvG0WpeJbOdbVp1D2oclhbo5RkUkjn5HGcjLZPGaPGF74Pu/sf8AwiemX1lt 3/aftTZ3527cfO3T5vTqK7b4ox3dh8U/DKaYguL6G2tfs6zN/rZRO+3cSR1bGSSOp5rF+Kd94xvf 7J/4S3SbOw2ed9m+zODvzs35xI/TC+nU9a6E72Gdp8Pbr4c3/i+3Hh7Q9TtdSijkkjluJCUA2lW4 8xuzHtXsdcP4W1P4h3esiLxLoOnWWneWxMsDgtu7DiVv5V3Fc89xMKKKKkQUUUUAFOtf+Qvaf8D/ APQTTas6esZvkL43qp2ZPfv+macVeSGbdFFFdpQyUgRMT6VVqzP/AKlvw/nVagAooooA+fb1tfvP jT4h1+00u5e40S1Z7S3lhZvM+XykG1eWDZdxg9vwqvN4w+IlzrEWrz/DS2l1GFAkdy+iXLOgBJGC W46np619EBEEhkCrvYAFsckDOB+p/OnUAfMXjPWviV450yDT9T8HXkMEM3nj7LpdwpLbSozuLdmN ejfDbxV42vb06VrHhP8As3TbSwP2fbYzQbmTaqRhpG28jP5V6vRQB418FvD2r2/iHxPrmu2DWt7N N5JWRCp3Mxkkxn+HlMEEg1Y+LOjapqXjfwZcWOm3l1Db3O6aSCBnWIeZGcsQMDgHr6V67RQB4L8S NT+IuvXWqeEo/DRn0t7gCK7trGYeYgIdf3hYp6ZPqD0rpfEPgzxFcfA+x8OWQiN/BDEbm3zkyhTu KKemQ2D74r1WigDxfxV4e8Y+H/h5ovhLwtZPPFJCw1Ce3b5w5O5lyTwrFjz6DHFZfhaH4q+FtETS 9I8FaXHDuJkklK+ZMx7uTMM/kBXvlFAHzt4csfiT4A1+TVn8NN/Zt/cqtzYW06SKS54KgOxUgngn jsTivodGLxqxRkLAEq2Mr7HHFOooAKKKKACiiigAooooAKKKKACsXXfEdtoiBSBNctgiENg7fXOP atroK8d1a8kv9UuLiQv8znaHOSq54H4VnUnyrQ8jOMfLCUl7P4pfgak3jTWZXDJLHEBnhUBzn1z6 VF/wl2t4/wCPz+Hb/q1/Pp1rDorm55dz455him7upL72bn/CX63j/j8/h2/6tfz6daD4v1sg/wCm YyAOI14/SsOijnl3F9exX/PyX3s3D4v1s7v9Mxkg8Rrx+lH/AAl+t5z9s/i3f6tfy6dKw6KOeXcP r+K/5+S+9m4PF+tgj/TOhz/q15/SgeL9bG3/AEzOM9Y15/SsOijnl3D6/iv+fkvvZuDxdrYA/wBM zgY5jXn9KP8AhLtbx/x+fw7f9Wv59OtYdFHPLuH17Ff8/JfezcPi7WyD/pnUY/1a/wCFB8X62S3+ mYyQeI14/SsOijnl3D69iv8An5L72bn/AAl+t5/4/P4t3+rX8unSj/hL9b/5/P4t3+rX8unSsOij nl3D6/iv+fkvvZuDxfrYI/0zOCTzGvP6UDxfrY2/6ZnGesa8/pWHRRzy7h9exX/PyX3s3P8AhLtb x/x+fw7f9Wv59OtB8Xa2Qf8ATMZGP9WvH6Vh0Uc8u4fXsV/z8l97Nw+L9bO7/TMZx0jXj6cUHxfr ZJ/0zGSD/q14/SsOijnl3D6/iv8An5L72bn/AAl+t5/4/P4t3+rX8unSgeL9bBB+2ZwSf9Wv+FYd FHPLuH1/Ff8APyX3s3B4v1sbf9MzgHrGvP6VLB401mFgWlilAXGJIx+fGOa56ijnl3GswxSd1Ul9 7PVtC8RW2txsFHlXCY3RsRzx1HqK2a8d0i9fT9VtrlW27XAY7c/KeDx9M17EDkZrppz5lqfY5Pj5 Yuk/afFEKKKK0PXCiiigAooooAK5nX/F0OmO1taqs1yAQxzgRntnjn/61buo3BtNNubgKzGKNmwp 54FeNySPLI0kjF3c7mZjkk1lVm46I8LO8xqYWKp0tJS69kbkvjHWpGYi5WPIAwkY4/OmnxfrZLf6 ZjJB4jXj9Kw6K5+eXc+TePxT/wCXkvvZuf8ACX63/wA/n8Wf9Wv5dOlH/CX63n/j8/i3f6tfy6dK w6KOeXcPr+K/5+S+9m4PF+tgj/TM4JPMa8/pQPF+tgD/AEzOARzGv+FYdFHPLuH17Ff8/Jfezc/4 S7W8f8fn8O3/AFa/n060HxdrZB/0zGRj/Vrx+lYdFHPLuH17Ff8APyX3s3D4v1s7v9MxnHSNeMfh QfF+tkn/AEzGSD/q14/SsOijnl3D6/iv+fkvvZuf8Jfref8Aj8H3t3+rX8unSgeL9bBB+2ZwSeY1 5/SsOijnl3D6/iv+fkvvZuDxfrY2/wCmZwD1jXn9KB4u1sAf6Z0GP9Wv59OtYdFHPLuH17Ff8/Jf ezc/4S7W8f8AH5/Dt/1a/n060HxfrZz/AKZ1AH+rX/CsOijnl3D69iv+fkvvZuHxfrZJ/wBM6kH/ AFa/4Uf8Jfref+Pz+Ld/q1/Lp0rDoo55dw+v4r/n5L72bg8X63kf6Z0Of9WvP6UDxfrY2/6ZnGes a8/pWHRRzy7h9fxX/PyX3s3B4u1sAf6ZnAxzGvP6Uf8ACXa3jH2z+Hb/AKtfz6daw6KOeXcPr2K/ 5+S+9m4fF2tkH/TMZAHEa8fpVq18capDLmfyp4ywJBTBA74I9ffNczRRzy7lRzHFxd1Uf3nsGk6v baxaCe3OOzRsRuX6ir9eY+Db17XX44t2I7gFGG3OTgkfrXp1dVOXMrn2uV414vD88t1owoooqz0g ooooAKKKKACuU1/xjHYSPa2KrNOAVZyeI2BxjGOa29bumstEvJ03b1jO0qeQTwD+Gc15CzM7FmJZ mOST1JrGrNx0R8/neZVMMlSpaN9fI3ZPGOtOzEXSoGxwsYwMemab/wAJfreT/pnU5/1a/wCHSsOi sOeXc+W+v4r/AJ+S+9m5/wAJfref+Psfe3f6tfy6dKB4v1sbf9MzjPWNec/hWHRRzy7h9fxX/PyX 3s3B4v1sAf6Z0GP9Wv8AhR/wl2t/8/n8O3/Vr+fTrWHRRzy7h9exX/PyX3s3D4v1sg/6Z1XH+rX8 +nWg+L9bO7/TMZx0jXjH4Vh0Uc8u4fXsV/z8l97Nw+L9bJP+mdWz/q1/Lp0o/wCEv1vP/H5/Fu/1 a/l06Vh0Uc8u4fX8V/z8l97NweL9bBH+mdCT/q15/SgeL9bG3/TM4z1jXnP4Vh0Uc8u4fXsV/wA/ JfezcHi7WwB/pnQY/wBWv59OtJ/wl2t4x9s/hx/q1/Pp1rEoo55dw+vYr/n5L72bh8X62d3+mYzj pGvGPwoPi/Wzn/TMZIPEa8fpWHRRzy7h9fxX/PyX3s3P+Ev1vP8Ax+fxbv8AVr+XTpR/wl+t5H+m dGz/AKtfy6dKw6KOeXcPr+K/5+S+9m4PF+tjH+mZxnrGvOfwoHi7WwB/pnQY/wBWv59OtYdFHPLu H17Ff8/Jfezc/wCEu1vH/H5/Dt/1a/n060HxdrZB/wBM6jH+rX/CsOijnl3D69iv+fkvvZuHxfrZ 3f6ZjOOka8Y/Crll451KGUfaljnjLZb5cMB6DH9a5eijnl3KhmOLhLmVR/fc9j03UrfVbNLm3bIY cqSNyn0NXK838D3rQaybUtiO4Q5G3OWHI+nevSK6oS5lc+3yzGPF4dVHvs/UKKKKs9AKKKKAHxDM q+3NWqqRk+anuf6VboAKy9YmKG3iAGJGJJ9MD/69alZesQs5tpQRtjZgR35H/wBas6t+R2E9jPoo orlJCiiigAooooAz9cv7nS9EvL6zsXvp4Ii6W6NgvjsP/rc+lfPfiV/GHiJrHXfEulXkulPMRBps BMR2gdQNrEA/3mGT24xX0pXlmrWPxdfWb5tN1WzSwNxIbZWWHKxbjsByhPTHWtKbsNHOn4u25sP+ EcPgDNv5flfYTcn7uM42+Vn39e9Ynhefxh4cW/1vw5pV0mkrOBNplwWlYAj72Nqk+m4DI79Kz/I8 Zf8AC2fJ+1w/8JVv/wBfhNmfJ9Nu37nHSvTdJsfi6ms2Lalqtm9gLiM3KqsOWi3DeBhAemelaOyW gz0TRb251HRrW8vLFrG4mjDvbs+4x57Zq/RRXOSFFFFABRRRQAj/AHG+lbWl/wDIIsv+uCf+gisU 4xz0roLdY0tYVix5YQBcHIxjitaK9640c+ZXlnuGc5ImdRx2DEClp0sPkXM67t26Vn6f3jn+tNrL XqIKKKKACiiigArjf+EAgPxJHi6S9lmYRnEEgyEfaFBUj+ELu4Pc5rsqKabWwHkfxJ8DeIvEvxA0 m/0qJ4rSKCGKS+SVFa3YSuS4UsGJUMG4/Dmo9Q+Cmqav5f8Aafjq8vfKz5f2m3aTZnGcbpTjOB+Q r2Ciq9pJLQdzgPD3gHX9G1211C88d6nqVvCWL2kwk2SZUgZzKRwSD0PSu/ooqW29wCiiikIKKKKA CnWv/IXs/wDgf/oJptWdPaMXyB8b2U7Mjv3/AEpxV5IZt0UUV2lDJTtiY1VqzOCYWxVagAooooAK KKKACiiigAooooAKKKKACiiigAooooAKKKKACiiigAooooAKKKKAGyDMTjGcqeM4zXijjDsMY56Z ziva5BmJwQDlTwTxXij/AH26de3Suev0PleJf+XXz/QbRRRWB8qFFFFABRXWeEvDFlr1pcS3Utwj RyBR5TKBjHuDUvhzwnYav9u+0S3K/Z5zGnlsoyPfIPNWoN2PQpZZXqqDjb37217HHUUVb07TLvVb pbezhaRieTj5VHqT2FRucMISnJRirtlSivQpfh1CNO/c3Mj320cu4WPPfopOKzP+Fdav/wA/Nj/3 2/8A8TVunLsejPJ8ZB25L+hyFFa+ueHLzQPI+1SQP5+7b5TE424znIHqK3LTwNb3VjBdf22kayxq +1oRlcjOD89JQk3Yxhl+JnUlTUfeW6ul+bOMor0AfDuzggaW61ZgijJfYEUD3yTUcPhHw3K21NcM zAFiIpUJx68A1XspHR/Y2LTtJJerRwdFauv2Wm2N7HHpd4bqExgsxYMQ2TxkADpita98HraaBaXR uGF/OyILdsYZmPCg9iB1z6VPK9TlWCrSlNRV+Tez/q5ylFdfpHgS+nvCmqwyW9vsJDxyITuyOOp7 Z7VHqngXU4b+RNOga4teCjtKgbpyDkjvT9nK17Gn9mYv2ftPZv0s7/ducpRVi9srjTruS1uo/Lnj xuXcDjIBHI46EVp+HPDk3iC5lRZTBDGuWl2bhnsMZHv+VSk27HNTw9WpV9lGPvdjEoq/rWmf2Pq8 9h53neVt+fbtzlQemT61QpNWdiKkJU5uEt1oFFFFBA+L/XJ977w+71/Cvak+4vXp3614rF/ro+GP zD7p5/Cvak+4vXoOvWuih1Pq+Gv+Xny/UdRRRW59SFFFFABRRRQBmeIRu8PX427v3LHG7H4/h1ry OvXPEQB8O34IU/uSfmOB/wDr9PevI65q26PjuJP48PT9QooorE+cCiiigAorsf8AhE7D/hD/AO1/ NuftHkeZt3Lsz9MZx+NRXHhiyi8FLrKy3BuTGjbSy7MlgDxjPf1q+RnoPLK6V3b4ebfocnRRW3oH hq71y4UhWitAfnmI4+i+pqUm3ZHJRozrTUKau2YlFd9qXw6/1Y0uf13m6l/kFSqH/CutX/5+bH/v t/8A4mqdOXY7p5RjIS5eS/ochRWpLor2niFNIu50RzIiNLGNyjcAQeceorph8PISwUa5GWboPIGT /wCP0lCT2MqOXYms5KEdnZ6pa/NnC0V383gPS7KJWvdZMOeN0m1AT7ZNMHhPwyIWmOtO0KnazpKh UH0Jwar2cjd5Pik7Ssvmjg6K0F05brXjp9jJ5sbzmOKTrlc9T07c1taz4Oa31SKy0mRrqV4jK0Ts qsiggZJJAOc/pUqLauckMHWnCU4K6Ttp38u/yOVorudH8ANPayNqvn204YhFjdCCMDB4z3zWM3gn xArECxDAHAYTJg/mabhLsbTyzFxipezevk7/ADXQ5+itzw34d/4SGeeP7V9n8pQ2fL35yfqK6L/h Wn/UX/8AJb/7KhU5NXQUMsxdeCqUoXT81/mcDRVi+tvsWoXNrv3+RK0e7GN20kZx+FV6g4ZRcW4v oFFFFBJr+FyR4lscFx85+6Mnof09favWK8n8L5/4SWxwHPzn7hweh/T19q9Yrpo/CfZ8Of7vL/F+ iCiiitj6EKKKKACiiigDE8WjPhq7+XOAp+9jHzCvK69U8XAHw1d5Cn7v3jj+IdPevK65q3xHxfEf +9R/w/qwooorE+fCiiigAorsf+ETsP8AhD/7X825+0eR5m3cuzP0xnH41FceGLKLwUusrLcG5MaN tLLsyWAPGM9/Wr5Geg8srpXdvh5t+hydFFbegeGrvXLhSFaK0B+eYjj6L6mpSbdkclGjOtNQpq7Z iUV32pfDr/VjS5/XebqX+QVKof8ACutX/wCfmx/77f8A+JqnTl2O6eUYyEuXkv6HIUVqS6K9p4hT SLudEcyIjSxjco3AEHnHqK6YfDyEsFGuRlm6DyBk/wDj9JQk9jKjl2JrOShHZ2eqWvzZwtFd/N4D 0uyiVr3WTDnjdJtQE+2TTB4T8MiFpjrTtCp2s6SoVB9CcGq9nI3eT4pO0rL5o4OitBdOW6146fYy ebG85jik65XPU9O3NbWs+Dmt9UistJka6leIytE7KrIoIGSSQDnP6VKi2rnJDB1pwlOCuk7ad/Lv 8jlaK7nR/ADT2sjar59tOGIRY3QgjAweM981jN4J8QKxAsQwBwGEyYP5mm4S7G08sxcYqXs3r5O/ zXQ5+irNhYXOp3iWtrGXlf8AID1PoK7GP4byeWpm1WNJCOVWHcM/XcP5UowlLYzw2AxGJTdKN0vR fmcLRU97bGyv7m1LbzBK0e7GM4JGf0qCpOWUXFtPoFFFFBJu+D8/8JLbcv0b7o/2T19q9Sry3wfn /hJbbhzw33T/ALJ6+1epV00fhPteHf8AdZf4n+SCiiitj3wooooAfEMyj25q1VSP/XJ9f6VboAKy tZldXtYwfldmLceg4rVrM1eHeIJt2PLYjGOuR/8AWrOrfkdhPYzqKKK5SQooooAKKKKAKWsWlxf6 LfWlpcta3M8DxxTqSDGxBAYEc8HnivLv+FZeO/8AooV7/wCBE/8A8VXr1FUpNbDPEv8AhS/ib+1P 7T/4S4/2hnP2rMnm9Nv3856cdelX/wDhWXjv/ooV7/4ET/8AxVevUU/aSC5S0e0uLDRbG0u7lrq5 ggSOWdiSZGAALEnnk881dooqBBRRRQAUUUUANf7jfStvS/8AkEWX/XBP/QRWKcY56V0Fs0bWsLRY 8soCmBgYxxWtFe9caOeDs81wWYkieQDPoGIFOp88Kw3MyqThpGc59Scn+dMrKzW4gooooAKKKKAC iiigAooooAKKKKACiiigAooooAKfa5/te0/4H/6CaZVnT5ljv0jIOZFIXHtz/SnHdDNuiiiu0oZM dsTGqtWZgTCwFVqACiiigAooooAKKKKACiiigAooooAKKKKACiiigAooooAKKKKACiiigAooooAb J/qnzt+6fvdPx9q8Uf77dOv8PSva5DiJzkDCnkjIFeKP99uh57dK56/Q+V4l/wCXXz/QbRRRWB8q Fdd8Pp7ddYmtpoo2eaP927AZBHUD6gk/8Brkas6feSafqEF5F96Fw2M9fUfiOKqLs7nVg66oYiFV 7J/h1PUvDOlHR7nVLUA+V54eIn+4Rx+XT8Kp+B/+Yv8A9fZra0jWbPWvPls95WMhC7Ljdxnjv3rF 8D/8xf8A6+zXSrXVj7KEacatBUnePv2KXhSyg03wpe6nfwK6TKW2OM7kUcDB9Tn9Kk8PLrj+G/8A iWjTkWZmZJSWBjyTkbdvJBzj+tZHiTxRaahoVrp+mo8Uf/LWNlxsC/dX0I78egqTw9BpT6NGbrxD d2cpZt0Ed0EUc9cY7is01eyPLpV6ca0KFF3UY7ppXbtfV/8ADnZTWK3mmxrrTRRzqPmkt5mQZ9Qe PyPFO0zTrSztN2nzC4dl4nllMuffOen0xVKw8P6FZ2s17IVvYpQHNxe7ZMKB1BI6ViRaB4VNyrQa 7MJmbC+XcRg5Ppha0u1rY9WU5wcZuEbvvJX9b21/rUq+K9A1cwyanqGpwTRxDhMMu3J4CqAf89TU vg1PD1vZJe3U8I1AOV2zPyvptX6Y5+tVvGmmjSLa0iTUNQuBOzEpcT71G3HbA55q34a1vQdP0uNv sTm/jjZpjFCXbAPXd2GMHrgVnopnkRVOnmL5rRaWvM+bXTbzsdHqOm6dq0Dz391dC1Uk7ZHMSLj2 wMjjOTn2NYialYaNYXknhrTHuVj/ANddNkov4nlsdcDjBzmtHTb7RPFk0w+xTSeRhj9p5HPoNx9K qR+LNN083NrZ6Pc+XbswlEKDYoBwSfQVba3PRqzpNqspRje9pJXlfyutDlPDccOreLImvSih3aXY qYVmHOOOg7/h713uraVbXdz/AGlf3jGCBMWyQjBjfI+YHJ3MSAAMegwa5TVNI0GPxLYMt3Gtjd/v JIlfAjBGQc9lP6c49trX9R0GTT1SPVAv2ZSbe3tmG1nA+TOAeAQMdvWojommcWDjGhQq063K2nf4 t30+S39ely8kuqaPoEs8wur6/lJ8qLYZCmfuhtvHHUn149Kq6LDq2o6HcfabrULXUgx2tMmxR3GB jkdjUtvrt5P4IuNXmaOGfa/llF4BB2jg570mp6xqdv4e0W6tCkl5dNErK6jEhZDx2xzjpirutzvc 6S5Z80nFRvbyel973/pHn0trqep68bW4DvqEj7G39cgd/YAflXounSWfh+807w7bYkuJg0k7gY6I Tk+5I4HYD6VR8PXlvaTX15rssdrq00pUmbCN5YC42g9sg8jrjviptL07QP8AhII7631mS7vyWYK8 yNuJUg8BR2z+VTBW1RxYDD+xaqQknKUtbtXUb7W/mfU4/wAa/wDI3X3/AGz/APRa1gV2vjyy01Lm S8iuy2oySossG8YVdnXGM9l7964qsZq0meFmVNwxdRPq2/vYUUUVJwD4hmZBjdlhxnGa9qTiNRjH A4zXisQzKgwDlhwTgGvak/1a8AcDpXRQ6n1fDX/Lz5fqOooorc+pCiiigAooooAzPEWP+Edv87P9 Sfv9P/1+nvivI69b8RHHh2/JYL+5IyVz+FeSVzVt0fHcSfx4en6hRRRWJ84FegeFra01vwdeaZ5c cc6sQzgfMSfmRj+PH/Aa8/rf8I63Hourl7hitrKhWQgZxjkHA9+Pxq4NKWp6GWVoUsQva/DK6foz spY3h+G7xSKVdLUqynsQearXas/wtjVVLM0UQAAySfMWtTVruK+8E3V3CjJHNAXVWHPJ71DZXlvp /gSzu7qJpYYkjYqoBOd4wefQ4P4Vu0tvI+oqQg5OF9PZWv5dzN121tdE8E2thNFCbl8IHdd2xjy7 Dvxz09RWuI/E+y0WEaXEkQHmAO2Jfp8vyj6Vwni7XE1vVVa3Ym1hTbGSMZJ5Jwfy/CulisdDmjii /wCEpv2YgKIxeg8+gGKlSu3Y46OJjPETjR+GKilaSje35/5G5qulaZdSJLd3LWspIBMdyY93PTHQ 56ZxmrMljNDpxg0iWKByMCWQGQ/Xk8n65rMu/D/h2w0ZbS58m3RvkFzIE80nOfvEdf6Vnad4b8Py TmPTddvDKRkrBcqCQPovvV632PRlKcalvZxvJa2lZ/l/kcv4n0S90q5We/vYrmW5YkEFtxxjJORg DoOtdvoTeHNOtFXT50eeSMMxT95MePQAn8Mde1cP4njWy8QtatPdXcdvsz9pl3E5AYgHsOa7CLxT 4d06xLWVnOsBbYzQQbRuxnliRzgeuazjZSZ5GBlRo4urJtRt/Nq/Oz/Mn1fRdCCi91m8nY44aeYg n6KMfkBWJrWuNZ6FHa6ZpHkaZOpRJ50zvHqF9+oLdfStxP7C1DRZNcfTfNREYnzxuchfqT/Oq8Hi TS9Yih06fTLiOxuT5KySgCPd2APr9O9U7dNLndXjB3UJxg5rRpXbv3dtmZXw7trUy3l7JIPPiARQ 3AUHvn3xj8Peti80R7aSS4hvpn128c7JYhsG3jgqc4RcDJ69BnkCsPQbHQ9O8TXn2q+hkS1INu8j gKT3z6sOOn1+lvX9esbO+XU9N1A3eoZ2CJuYkjIOegHfB656dqSso6nNh5UqWCSq2Ti3s9d9Xbv0 W/3Gn4ivdW0/TYLDTIr25uiAZbpYWfA78gYyT+Q/CmarBq3/AAjsN9pt3fpcIm6WKb77Dvxjgj2q 9rWp3Vi+iRJMI5bm6jSZdoO5eNw56dR0rP8AEera7BrMljpKCUfYxKyhAWT5iCy+p6cc/SqlbU7c S4RdRylLorLppdW137/5Gb8NV/e6k3osY/8AQqpXngPWy01xutJXYlykTtkk88ZA/nWJp0Gs7Lo6 cLtfKKidYGYMDzjIHJ7/AErtvBH9u+bc/wBpfafsu35ftO7dvyOmecYzn8Pes42klFo8nBKliqVP C1YS0vZrbV/0jzh0aN2R1KupwysMEH0NNrb8XvFJ4qv2iIK7lBI9QoB/XNYlZNWdjwq9NU6sqad7 Nr7gooopGRr+Fxu8S2I2lvnJwGx2PP4da9YryfwwM+JbEbQ37zOCcdjzXrFdNH4T7Phv/d5f4v0Q UUUVsfQhRRRQAUUUUAYni7H/AAjV3nZ/D97/AHh0968rr1TxcceGbvLAZ2jkZz8wryuuat8R8XxH /vUf8P6sKKKKxPnwr0DwtbWmt+DrzTPLjjnViGcD5iT8yMfx4/4DXn9b/hHW49F1cvcMVtZUKyED OMcg4Hvx+NXBpS1PQyytCliF7X4ZXT9GdlLG8Pw3eKRSrpalWU9iDzVa7Vn+FsaqpZmiiAAGST5i 1qatdxX3gm6u4UZI5oC6qw55PeobK8t9P8CWd3dRNLDEkbFVAJzvGDz6HB/Ct2lt5H1FSEHJwvp7 K1/LuZuu2trongm1sJooTcvhA7ru2MeXYd+OenqK1xH4n2WiwjS4kiA8wB2xL9Pl+UfSuE8Xa4mt 6qrW7E2sKbYyRjJPJOD+X4V0sVjoc0cUX/CU37MQFEYvQefQDFSpXbscdHExniJxo/DFRStJRvb8 /wDI3NV0rTLqRJbu5a1lJAJjuTHu56Y6HPTOM1ZksZodOMGkSxQORgSyAyH68nk/XNZl34f8O2Gj LaXPk26N8guZAnmk5z94jr/Ss7TvDfh+Scx6brt4ZSMlYLlQSB9F96vW+x6MpTjUt7ON5LW0rP8A L/I5fxPol7pVys9/exXMtyxIILbjjGScjAHQda7fQm8OadaKunzo88kYZin7yY8egBP4Y69q4fxP Gtl4ha1ae6u47fZn7TLuJyAxAPYc12EXinw7p1iWsrOdYC2xmgg2jdjPLEjnA9c1nGykzyMDKjRx dWTajb+bV+dn+ZPq+i6EFF7rN5Oxxw08xBP0UY/ICsTWtcaz0KO10zSPI0ydSiTzpnePUL79QW6+ lbif2FqGiya4+m+aiIxPnjc5C/Un+dV4PEml6xFDp0+mXEdjcnyVklAEe7sAfX6d6p26aXO6vGDu oTjBzWjSu3fu7bMyvh3bWplvL2SQefEAihuAoPfPvjH4e9bF5oj20klxDfTPrt452SxDYNvHBU5w i4GT16DPIFYeg2Oh6d4mvPtV9DIlqQbd5HAUnvn1YcdPr9Lev69Y2d8up6bqBu9QzsETcxJGQc9A O+D1z07UlZR1ObDypUsElVsnFvZ676u3fot/uNPxFe6tp+mwWGmRXtzdEAy3Sws+B35Axkn8h+FM 1WDVv+EdhvtNu79LhE3SxTffYd+McEe1Xta1O6sX0SJJhHLc3UaTLtB3LxuHPTqOlZ/iPVtdg1mS x0lBKPsYlZQgLJ8xBZfU9OOfpVStqduJcIuo5Sl0Vl00ura79/8AIq/DiyjFnd35XMrSeSDjoAAT j65H5Ci88FXmsXMl5e6qi3L8+UI94jHZc5HA+lTfDuZRp15ZNlZop97IRggEAfzU1n+GNJ1i18Yy zXEciopk8+ZlwJc5xj1ycHj0qUk4pWOSlClPC4elKm5KTd7Nqzvu7f1uclqljdadqM1teg+erZLZ zvz/ABA981Trq/iDLHJ4jRUYFo7dVfB6HLH+RFcpWMlZ2PnMZSjRxE6cXdJhRRRUnKbvg8Z8S23y lsBjwcY+U8+9epV5b4QGfEtr8oOAx5OMfKea9Srpo/Cfa8O/7rL/ABP8kFFFFbHvhRRRQA+LHmjP 4VaqpH/rk+v9Kt0AFZGtOwltEDEKzNkeuBWvWdq0KukMpzujYgenI/8ArVnVTcHYT2MyiiiuUkKK KKACiiigAooooAKKKKACiiigAooooAKKKKAEf7jfStrS+NJswf8Angn/AKCKxScAn0roLaVZ7SGZ QQsiKwz1wRmtaPxDRzqEmW5yf+XiX/0M0+pJ1jW6mEWNpkYnBz82ef1zUdZWtoIKKKKACiiigArO 1vXdN8O6a2oarc/Z7VWCmTYz8npwoJrRrxH4xat4qeG/06bSYV8OrNEY70Id7HAPXdj7xI+72qox 5nYZ6/8A21pg0eHVpL6CHT5o0lS4nfylKuAVJLYxnI4NU/8AhM/C3/Qy6P8A+B0X/wAVXjmoan4j vfgvdW+s6bFa2NvBYrp8yIQZo8gZJLHPAU8AdaZZ6D8P7U+GNM1Sw1aTU9YtLaUSQSjyg0p285YE fMD0B4q+RdQse5afrmkas7ppuqWN68Yy621wkhUep2k4q/XjHwisodN+IPjCwtgRBbStDGGOSFWV gOfoK9nqJKzsAUUUVIgooooAKks0ZtVtWCkqu8sfT5ajqxYTeXqEUe3PmhhnPTAz/SnG11cZuUUU V2lEcxKxMRVarUw3RMKq0AFFFFABRRRQAUUUUAFFFFABRRRQAUUUUAFFFFABRRRQAUUUUAFFFFAB RRRQA2Q4jY5xgHkDOK8Uc5kY5zyecYr2uT/Vt97ofu9fwrxR/wDWN16n73Wuev0PleJf+XXz/QbR RRWB8qFdL4c/4Rj7HL/bn+v8z5P9Z93A/ucdc1zVFNOzub0K3sZ8/KpeTV0eoabr3hDSI3jsbnyl c7mHlytk/iDTrHxF4S03zvsl15fnPvk/dynLevIry2itPavserHPa0bctOCtto9PTU77/i33+ftF U9Jv/CVms089qWuI5G8sFWcOuSVIB4BxjrXG0VPP5I5nmb5lKNKCt2idbq3jI6tdwW5hEWlrKjSx sMtIoYE5x29hWpDeeBLa6W6hTEyNvX5JSAfoeK8+oo9o73YRzWtzudSMZN91e3p2Oj8WeIYdd1CD yY3FrACAW4ZiTye+BwMVtw+LdC0XTootJsnMjgGQEY2nvuY/eP6fSuBoo53e5MczrxqzrK3NLrbb 0PVNMfw3o1xeXcGrxM1ydzhpkOOSeAoHr0rltE8XRaTfXrNZ+ZBdTtKXXiQAk4HoR7e5rlKKbqPo a1M2qtwdKKjy32899zs73xB4eXxHb3kGmRywBCZnEeCznkfKeMg9+vPtzqW3jvSpLqOD7C1vA+Va U4G304HavOKKFUkhQzjEwk5Rsru+yO18Y+IbOWyj0bS2RrdMeY0eNmB0UevY59h71t6dqOhXmi6R 9qv4Y5LIRsI3kCneq7eQe3f8q8voo9o73Khm9VVpVZRTukrdElsbfivU49V1+aeBg0CgRxsB1AHX 881Q0vUZtJ1GK+gVGliztEgJXkEdiPWqdFQ273PPniJzrOte0r3+Zc1TUZtW1GW+nVFllxuEYIXg AdyfSqdFFLcynOU5OUtWwooooJHxf61M7fvD73T8favak/1a9Og6dK8ViOJUOQPmHJHFe1J/q16d B06V0UOp9Xw1/wAvPl+o6iiitz6kKKKKACiiigDM8RHHh6/IYr+5IyBmvI69c8Rf8i7f/f8A9Sfu df8A9Xr7ZryOuatuj47iT+PD0/UKKKKxPnArtNO/4Qj+zbf7d/x9eWPN/wBd97v04/KuLopxlY6c NifYSb5Iyv8AzK56l/wkXhL+zP7N+1f6Js2eX5cv3fTOM/rTX17whJpQ0x7nNmAF8vy5egORzjPU eteX0Vp7V9j03ntZ/wDLuG1tnt2328jtdQPgcafcGyAN0EPlA+fy3brxVix1/wAKaNapPZWUjXTD ldpLqfTc3b6VwVFT7R3ukc6zScZ88KcIvyj+PqdXB4itNZ1tpfEKJ9iELJFGFYiMkjnjnOB1rbst a8G6K0k+nqwmZcHakhYj0G7gV5zRQqjQUs1rU3zOMZS35mrv7zZfU7LUvFD3+pwO1pLJ8yI2CFxg ZxycADOK6xvE+i30o0OFBb6bKjI9wQqBeOMAjj6nvXnVFCm0RQzKtR5rJPmd3pq+6v2Z6TfXmiaT 4PudOstQS43IyIolV3JY+3YZ/Ss3w/4ysYNOj0vUrNEt1TZvRNysO+5ffvjOc9K4iin7R3ujWWb1 vaRnTSikrW6WOw07xLoen31+40hfKkk/cbFDHb3zu6Z4OBx+Vb2n+MNG1SR4LqFLREIkQysNrEc/ mD2rzGihVGgo5xiKVkkrdrLqdTrHiWLUvFVjdDcLGzmQrkckBgWbHvjp7Cuzk1fw/b3curf2jA8x gEW1ZATtBJwB1ySf0FeR0UKo0OhnFanKc5JScnfXoza0vxPfaRc3c9ukDNdOHkEikjOSeMEf3jV6 68e6zcwNGv2eDdxviQ7v1Jrl6KlTkla5yQx+JhDkjNpCsxZizElickk8mkooqTkCiiigRreGMf8A CSWOdn+s/j6dD+vp74r1mvJvDBA8SWOSg/efxDI6H9fT3r1mumj8J9nw3/u8v8X6IKKKK2PoQooo oAKKKKAMTxaceGrv5iuQo4Gc/MOK8rr1Txbn/hGrvBccL90f7Q6+1eV1zVviPi+I/wDeo/4f1YUU UVifPhXaad/whH9m2/27/j68seb/AK773fpx+VcXRTjKx04bE+wk3yRlf+ZXPUv+Ei8Jf2Z/Zv2r /RNmzy/Ll+76Zxn9aa+veEJNKGmPc5swAvl+XL0ByOcZ6j1ry+itPavsem89rP8A5dw2ts9u2+3k drqB8DjT7g2QBugh8oHz+W7deKsWOv8AhTRrVJ7Kyka6YcrtJdT6bm7fSuCoqfaO90jnWaTjPnhT hF+Ufx9Tq4PEVprOttL4hRPsQhZIowrERkkc8c5wOtbdlrXg3RWkn09WEzLg7UkLEeg3cCvOaKFU aClmtam+ZxjKW/M1d/ebL6nZal4oe/1OB2tJZPmRGwQuMDOOTgAZxXWN4n0W+lGhwoLfTZUZHuCF QLxxgEcfU9686ooU2iKGZVqPNZJ8zu9NX3V+zPSb680TSfB9zp1lqCXG5GRFEqu5LH27DP6Vm+H/ ABlYwadHpepWaJbqmzeiblYd9y+/fGc56VxFFP2jvdGss3re0jOmlFJWt0sdhp3iXQ9Pvr9xpC+V JJ+42KGO3vnd0zwcDj8q3tP8YaNqkjwXUKWiIRIhlYbWI5/MHtXmNFCqNBRzjEUrJJW7WXU6nWPE sWpeKrG6G4WNnMhXI5IDAs2PfHT2FdnJq/h+3u5dW/tGB5jAItqyAnaCTgDrkk/oK8jooVRodDOK 1OU5ySk5O+vRl621a8s9UbUbeTy52Ys2BwcnJBHpW7J8QdZkiZFS0jYjG9Yzke/JI/SuUoqVJrZn FSxuIpJxpzaTHzTSXEzzTOzyOcszHJJplFFSczbbuwooooEbnhDH/CS2udn8X3v909PevU68s8IE DxLa5KjO77wzn5T0969Trpo/Cfa8O/7rL/E/yQUUUVse+FFFFAD4seaM/hVqqkf+uT6/0q3QAVj6 0T59kM8Ev/Ktis7VljMcLNjzA52c89Oazqq8GJ7GZRRRXKSFFFFABRRRQAUVna+upvoN4uiyLHqR jIt3bGFb1OQR+YrzL+z/AI1f9Biy/wC+IP8A43VKN+oz0H/hMdA/4Sf/AIRv7f8A8TbOPs/kyddm /wC9t2/d561u18v+R4y/4Wz5P2uH/hKt/wDr8Jsz5Ppt2/c46V6F/Z/xq/6DFl/3xB/8bqpU0uoW PXqKztAXU00GzXWpFk1IRgXDrjDN6jAA/IVo1mIKKKKACiiigBG5RgPStzTlZNLtEcFWWFAQex2i sMnCk+grftJfPsoJtu3zI1fGemRmtaNuYaOeT/W3P/XxL/6GafUk7RtdTGLG0OQcDHIPP65qOsrW 0EFFFFABRRRQAV4V8ZT4vgS5a8vIT4bnukjt4AqbwwUtyQu7qrd691rxb4r30nijxlovgqyWTKzK 87bMcsOoz1CpuJPTn2NXT+IaMnWLPxhZ/Ci8j167gm0tYLRbBYth2KHUDJVQT8uOpNVrXULH/hYf gV7m8t4IbLR7VZpJpFVYyI3cAk8D7y/mK1L99Q+F1ve6NqcCa/o92R/ZdtdQ+YgfP8RPAxx8gByc Ebec8L4i8Ka1Z6FH4m1iFbRr25EUVqIthVdpI+X+AAKAFx09K2Woz1D4Zf8AJU/HP/X1L/6PevXq 8o0Pxxp2o/FOOx8MafYy6ffwF7u7jszFL5g3OzM2ASOg+YdT1r1esZ3uJhRRRUCCiiigAqWyid9T t3UfLHuLc9MjFRVNYzNHqUEYAxIGBz2wM/0pxtdXGb1FFFdpRHOSIWIqtVqUbomFVaACiiigAooo oAKKKKACiiigAooooAKKKKACiiigAooooAKKKKACiiigAooooARhlGHPIxwea8VnjaK4kjdWVkcq wbqCD3r2uvPvFvhuWG7e/s4i8Mpy6ICSrckn6VjWi2ro+e4gws6tKNSCvy3v8zkaKKK5j4wKKKKA CiiigAooooAKKKKACiiigAooooAKKKKACiiigAooooAKKKKACiiigCW3UtcxKuQxcAYXJ6+nevaV BCgE5IFcB4Q8OyzXUepXKMkCfNFzgswPp6da9ArpoxaV2facP4adKjKpNW5rW9AooorY+gCiiigA ooooAztejaXQb5EDljC2Ah5NeQ17a6LJGyOMqwII9RXl3iHw9caTdu6RlrRyWRkBIQZ4BPY9KwrR e58vxFhZy5a0VdLRmHRRRXOfJhRRRQAUUUUAFFFFABRRRQAUUUUAFFFFABRRRQAUUUUAFFFFABRR RQAUUUoBJwBk+1AzX8Khj4lstpxhiSdueNp//VmvV65Lwf4el08Nf3alJpF2omRwpwcn3rra66UW o6n3WR4adDDe+rOTuFFFFaHshRRRQAUUUUAY/imJpfDd4qq7EKGwp7Agn8K8or2yaGO4geGVd0ci lWU9wa8q1zQbnR7twY2a3JykqglQCeAT61z1ovc+U4iws3KNeK0tZmRRRRWB8sFFFFABRRRQAUUU UAFFFFABRRRQAUUUUAFFFFABRRRQAUUUUAFFFFABRRSqpY4UEk9ABQM3vBqs3iW32kjCsT8ucjB/ L616hXM+EvD8mlRPc3QK3Mo27AwIVeD+ddNXXSi1HU+9yXDTw+FtUVm3cKKKK0PWCiiigB8RxKvv xVqqkYJlT2P9Kt0AFY+t/wDHxZfV/wCVbFZ2rNGI4VbHmF/k456c1nVV4MT2MyiiiuUkKKKKACii igArwDxtbeIPD3iiGC68c6nbRajO7oVknEVvGWOOd2DjgEDoDnjivdNT1O00fTptQv5TFawLukcI z7R64UE15P44+J/gbXNFk057O61Xd80ZRPJEbjoQ7cqfoDxnPpWlO99hooN8INeW6Out40QXAXzD f75N+3bjd5m7ONvGc9KpfDS58Tax8QQieIdS1HSrBma4kmupDHIuGVflJOcnkA9hntXLHSfiAPB/ km11YaGH3eSQf/QPvbfw2969C8DfE/wRoOiQ6YlneaZtAaV3QS+Y56sWXkn/AICOMYA6Vo727jPZ qKq6bqNtq2m2+oWTs9tcIHjZkZCynocMAatVzkhRRRQAUUUUAIwypHqK3bCNodNtYnGHSFFYe4Ar CY4Un0Fb1lK09hbTMAGkiViB05ANa0bcw0c+n+tuf+viX/0M0+nzzLNczMucLIyHPqDg/wAqZWWw gooooAKKKKACq72FpJfxX720TXcSNGkxUblU4JAPpxViigBjxRylDJGjlG3IWUHafUehqG+0+y1S 0a1v7WG6t2ILRTIHUkdODVmigDM0zw5ouiyPJpmlWdpI4wzwwqrEemRzitOiigAooooAKKKKACp7 GEyalDICAIgxI9cjH9agqWyldNUt0U4V9wYY64GacbXVxm/RRRXaURz8Qt+H86rVbkXehX1qsY5M /cP6UCG0U8ROR93H1pNkn/PNv0oHcbRT/KfGdv4ZpNkn/PNv0oC42inmJwM7c+2aTy5P7h/SgLja KeYnA+7n6UgjkJxsI/KgLjaKeYnH8OfpSCOQn7hH1oC42inGNwfuE/SlETn+Ej60BcZRTjHIDjYT +VKInP8ADj60BcZRTvLk/uH9KURORnbj2JoC4yinbJP+ebfpS+U+M7fwzQFxlFO2Sf8APNv0pTE4 GdufYGgLjKKd5cn9w/pSmJx/Dn6UBcZRThHITjYR9aUxOP4SfpQFzNm0TS5x+80+2PuIwD+YqP8A 4R3R8k/2db8tu+73/wAPatURuT9wj60GOQH7hP0pcqMHh6D1cF9yMr/hHdHz/wAg63+9u+73/wAP bpQPDujgqf7Ot+CSMr61rCJz/CR9aQxyA42E/lRyrsL6tQ/kX3IyR4d0cbcadB8oIGVz1/nR/wAI 5o4GP7Og+7t+72/x9+ta4icj7uPrSeXJ/cP6Ucq7B9Vw/wDIvuRknw5o5BH9nQcrt+72/wAffrSn w7o53Z06D5sZwuOn8q1hE5GduPbNJsk/55t+lHKuwfVcP/IvuRlHw7o5JP8AZ1vyQfu+lH/CO6Pn /kHW/wB7d93v/h7dK1vKfGdv4ZpNkn/PNv0o5V2D6tQ/kX3Iyh4d0cEH+zoOCT931pB4d0cbcadB 8ucZXPX19a1zE4GdufoaTy5M/cP6Ucq7B9VofyL7kZI8OaOAB/Z0HC7fu9v8fej/AIRzR8Y/s6D7 u37vb/H361rmJx/Dn6UgjkJxsI+tHKuwfVcP/IvuRknw5o53Z06DkAHC+n8qU+HdHJYnTrfkgnC+ n8q1jE4/hJ+lII3J+6R9aOVdg+q0P5F9yMr/AIR3R/8AoHW/3t33e/8Ah7dKP+Ed0fOf7Ot+G3fd 7/4e1apjkB+4T9KUROf4cfWjlXYPqtD+RfcjJHh3Rxtxp1v8pJGVz1/nSDw5o4AH9nQcAj7taxjk BxsJ/KlETkfdx9aOVdg+q0P5F9yMj/hHNHxj+zoPu7fu9v8AH360Hw5o5BB06DkAHC4rW2Sf88z+ lKInIzt/DNHKuwfVcP8AyL7kZJ8O6Od2dOg+bGcLjp/KpItE0uCTzI9Pt1cMGDeWMg+3pWjsk/55 t+lL5T4zt/CjlQ1h6Cd1BfchlFO2Sf8APNv0pTE4H3c/Smb3GUU4RyZ+4f0pTE4/hz9KAuMopwjk JxsI+tKYnH8JP0oC4yinCJyfukfWgxyA42E/SgLjabJGksbRyIrowwVYZBqUROf4cfWkMcgP3Cfy oE7Nama+haTJIHfTrYsDn/VgZ+vrUY8O6ONuNOg+UEDK56/zrXETkfdx9aTZJ/zzb9KXKjF4ag9X BfcjJ/4RzRwAP7Og4Xb93t/j79aD4c0cgj+zoOV2/d7f4+/Wtfynxnb+FJsk/wCebfpRyrsL6rh/ 5F9yMo+HdHO7OnQfNjOFx0/lQfDujkk/2db8kH7vpWt5T4zt/Ck2Sf8APNv0o5V2D6rQ/kX3Iyv+ Ed0f/oHW/wB7d93v/h7dKB4d0cEH+zrfhi33f88e1axicD7ufpSCOQn7hH5Ucq7B9VofyL7kZQ8O 6ONuNOg+XOMrnr6+tIPDmjgAf2dBwu37vb/H361rmJx/Dn6UgjkJxsI+tHKuwfVaH8i+5GT/AMI5 o+Mf2dB93b93t/j79aD4c0c7s6dB8wAOFx0/lWsY3B+6T9KUROf4SPrRyrsH1XD/AMi+5GSfDujn dnTrf5iCcLjp/Kj/AIR3R8/8g63+9u+73/w9ulapjkBxsJ+lKInP8OPrRyrsH1Wh/IvuRk/8I7o+ c/2db8Nu+73/AMPageHdHG3GnW/ykkZXPX+dapjkz9w/pSiJyPu4+tHKuwfVaH8i+5GQPDmjgDGn QcAgZWj/AIRzR8Y/s6D7u37vb/H361rbJP8Anm36UvlPjO38M0cq7B9Vw/8AIvuRkHw5o5BH9nQc jbwv+efelPh3Rzuzp0HzYzhcdP5Vq7JP+ebfpSmJwM4z7Zo5V2D6rh/5F9yMn/hHdHJJ/s6Dlt33 e/8Ah7Uf8I7o/wD0DoPvbvu9/wDD26Vq7JP+eZ/SlMTgfdz9KOVdg+q0P5F9yMkeHdHBX/iXW/BJ GV9antdK0+yYNbWcMTgEB1QbsH361eEchONhH5Upicfw5+lHKio4ejF3jBL5DKKcI5CfuEfWgxuD 90n6Uza42iniJz/CR9aQxyA42E/SgLjaKeInP8OPrSeXJn7h/SgLjaKeInIztx9TSbJP+ebfpQFx tNkijmjMcqK6HqrDINS+U+M7fwzSbJP+ebfpQJ2aszMfQdJkfe2nW27npGB1pn/COaOAB/Z0HC7f u9v8ffrWuYnAztz7ZpPLk/uH9KXKuxi8NQvrBfcjJPhzRyCP7Og5Xb93t/j79aD4d0c7s6dB82M4 XHT+Va5icD7ufpSCOQnGwj64o5V2F9Vw/wDIvuRlHw7o5JP9nW/JB+76Uf8ACO6P/wBA63+9u+73 /wAPbpWsYnH8JP0pBHIT9wj60cq7B9VofyL7kZQ8O6OCD/Z1vwxb7v8Anj2oHh3Rxtxp0Hy5xlc9 fX1rVMcgP3CfpSiJz/CR9aOVdg+q0P5F9yMgeHNHAA/s6DgbeV/zz70f8I5o+Mf2dB93b93t/j79 a1jHIDjYT9MUoic/w4+tHKuwfVcP/IvuRkHw5o53Z06D5gAcLjp/KlPh3RyWzp0HzEE4XHT+Vavl yf3D+lKInIztx7E0cq7B9VofyL7kZP8Awjuj5/5B1v8Ae3fd7/4e3Sj/AIR3R8/8g634bd93v/h7 dK1dkn/PNv0pfKfGdv4Zo5V2D6tQ/kX3IyR4d0cbcadb/KSRlc9f50g8OaOAMadBwCBla1tkn/PN v0pTE4GdufoaOVdg+q0P5F9yMj/hHNHxj+zoPu7fu9v8ffrQfDmjkEf2dByNvC/55961vLkz9w/p SmJx/Dn6Ucq7B9Vw/wDIvuRknw7o53Z063+bGcLjp6elB8O6OST/AGdBywb7v+ePatURyE42EflS mJx/CT9KOVdg+q0P5F9yMn/hHdH/AOgdB97d93v/AIe3SgeHdHBU/wBnQcEkZX1/nWqI3J+4R9aD HID9wn6Ucq7B9VofyL7kZI8O6ONuNOg+UEDK56/zqza6ZY2LBrW0hiYLt3KgBI9z1NXhE5/hx9aQ xyA42E/lRyoqNCjB3jBL5DaKeInI+7j60nlyf3D+lM2uNop4icjO3Htmk2Sf882/SgLjaKf5T4zt /DNJsk/55t+lAXFiOJV9+KtVXWJxIpI4B55qxQAVj63/AMfFl9X/AJVsVnatMqJDEc7nYkfgKzq/ AxPYzKKKK5SQooooAKKKKAIri3hu7aW2uIllgmQxyRuMhlIwQfbFZml+FNA0WQS6bo9lbSgYEqQj fj/e6/rWxRRdgFYmq+D/AA5rbO2o6NZzyOu1pTGFfH+8MH9a26KE7ANREijWONQqIAqqOgAp1FFA BRRRQAUUUUAIwypHqK3rKIwWFvCSCY4lUkd8DFYLHCkjsK3NPkaXTbWRzl3hRmOOpIFa0bcw0YQR kmuA6kEzyEZ9CxIp1Olm8+5nbbt2ysnX+6cf0ptZadBBRRRQAUUUUAFFFFABRRRQAUUUUAFFFFAB RRRQAVYsIRJqEUm7HlBjjHXIx/Wq9SWjsuq2qhiA2/IB6/LTjbmVxnQUUUV2lBRRRQAUUmR60tAB RRketGRQAUUZpMj1oAWiikyPWgBaKKTI9RQAtFFJkeooAWiikyPWgBaKKTI9aAFoooyPWgAooyKM 0AFFJketLQAUUmR60tABRSZHqKWgAopMj1FLQAUUmR60tABRSZHrS5oAKKMijI9aACiikyPWgBaK KTI9aAFoopMj1FAC0UUmR6igBaKKTI9aAFoopMj1oAWijNGRQAUUZHrRQAUUmR60tABRSZHrS0AF FJkeopaACikyPUUtABRSZHrS0AFFGR60ZoAKKM0ZHrQAUUUmR60ALRRSZHqKAFoopMj1FAC0UUmR 6igBaKKTI9aAFoooyPWgAooyKM0AFFGR60UAFFJketLQAUUmR6iloAKKTI9RS0AFFJketLQAUUmR 60tABRRketGRQAUUZpMj1oAWiikyPWgBaKKTI9RQAtFFJkeooAWiikyPWgBaKKTI9aAFoozRketA BRRketGaACikyPWloAKKTI9aWgAopMj1FLQAUUmR6iloAKKTI9aWgAopMj1pc0AFFGRRketABRRR QAVk60jGW0cKSqs2T6ZFa1ZmrzbBbw7c+YxOc9MD/wCvWdW3I7iexnUUUVykhRRRQAUUUUAFFFFA BRRRQAUUUUAFFFFABRRRQAhGQR61v2kXkWUEIOfLjVc+uBisBuEY+1bemsz6XaOxLM0KEk9SdorW jbmGjFMTwz3CuMEzOw+hYkUUrzNPcTswAKzOnHoCR/SkrLToIKKKKACiiigArzXxH8UtR0LxBeaZ B4Qur2O3YKtwkzAPkA9BGfXHXtXpVef+NvEV7cX40HwrrdvB4gtsXDWjoM3AAz5YY/KGxztPJGOQ M1UN9RnBaL8Y/EyaxqLXWlT6pAznyrNAqG1G48Fljy2Bxz6Ua18Y/Ez6xpzWulT6XArjzbNwrm6G 4cBmjyuRxx61c1bWtU+H8ul31l4e06317Xkd79Hkml3SbwRgbwFJLHIGcHjNV9ZuvH+q31pq2qeB bGS40795DKRMvl7TuzhZgDyM8g1taN72Gdf4c+KWo674gs9Mn8IXVlHcMVa4eZiEwCehjHpjr3r0 quK+GXi/UPGfh+61DUYbaKWK6MKi3VlUgIp53MefmNdrWMtHawgoooqRBRRRQAVZ0+JXvkkbO6NS V/Hiq1Otf+QvZ/8AA/8A0E04vVDOiooortKI5/8AUt+H86rHnrz9atSjdEwNVaBCYAOQBSnnrz9a KKBiAAHIAFKQD1GfrRRQAAY6cfSkIBOSAaWigLAOOnH0pNo9B+VLRQFgHAwOKTav90flS0UBYO2O 3pSbV/uj8qWigLAeRg8ik2j0H5UtFAAeevP1pAADkAUtFAAeevP1oAAOQMfSiigAIBOSM/WgcdOP pRRQAhAJyQDSjjpx9KKKAE2j0H5Uo4GBwKKKAE2r/dH5UvbHb0oooCwm1f7o/KlPIweRRRQFhNo9 B+VKeevP1oooCwgAByAKU89efrRRQFgAAOQMfSggE5Iz9aKKAAcdOPpSEAnJANLRQFgHHTj6Um0e g/KlooCwDgYHApNq/wB0flS0UAHbHb0pNq/3R+VLRQFgPIweaTaPQflS0UAB568/WkAAOQAKWigA PPXn60AAdBj6UUUAIQCckA0o46cfSiigBMAnJApRx04+lFFACbV9B+VL0GB09KKKAE2r/dH5UvbH b0oooCwm1f7o/KlPIwefrRRQFhNoHYflSnnrz9aKKAsIAAcgAUpAPUZ+tFFAWAADoMfSkIBOSAaW igAHHTj6UmATkgUtFAAOBxx9KTavoPypaKAsHbHb0pNq/wB0flS0UBYO2O3pSbV/uj8qWigAPIwe frSYAOQBS0UAB568/WkAAOQAKWigAIB6jP1oAA6DH0oooAQgE5IBpRx04+lFFACbR6D8qUcDA4+l FFACbV/uj8qXtjt6UUUBYTav90flS9Rg9PSiigLCbV9B+VKeevP1oooCwmADkAUp568/WiigAAAO QMUEA9Rn60UUBYAMdOPpSEAnJANLRQFgHHTj6Um0eg/KlooCwDgYHApNq/3R+VLRQAdsdvSk2r/d H5UtFAWA8jB5FJtHoPypaKAA89efrSAAHIApaKAA89efrQAAcgY+lFFAAQCckZ+tA46cfSiigBCA TkgGlHHTj6UUUAJtHoPypRwMDgUUUAJtX+6Pype2O3pRRQFhNq/3R+VKeRg8iiigLCbR6D8qU89e frRRQFhAADkAClPPXn60UUBYAADkDH0oIBOSM0UUBYfDhZQAOvHFWqqRgmVPY/0q3QJBWVrMTs9r KB8qMwb8RxWrWXrEzIbaIAYkZiT9B/8AXrOrbkdwexn0UUVykhRRRQAUUUUAUNZ1rT/D+mSajqlx 9ntIyA0mxnwScDhQT19q8g8A/EW3g13xTJqur3t3AxkuLCF2kk3RxiWRggbhPkA4JXsK9g1e10y8 06SHV47eSy4Z1ucbOOQTnivDPhpN4ZHjzWrG6tLe5a8uWi04CESII/3u/B6BShA9wa0glysaLknx F1/U5NfksLfXZ9Lv7dl054rHD28uMDDo3AHOSCTkducpp3xF8UaH4b0q2n0vV5JLeSSTUr2+tXl3 R7iQFLMOx6kjGB2pusW+q6Z481S1SPxbZ+HI+baLw+jJGrEKTtXhAuS5OO/41Sll1K51/RoLKbxv Ppsl0i6hHre4xNGXXIIBKlcbt27jFaWQz3bRdWg13RbTVLZJEguoxIiygBgD6gEj9av1Da29va2s cFpDFDbouI44lCoo9gOAKmrnJCiiigAooooAQjIwe9dBbRrDawxJnaiKoz6AVz7/AHG+lbWl/wDI Isv+uCf+gitaL94aMd4TBcTqxB3Su/HuSf60lIZXlnuGc5ImdRx2DED9KWstOggooooAKKKKACvN fi1p2i2en2nim6tlfULG5iESh/LNz82djEc8AFgRyNp9TXpVcB8TfBeq+M00uCzuoo7S3m3XETHD MDgbgcYyBnjjqaqHxDRw/wARtUfW77wDqj2/2c3aibyt+7aGeMjnAzx7V1fjPT/iRqGr6lYaJPB/ Yd3Aqq8vlKY8rtdAfvZPJyRxngjFanjz4dw+MLKwW2u/sN1YArA+3K7TjggEY+6MEVzA+GPjsDA+ IN6AP+nif/4qrTVkBb+Hd9ZeC9Qj8A3gd9YnY3MkkJ3Rb2QHaT1BCKO2Pzr1SvO/BHwxk8M69Nrm p6w+pX8kZRSUI256sWJJY4AHbv17eiVE2m9AYUUUVIgooooAKs6eIzfIX27wp2ZPOe+PwqtTrX/k L2f/AAP/ANBNOLtJDOiooortKI5/9S34fzqtVqUAxNnpiqtABRRRQAUUUUAFFFFABRRRQAUUUUAF FFFABRRRQAUUUUAFFFFABRRRQAUUUUAFFFFABRRRQAUUUUAFFFFABRRRQAUUUUAFFFFABRRRQAUU UUAFFFFABRRRQAUUUUAFFFFABRRRQAUUUUAFFFFABRRRQAUUUUAFFFFABRRRQAUUUUAFFFFABRRR QAUUUUAFFFFABRRRQAUUUUAFFFFABRRRQAUUUUAFFFFABRRRQAUUUUAFFFFABRRRQAUUUUAFFFFA BRRRQAUUUUAFFFFABRRRQAUUUUAFFFFABRRRQAUUUUAFFFFABRRRQAUUUUAFFFFABRRRQA+I4lX3 4q1VSIZlX25q3QAVl6xCXNtKCMRswI9cj/61alZWsyur2sYPyuzFhj0HFZ1bcjuJ7FCiiiuUkKKK KACiiigDE8VeGrbxZoUmk3c0kMMjo5eIDcNpzxmvI/hXYaHpWveK5dRNqsWmzLDBc3jIvl5aRPvH ABIAFex+I4tWm0C7j0O4FvqZUG3kZVIDAg4O4EYIyOneuH8A/Dm70231p/FaWl6+pyo7wY3qSpZt zcAZJboOmPy0i7RYzzDVV8O/2TdfZvCGn203lNsmTxTHO0ZxwRGGy3071B4c/sAaJD9v8KWGoXBL bribxIlozfMcfuiwK4GB74z3rufGXg7XG1C90/w94H0GTTZUCw3iRqkyZUZ5aQAEHODj0rrfCfwy 0XTPDNnaazpOn3moqrGeZog2SWJxk9cAgfhWjmkh3On8NXlpe+HNPlszCIlgRPLiuRcCIhQCnmAn cV6Z74zWrVTTtMsdItBa6daRWtuCWEcS7VBPXirdc73JCiiigAooooADjHPSt+2EYtYRFjywg2YP GMcVzz/cb6Vt6X/yCLL/AK4J/wCgitaL96w0ZMsIguZ1BJ3SM/5nP9aZTQ7PNclmLETyAZPYMcU6 stOggooooAKKKKACiiigAooooAKKKKACiiigAooooAKs6e8a3yK+N7KQnHfv+lVqfaA/2taHHTfn /vk04u0kM6Giiiu0oiuP9S34fzqvVqXHlNnpiqtABRRRQAUUUUAFFFFABRRRQAUUUUAFFFFABRRR QAUUUUAFFFFABRRRQAUUUUAFFFVL/VLDS4lkv7yG2RmCBpXCjJ+tAFuiua/4WB4V3hf7ZgyWK/db GR746e/Q9qRfiF4UbZjWYfnzjKOOnrxx+PWgDpqK5gfEPwowUjWYvmUsMo44H4cH260f8LD8J4z/ AGzF9zf9x+n5dfbr7UAdPRXMH4h+EwGJ1mL5QCcRuevp8vP4dO9KfiF4UUsDrMPysFOEc9fTjke/ agDpqK5n/hYXhTOP7Zh+/s+4/X8unv096P8AhYXhQkD+2YeXKfcfqPw6e/SgDpqK5lfiF4UYqBrM PzEgZRx09eOPx60g+IfhNgCNZi5UsMxuOB+HX260AdPRXMf8LD8KYz/bMX3N/wBx+n5dfbr7UN8Q /CihidZi+VQxwjnr6ccn2FAHT0VzLfELwou/Osw/JjOEc9fTjn8Oneg/ELwoCQdZh4YKcI/U/h09 +lAHTUVzP/CwvCmcf2zD9/Z9x+v5dPfpQvxC8KMUA1mH5iQMo46evHH49e1AHTUVzC/EPwmwUjWY vmBYZjcdPX5eD7GgfEPwoQD/AGzFym/7j9Py6+3WgDp6K5g/EPwmAT/bMXCb+Efp+XX260p+IXhQ bs6zD8uM4Rz19OOfw6UAdNRXMn4heFASP7Zh4YL9x+p/Dp79KP8AhYXhTOP7Zh+/s+4/X8unv0oA 6aiuZHxC8KNtxrMPLFRlHHI/Dp79KF+IXhRtmNZh+fOMo46evHH49aAOmormB8Q/CjBSNZi+ZSwy jjgfhwfbrQfiH4TAJ/tmLhN/+rfp/wB89fbrQB09Fcw3xD8JqHzrMXyAE4Rz19OOfw6UrfELwopY HWYflYKcI56+nHI9x0oA6aiuZ/4WF4UyR/bMPD7PuP1/Lp79KP8AhYXhQkD+2YeXKfcfqPw6e/Sg DpqK5lfiF4UYqBrMPzZxlHHT144/Hr2pB8Q/ChCkazFypYZRxwPw4Pt1oA6eiuY/4WH4Uxn+2Yvu b/uP0/Lr7dfag/EPwoAxOsxcKGOEc8H8OT7daAOnormW+IXhRd+dZh+TGcI56+nHP4dO9B+IXhQM VOsw5DBOEfGT+HT36UAdNRXMj4heFCQP7Zh5cp9x+v5dPfpQvxC8KMUA1mH5iQMo46evHH49e1AH TUVzK/EPwowQjWYvnBIyjjp68cfj1q3ZeL/D2oOqW2r2rsyeYFL7Tj3zjB9jzQBt0UUUAFFFFABR RRQAUUUUAFFFFABRRWdqOvaTpLKuoahb2zMrMokcAkDrj1oA0aK5j/hYfhTGf7Zi+5v+4/T8uvt1 9qD8Q/Ci7s6zF8qhjhHPHtxyfYc0AdPRXMt8QvCi786zD8mM4Rz19OOfw6d6D8QvCgJB1mHhgpwj 9T+HT36UAdNRXMj4heFCQP7Zh5cp9x+v5dPfpQvxC8KMUA1mH5iQMo46evHH49e1AHTUVzC/EPwm 23GsxfMCRlHHT144/GgfEPwoQD/bMXKb/uP0/Lr7daAOnormD8Q/CYBP9sxcJv4R+n5dfbrSn4he FF3Z1mH5cZwjnr6cc/h070AdNRXMn4heFASP7Zh4YL9x+p/Dp79KP+FheFP+gzD9/Z9x+v5dPfpQ B01FcyPiF4UJA/tmHliv3H6j8Onv0oX4heFG2Y1mH584yjjp68cfj1oA6aiuYHxE8JkZGsxcoX5j fp/3z19utB+IfhMAn+2YuE3/AOrfp/3z19utAHT0VzDfEPwmocnWYvkAJxG56+nHP4dKVviF4UUs DrMPykA4Rz19OOfw6UAdNRXM/wDCwvCmSP7Zh4fZ9x+v5dPfpQPiD4UJA/tmHlinKP1H4dPfpQB0 1FcyvxC8KNsxrMPz5xlHHT144/Hr2pB8Q/ChCkazFypYZRxwPw4Pt1oA6eiuY/4WH4Uxn+2Yvub/ ALj9Py6+3X2oPxD8KAMTrMXChjhHPB/Dk+3WgDp6K5k/ELwopYHWYflxnCOevpxz+HTvR/wsLwpn H9sw8Ps+4/X8unv0oA6aiuZHxC8KEgf2zDy5T7j9fy6e/ShfiF4UYoBrMPzkgZRx09eOPx60AdNR XMr8QvCjbcazD8wJGUcdPXjj8etIPiH4UIB/tmLlN/3H6fl19utAHT0VzB+IfhMKx/tmLhQxxG/Q /wDAevt1pW+IXhRd+dZh+TGcI56+nHP4dKAOmormT8QvCi7s6zDwwU4Rzyfw6e/Sj/hYXhTOP7Zh +/s+4/X8unv0oA6aiuZHxC8KEgf2zDyxX7j9R+HT36Ug+IfhQ7cazF8wJGUcdPXjj+vagDp6K5gf EPwmQD/bMXKb/wDVv0/756+3Wg/EPwmAT/bMXCb/APVv0/756+3WgDp6K5k/ELwou7Osw/KAThHP X045/DpWlY+I9F1OVorLU7WZ1YKVWQZJPTHr+FAGpRRRQAUUUUAFFFFADoyRKvuat1ViGZVPpzVq gArN1eEOIJs4MbEY9cj/AOtWlWRrTsJrNQxCszZGeDxWdW3I7iexSooorlJCiiigAooooAKKKKAC iiigAooooAKKKKACiiigAPAya37Zo3tYXix5bICuBjjHFc+/3G+lbWmZGk2YP/PBP/QRWtF+9YaM qeJYbqZUzhpC5z6k5P8AOo6Yn+tuf+viX/0M0+sr3EFFFFABRRRQAUUVU1LU7LR7F73ULlLa2QqG lc8AsQB+pFAFuiobW7t761jurSeOe3lG5JI2DKw9QRWVpvi/QtX1270WxvvN1Cz3+fD5Lrs2MEb5 ioBwxA4NFmBt0UUUAFFFFABRRRQAVZ0+ZY7+OMg5kDAY9uf6VWqSzRm1W2ZVJVNxY+ny04tqSsM6 Ciiiu0oiuP8AUt+H86r1alIETE+lVaACiiigAooooAKKKKACiiigAooooAKKKKACiiigAooooAKK KKACiiigAooooA5/xl4iXwz4elvdjNK58qHbjhyDgnPYY96+dtR1G71a/lvr6YzXMpy7kAZ7dBwP wr0/41Oc6PHhcfvWB3c/w9vT3ryagAooooAKKKKACiiigAooooAKKKKACiiigAooooAKKKKACiii gAooooAKKKKACiiigAooooAKKKKACiiigAooooAKKKKACiiigAooooAKKKKAPVfhj43uWvV0PVLg yrL/AMe880p3KQABHz1z256+ua9er5e8PSmHxJpcgkEZW7iO9l3BfmHOO9fUNABRRRQAUUUUAFFF FABRRRQBxHxI8XzeGtMit7Isl/d5MUoCkRhSMkg5zkHA49fSvBpZHmleWVi8jsWZieST1Ndx8W3L eNipCAJbRgbWyT1OSOx56egB71wlABRRRQAUUUUAFFFFABRRRQAUUUUAFFFFABRRRQAUUUUAFFFF ABRRRQAUUUUAFFFFABRRRQAUUUUAFFFFABRRRQAUUUUAFFFFABRRRQAU+KWSGVJYnaORGDK6nBUj oQfWmUUAe4/DLxlLrlrJpmoyK15bKCkjyZedSTnj/Z4/OvQq+fPhhM0XjuyAkCCRXQgrncNpOPbp 19q+g6ACiiigAooooAdGSJU9z/SrdVYhmVfbmrVABWdq0SvHDKc7kYgfiK0ax9b/AOPiy+r/AMqz qv3GJ7FOiiiuUkKKKKACiiigAoorOi17SptYm0iO/gbUYfv22/5xwG6d+COlAGjRWVr3iPSfDFil 7rF39mt3lESv5bvlyCQMKCein8qvWV5BqFjb3trJ5lvcRLLE+CNyMMg4PI4PeiwE9FFFABRRRQAU UUUAITgE+ldBayie0hmUELJGrAHryM1z7cowHpW5pyNHplojghlhQEHsdorWi3zDRkTiNbqbysbf MJOD/Fnn9c1HTE/1tz/18S/+hmn1le+ogooooAKKKKACvI/jnq0h0/S/DlqSbi+nEjqCBlRwoOfV j/47XrlfPnxH0vVV+J0Wq3fNi19b21sxPUBUYgD0BJ/Grpr3ho6bWPEPjrwXFLY6V4fspNC0uBEj u5onOUVBliRIO+e1eXeHPG2s6X40vNa060tJtR1R3RoZEYpulkD4UBgR8wAGSa9X+ImsSeK9fs/h /pDMxmmV9SmTBEaKc7fwwGPuFHciuD0jwumu+PfGuj2oEcsUd01oRxsdLlNnPbpj6GtY2tqM9V8H eIPHmpa4bfxJoFtY2PkswljjZTvBGBku3v2rvq4H4bePo/E2nrpuov5Wu2g2TRyfK023guB6+o7G u+rGW4goooqRBRRRQAVPYTeXqMUe3PmhhnPTAz/SoKlsomfU7d1xtjDFvxGKcb8ysM36KKK7SiOf mFsVWq1KdsTGqtABRRRQAUUUUAFFFFABRRRQAUUUUAFFFFABRRRQAUUUUAFFFFABRRRQAUUUUAeQ /GrH2jR/9VnZL0+/1Xr7en415VXqvxqYfaNHXcmQkp27fmHK859P8DXlVABRRRQAUUUUAFFFFABR RRQAUUUUAFFFFABRRRQAUUUUAFFFFABRRRQAUUUUAFFFFABRRRQAUUUUAFFFFABRRRQAUUUUAFFF FABRRRQAUUUUAaOgMV8R6WwdkIu4iGVdxX5xyB3PtX1FXy7oGR4j0vBlB+1xcxDL/fH3ff0r6ioA KKKKACiiigAooooAKKKKAPA/ivj/AITmbHk/6iPPl9en8Xv/AE21xFdv8V2B8czANGdsEYIVcFeO jep7/QiuIoAKKKKACiiigAooooAKKKKACiiigAooooAKKKKACiiigAooooAKKKKACiiigAooooAK KKKACiiigAooooAKKKKACiiigAooooAKKKKACiiigDrvhkxXx5YYdlyHHyrnPyHg+g96+ha+evhl n/hPLDBl6Pnyx/snr7V9C0AFFFFABRRRQA6P/XJ9f6VbqrEAZRnt0q1QAVnasIzHCWx5gc7Mnnpz WjWPrf8Ax8WX1f8AlWdV2gxPYp0UUVykhRRRQAUUUUARzzx21vLPMwWKJC7sewAyTXgfg2813UNR 8VeNdIsFvdSaVYraGUbhtd8sMBh91FUZz+derfEaz1LUfAuoWWlAm6nMcQUfxK0ihh9ME59q89+F WrWvg/wh4mvNUcBLO82MqHJdwuAq+pJHFaQ+FsZyXxE8Z+K9WtodC8S6XZ2LRyLdKsSMr9GUZy7D HJrf8KePviFdaDbW2heH7C9tLGNLUSeU5PyKAM/vBzjHauf8TWd7qXgq58Z6ohS61jV4xCpH3IVj lAxx06AeoQHvXS6bqMvw2v8Aw/rLLI2g67plqLpVGRHMsSgsOOuOcdTlvQVq7WtYZ7NolxfXWh2V xqdutvfSQq08SggI+OQASf5mr9Q2l3b39pFd2k8c9vKu6OSNsqw9jU1cxIUUUUAFFFFACE4Un0Fb 1nL59jbzbdvmRq+M9MjNYLDKkeordsI2h061icYZIkVvqAK1o35hox53je6mMeMByDgY5Bwf1qOm ICJrnIx/pEv/AKGafWV76iCiiigAooooAK8v+Mqhl8LqRkHVFB/SvUKy9Z8O6V4g+y/2pa+f9llE 0P7xl2uO/wApGfxpxdncZwFx8IprKO5k8O69c6fe3F20rXHmyBhDg4jypyeTkk9cCvNfC3hnXtT+ IOtaTYeIZ7LUbXz/AD75JHDTbZVVskHJyxDcntX07WJpvhDQtI1271qxsfK1C83+fN5ztv3sHb5S xAywB4FWqjs7hcxfDfw6sNG1S31u7ka71hLfypZmJYPJk5l553kHBJNdrRRUNt7iCiiikAUUUUAF TWMzR6lBGAMSBgc+wz/SoansYTJqMMgIAiDEj1yMf1pxvzKwzdooortKI5gTCwFVqtTHbExFVaAC iiigDybxb8QLyz1rxJpKanpQsE0if7PPBfRpPBchHAXG/cZNwxhRkcGub8L/ABJ1az8C6NDFqtjd apcag63U+q6imYIdwxuDuHwRnkdAD6iuV+Jen+drOsXVv4R/sqCG8f7Tqc08z/aJWJPy5Oz5jnhV OMjJUVZ8J6V4as/D1lN4q8Ba5dfadzLqMQmEbAkbAFVhwQRg45zxnrQB2Hjf4gy6b8YtO06TXJtP 0eySP+0PKVmVm5kIKgEnIKLwOMnmu+0/4peDNVN0LLWfN+y273U3+izLtjT7zcoM49BzXkPwxhs/ E3xH1w+LdHSW5voXvIlvYyQnzjIAbtg4HstbHwf0rRLxvGmuXcFmmjyzNbxNL8iRwHezqc42rtaP v29qAG+HviZZSfGbVLi48Q3b+H7qLyrKNzM0XmHywMR4+U5D8kDv60mka58UPF/ibxDZaH4ksraH TLpk23VvGPlLuFAIiYnATvXO6Zc+CdP+M+pGW3t7jRSFSwS2XzE84mPaVIOOu7nNc5L/AMIn/wAJ j4j/AOEp/trb9ul+z/2X5X/PR92/zP8AgOMe9AHq2r2Xxn0XRr3VLnxdpDwWcDzyLHAhYqoJOMwA Z49a6Hwz4o1nUPgfdeIrq88zVksryVbjykGGj8zYdoG3jaO3bmvnbSv+EM/tfUP7Y/t/+zN5+w/Y /J87buOPN3fLnbjO3vmvdfDep6De/A7xHZ+HV1IWNjY3kWdREfmFmjZz9w4x83tQBw/h/wAc/EHx BZSXI8f6Bp2yQx+VqLW8LtwDuA8s5HOM+oNa39ufEL/oqfgz/wAC7b/41XJeEdD0p/AL6zc+ELvx HeHVGtRHbXE0ZjjESNkhAeMn079aufZdJ/6Itrf/AIH3X/xugCXxF8QviD4d+zZ8c6NqXn7v+QYL efy9uPv4jGM549cH0r6Zr5r0zStFv9Ws7Ob4P6xbRXE6RPO99dbYgzAFjlBwM56jpX0pQAUUUUAF FFFABRRRQAUUUUAeRfGpv3+jp5mcLKdmzpyvOf6e3vXlNer/ABqJ87Rxukxtl4K/L/D0Pr/9avKK ACiiigAooooAKKKKAFRGkdURSzMcKoGST6V2Xw/8OW2qeNP7K1yxkKLC7PBIXjYEAEZwQe9YnhXV /wCwfFGnamcbIJh5mRn5D8rfjtJx7175PoMcfxE0/wAQ24Xbc20kE5H8TBco3vlQR/wEUAcP/wAI X4f/AOFs/wBif2f/AMS77F5vk+dJ97HXduz+tcZ420KGw8eX2kaNZyeUnl+VBHukbmJWOM5J5JNe o/8ANd/+4b/Sp9K0E3Hxd8Qa7Mq+TaJFFEWH/LRoUyR6YX/0OgDw7TdD1TV782NhYzT3IOGQLjZ/ vE8L+OK9l0T4UaDpujbvEHlXN4/LSNM8ccZx90YZc/U9faqnhrVNQ8TeNPEWoaTrMFmF2xLFLb+a kkQyEkGGXnOTz/f710unmDw/ZXNn4n8W2OpQ3JYhLxUjbB+8uC53Lz0xx9OKAOHb4QafJISvi61X ceEW3Bx7DMuaz/FXwpHhnw5dasdb+0eRsxF9l2btzheu8+uenavQNFvvhxYXs9xpdzpFtc7sGR2C YOB90vjA/wB3jrVXxV4Hj8UmS7uPFc4ijG9IyqvDEBnJCgjnGeetAHmPw48MweJ/E/kXsTSWMETS zKMgN2UbgRg5Of8AgJrpNT+EVxqOoz3Hh25so9N3tGi3E7lwyEq/RD/EGHU9PwrsPhR4fXSPDDXp 5k1B/NVmUBvKHCZwT15bGeN2O1YvgfR7PV4NYlvbO/umj1OZEaG8eJVXg4wJF7knp3oAs3Hwg06T wotvBHHDrgiTNyZpGjMgxu49Dz/DxmuK1T4S69pGlXWo3F3prQ20bSusckhYgDPGUHNeq/8ACI6P /wBAfVf/AAZyf/Hq4n4n6Ra6N4dt5bG01C0aW5ETtLevIrqUYlcGRvQdu1AGL4c+GUOueFYdeufE EdhC+8uJLcFUCsVyWLgdq6LRvBfw9srOSLVPEOl6lO0m5ZheiHauB8u1ZCDzk5963vh9H53wntY/ ItZ9wmHlXZxE371uG4PH4Gl/sX/qV/BP/f3/AO0UAcXB8LtD1C8EFl4506aaQkpBBGjt64A80k4H 8q5PUfDdrpHjg6Bfantto5USS88rGAyhs7c8dcdfevcNF0v7Pq0Ev9g+F7Xbu/fWL5mX5T9390v0 PI4Jrg7mK/k+PVy2mTWcd3GQyfa9xRgYFDABcEnaSQMjp1oA09D+Gfh6PXNcsrvbqUNvHA8BNwQ8 JYPuVwhHPyqeR0I964688B2VvoOgTrrCNqWqypGLdNsinewHBB/hzz1yfSvoCEzC2AmkjluFX52j Qopb2BJx9MmuW0628V6hrtt/wkdvpaWVkftMMtiX+eUqyBTuJOAHY9BztwTzQBwfxF8B2umrYReG fD97JJJvaeSASzBQMADuBnJP4VzfhHwdfXniyztdX0O/FluP2gSQSRhRtOMtxjketev2niDWJfif e+H5khXT4bX7RGwT52GEHXP95j27Vzej+OdVvfild6TFbwNZPcvC7BGLKke4Bs5wMnHUd8UAUrr4 Z6bc/EJtOSyvrPRjaCRJYSxUy9xvcMCevHtVLUPC3wy0q/msb3xDqsVzC22RNhbB+ohIr09rjWW8 apBJaxDRVhLRz8bzNjlevTGe341Rk04XvimSK88Cac9k7tu1SR4HZsLkEoV3cnA6+9AHFWHw98D6 3pV7e6Nq+qXK2qtuJIUBguQMNED+VcX4V8Bap4utbi40+4s4kgcIwuHYEkjPGFNexX/9r6W19p2g eBbY2Uq7RcW95DbiQlcZKYzwSRz6Vh/B2CW00fXbeZdk0N1sdcg4YLgjI96AMPTPgzq8Op28moza ZcWYcedGk8qsy98HYOa2PFPwet7oWp8Mrb2ZXcJ1uZpCH6YIPzdOfzrZ8JeDLvS9Qh1a68U3WpRL EcQOWCKxHU/OQcAngj37UzxH4Pvdd1ua/h8ay2MLhQlvEp2oAAOokGcnJ6d6APOdX+E+u6LpN1qV zd6c8Nuhd1jkcsR7ZQD9a4SvT/F/g+/0Pw3cXz+M7nUEUqjWzbgHDEDn94f5V5hQAUUUUAFFFFAB RRRQBo6ACfEelgCQk3cWBEcMfnHQ9j6V9RV8u6Cu/wARaYuwybruIbA20t844z2+tfUVABRRRQAU UUUAFFFFABRRRQB4J8WG3eOZR5m/bBGMbMbOM4z365z747Vw9dx8WCT44ky0hAt48BlwBwfu+o9/ XPpXD0AFFFFABRRRQAUUUUAdF4U8G6j4wluo9PmtYjbKrP8AaGZc7s4xhT6V6d4h+EVnc6NaxaDb 2trqCupnlmuJSrLtOQPvfxYPQV47Y6Nqmpoz6fpt5dohwzW8DSBT6HAr6XuLG3utBsIL6zgnCIn7 u5sjcBWC4+72PXmgDyqw+C+tR6jbPe3OmS2iyqZ0SaTLJkbgPkHJGe4rW8XfCOOaSGbw3HaWcEcb GdZ55SWPUYyG7fSuxttD0iK6hkj0jTEdHDKyaGyFSDwQ3Y+/auL+MWjapqeqaY+n6beXapC4ZreB pAp3DrgcUAZPgXwH4Y8VaNHJcalejUwGaeCCRAEG4hTyhxkY71Zk+G/hTUtSXTND8RTm9Qv54k2z bAvB+UBec9810fwv0H/hHPCd3q2ok20l0plcvwYoUBwT6fxH8qNE8K6V4T8b6fPZXtzMl9ZXDvJd SKc4aMgghR13HrQBl+BPDemLoPiaC9srS9msruaBJ5rdWb5FxkZyRyM4zXCzeDPK+Htv4r+3586Q p9l8np87Jndu/wBnPTvXuGh+HItMtdcRNRSddSuZbgsEAEW8dPvHOPXiuR8U6GukfCm18PWt5HfT rdIiMuELl5SRxk4+9jrQBzvw98F6PqvhrVNa1+N/s0RIiYOybFRcuwIOD1A6fwmpbX4L6ymowvc3 GnPZiZTJGJ5NxjzyM+WOcd+K7rW9ITQPhJeaZEQfs9iVdlGNzfxH8SSaq+HfDem3vhrTLq403VJp 5rWOSSVdRcB2Kgk484Yz9BQBleKPg7bXKWp8NeRaOmROtzLIQ47EH5sEc8Y7+1ef+KfAGq+EbGG7 v7iykjmk8pRA7Eg4J5yo44r2f/hEdH/6A+q/+DOT/wCPV5L8ULSPTfEUNlaxXUFsbZZfJnuGl+Ys w3cs3YDvQBuXfwgsNOhjl1DxhbWiScKbi3VAT1wCZBmtGfwZ8PH0NbWHXtKj1ERKhvWvQwLDG5vL 80DnnjOBnvXfa9afa7G1X+ztHvdpzs1NsKvHVfkbn8K5/wDsX/qV/BP/AH9/+0UAcfZ/CPTdSSZt P8Z2l55IBf7PAsm3OcZxKcZwfyrlPAvhzTfE+tSWGoag9ofKLxKgGZCOvJ4GBzjHIz0xXu+gWX2O G9/4leiWO9V/5BbZ343ff+Renbr1Nea/BuHVN+pS2N1p0dszRi5WdGeUbdxXaAygA7m5JPI6UAP/ AOEA0d/hzHcp9lOpvc+QNRFyfKI+0lN/3tuNv+c1FY/DvRV+JEeii9bULSK2a4uYWyrJwAFLKRzl g3bjA7169qzan/Zkh0YWhviQI/te7yuvOdvPTOMe1ZXhu11uSa81TX4LSDU5FW2RLYkp5SFirckn JLt36BeAc0AeM+MvBt5b+J7q30Hw7qQ0+IKqPHBLKrnaCSGIPckde1bHw08C2+rS6gfEWi3Pkqqe Q0wlhBOWDYIIz0Fdn4Z8YavfeDte1fVYoFuNOaVFjjXaNyIGweT3IFQfCzxVqniGK9hvYYVt7bBj eKNhuZixYEkkHt+dAHNeHPhlp2pRatPrS6np4tblxEigJmEDIbDKSe/PtVL+xvhR/wBDNqv/AH7b /wCM16poM+tXMerNrVhCk4kKwQoRiWLB255OCeRz+VUtD0S1v1uDq3gDStLMYXyhiCfzc5z91flx gdfX2oA878V+BPDumeCl8QaNfX9wsjJ5RmZdrKxxnGxTWfpHwn13WtJtdStrvTkhuEDoskjhgPfC EfrXWeNH8SX3guewbwZHpdjb4lLx38LrGqc8IoH6Vt6bYy6n8JNLsodQfT5JoolFymcx/OD2I+nX vQBg+GPg81reynxIlld2zJ+7FvcShlbP+6uRjPfsKq698Gb2bWJ5dDnsYNPbBjinlk3JwMjO1s85 PXvXoHhTw7L4Ysrn7ZrkupSXDArPOSAqgcAAsfUnI68elcnJ8O9TlkaRviHc7mJY4UgZPsJcCgDz rxV4C1Twja29xqFxZypO5RRbuxIIGecqK5au08f6Dd+H5LGGfxFNq6zB3HmZxGRgdC7dc1xdABRR RQAUUUUAFFFFAHXfDIE+PLDAkOA5Ow4x8h6+1fQtfPXwzXd48sP3ZfAc8Njb8h59/pX0LQAUUUUA FFFFADo/9cn1/pVuqsWPNGfwq1QAVnas8YjhRsb2f5ePQc1o1j60D59kccAv/Ks6rtBiexTooorl JCiiigAooooAK8H8H+B7HxomsreTSxi11tnbYxw6c7lx0yfXqOfWveKy9G8O6V4f+1f2Xa+R9qlM 037xm3Oe/wAxOPwqoysmM8K+J3g/W/D+kLd3fiCa70t77y7axaWRlgBVyuAxI4UFfxrpfCvw11PV tCspNc8Q3F5o13p6NFZGVz9nLIChUMSoK5wOK9P17w5pPiexSy1i0+026SiVU8x0w4BAOVIPRj+d XrKzg0+xt7K1j8u3t4liiTJO1FGAMnk8DvVe0drBcr6Lo9noGj22l2EYS3t02qO5Pcn3JyT9av0U VmIKKKKACiiigBGOFJ9BW9YytPp9tMwAaSJWOOmSAawSMqR6it6yiMFjbwk5McSqSO+BitaN+YaM WeZZrmZlBwsjIc+oOD/KmU0I0c1wHUgmeRhn0LEinVldvcQUUUUAFFFFABRRRQAUUUUAFFFFABRR RQAUUUUAFS2cjpqlsinCvuDD14zUVWLCESahHISQYgxA9cjH9acb8ysM3KKKK7Shkw3RMBVWrMxI hYiq1ABRRRQB8w/ErTb6Lx62m674m1YaDPcNOLm6t5ngtmbcwSNNxD7QQuVx1IwMGr3h2316++Im naN4f8d6vrOm2pjnvLnzJY4EjUglMGQ7gRhfqcdAa7zXfhNq3ijXrmTV/GF82iPMXisEJO1eoHJ2 ggng7ScAVai+Cfh6w1eDUdIvtU02SJCu2CfOWxw2SCc5wSOVOMYxmgDh/j3PFpfirStT03UFh1c2 kkE6RsfMWMgqG9BkPIM8H06cdz8M/D+jXnweh0uKdZ4dRhc3rQsAwkcYZT6MowvP90VW8MfBXTNP urq/8TXR1++nLAPcKdoBGMkEks3uTx26Zq54Y+FEPhVtfFhrF8seoQtDahJWQ2wIPzcHDODjDY4x 7mgDgvCei6F4d+N3iK2NtD/Zulae88f2j5/K2iIlstnB5bn3rI8I+Ldc8K+FJ9c0yxs5r7XdaMB+ 0xth8IGG3DLxukI5OOtd3onwXvIP7cn1rxJPd3mp2ZtPPTJYAlSWZmJLfcUY9M/hY8R/Ca9u/BPh vw9ol9b276ZN5s1xKzqWY8s64BOdxJAyMcDNAHE2Vv8AE7wHqHiDxa/hywVb0vcXhmmR0jy5c7VW XdjLe9eg+I/FrXXwGn1vUFjS41Kw8ry4QQu+X5MKCScAEnr0BrF1P4O+LbvTLiD/AIWRqN75iY+z 3fmiKT2Y+a3H/ATXXJ8O7XUvhnp/hTXdjy2sIAntyT5cgzhkJA9e45oA8b8P+FdU0v4ap4nfx1f6 BYzs8i2kAkXzGyVGAsi7mYKO3THYVp+CfCnj/wAWaKdWuvG+s6Xauf8ARvMupXacd2A8xcD0Pfnt 19L8XfCnSvFdnpNp9subG30yLyYo4MFWTAAyDxkY6+5rnU/Z28Mj/Warq7c/wvGP/ZDQBx/hPS/E HinVb/SD8S9dsNTs5XX7LcNLukQHG4fvfzHb3HNfQOiWNxpmiWVjd3sl7cQQrHJcyZ3SsByxyScn 6mvMT8A9KsJ7a80LXdVs76CdHWaR0faoPOAqLzjpzj1FetopSNVZy7AAFiBlvfjigB1FFFABRRRQ AUUUUAFFFFAHkXxqB8/RziTG2Xkn5Oq9Pf8A+tXlNerfGpT5+jtsbBWUb93B5XjH9ff2rymgAooo oAKKKKACiiigAr3P4cePf7XXTPD0ts7XUFu/m3DNxhOFwOSSVxknHT3ry3wbqujaNrjXWuaf9utD CyCLyUl+YkYOHIHY16PZ/E3wHp0/n2Xhye2mAI8yCxgRsHtkPmgDS/5rv/3Df6VQ8e/EQ6XNr3h2 CzaK7ZY0jukbgh41LEjgghTgEZ7elSf8Lb8Hfb/t/wDY199s27PtH2WHzNvpu35x7VWuviV4Avrl 7m78My3E743SzWEDs2BgZJbJ4AFAHB+Cn8IpNef8JXE7xlV+z7TJwed33CPbrXsPg/QfBzSLrega XLE0eVjuJvOAORglRIeeDjIHc+9efx+OPB8HimS9TwxGdOMCCNPskSvFKpJ3AA4wcjnOeKr+Kfix qWtW7WWmQ/2baNlWKtmSRemM4+UY7D86AOn1vWfhbq2rz3Wp+Zc3WdjSKZ9p28DbtOMcduvXvUfi rwl4PtPh7c69pOlkM8Ub28jTy5+dlAOGb0bOCKzNK8e+DIdF0+21TwyLq7t7dIXlNnC+7aMdWOao eOfiYniXSV0nTbKS1syytI0hG5gvRcDgDOD17fmAdb8IPEN3qllJpcwUQ6bbqqEdW3OxyfoNoH09 6n+G8UH9leILiZ5lWPVJ2PlzOvAVT0UivP8A4ceMtO8IXGoSahDdSi5RFT7OqtjaTnOWHrWv4O+J OleHLHVYri1vZJbq9kuYvLRSoDAYDZYYPHbNAHYf8LH8E/8AQSv/APvq4/xrL+MEUH/CHadcQvMy yXaMPMmduDG56MTWd/wvK5/6AUP/AIEn/wCJrP8AHXxF0zxRo1jbWlncrPBdJPItwi+W2FYEcMSR k+3FAHVeETrOn+CdH02XQbC9sr0Ha897tUiQs4DoY27em78O2nYW2gy+JptB1HwroFreLbrcRiFF lEikkHGYl5GP19jjzq4+Kl3f6xoV3c2KRwac++WGFuJWI2lgD0wCcDJ69a6i/wDGnw71m+g1O9hv RfRx7VlTzYnQemY2Hqf1oAtLq50vxLHa6f8AD3TVn+0tbQXsE0calgm44fyuPkJ49mHJBFc3eI0X xlZ9d0y5El4F8mGwuGLZKBAyuChxw2emOat6z8StC03w1/Y3hG0kjOAEkdMLDzksMkln9z65ycYr Jm8f6f4q8Qab/wAJNpsEOm26ndJE0nmI+PvbkwcZA4AoA9R1uHTNN0i30D+wNUv7C6bYY7LLAEtu +dy6kZJJJJ9cmuI+Ik9l4MTSrPQLi8trpZPOaEXszxiMdAyM5GCfbnaat3/xh0jS4I7PQ7G5vUiw okuJWUFfYtlye3OKgg+IfgjU9fGoalof2eeOISLdSQh2aUdiF64AXax/TigDvr67t7DRbzxTHZyf ajp6sUcFW2qGdVI7YLHPH8q8s+FPi6Wz1UaG9t5zajcmV7l5TlTsJPGOScdc1p2fxqWTxCy3lh5W jv8AIpU7pI+vzkd88ZA6ds96OgeJ/BaeNNU1i9s47EJKG0+SJZTnhlZiq8ZIwcYGM9zzQB6Jb3eo 3PxJvLVpgdMs7FHWLaOJXPBzjPQN3rKsdOl0/WofFGoeOJBpVzLJLFZ3EpSEiRWKqC0m04BBHH8P asK5+LGlLF4hezhlW7lwtnIy/wCtAUKCfTB3Nz2PrxUUnjDwLceB9F0zWUuNRe1iiD28COhjdUwT uygIHI4J60AaXijSr3UodY8SaL47uPscETSC1spmaNSkYJXcsmATjPTvSfCNZx4O1e+l3tJPcuwd zzIQg5yevJPPrms6Pxh4Ft/A+taZoyXGnPdRShLedHcyOyYB3ZcAHgckdKx4PiLb2Xwzj0bT42tN VjZYwUXKld25pMnjJ6EepoA9A0l9ZsfDNno914LluI4rdYZVN1bFJCBgkgvzn3rdngU+GFiPhuKZ dq/8SomLavzdOTs46/hXgn/CyPF//Qbm/wC/af8AxNdxefE2A/DuOO21p/8AhJNke4+Q2d28buSu 37uaAI/HuiXF34bZ7PwRDpP2aTz5rlGtgfLCtkfIcnqDj2ryGujvPHvie/s5rS61aWSCZCkiFEG4 HqOBXOUAFFFFABRRRQAUUUUAaGhAN4h01SqMDdRAq7bVPzjgnsPevqOvlvQsf8JBpufKx9qiz533 Pvj73t619SUAFFFFABRRRQAUUUUAFFFFAHgnxYBHjiXIlGYI8bzkHj+H0H9c1w9dx8WFK+OZT5ZX dBGcl87uMZA7dMY9s964egAooooAKKKKACiiigDv/htD4wu3ntvD18tjY+YrXVxJCjqp9tyklsdh j3IzXrutL4jvNGto/DGo2XmniS+ujlm28fKqoVJJBycAeg548J8E+IbLQNSujqYvJLC6tmhlitXK sxyMfxL785zz710X9s/Cj/oWdV/7+N/8eoA9Qv8ATPFlve2U2ka4t3AjMbqDUljQOOMBTFCCP4uf p15FJr8mqambqDw54hjstSsMC4tpIkdfmUMMllJHBHzDjqOoOOI134heAvEv2f8AtfRdVufs+7yu ibd2M/dlGfujr6VgX2u/D1NLvU0bRdWtL6aB4o5fOYLyMYb98cr6jB+lAHVeFdau9V+FfiS3vCHk srW5j8zeG37kduo4wM4GOMCt2+0DTPEWq+H7TVbb7RAmlTSqnmMmGDQDOVIPQmuC+HPjLS/C3hvW FurgLfOxktoDG5ErBOBkAgZOBzXQ23xV8P3fiOzvrgXVrHDYzQyGSLILu8RAXaScfI3XHagCx8Po IrXw/wCLbeBdsUV9cRouScKEwBz7VyUPh7S4Pg/H4litSusRygrciR+CJ9o+XO3p7V2Nj46+Humw 3sVpNNGl7I0twPKlO9m6nnp+GKzvFGr+FG+E9xp/h+8t0i3oYrRpv3v+uBb5WO/1PPb2oA1J9cuP Efwf1bVblFR50mwi9EUPgD8hWhpl7pehfDzR9S1Ke6ig+yQKzJNKcEqMcKf5V5pp3jnTLT4Y3Hhq SC7N7Ikih1RfL+Zsjndn9K3tP+L2naR4V0+wtdPupr22t44WEu1IztUAkMCT9OKAOr03xv4T1bUY LCzv757idtsal5xk/UmvPvitpz3Hj+wsbXe0txbRRoJJGbLNI4HJJrXtfjgWuoxd6KEtyfnaKbc4 HsCAD+YrB134iW8/jy08R6XYmRYLYQ+XeoAc7myRtY4OGwD9eKAPUJm1TVbo6bqPhTRp/s8YlQ3V 95inORlR5JI6dwKp6RH4d1jRb+6h8LaCL2xlkhltiiBQyE9XMYwCOQcY/I44nQPinHF4x1DVdWtp Vtr2NIkWI7zAFPA7ZHLE9/atKTxD8Lpbm4ne1ut1zIJJ1HnBJWByNyBtp55wRQBseG9dv7i6ubPS vAVnpbtbxzysblYA6MDsPyxZb+L6HIODXLfC7S9Ou73U9G1TTr17pX/fFZXSFVXjZIFcBjuzwQe/ vVnXPjAn9s2D6JZMbK1LeaJsIZwRjaMZ2r0PrnHAxzT0Dxh4c1HX7/W/E1uLO93I1vJZtMu4Dgqd h5PC8nrQB6Pq1tpfiTxDDpWpaBqsv2QGSK8y0VuvTkMrgk5AA4J/DJrjofEKaf8AGC30zS7m+uNO A+yzRPcS3C+YQcsu5mPynaCe21vrUs3xvshqCJDpFw1jj53eQCT8F5H61BpnxD8F6Va3upWGhLaa mzMkcEcQUun8PzAYQHAyPX14oA2fijPH4f8AAstlYwtGuo3ZEjKxGCzGR+fcjGPQn0p3wq8VPrWl /wBkm0EI0y3jTzPM3eZnIzjAx096wdP+LtpqGk6la+ItOjdzG7QIozHN1xG3B29vm579O7PA/jHw b4a8PvcvGbfV5Vb7RDCsr+ZtZtgBYlRwR3+tAHWaHeanqPhPWrrUNR8qa7u5bW1uFAUwqWESYxjk OTjnPTmpdDt4/B0l5b6943S8muURokv7gRtEBuGQHkJwc9sfdriLv4kaddaJ4fsIUa22XkMt+CpI RUcMSMdcn5uPSrvifxd8NdX1RLi/sL7VJREEE8AeNQASduC6c8k9O/WgDI8b6JrOgeG4L4+Nb/Vr S9kEOzzH8t0ZS2c+YwYED9a7oadef8Kz0Gzt7Jri4H2SVrYsqFgrLIwO8gDgHrXG+NvF/hnUfCmi 2WjEyLZ3MTmymjcbY1RhtZjweoBwT+NReMPilNfNpjeHLiaz8uJmnyg4dsDbyOwB5H96gD0ia71D UZIEvvAzyrHIGRp7i2cRH+8PmOMe3NXPEdus7W27wtFrmA2DJ5P7rp/z0I6+3pXh1n8SPFH263+0 63L9n81fN/dp93PPRc9K6rx78TRI9h/wietOFAk+0bYCv93b99f97pQBgfEvSLmC9ttSXw5Hotk0 YgEaNDh5AWYnEZ9COT6VwdbOseK9c1+3jg1TUHuYo33qrKowcYzwB61jUAFFFFABRRRQAUUUUAdb 8NAD480/Ko2N5G5sY+Q8j1PtX0NXzz8NMf8ACeafnyv48eZ/uHp719DUAFFFFABRRRQA6P8A1yfX +lW6qxECUe9WqACs7VplRIYjndIxI/AVo1k60jGW0cKSqs2T6ZFZ1W1B2E9ijRRRXKSFFFFABRRR QAUUUUAFFFFABRRRQAUUUUAFFFFACMcKSOwrc092l021kc5d4UZj6kgVhkZBHrW/aRCCzghBJEca qCe+BitaN+YaMOSbz7idtu3bKydf7px/Sm0NE0M9wr4y0zsMehYkfzorLXqIKKKKACiiigAooriP GWr+O9O1SFPDGi2WoWTwhneYHcsmTkffUYxt/WmlcZ29FeEXfxY8fWusjRn0fSTqJIXyIEaVs+ny ykZ9u1dCusfF1o2luNI0WxhRC7SzyKFA98SEj8qr2bQWPVqK4nwPdeL9QlN9rd9pN1pc0GYGsWyd +Rz06YyOvbpXbVLVmIKKKKQBRRRQAU+0Zhq1qAxAbfkA9flplWdPiR75Hb70akrz68U4q8kM26KK K7Shko3RMKq1ZnOIWxVagAooooAKKKKACiiigAooooAKKKKACiiigAooooAKKKKACiiigAooooAK KKKAPIfjUv8ApGjv5YGUlG/dyeV4x/X3ryqvVfjUB9p0c4jzsl5B+fqvX29PxryqgAooooAKKKKA CiiigAooooAKKKKACiiigAooooAKKKKACiiigAooooAKKKKACiiigAooooAKKKKACiiigAooooAK KKKACiiigAooooAKKKKAL+hME8QaaxdEAuoiWddyj5xyR3FfUlfLmgts8RaY/mGPbdxHeF3bfnHO O/0r6joAKKKKACiiigAooooAKKKKAPA/iuoXxzMRGF3QRkkNnfxjJHbpjHtnvXEV2/xXAHjmbAiG YI87DyeP4vf+mK4igAooooAKKKKACiiigAooooAKKKKACiiigAooooAKKKKACiiigAooooAKKKKA CiiigAooooAKKKKACiiigAooooAKKKKACiiigAooooAKKKKAOt+GjBfHmn5ZFzvA3LnPyHgehr6G r56+GbbfHmn/ALzZkOPu53fIePb619C0AFFFFABRRRQA6P8A1yfX+lW6qxHEq+/FWqACszV5tgt4 dufMYnOemB/9etOsrWYmZ7WUY2ozA/iP/rVnVvyOwnsUKKKK5SQooooAKKKKACiqupPeR6Xdvp6R verC7W6Sg7WkAO0HBBwTivJdT8d/FDRrCS+1Lw7o9rbR/eeU4/ADzsk+w5qoxbGeyUV4pofj74n+ JrdrrSPD+mzW4OPMKGNSfYvKM/hmtM6r8UZL6DTpbrw5ZX88RkS3Z8yY78fN0/x60+RhY9YoqvYC 6Gn2wvjGbsRL55jOV34G7HA4znsKsVAgooooAKKKKAEb7jfStvTWLaVZsxJYwISSeT8orFIyMHvW /bRrDawxJ9xECr9AK1or3rjRgNM01xcMwGVmdBj0DED+VFK8JguJ1JB3Su/HuSf60lZa9RBRRRQA UUUUAFcj8QtO8TapocVr4ZvBazPLi4YyBP3W05+bqOcdOea66uI+JHhR/EunQu3iFtHtLZXNyWJ8 qRTj7w3AcY7+ppx3GeQ6da+KfDFzNZ+H9a0+81KRsPFpluLqbO4A+ZKY8KBz1bqOneusvtC1+Xw/ 9v8AiZ4mnh0pHRmsbVFLu2RgMUXHX6+uRVc/D+50TwPe6xpfjy/ns4bZriBLJmiiYgEno5/oetR+ GfCNv4l8AjX/ABD4r1mG3YyGdWusxhVYj+LNbtrcZ7B4c0/RtN0O3i0GOFdPdQ8bRHcHyPvZ7k+p rVrzXwHoup+Hddks9Hvo9T8HTQiaO4kmVjHIc5CbRgnI5GAMEHqDn0qsJLUQUUUUhBRRRQAU61/5 C9n/AMD/APQTTas6f5f25N+3ftOzPXPfH4ZpxV5IZt0UUV2lDJQDEwPpVWrFx/qW/D+dV6ACiiig AooooAKKKKACiiigAooooAKKKKACiiigAooooAKKKKACiiigAooooA8i+NX/AB8aPzH9yXgD5+q9 T6en415TXvXxR8P3GteHUntEeW4s33iKOPczg4Bx346/hXgtABRRRQAUUUUAFFFFABRRRQAUUUUA FFFFABRRRQAUUUUAFFFFABRRRQAUUUUAFFFFABRRRQAUUUUAFFFFABRRRQAUUUUAFFFFABRRRQAU UUUAaOgEjxHphUyAi7iIMS7mHzjoO5r6ir59+G3h+fWPFNvdeW/2SycSyyK+3DAEoPXkjtX0FQAU UUUAFFFFABRRRQAUUUUAeB/Ff/keZuY/9RH9wYPT+L1P9MVxFet/GDw/cTPba3AryJHH5MyqmdgB JDEjtyRzXklABRRRQAUUUUAFFFFABRRRQAUUUUAFFFFABRRRQAUUUUAFFFFABRRRQAUUUUAFFFFA BRRRQAUUUUAFFFFABRRRQAUUUUAFFFFABRRRQAUUUUAdf8MiR48sMGQcPnYuc/KevoK+hK8c+EPh +d9Ql12aN1t40MUDBsB2PDcdSAPwz9K9joAKKKKACiiigB0YJlT2P9Kt1ViOJV9+KtUAFZesTMjW 0QA2yMxP4D/69alZesQlzbygjEbEEeuR/wDWrOrfkdhPYz6KKK5SQooooAKKKKACvAPGvhbxXNrM 2qa94g0mC0juH+yLqE42bAx24iCMCdvbBPrXvzDcpGSMjGQea8Qk+FJfxQsUvxCYayVMkSshe4C/ XzAehP61pTaTGiPQm+KuuSrFp+q+RpqgKt3JZxwREYGdimMMRycYA6dq6bwj4e8KweMb1LvU5NZ8 V2xEk810CMMQOY1PBxxzzjI6Vx+paHqtp8T9N8KSeLdcmtrqISPMbpg4JDngZI/h/WtXVvh3p2n6 hO+keLL6Xxdaxi4tYbi4QyOeoXkAkkZHXvyMGrdhntNFUNEfU5NFtH1mKGLUTGPPSFtyhvb/AA7d MnrV+sCQooooAKKKKAGv9xvpW3pf/IIsv+uCf+gisY4xz0rftvL+yw+Vjy9g2bemMcYrWiveuNHP +Y8s9wXOSJ5FH0DED9KWnzQiC5mUEndIz8+5z/WmVlr1EFFFFABRRRQAVwXjH4dXPjHXIJbrxBdQ 6QqDfYoo+96qenPHJBIx78d7RTTa1QzyDxB4I8aW63mh+FZ7SDwzNGFW2YRhjlQH3MVLEkg85zXT +Hvh/BF8OLfwvr4W4G5pJRDIygMXLDBGCcZFdxRTc3awXPPvBvwwHg7xFcXtvrN1NYsmIrYkr8x6 l8cNjtwOvtXoNFFJtvVgFFFFIQUUUUAFOtf+QvZ/8D/9BNNqzp8iLfIjfecEJx36/wAqcVeSGbdF FFdpQyXHlNnpiqtWLj/Ut+H86r0AFFFFABRRRQAUUUUAFFFFABRRRQAUUUUAFFFFABRRRQAUUUUA FFFFABRRRQAVwuv/AAs0XV5nuLVn0+crjEIHlls5yV/wI7V3VFAHkjfBZ8tt1pcbxtzB/D3zz1o/ 4Us+f+Q0uPN/54f8s/z+9+let0UAeSL8Fn3Ju1pcbzuxB/D2xz1pE+CsmE360ucNvxB3/hxz+deu UUAeRj4LSYGdaTPlnP7g/f7Dr09+tB+C0m1sa0mfLGMwH7/fv0r1yigDyN/grJiTZrS5wuzMHU98 8/lSt8FXy+zW1xuXZm3/AIe+fm6+let0UAeSf8KVbd/yGxjzOP8AR/4P++vvfpQvwWfcu7WlxvO7 EH8PbHPWvW6KAPI0+Cz/ALvfrSj73mbYOn93HP50L8FpMLu1pM7DuxB/F2xz0r1yigDyP/hS0mP+ Q0mfK/54f8tPTr93360N8FpMPt1pc7BtzB/F3zz0r1yigDyNvgq+X2a2uMrszb9u+fm6+lKfgq+T jWlx5gx+4/g79+v6V63RQB5GPgq+RnWlx5hziD+Dt360L8FXzHv1tcZbfi37dsfN+deuUUAeRr8F ZMJv1pQdp34g6Htjnp60n/ClpdvOtJnyv+eB/wBZ6dfu+/WvXaKAPI2+C0m1tutITsG3MH8XfPPS h/gs/wC88vWlP3fL3Qdf72efyr1yigDyRvgs+5tutLjeNuYP4e+eetH/AApZ8/8AIaXHm/8APD/l n+f3v0r1uigDyNfgq+5N2tLt3NuxBzt7Y56+tCfBWTEe/Wlzht+IO/bHPT1r1yigDyMfBaTAzrSZ 8s5/cH7/AGHXp79aD8FpMHGtJnyxjMH8fcdenvXrlFAHkb/BWTEmzWlzhdmYOp755/Klb4Kvufbr S7dy7cwc7e+eevpXrdFAHkn/AApZ8/8AIaXHm/8APD/ln+f3v0oX4LPuXdrS43ndiD+HtjnrXrdF AHkafBZ/3fma0o+95m2Dp/dxz+dC/BaTau7WkB2HdiD+LtjnpXrlFAHkf/ClpMf8hpM+V/zw/wCW np1+779aG+CsmH2a0pO1dmYOp7556eleuUUAeRt8FXzJs1tcbl2Zt+3fPzdfSg/BV8nGtLjzBjMH 8Hfv1/SvXKKAPJB8FXyM62uPMOcQfwdv4utWbD4MWscyPqGqyTRgndHDHs3enzEnHvxXqVFAFLS9 JstGsY7OxgSKJFA4Ay2O5Pc+9XaKKACiiigAooooAKKKKACiiigCOeCK6t5IJ41khkUo6MMhgeoN efav8IdIvblp7G6mst7gmMKHjUY5Cjgjnnr616LRQB5GnwVfMe/Wlx83mYg6f3cc/nQvwWk2ru1p Adh3Yg/i7Y56V65RQB5H/wAKWkx/yGkz5X/PD/lp6dfu+/WhvgtJtfbrSZ2rszAfvd889PSvXKKA PI2+Cr5k2a2uNy7M2/bvn5uvpQfgq+TjWlx5gxmD+Dv36/pXrlFAHkg+Cr5GdbXHmHOIP4O38XWk X4KvmPfra4y2/Fv27Y+b869cooA8jX4LSbU360u7a27EH8XbHPT1o/4UtJj/AJDSZ8r/AJ4f8tPT r9336165RQB5G3wWk2tt1pCdg25g/i7556UP8Fn/AHmzWlP3fL3Qdf72efyr1yigDyRvgs+5tutL jeNuYP4e+eetH/Clnz/yGlx5v/PD/ln+f3v0r1uigDyNfgq+U360uNzb8Qdu2OevrQnwVkxHv1pc 4bfiDv2xz09a9cooA8jHwWkwM60mfLOcQfx9h16e/Wg/BaTBxrSZ8sYzB/H3HXp7165RQB5G/wAF ZMSbNaXOF2Zg6nvnn8qVvgs+X260uN425g/h7556+let0UAeSf8AClnz/wAhpceb/wA8P+Wf5/e/ Shfgs+V3a0uN53Yg/h7Y56163RQB5GnwVf8Ad79aX+LzNsHT+7jn86F+C0m1d2tIDsO7EH8XbHPS vXKKAPIv+FLS7T/xOk3eXx+4ON/p1+779aVvgrJh9mtKTtXZmDqe+eenpXrlFAHkb/BV8ybNbUjK 7M2/bvn5uvpSn4Kvk41tceYMZg/g7/xda9booA8kHwVfIzra48w5xB/B2/i60ifBV8x79aXGW34g 7fw45/OvXKKAPI1+C0mE3a0udh3Yg/i7Y56Uf8KWkx/yGkz5X/PD/lp6dfu+/WvXKKAPI2+C0m1t utJnYNuYP4++eelD/BZ/3mzWlP3fL3Qdf72efyr1yigDyQ/BVtzbdaG3eNuYOdvfPPWgfBV8jOtL jzOf3H8H59f0r1uigDyNfgq+U360uNzb8Qdu2OevrQnwVkxHv1peh34g6Htjn869cooA8jHwWkwM 60mfLOcQfx9u/StLS/g7ptvL5mo3813gLiNFEa575PJI/KvSqKAI7e3htYFgt4Y4YkGFSNQqj6AV JRRQAUUUUAFFFFADohmVfbmrdVIyRKvuat0AFZOsyOslrGD8rsxYeuBxWtWbq8IdYJcnMbEAeuR/ 9as6t+R2E9jNooorlJCiiigAooooApavZ3N/pF1a2d7JY3MsZWO4jAJjbscH/P0rza2+E1zoul3O pWOpG98WEq8F3cqrRxsGBJAfPJGRubPtivVqKak1sM8h8PeBvGtx8QbHxJ4ovLWU2qkFkK7mG1gF CqoHVutbPjL4Sab4lvJtUsrqWw1WRt7Sbi6O3HJBOR0/hI+hr0Winzu9wuUdG046To9rYNdT3TQR hGnncs7nuSTV6iipEFFFFABRRRQA1/uN9K29L/5BFl/1wT/0EVjE4GTW/buklrFJH9xkBXjHBHFa 0V71xo55WZprksScXEg5PbcadUk8SRXUyp0Lljz3Jyf1qOsrW0EFFFFABRRRQAUUUUAFFFFABRRR QAUUUUAFFFFABT7QE6taEA4G/Pt8pplWdPmWO/jjIOZAwGO2Bn+lOO6GbdFFFdpQyUgRNnpiqtWZ /wDUt+H86rUAFFFFABRRRQAUUUUAFFFFABRRRQAUUUUAFFFFABRRRQAUUUUAFFFFABRRRQAUUUUA FFFFABRRRQAUUUUAFFFFABRRRQAUUUUAFFFFABRRRQAUUUUAFFFFABRRRQAUUUUAFFFFABRRRQAU UUUAFFFFABRRRQAUUUUAFFFFABRRRQAUUUUAFFFFABRRRQAUUUUAFFFFABRRRQAUUUUAFFFFABRR RQAUUUUAFFFFABRRRQAUUUUAFFFFABRRRQAUUUUAFFFFABRRRQAUUUUAFFFFABRRRQAUUUUAFFFF ABRRRQAUUUUAFFFFABRRRQAUUUUAFFFFAD4hmVT6c1aqpGSJU9z/AEq3QAVka0zCazUEhSXyM9eK 16ztWiRo4ZD95HwvPqOazqq8GJ7GZRRRXKSFFFFABRRRQAUUUUAFFFFABRRRQAUUUUAFFFFACP8A cb6Vt6YCNKswQQRAgIP+6KxCcAn0roLWUT2kMyghZI1YA9eRmtaPxDRzqf625/6+Jf8A0M0+pJxG Lqbytu3ec4/vZ5/XNR1la2ggooooAKKKKACiiigAooooAKKKKACiiigAooooAKks43bVLZ1XKpuL H0+XFR1PYzGPUYY9ufNDDOemBn+lONrq4zdooortKGSnbExNVaszgmFsVWoAKKKKACiiigAooooA KKKKACiiigAooooAKKKKACiiigAooooAKKKKACiiigAooooAKKKKACiiigAooooAKKKKACiiigAo oooAKKKKACiiigAooooAKKKKACiiigAooooAKKKKACiiigAooooAKKKKACiiigAooooAKKKKACii igAooooAKKKKACiiigAooooAKKKKACiiigAooooAKKKKACiiigAooooAKKKKACiiigAooooAKKKK ACiiigAooooAKKKKACiiigAooooAKKKKACiiigAooooAKKKKACiiigAooooAKKKKACiiigAooooA KKKKAHxDMo9uatVUj/1yfX+lW6ACsfW/+Piy+r/yrYrO1YR+XCW2+YH+TPXpzis6qvBiexmUUUVy khRRRQAUUUUAFFFFABRRRQAUUUUAFFFFABRRRQAjDKMB3FbmnI0emWkbjDLCgYehAFYZOFJ9BW9Z ymext5iMGSNWx6ZGa1o25ho59P8AW3P/AF8S/wDoZp9SXEiSXUxj6Byp47g4P61HWVrCCiiigAoo ooAKKKKACiiigAooooAKKKKACiiigAqayiZ9Tt5BjbGGLfiMVDU1lMyalBGMbZAwb8BmnG11cZvU UUV2lCEAjB71H9nTP8X51LRQBGIUA6E/U0n2dPVvzqWigLEfkpjGD9c0n2dPVvzqWigLEZhQjGD+ dJ9nT1b86looCxGYEPYj6GkFugP8X51LRQFiMwIfUfQ0ggQHufqalooCxEYEJ7j6GgQIPU/U1LRQ FiI26E/xD8aUQIOxP1NSUUBYi+zp6t+dKIUAxgn8akooCxF9nT1b86XyUxjB+uakooCxF9nT1b86 UwoRjBH41JRQFiL7Onq350pgQ9iPoakooCxELdAf4j+NKYEPqPoakooCxEIEB7n6mgwIT3H0NS0U BYjECD1P1NIbdCf4vzqWigLEYhQdifqaT7Onq351LRQFiMQoBjB/Ok+zp6t+dS0UBYj8lMYwfrmk +zp6t+dS0UBYjMKEdCPoaT7On+1+dS0UBYjMCHsR9DSC3QHPJ/GpaKAsRGBD6j6GgQID3P1NS0UB YiMCE9x9DSiBB6n6mpKKAsRG3TP8X50ohQDoT9TUlFAWIvs6erfnS+SmMYP1zUlFAWIvs6erfnS+ SmMYP1zUlFAWIvs6erfnSmFCOhH0NSUUBYi+zpn+L86UwIexH0NSUUBYiECA9z+NBgQ+o+hqWigL EQgQep+poMCE9x9DUtFAWIxAg9T9TSG3TP8AF+dS0UBYjEKAdCfqaT7Onq351LRQFiPyUxjB+uaT 7Onq351LRQFiPyUxjB+uaT7Onq351LRQFiMwoR0I+hpBbpn+L86looCxGYEPqPoaQQID3P1NS0UB YiMCH1H0NAgQep+pqWigLERgQnPI/GlECDsT9TUlFAWIvs6Z/i/OlEKAdCfqakooCxF9nT1b86Xy UxjB+uakooCxF9nT1b86XyUxjB+uakooCxF9nT1b86UwoR0I+hqSigLEQt0B/i/OlMCH1H0NSUUB YiECA9z9TQYEJ7j6GpaKAsRCBB6n6mg26E55H41LRQFiMQIOxP1NJ9nT/a/OpaKAsRiFAOhP1NJ9 nT1b86looCxH5KYxg/XNJ9nT1b86looCxGYUIxgj8aT7Onq351LRQFiMwIexH0NILdAf4vzqWigL EZgQ+o+hpBAgPc/U1LRQFiIwIT3H0NKIEHqfqakooCxEbdCf4h+NKIEHYn6mpKKAsRfZ09W/OlEK AYwT+NSUUBYi+zp6t+dL5KYxg/XNSUUBYi+zp6t+dKYUIxgj8akooCxF9nT1b86UwIexH0NSUUBY iFugP8R/GgwIfUfQ1LRQFiIQID3P1NBgQnuPoalooCxGIEHqfqaQ26E/xfnUtFAWIxAg7E/U0n2d PVvzqWigLEYhQDGD+dJ9nT1b86looCxH5KYxg/XNJ9nT1b86looCwwRICCByOnNPoooAKx9b/wCP iy+r/wAq2KztWkRY4Ub77P8ALx6Dms6qvBiexmUUUVykhRRRQAUUUUAFFFFABRRRQAUUUUAFFFFA BRRRQAjDKkeordsI2h062ifG5IlU49QBWExwpPoK3bGVp9PtpXxueJWOPUgGtaNuYaMBVKzXOQRm 4kPI/wBo0+nzTLPczMoI2yMhz6g4/pTKy9BBRRRQAUUUUAFFFFABRRRQAUUUUAFFFFABRRRQAVPY wmTUYZM48oMSPXIx/WoKks5HXVLZFbCvuDD1+XNONrq4zoKKKK7ShrvsQtjOKjNwMcKT+NOn5hb8 P51WoETC4OeU/WlNx6KT+NQUUDJhcc8pj8aDcc8Jn8ahooAmFx6pj8aDcc8Jn8ahooAnFwO6kfjS faD/AHP1qGigCcXAxypFJ9oP/PP9ahooAn+0DH3Tn0pPtB/55/rUNFAE5uBjhTmk+0H+5+tQ0UAT m4HZSfxpBcc8p+tQ0UATm49FJ/GkFxzymPxqGigCY3HPCZ/GgXHqmPxqGigCY3HPCZ/GlFwO6kfj UFFAE32g/wBz9aUXAxypBqCigCb7Qf8Ann+tL9oGPunPpmoKKAJvtB/55/rSm4GOFJNQUUATfaD/ AHP1pTcDspP41BRQBMLjnlP1oNx6Jn8ahooAmFxzymPxoNxzwmfxqGigCcXHqpH40huOeEz+NQ0U ATi4HdSPxpPtB/ufrUNFAE4uBjlTmk+0H/nn+tQ0UAT/AGgY+6c+lJ9oP/PP9ahooAnNwMcKTSfa D/c/WoaKAJzcDspP40guOeUx+NQ0UATG49Ez+NAuOeUx+NQ0UATG454TP40ouPVSPxqCigCY3Bzw n60ouB3Uj8agooAm+0H+5+tKLgY5U5qCigCb7Qf+ef60v2gY+6c+lQUUATfaD/zz/WlNwMcKT+NQ UUATfaDnlP1pTceik/jUFFAEwuOeUwPrQbj0TP41DRQBMLj1TH40G454TP41DRQBOLj1Uj8aQ3Bz wn61DRQBOLgY5Uj8aT7Qf+ef61DRQBP9oGPunPpSfaD/AM8/1qGigCf7QMfdOfSk+0H/AJ5/rUNF AE5uBjhSaQXBzyn61DRQBObj0Un8aQXHPKY/GoaKAJjceiZ/GgXHqmPxqGigCY3HPCZH1pRcDupH 41BRQBN9oOfufrSi4GOVIqCigCb7Qf8Ann+tL9oGPunPpUFFAE32g/8APP8AWlNwMcKc1BRQBN9o P9z9aU3AxwpP41BRQBMLg55T9aU3HopP41BRQBMLjnlMfjQbjnhM/jUNFAEwuPVMfjQbjnhM/jUN FAE4uB3Uj8aT7Qf7n61DRQBOLgY5Uik+0H/nn+tQ0UAT/aBj7pz6Un2g/wDPP9ahooAnNwMcKc0n 2g/3P1qGigCc3A7KT+NILg55T9ahooAnNx6KT+NILjnlMfjUNFAExuOeEz+NAuPVMfjUNFAExuOe Ez+NKLgd1I/GoKKAJvtB/ufrSi4GOVOagooAm+0H/nn+tL9oGPunPpUFFAE32g/88/1pTcDHCkmo KKAJvtB/ufrSm4HZSfxqCigCYXHPKY/Gg3HopP41DRQBMLjnlMfjQbjnhM/jUNFAFiObe2CuPxqW qkf+uT6/0q3QAVka0CZ7MgHAL5OOnFa9ZurzKiQxEHdIxIP0H/16zq/AxPYzaKKK5SQooooAKKKK ACiiigAooooAKKKKACiiigAooooAQjKkeoresojBY28JOTHEqkjvgYrBY4RiOwrc052k0y0kc5Zo UJPqSBWtG3MNGH5bxz3AdcEzyMPoWJFLTpJvPuJ227dsrJ1/unH9KbWWnQQUUUUAFFFFABRRRQAU UUUAFFFFABRRRQAUUUUAFWdPhEl/HISQYgxHvkY/rVan2jEataAEgHfkZ6/KacfiQzoaKKK7Shkp 2xMaq1ZnBMLAVWoAKKKKACiiigAooooAKKKKACiiigAooooAKKKKACiiigAooooAKKKKACiiigAo oooAKKKKACiiigAooqG6ureytpLm7niggjG55ZXCqo9STwKAJqK4SX4hXWoyM3hXw9cavaRHMl3J KLaKTHaIsMuffAHvWzoHjTSPEEzWkcklpqUY/e6feJ5U6f8AAT94e65FK6A6KiiimAUUUUAFFFFA BRRRQAUUUUAFFFFABRRRQAUUUUAFFFFABRRRQAUUUUAFFFFABRRRQAUUUUAFFFFABRRRQAUUUUAF FFZeueItJ8OWf2rVr6K2jPCBjl5D6Ko5Y+wFAGpRXBf8LA1YN9vk8HaiuiHpNvU3IH98wdQv4574 rq9F8QaV4isvtek30V1F0bYfmQ+jKeVPsRSTTA0qKKKYBRRRQAUUUUAFFFFABRRRQAUUUUAFFFFA BRRRQAUUUUAFFFFABRRRQAUUUUAFFFFABRRRQAUUUUAFFFcjq3jy1gvpNK0K1k1zV14aC1YeXD7y y/dQe3J9qAOrmmit4XmnkSKJBud3YKqj1JPQVxp+KfhoXeN16dPD+X/aotm+x7/7vmf1xt96pjwl f6/Mt34yvxfAEMml2+Us4j2yOshHq35V1P2OEW/2cQx+Rt2eXtG3b6Y6YrN1OxSiakE8N1Ak9vKk sMg3JJGwZWHqCOtSV5+3hC90Kd7zwbfjTnZt8mnTgvZzH/d6xn3X8q0NL8e25vY9K8RWcmh6q52x pO2YJz/0yl+630ODzjFUpJiasdhRRRVCCiiigAooooAKKKKACiiigAooooAKKKKACiiigB8QBlGe 1WqqR/65Pr/SrdABWTrMbtLaOFyqs24+mRxWtWZq82z7PDtz5jE5z0wP/r1nVtyO4nsZ1FFFcpIU UUUAFFFFABRRRQAUUUUAFFFFABRRRQAUUUUAIRkEetdBaxCC0hhUkiONVBPfAxXPv9xvpW3phLaV ZkkkmBCSf90VrR+IaMVomhnuFfGWmdxj0LEj+dFDTNNPcM2MrM6DHoGIH8qKy06CCiiigAooooAK KKKACiiigAooooAKKKKACiiigAqzp8aPfI7feRSV59eP5VWp1r/yF7P/AIH/AOgmnF2khnRUUUV2 lDJjtiY1VqzMC0TAVWoAKKKKACiiigAooooAKKKKACiiigAooooAKKKKACiiigAooooAKKKKACii igAooooAKKKKACkZlRSzEKoGSSeAK5XWPHljZ3z6VpFvLresLwbSzIIiP/TWT7sY+vPtWWfC2seJ mE3jHUA1sTldHsGZLcenmN96Q/XAz2pNpDSLN94/F5cyaf4RsTrV4h2yXAbZaQH/AGpf4j7LnNU4 vB02q3Md/wCLr86xco26O127LOA/7Mf8R7ZbJNdba2NvZW0dtaQRQQRjCRxIFVR7AVN5dZSk2Uki ssYRQqqFUDAAHAFZet+GtK8QQqmo2iyPGcxTKSssR9Vccit3y6PLqLDONjuPF3hLjL+J9JXsxC30 S+x+7L+OGNdPoHirR/EsTnTbsNNHxNbSApNCfR0PI/lVvy6w9b8H6XrsqXU0cltqEX+pv7RzFPH9 GHUexyK0U31JaOrorgP7d8R+DpbaLxD5Wr6TNOlvFqUO2KeNmYKvmRnhuSPmX6kV39aJ3JCiiimA UUUUAFFFFABRRRQAUUUUAFFFFABRRRQAUUUUAFFFFABRRRQAUUUUAFFFFABRRRQAUUUyaaK3heae VIokG53dgqqPUk9KAH1V1HUrHSbKS91G7htbaMfNLM4VR+ff2rkZ/HN3rcr2ngvTxqBB2vqdzmOz jPsespHov50ll4HilvU1PxJeya5qanKNcKBBAf8ApnEPlX6nJ461LkkNK5FL4s13xP8Au/Cdl9js G4OsajEQGHrDCeW9i2BU+keDrDTbw6ldSTanq7D57+9bfIPZB0QeygV1Hl0eXWUpNlJJFfbXPar4 Nsb+9/tOzkm0vVx92+sm2OfZx0cezA11Pl0eXUpNbDOQj8Wa74Z/d+LLH7XYr/zGNOjJCj1mh5Ke 5XIrs9O1Ox1eyS9067huraT7ssLhlPtx39qj8uuWvvA8KXr6n4evJdC1RuXktQDDMf8AprEflb68 H3rVT7ktdjuKK5DQvFGqjxAvhrxHYQw6m0DTw3NpJuhnRSATtPzIeRwc/WuvrQkKKKKACiiigAoo ooAKKKKACiiigAooooAKKKKACiiigAooooAKKKKACiiigAooooAKx/EPiSy8N2kM10lxPNcSeTbW 1tEZJZ5ME7VA9geTgVsVwHxHkMOseD5A2wpqbHdnGP3TUm7K4Il/sbxR4wG7xBcNomkt/wAwuxlz NKPSaYdB6qnrya6nS9C0/RbFLLTLOG1tk6RxLgfU+p9zzTtG1211W0jlSaKRXGVlicMj+4I4rY2C pXvalbFLyPajyParM8kNtA89xKkUMYLO7sFVQO5J6Vwl144v9flez8D2Au1B2vq90ClpGe+zvKR/ s8e9HKgudBrWsaV4dsGvdWvIrWFehc8sfQDua8+1dtc+JVk1hb6eNH8Pu6sbq8jzcTbSCDGn8PTq ccHoa6LSvAdtBfrq2tXUutax1F1dgbYj/wBMo/uoPzPvXUeT7VD8hnEx2Xi3wufN0nUpvEFl1lsd Ul/f+5jmx1/2WGPSuh8P+NNJ8QytaRvJZ6nGP3un3i+XOn/AT94e65Favk+1ZOueFNK8QwquoWoa SL5orhGKSwn1Vxyvr6U4yfUTSOjorgfDOranYeM28K3WrLrFp9ha6gvJExMm11XY7Dh/vZ3YFd9W iaauiQooopgFFFFABRRRQAUUUUAFFFFABRRRQA+LHmjP4VaqpH/rk+v9Kt0AFZWsRMzW0oxtRmB/ Ef8A1q1aytYmZGtohja7MT+A/wDr1nVtyO4nsUKKKK5SQooooAKKKKACiiigAooooAKKKKACiiig AooooACMjB71v20aRWsMcf3EQKvPYCuef7jfStvS/wDkEWX/AFwT/wBBFa0X7w0Y8kJguJ1Jzuld /wAyT/WkpPMeWe4LnJE8ij6BiBS1lp0EFFFFABRRRQAUUUUAFFFFABRRRQAUUUUAFFFFABVnT/K+ 3Jv279p2Z6574/Cq1Otf+QvZ/wDA/wD0E04uzQzoqKKK7SiOYkQsRVarUw3RMKq0AFFFFABRRRQA UUUUAFFFFABRRRQAUUUUAFFFFABRRRQAUUUUAFFFFABRRRQAUUUUAc9r3jPSdAnSzdpbzU5P9Vp1 mnmzv/wEfdHu2BWMdG8U+Lvm1+6OiaW3/MM0+XM0g9JZh091TsetVfhzPZ2txr8ktvEs8+s3Ye52 jeQJSAGbqQO3pXpOwVPNfYdrGPpOhaboVitlpdlDa26/wRLjJ9SepPueaveXVrZRspWHcq+XR5dW tlGyjlC5V8ujy6tbBVK6vo4ARGA7evYf40mkgHOqxoXdgiDqzHAFYd/4gSIFLNN7f89HHA+g/wAf yqtf3M1w2ZXLY6DsPwrGmrnqVGtEaxj3Of8AGNxNdWtrLPI0jnULXlj/ANNlr2SvFvFX/Hhaf9hC 1/8ARy17TV4X4H6kVfiCiiiukzCiiigAooooAKKKKACiiigAooooAKKKKACiiigAooooAKKKKACi iigAooooAKOlFc18QmK/DrxCVJB+wS8g/wCyaAKl/wCPIZb2TS/DFlJr2pIcP5DBbeA/9NJvuj6D J4xUEXgi81yZLvxpqA1JlO5NNgBjsoj/ALvWQj1b8q1vBU1lH4d0+ygt4bUpAhCRIFVvlGTgd/Wu m2VClzLQdrFOK2jhiWKKNY40G1UQABR6AU7y6tbKNlFh3Kvl0eXVrZRso5QuVfLo8urLBUXcxAHq azLzUigK264P99h/IUnZbgtSW4lgtI988gQdh3P0Fc5qHiGZ8x2a+Sv98/fP+H+eagvJHkcu7FmP Uk5rLl61y1Kj2RtGK6mforFvi5pbMSWOnXJJJ6/MlesV5Non/JWtL/7Btx/6Eles10UP4aMqnxMK KKK2ICiiigAooooAKKKKACiiigAooooAKKKKACiiigAooooAKKKKACiiigAooooAK8/+JPOreEAf +gm3/opq9Arz/wCJH/IX8H/9hNv/AEU1TL4WNbmT4XsdJ0bxXqNhHc3Giai7sqWDndZ3DZOJIwQC c8cAqeCO1dR4a8dXN7rCaFrHh/UdK1Bt3lu0Zkt5QoySsmB29RjtnNRX+h6d4msFsdWt/OjX/VuD h4/91vT2qLRtD1vwxrenwW+u3WpaLMzpJBdRhng+Qsrb+wyAoAwOaiDTVypIoi0tvGPxG1+x8Q3E 9zYaXNClnp7PttyTGHJdR99snjdkV6PFaxwxLFFGscaDaqIMBR6AV41d3GsW/jXxlPottb3U6X9u XgmYqZE8gZCHOA3TGeOteieGPE/9o2Nsbm3ubKaYELbX0Zil467c/eHuM8EdKald2YraHSeVR5VS 7127qhebcCBxVWQivdTxWqkt8zf3RXKatqNxdZRm2xdo14H4+tbV90Nc1edTXNWk7WNYIxvDn/JX IP8AsDTf+jY69Uryvw5/yVyD/sDTf+jY69Uraj/DRnP4mFFFFakhRRRQAUUUUAFFFFABRRRQAUUU UAPiIEoz36VaqpH/AK5Pr/SrdABWZrEJf7PNnAjYgj1yP/rVp1k6zI6yWkYOFdmLD1wOKzq25HcT 2KNFFFcpIUUUUAFFFFABRRRQAUUUUAFFFFABRRRQAUUUUABxjnpW/beX9kh8nHlbF2Y6YxxXPP8A cb6Vt6X/AMgiy/64J/6CK1ov3rDRkzQiC5mUEndIz8+5z/WmUxWLTXOSTi4kHP8AvGn1l6CCiiig AooooAKKKKACiiigAooooAKKKKACiiigAqzp8iJfIjfedSF49OarU+0Vjq1qQCQN+Tjp8ppxdpIZ 0NFFFdpRHOSIWxVarUo3RMKq0AFFFFABRRRQAUUUUAFFFFABRRRQAUUUUAFFFFABRRRQAUUUUAFF FFABRRRQAUUUUAeQaJqdlpGn63eahcLBbrrd2pdgcAmYgdK9C0jVSIY2ikWe2cBkKtkEHup9K8+0 S3s7rSvEUOoQrLaNq195qMpYbRKxJwPTGc9sZpPDfhHxBoeqK3hjVrS48OyjzTa3rs3lg/8APNlB 6569Oec9+b7bsa9D2WGeKcZU8+h61LiuOTxTpdhq66RqtxHp9+6h40uG2pKCcZRzweeMHDe1dYjn aCGyD0rdPuZslxTGdR7moppTuxnjFRb6LgNuJGYYJ49KybitOU5FZlxWcikZNzWXNWpc1lzVyVDa JzXir/jwtP8AsIWv/o5a9prxbxV/x4Wn/YQtf/Ry17TXRhfg+ZlV+IKKKK6TMKKKKACiiigAoooo AKKKKACiiigAooooAKKKKACiiigAooooAKKKKACiiigArmfiJ/yTnxF/14S/+gmumrmfiJ/yTnxF /wBeEv8A6CaAOa0/WNPsodIsbm8ihurm3QwxucF8AdPfn8a7vT9TfaEny47N3/8Ar15pqGhaNr/h vTbTV1C740S3nB2sjlRwrdMnHQ9ce1ang/RvGOjxyQ6jfWWq6fGdtu5ZluSB68bfwJ79QK5afdGs vM9PR0kXKMCKfiuW0HxVo2r3Mlpa30a30DmOa0lOyaNhwQVPJwe4yPeumVzwM10pmY/AqNpAB8vN QNKWPJpu+lcCC5YtyTmsm571qT1l3PesployLjrWbL1rSuOtZsvWuSZtEztE/wCStaX/ANg24/8A Qkr1mvJtE/5K1pf/AGDbj/0JK9Zrsofw0YVPiYUUUVsQFFFFABRRRQAUUUUAFFFFABRRRQAUUUUA FFFFABRRRQAUUUUAFFFFABRRRQAV5/8AEj/kL+D/APsJt/6KavQK8/8AiR/yF/B//YTb/wBFNUy+ FjW5Frq679nt5ND3mRN3yIyjMmBsL7usechgOeQR0rskm/eLz3FcLp3igWzSw6oPLWM/NcbNnlg9 PNXnYPRwShx1HSuptrlJmikjdXRiCrKcgj2Nc6dkkaNXZxVpZWmqeNfHVneB/KluoAJIzh4mEakO p7EEVHrv9q2+lnRvFOl3Ov6GGDwalYcTxEfdJH94ZPJIGOuc1Pohz4/8aH/p9i/9FCut0nxBZTan NpsbyC4jB+8hCvtxuCnodu5c/WqjJ8wmtCLwBNZt4ZuPsHiC91m1Scqj3v8ArYMbf3bHAJxnOfQj HFdF51U4baCzGqTwgh7yRZ5fTcFjj4Hb5UX8c1D5/vVuQkie8O5Ca5u86mtt5dyEZrEvOprnqu6N IGN4c/5K5B/2Bpv/AEbHXqleV+HP+SuQf9gab/0bHXqldFH+GjKfxMKKKK1JCiiigAooooAKKKKA CiiigAooooAfEcSr78VaqpGCZU9j/SrdABWbq8IdYJSTmNiAPXI/+tWlWRrTET2YBOCXyPXis6vw MT2KVFFFcpIUUUUAFFFFABRRRQAUUUUAFFFFABRRRQAUUUUABOBk9q37aRZbWGRPuOgZeOxFc+3K N9K29MBXSrNWBBECAg9vlFa0X71hoyZ40juphH0MjMec8k5P61HTE/1tz/18S/8AoZp9ZXuIKKKK ACiiigAooooAKKKKACiiigAooooAKKKKACrGnzCO/jjIJMoYA+mBn+lV6ls43fVLZ1GVTcWPpxin G/MrDN+iiiu0ojn/ANS34fzqtVqUAxMD6VVoAKKKKAM7XNd03w3pUmp6tc/Z7OMqrybGfBJwOFBP U+lVr/xXpGn+FP8AhJZbgnSzEkyyqhyyvjbhTg5ORx1r52+IXiKdtd8c2UVpNcWd5eQRm5Vj5cDw 4DDGMEkgDqOg60t74s1jxt4X8N/D/TtIktrgCJCzy8XCInytyBheGY9fujk0AfSWh61Z+IdHt9V0 9pGtLgExtJGUJAJHQ89RVi+vbfTdPub67k8u2tommmfaTtRQSxwOTwD0r5l0rxb8R7LQrKPTNctl 06O+XRrYJDAw8wKMYJQkrgj5s969B+GnifXNfu/Fuk+NtRgurXT4zDcCSOKONFy6y5ZVX5cKeT2o A6X/AIXP8P8A/oP/APknP/8AEVZ1H4r+CdJv5bG91ryrmEgOn2WZsHGeoQjoa8d0+z8EH44ajbzt pH/CNiHMJadBb7vLTo2cZ3bu/XNR3lylh8aPEjJ4QPihNpRbJYy/lj93iTGx+mNucfxdaAPXf+Fz /D//AKD/AP5Jz/8AxFdJZeKNG1Dw0/iK1vPM0lI5JWuPKcYWPO87SN3G09u3FfKvhy8EPgzXID4M Oq+Yp/4moiLfYfl652HGOv3hXsngz/k2m9/7BuofzloA6L/hc/w//wCg/wD+Sc//AMRR/wALn+H/ AP0H/wDyTn/+Irw/4f2HiS60W4fRvBOha7bi4Ie41CFHdG2r8gJkXjGD07mus/sfx3/0Sbwh/wCA sf8A8eoA9E/4XP8AD/8A6D//AJJz/wDxFd5XzF4i8BePPEP2bHgPSdL8jd/yDBFD5m7H38yHOMcf U19O0AFFFFABRRRQAUUUUAFFFFABRRRQB5b4N8o/20s6b4n1i+R19QZGB/nVC40/xF4DuDeaFI+o 6QzFzAzFnX19z9R83PKuau+Evua1/wBhm9/9GtXYWx+UoQCjcMrDIP1FcvNabRrbQ42TW/A3xOtI bXX8Q3MJKxmaQxmJmwCFkHGTgfK2Dx92tfwj8Objwdrq3GneKL+bRijA6bcAOpJ6HdnAOechQe3Q mrep/D/w9rZM0lsbe5xgTwsUcf8AAhzj2ORWf4d8M3XhDxfbWkOrXNzptzZTstu4AWNkeLBwuFz8 552g9ck9t0yDvrh8Sf8AARUXmUy7kxMP90fyqDzKlvUdi0XyMVQuKl8yoZjkZqW9BoyrmsuatS5r LmrlqGsTmvFX/Hhaf9hC1/8ARy17TXi3ir/jwtP+wha/+jlr2mujC/B8zKr8QUUUV0mYUUUUAFFF FABRRRQAUUUUAFFFFABRRRQAUUUUAFFFFABRRRQAUUUUAFFFFABXM/ET/knPiL/rwl/9BNdNXM/E T/knPiL/AK8Jf/QTQBgW+k2Wu+E4dNvWeMSQxNHKhwUYL+XcjBBB6EYrBj8ReJfh5P8AZ9Yie/0p eFuoz8yr2znp/wACyOfvgYFdLo3/ACCbH/rhH/6CK3UiiuoRDcRrLH2Vu30PauSEujNZLqcVd+Hf AHxRnN+l08GrSqC0kMvlzPgYGVbIYDGNyg9Otdl4I8Naj4Ws57K+8Q3OsRNKGtzcJhoVxjbkkk/y 44HJrB1L4VeH9QYzWhlsJmO4+QQFZuxZCCjH3K5961PAlpf6UmraXf6hNfGz1ERxTS5zsMEL4GSe AXbocdcADgdFzM6QyfMfrSeZVZpPmP1pPMqblWLDtuWs2571a8yqlx0qZDRk3HWs2XrWlcdazZet ckzaJnaJ/wAla0v/ALBtx/6Eles15Non/JWtL/7Btx/6Eles12UP4aMKnxMKKKK2ICiiigAooooA KKKKACiiigAooooAKKKKACiiigAooooAKKKKACiiigAooooAK89+KxaC30C9tw09/b6iDbWSRszX RKsGVSoOCAScnjivQq8/+JEnlav4Pk37Nmps27OMYibmlLZjW5zNtDY6zB9q0GTypoGIlsZGMMls /wDEFOCYjkcrgo2OnerPhiGS08RRpLbvA7ZLBoHh3H1PlkwSH3G0+1dFPoXh/wAcJDq1vdGy1Tb+ 61bTXAMg6YfqHHHQ+nUVWOi+PdGkBFvpviGBGyskU32Sdh7qwKZ+jVz8ra900uupjaVdwWnjnxlJ cSpEh1CJAznAyYwAM111tpOn2+qPqkcG28kUqzb2xzjJC52gnauSBk4FeeWEeqXWv+MI7qwa01GS 7hmks0uUZ0Ro8gZwUfgjg/KeRnvVux1u80qJljdDaxHa8c6uscZ9C3zNb/7rhk6bWApWabDdHpTz f6HdHPSMf+hrWV5/vUWnap/aeh3V0IvLBjAH71JA3zpyGQkEfr7VT833rOcrMuKNHz/eqt024ZrP v9Ws9LtWur65jt4V6u7Y/Aep9qpWsPiXxYmdNgOjaURk6jex/vXX1jiPQf7TY+lJKU9gbUSTw2f+ LuwD/qDTf+jY69VryrwPp8Hhn4kXuj29ympre2LXZv54/wDSVKuq+WXz8y854A5x6V6rXZTVoJIx k7sKKKKskKKKKACiiigAooooAKKKKACiiigB8RxKvvxVqqkQJlX25q3QAVnatGjRwyN99HO3n1HN aNY+t/8AHxZfV/5VnVdoMT2KdFFFcpIUUUUAFFFFABRRRQAUUUUAFFFFABRRRQAUUUUAITgE+lb9 rKJ7OCYAgSRqwB7ZGawGGVIHcVuafG0Wm2sbjDpCisPQgCtaN+YaMifyvtU3lbdvmNnH97PP65qO mJ/rbn/r4l/9DNPrK99RBRRRQAUUUUAFFFFABRRRQAUUUUAFFFFABRRRQAVPYzGPUYYwARKGBPpg Z/pUFTWULSalBIMYjDFs+4xTjfmVhm9RRRXaURXH+pb8P51Xq1Ljymz0xVWgAooooA+dviN4q8G2 vh3XvDOgRXZvr3UTcXTMh2LMrrvyWOeSpwACOvSqUHxDur/wnpWiaP4Znj8QvZjSrPUFbcXhwA5Q 4GGyvuF5Oa774w+HdF0z4daxe2Wl2kF3cXEcks6RASOzSgnLdeSTWfq3jq88JfDXwha6ZpEtzqd7 p0MdrcmLckbGMDC9SznjC/8A6iAZMWjxDxt4K8A2UhmTQj9v1KSM5Uz5Ehz7AgL/AMDxWl8LrK31 fxT8TLG4DNbXlw0MgU4JR3nBwe3BrndP1i++Csgk1fQv7Q1rWYPtEt099gx/Mcxn5Dls4Zjnknrx mt/4RrrGl+FvF/jCewaWW9/0qCAqU88oJHJXqcEvgcdu9AHM6f8AD7QLj44aj4VkinOlwQ70QSnd ny0b731Y1q61o+s6J8Sda1nQ/GvhfS7i4JiZLu+j81UO07WR0IByoNZdvo3xJ8ReLr7xlp2nNoct zGcyzkIFQIFwAwLHIXrtpb3xb8I9Wu3v9U8Oa9PfTAGeXzMb2wATxMPSgDmfBn9uXXh3VdNsPFWh aRYXTeXc2+pXEcTTZXGVLKTjHGQRXs+k6eNC/Z81Kya+sb3y9OvR59jN5sTbvM6N3xnB968R8G6h 4Cs7K5Xxdo+o31w0gMDWj4CpjkH94vOfrXpmoataeIvgtqWmfD7SL+KytJwlxDO370Rk+YxTDMW5 6jPQmgDznQNc8JN4GPh7xImtBl1Jr1H01IiMGJUAJc+x7enNLj4Vf3/Gf/fFr/jXouvya98PPhjo nhvSdLnl1C9hc3F3HH5hhZjudBgfe+bAPoPWsXwN4j1Twbops7H4ZapdXUxzc3beZulPYACL5QM8 DPf1NAHPaZffC7StWs9RhPjBpbSdJ0V0ttpKsGAOD04r6h0XVYNc0Wz1W1SRILuFZo1lADAEZGcE jP418++EfFfiXwVrs82s+HNZj8PahdEtHd28jNDI7Zyrso3Ek8j+L619GxMrxIyAhWAIBUqcfQ9K AH0UUUAFFFFABRRRQAUUUUAFFFFAHlfhL7mtf9hm9/8ARrV0lxfrp9ukhikmkkkWKKGPG6R2OABk gD6k1zfhL7mtf9hm9/8ARrV0V5p66nZeR5rQyK6yxSp1jdTlT789R3GRXG/4jNvsmho2sw6rbSMk ckM0EnlTwS43xPgHBwSDkEEEHHP1rS8yud0DSJdJF3NdXYury7kDyyJH5a8DAAXJ/MnnP4Vs761u RFO2ot9Jidf9xf5VW833pNRkxcJ/1zX+VUZLmOGMySyKiL1ZjgD8ahy1LS0L/m+9BkyMVT83IyDR 5lLmCwy5rLmrSmbcuazZqxqFxOa8Vf8AHhaf9hC1/wDRy17TXi3ir/jwtP8AsIWv/o5a9prowvwf Myq/EFFFFdJmFFFFABRRRQAUUUUAFFFFABRRRQAUUUUAFFFFABRRRQAUUUUAFFFFABRRRQAVzPxE /wCSc+Iv+vCX/wBBNdNXM/ET/knPiL/rwl/9BNAGPo3/ACCbH/rhH/6CKs3euDTZRHHY3N5IsfnS rb7Mxx5xuO5hnnoBzwaraN/yCbH/AK4R/wDoIqTU9GuL947mwvhZ3axmJneLzEeMkHDLkZIIyDnu fWuOFr6ms78uh0lnfQX1lBd2sgkgmQSRuP4lIyDVmF/30f8AvCsbSLGPSNJtdPidnS3jCB26t6n8 TWjbv/pMX++P51rfUViq8nztz3pvm+9VXk/eN9TXNa54pubbUV0fRrH7dqhj8x97bYrdDwGc9eey jk1MbydkN2Suzr/N96bI+5a86ktPGt42+48Qi1zz5NlaIFX6M+WNMXR/FcH/AB7+Kr4H/ptBFKP1 Wun6pVaMPrNO52tx1rNl61z0uv8AiDQlWTxDawXOnAhXvrNSrRdt0kZzx7qePSuhdgwDKQVIyCDw a4K9OVN2kdVOcZq6M7RP+StaX/2Dbj/0JK9ZrybRP+StaX/2Dbj/ANCSvWa6aH8NGVT4mFFFFbEB RRRQAUUUUAFFFFABRRRQAUUUUAFFFFABRRRQAUUUUAFFFFABRRRQAUUUUAFef/Ej/kL+D/8AsJt/ 6KavQK8/+JH/ACF/B/8A2E2/9FNUy+FjW5k+HbPR9E8W6hZtNcaDqcjMsduWzZXWDxKikck8cAqc ZA5ya6jw54x1WbWI9D17w1faddvu8u5iHnWsu0ZJ3j7ucdD+JyaZd6Np3iPT/sGrWwuIP4DnDx/7 rdRVfRfDmq+F9csIrDW7y90SV3Sa1ulDGAbCVKt2AYAYA781EGmrlSRz97o83in4leJZk1eXT9U0 xoLfTpVRTFtMYdkkGMsCSep4zx0AqnqF8LG6SHxnp02j6gn7uLVLYsIJP9yZegPXY/HrRdzavD42 8YzaKltNcpf25aC4JXzlEAyqtnhvQnivQvD2ujVdKgi1SwmtGuVKfY9Qj2s3qBnhxxn6dhUtKTsw 2RzumfZbTw9qMiahFcwFPMNz+7UEF05YoAp+uKwrK71fxRK0HhWxE8IO19Tucpap67T1kI9F4967 6f4aeCJ7kXb+HLNWBDFIgY425/iRSFYZ7EEV0i+XFCsMKLFEi7VRBgKB2Apewje71Hzu1kcRpfgT SdDuF1LVppNc1heVnuANkR/6Zx/dQfmfeptWv7i6+V3xGOiLwK277oa5q86morPSyKgtbmN4c/5K 5B/2Bpv/AEbHXqleV+HP+SuQf9gab/0bHXqlbUf4aM5/EwooorUkKKKKACiiigAooooAKKKKACii igB0RIlX34q3VWIZlX25q1QAVnat5Xlw7tvmbzsz16c1o1j63/x8WX1f+VZ1XaDE9inRRRXKSFFF FABRRRQAUUUUAFFFFABRRRQAUUUUAFFFFACE4Un0Fb1lKZ7G3mIwZIlYgdsjNYLDKkeordsYmg0+ 2hbG6OJVOOmQAK1o35hox55EluZjH0EjKeO4OD+tR01VZZrkMCM3Eh5HbcadWV76iCiiigAooooA KKKKACiiigAooooAKKKKACiiigAqaylZNTt41xtkDBvwGahqewh8zUYZN2PKDHGOuRj+tON+ZWGb tFFFdpRFcf6lvw/nVerUpAiYn0qrQAUUUUAV77T7LU7VrXULO3u7diC0NxEJEOORkEYp0VnawQQQ Q20McNuAIY0QBYwBgbQOBgccVNRQAUUUUAFR+RF/zyT/AL5FSUUAR+RF/wA8k/75FOVFT7qhc+gx TqKACiiigBrokgAdFYAhhuGcEdDTqKKACiiigAooooAKKKKACiiigAooooA8n8MmYWuum3VHmGsX uxZGKqT5rcEgHH1wa6PS9VhvC8JVoLyMZltpcB19/Qr6MMiuX0GMS6b4gja2F0G1e9BhJA3/AL1u MnjP+eKf8txbjMU+oW1u2AQSl/Yt6di3HvuI/v5rkfxM2WyO330b65Wy1S/EJktZodbtVO0mNliu UPoynClvXOzHpWnY61b30zQCO4guFXc0NxC0bY9QSMMOeoJFIC/qj4uY/wDrin8q888bXOp6xM3h PTNKN7JdWyXMjiULsRZkB4PUfj3z2ru9Xb/So/8Arin8q53RDn4vD/sAv/6PSkpe8x20LMvgXUNI Yt4U1RrZRydM1AmW3PsrffjH0JFJo+s3F+95a31kbLULGURXMHmBwCVDAqw6gg16Kiq6hXGQOnt9 PSuZ8R+ALfV7ttVsLqfTtX2hftlvyXA6CRD8sg/I8CqUeZA3ZlQyZFVJqwNS1vVPCUT/APCUaa/l JwmoWCmSGU9gQeY2Po3HvWlpvhjxD4thjutSuv7F0mVQ6W9pIHuZkPILSDKoCOflyfeo9lKWgc6R g69dRahe2Oi2Ja61Fr23kMECl2RFkUszY+6AB1OK9vrM0Pw7pPhyz+y6RYxWsZ5YqMs59WY8sfcm tOuqnTVONkZSlzO4UUUVoSFFFFABRRRQAUUUUAFFFFABRRRQAUUUUAFFFFABRRRQAUUUUAFFFFAB RRRQAVzPxE/5Jz4i/wCvCX/0E101cz8RP+Sc+Iv+vCX/ANBNAHO2lxc2ui6fLBam5RYU81EbD7do 5UdGPtke3PB3LG/t761We1lWSMnGRwQR1BB5BHcHkVzDpGdC0yWSC4IjiQ/aLY/vbf5R8wHVh6jB z3BGahllEZW/uJRbs6gprNhgxSr285OQB7nIHZlziuKJuztt9S2r/wClw/8AXRf51y8Wr6jbxK91 ZLfQMMrd6aQwYepjJyP+Al62NH1G31CaGa3ZyomCkPGyMpyOCrAEHnuKpPURWkk/ev8A7xrlvD+p RWXxD8UefbmaKX7KCU+8uIuMZ69TxXQSv+9f/eNcdppz4+8RH3tv/RVbYG0q1n2Zji2407o9Vhvd Cmxm8iiJ7Tgxn/x7FSST6FGuW1GzPssqsfyHNVtF5Cg1p6sipHhVC8dhiu+SSlbU5k2430OF8e6z p48H6zBZQvK0llMpldCqgFD0B5J/DFUNKYL4f09mOALWMkk/7Aqp45/5F3Vf+vSX/wBANaHhj4eP rOj6deeJ9Qa6tGt43h022zHCF2jb5h+85xjI4GfWsMbR5lFI0wtV3k2U/CM6az8Tre904Nc2dlZT Qz3MakxK7MuF39CeOgr16obW0t7G2jtrSCKC3jGEiiQKqj0AHAqasoRUI8qNm7u4UUUVQgooooAK KKKACiiigAooooAKKKKACiiigAooooAKKKKACiiigAooooAKKKKACvP/AIkf8hfwf/2E2/8ARTV6 BXn/AMSP+Qv4P/7Cbf8AopqmXwsa3Itdh1yS3gfRGfzk3YVJFT94QNjNnhkBzuXuDwCQK7JJf3i8 9xXCaZ4nNv5keo58tOTPtw0QPTzUGcD0kUlDz92uptLuO48mWCVJYnIKujBlYexFc6bSsaW1ucXZ 2dpqfjXx1Z3qM0M11Au5DhkIjUhlPqCAai12HWbbSjo/iHTbrxH4fDB4r2yJFzDj7uQOSw6dvUmr GinPj/xp/wBfsX/ooV1mk+IbSbVZtNj81Zow2GZcJJtxvCnuV3LnPrxmqjJ8zE1oRfD6awPhm5Gm 63qWqW8c5T/iYtult2ATMZOB0yD3HPFdH51VIreC1Gpzwgq93Is83PBYLHHx6fKi1B5/vVuQkie8 O5Ca5u86mtt5dyEZrEvOprnqu6NIGN4c/wCSuQf9gab/ANGx16pXlfhz/krkH/YGm/8ARsdeqV0U f4aMp/EwooorUkKKKKACiiigAooooAKKKKACiiigB0ZIlT3P9Kt1ViGZV9uatUAFZ2rSIqQxt992 JXj0HNaNZGtKxms2AO0M+TjpxWdV2gxPYpUUUVykhRRRQAUUUUAFFFFABRRRQAUUUUAFFFFABRRR QAjHCk+grdsJWm0+2lfG54lY49SBWERlSPUVvWcXkWNvCTu8uNUzjrgYrWjfmGjFmmE9zMwBG2Rk 59jj+lMpPLeOe4DjBM8jD6FiRS1lr1EFFFFABRRRQAUUUUAFFFFABRRRQAUUUUAFFFFABUlnI66p bIrYV9wYevy5qOrOnwrJfxyEnMYYjHvx/WnG/MrDNuiiiu0ojn5hb8P51Wq1KdsTGqtABRRRQAUU UUAFFFFABRRRQAUUUUAFFFFABRRRQAUUUUAFFFFABRRRQAUUUUAFFFFAHlur6df+BNSvNSRJL7w3 eXD3NwUTM1jI5yzED70eTn1H4c3pbWx1mOHULW4KylP3N7auN230zyGX/ZYEe1ehkBlIIBBGCD3r gtU+H0unzyaj4NuY9PnY7pdOlBNpOfZR/qz7rx7VjOlfWJcZW0ZiXtrOswm1LT2ndRhdR0ssk6j/ AGkB3Y9lLg/3at6JerNcyRR64L5VTJguIQlxGcjlsbSB25TPvVZvFf8AZcy23ibTLrRJ2O0STDfb uf8AZmX5fzxW7BPb3SLcQSRTKRhZI2DAj2IrnldaNGis9hdZb/S4v+uEf/oNYGgHPxdH/YCf/wBH pWn4mv7XTnS4vLiOCFbePLyNgfdrmNI1K+tfFQ8Xnw/qsmg/YGszcrD83Miv5gjzvKYXripjGTm7 IbaSR7JF1q2GwKxdG1rTdbsVvdLvIbq3b+OJs4PoR1B9jzWj5laxdiWrlLxFtbRr8MqkNZTBgR1+ WqHgH/knvh3/ALBsH/osVZ8Qv/xJLw/9Ok//AKDVbwD/AMk98O/9g2D/ANFitqbu2RJWOiooorUg KKKKACiiigAooooAKKKKACiiigAooooAKKKKACiiigAooooAKKKKACiiigAooooAKpaxpcGt6Ne6 XdFxBdwtC5Q4YBhjI96u0UAeUW15feE76DQfEhXy2/d2Gpqu2K4A6K39yTHboe3vozaS0U73Wlz/ AGO4c7pE27oZT6snr/tLg+ueld3qWmWOsWEtjqNrFdWsow8Uq5B/wPv2rgLvwn4g8LNv8Ou2saV/ 0DbqbbNCP+mUp+8P9lvzrCdLrE0jPozKkjjspWkuLS90eZjlrnS8ywOfVlCkZ93T8a6Xw1dfavs8 g1K31FfPAWeBQBjI4OCRu9cY+lY1p4v0ua7+xXnnaXqA62moRmF/wzw34E10mn7Pt1uyAfNKpJHf kc1hdp2Zehjyt++f/eNcnpPPjvxF9bb/ANFVr6vrllpc+yeRnuJXIitoVLyynPRUHJrAX+0/Duv3 GteINJn03TtV8vy5nIcQsg2gS7c7CwwRn/HG+X3VbmexjjFelZbnrWi9FrU1j7n4Vi+HLu2vIUlt biKeM9HicMPzFbWsECPJOAFr0JfxDlj8B5V45/5F3Vf+vSX/ANANemeF/wDkUtG/68YP/Ra15N4p 1KHWvP0DRSNR1O7RoVhtjvEYYYLOw4UDPOa9j0qzOnaPY2LOHNtbxwlgOu1QM/pRiZJ2SDDRau2X KKKK5jpCiiigAooooAKKKKACiiigAooooAKKKKACiiigAooooAKKKKACiiigAooooAKKKKACuR8e 6DqGrWmn32lLHLe6Vc/aktpDtE42lSgb+E4PBPGetddRQ1cDxi3i07XY2uNFYW95Ax87T5nMMkEn 8WCvzRNnrgFW5yD1q34atpbXxGnnW8kMjZLF7Yxs545Z4j5Un4qrV2/iPwPpXiKdL1jNY6pEMR39 m3lygehPRl9jn8K53+xfHWjOPLOma/BGwKsXNpOw9xgpn8RWEqclsaKS6mRpd5b2XjfxnNcyiKL+ 0IlLt90ExjGT2Hua7C30vT4NSfU47dReSJtaQMeQcZ4zgE7VyQMnA9K8602PVbvX/F0d1arZ6o91 DO9pHdDcimPIAbBVuCOoKk5B45q3Y6ve6UrxwMEhiOJIJYn8qM+hAy9v+Tx45XGahppj3R6W8v8A od0fSMf+hrWV5/vUOl6qNV0K7ugkajYBmOdZUb505DL1H1wfaqnm+9ZzlZlxRo+f71Vum3DNZuo6 zZaTam5v7mOCId2PJPoB1J9hUFlp/ifxcAbaJ9B0lv8Al6uY83Mo/wBiM/cB9W57gUoxlPYG1EPD bA/F2EAgkaNNken72OvVawvDnhDR/C8cn9nW5NxL/r7udvMmmP8AtOefwGB7Vu12QjyxSMJO7uFF FFWIKKKKACiiigAooooAKKKKACiiigB0f+uT6/0q3VWIAyjPbpVqgArN1eYIsERBzIxIPpgf/XrS rJ1mN2ktJAMqjMGPpkcVnVvyOwnsUaKKK5SQooooAKKKKACiiigAooooAKKKKACiiigAooooARjh GI7CtzTnaTTLSRzlmhQsfUkCsMjII9a6C1iEFpDCpJWONVBPXgYrWjfmGjBkmM9xOxXG2V0/Ikf0 pKGhaG4uFYjLTO4x6FiR/OisteogooooAKKKKACiiigAooooAKKKKACiiigAooooAKfaEjVrQAnB 35/75NMqzp6RtfIzfeRSU579P5U4q8kM26KKK7SiOcEwsBVarUx2xMaq0AFFFFABRRRQAUUUUAFF FFABRRRQAUUUUAFFFFABRRRQAUUUUAFFFFABRRRQAUUUUAFFFFADJoYriF4Z40licYZHUFWHoQet cld/DDwlcStNb6adOnP/AC106Z7cj8EIX9K7CigDktM+Hei2OoJqF5Je6xeRACGXVJvOMIHQIMBR 9cZ9662iigDlNY8B2N5fPqukXEuiaw3Ju7MACU/9NY/uyD68+9ZZ8U6v4ZYQ+MdPC2wOF1iwVntz 6eYv3oj9cjPeu/pGVXUqwDKRggjgiplBS3GpNHNa3qFnceFLm+huoZbVrOdxMjhkI29cjipfAasn w+8OqylWGmwZBGP+WYqlL8MfCUt4850vajuJHtY5nS3dh3MQO0/TGK61VVFCqAqgYAA4AqYQ5bjl K4tFFFaEhRRRQAUUUUAFFFFABRRRQAUUUUAFFFFABRRRQAUUUUAFFFFABRRRQAUUUUAFFFFABRRR QAUUUUAU9S0jTdZtvs+p2FteQ5yEuIlcA+oz0Ncs/wALfD0Ugk0qXUtGkB3Z069dBn/dbcv6V2tF AGB4e8G6L4Z3yWVu0l5J/rr25bzJ5T7uf5DA9q3ZI0mjaOVFeNhhlYZBHoRTqKAOSvPhj4Mvbgzv oUEUh6m1ke3B/CNlFQf8Ko8Hyf8AHzp9xd46fab6dwPbBfFdpRQBS0zR9N0a3+z6ZYW1nD3SCIID 7nHU/WrtFFABRRRQAUUUUAFFFFABRRRQAUUUUAFFFFABRRRQAUUUUAFFFFABRRRQAUUUUAFFFFAB RRRQAUUUUAFFFFAHM+KvCEPiAxX1pcNp+tWwxbX0a5IHdHH8aH0P4VwOpXrafLHD420qSwuYzsi1 a03+Q2f7sq/Mmf7rfjXslNdEkRkkVXRhhlYZBFRKCluNSaPO9Onsbfw9qc0Wqx3duIxI1y0kZwC6 dWUAHp1PPvWHY3Os+KXMfhizBtc4bVbxSsC+uwdZD9OPeu8n+Hfg+4vFu5PDmniVTn5IgisevKjA b8Qa6REWNFRFCoowqqMAD0FZ+wje71L9o7WRyfh74faZo90upX0kmrawP+X27AOw/wDTNPuxj6c+ 9ddRRW6VjMKKKKACiiigAooooAKKKKACiiigAooooAKKKKAHR/65Pr/SrdVYseaM/hVqgArM1iYp 9nh258xic+mB/wDXrTrL1iFna2lBG2NmB/Ef/WrOrfkdhPYz6KKK5SQooooAKKKKACiiigAooooA KKKKACiiigAooooAR/uN9K29MJOk2ZJyTAmSf90VikZGDW/bIkdrCkf+rVAF5zxjitaK9640YDSt NPcM+MrM6DHoGIH8qKdJD5FxOu7dulZ+n945/rTay16iCiiigAooooAKKKKACiiigAooooAKKKKA CiiigAp1r/yF7P8A4H/6CabVnTzH9uTft3lTsz1z3x+FOKu0M26KKK7Shkw3RMBVWrMxIhYiq1AB RRRQAUUUUAFFFFABRRRQAUUUUAFFFFABRRRQAUUUUAFc5478Rz+EvB19rltBHPJamP8AdyEgMGkV DyP96tXWUv30a8GlyImoCJjbFx8vmAZUN7E8H615n448TW3i34CapqcC+XKfIjubcn5oJhPHuQ55 49+xBoA6bxL4x1DQj4TC2Ns8msXkdrPGZWIjLgfdfA6MRyV5A6DPHaV5b8Rf+Pz4c/8AYatv5rWj q2ta5qfxX0/QNBvvs9np0H2nVmMQdSGI2xn0YjGOR94nnFAHoNebzeONXvPinPpGhw/2hpWmW+2/ gg8nzGmJP3TJIn3cAHBODkEZIx3OsRajPpc0GlTx213KpRLiRdwhz/GF/iI6gdM9a868UWeg+DtB 0/TNIupf+EpgkMuneWwkup5nPztLkjMb4O8thcLxyoFAG/q/xDbRr3TrK68Layt1qE3lQQ+Zas7+ pASZumRycD1IrtR06Yrx7wtq+nweNrrVPiFcRab4uWPy7eG7URW1vb9jC5Yqc5bJLZ5YDvn19JEl jV43V0YZDKcgigDnte8U/wBha9pGnXFnIbbVWNvDdxnd5c/G1WTGcEfxA8Y5GORyXgnx7r2teHdB 32kep6pf3EpuGX9ylvboxUuxAIznAAwM/hV3xrZG9v30rQbrU28Q3m1iyancrBYR9DMyJIFXgHau OT2PNeXeCkuLPwbY3GoaBf6jp1xJKbObT9RukaG4UnYJI1cIuW4DjGO/NAHr3hPxDrHiDxl4nUyQ nQdOuBZ2/wC6+dplHz4bPQH1BzuXB4Oe2rw2y0o+HPhFr91eajfw65p0s0c0ttq1wqidiNpKq4XJ 3r1HPvmvQvBHhW10vwhCrLdxXup20c2ov9tlLPOyDe4O87XJJyy4JwPQUAWr/wARXtr8QNJ0CG3t 3tby0mnlkdmDoUIxt6g9ehA65zxg0YPGGsX/AIz1zw/puj2Mv9leUWmub94d4kUMMBYn6c1yfinT dB0f4k6LHqV3qYs5tOnVt2pXUkkjFlARSHLndnG1evoazfDUHhjT/iN4sg1HUp9GtY0tFtorjWZb aQjy+QWEoLY44JO3IHHSgDvPEvizxL4a0xL650DSpEeeOBVh1WRmLO2B1t1GPxrsZpTDayTFQWRC xUHrgZxmvFtL1Lwj4l0vUG1/xAbD+z9Vb7OP7emlM8cRDI4imkcNnpkA5IOMV699utdT0F72ynju Laa3Z45YzlWGDQBxcvxXiXwR/wAJVH4Z1VtPI4laS3CFt/l4/wBYXxuyM7P0rTt/H32rxFfaJbeH dVuLyyhhlmSN7cbBIivgl5VGRuA4J5B7V5K8Wrf8MyxyG9sv7N3cW/2N/O/4+z/y183b97n7nTj3 rq9M1ey0n4xeNGu9W0/TZJbO0WCW+kUJu8lOxZd2PQEfWgDs7bxw0/jW38MS6BqFpcy2rXTPPJAQ iAkAkJI3BII656cY5rra8n8J3Yv/AImz63rXiPw1cXj2h0+xg0q6DeagffuKlmKn2z6+nPpOsRaj Ppc0GlTx213KpRLiRdwhz/GF/iI6gdM9aAOGm8cavefFOfSNDh/tDStMt9t/BB5PmNMSfumSRPu4 AOCcHIIyRjT1f4hto17p1ldeFtZW61CbyoIfMtWd/UgJM3TI5OB6kVgeKLPQfB2g6fpmkXUv/CUw SGXTvLYSXU8zn52lyRmN8HeWwuF45UCqXhbV9Pg8bXWqfEK4i03xcsfl28N2oitre37GFyxU5y2S WzywHfIB7COnTFc74o8Ww+FpNKSawurs6ldC0iW3KbvMb7o+cqOTxyRXQJIksavG6ujDIZTkEV53 8QIo9d1XRbaG51K1Ok6il3PLBpFzORtGV8srEyMc465HqDjBANmz8c/avGLeG5tCv7O5WyN4zXEk JwoOP+WbsMH659sc1jy/FmE+CZvFVt4a1WTT4xgSySW6IW3hADiQuBuIGQhrkptTuLH4u219plzq utPJYm21EX2kzRy2sJYMG2xQqTk9P3Z9zzlcWHRdRGiJ4Rt9W1vUPC92pLXVtoEyrayK5ch0MJeQ FgoG2RcHOeBggH0LZ3DXdjb3LQvA0sauYnILJkZwcEjI9iRU9YvhjWV1nSElGnanp7Rfumh1G1aC TgdcHgg+xNbVABRRRQAUUUUAFFFFABRRRQAUUUUAFFFFABXnetfFCOCC1/sq2Vrwa1Hpd7aXuUkg Lb8N8pPB2EhhkY9xiu+uopJ7WWKK4ktpHUhZowpZD6gMCM/UGvnn4hC/bVrZtHurrUrJNWt0uLxo 7WI3F+AwVUdIVyVUMCzbgC2COOQD1nU/iDb22j+Jr+2tJTFooMa3MuBBPP02KQcnDEKeOtb/AIbv 77VfDmn3+pWaWd3cwrK8CMW2ZGR1AIOMZHY8ZOM14brd2+s6dDo9pe6/5iXqLrOmXiW2y0ijZcsA sSryzDBH3sHINdn4kh1xvHWg+EovFmtmy1GGaa7kiFvFNEqAlSrxxKVBZcH1zjvQB6nXJ6Z45jvv COreIJtNmgh017hXjEiuZRETkqeOoHQgc+o5rXutJvbiG1jh8QajamFNskkUduWnPHzNviYA8fwg Dk8V4rZwQj4aa4svinUo7lW1Ix6fE0O2YDcGZ1Ee4qe5yAM8baAPV9N8YXOraZbahZ+E9altrmMS xOJLQblIyDgzg/mKk0rxeNT8T3OgSaNqNjdW9utxIbgwlQpOAMxyNyf6GuFhu73wl8HtH15te1ho Vtbb/RYBaAIr7R8peBjwD3Jzjr3rsdG8OnSPGN1q15r0l5dajapDHBdJEsv7vkkeWFDAZ7L+NAG/ qes6ZosUcuqX9tZRSv5aSXEgRS2CcZPGcA/lWDq/jnRF0m6bR/FHhw6gsZMC3N9GY2YdAcODz0zm sH4x+b9h8LeQiyTf2/beWjNtDNhsAnBwM98H6VQ+I914g1y10vwfc6ZpttPrdyNoh1KSRvLiIdyc wAKOBz830POADp/D3xK8PavoNrfahq2laZdSqfMtJdRiLRkEj16HGRx3rY0LxboPiWW7j0bU4bx7 R9kwjzwfUZHzL6MMg9jVCw1jX7qOSOxsPD1yts5gk8rXZJDG69VYi2OGHcHmtbQ21xrFv7fi05Ls SHb9gkdoynb76gg9j1zjPGcAApXvjLSNP1+TRJ/trX6QC48u3sZrgmMnG792rEAHjnHUVmL8UvDH 2We5eS+jhgv109mexlBMxBIAXbnPynIxuHGQMjOFcyajF8fbltMtbW5m/wCEeAZLm5aBQvnLyGVH JOccY7nnjnz67MreHLszoiTH4g5dUcsqtsbIBIGRnvgfQUAez6p8QdD0jTZr+7i1iOCEAsz6RdRj kgAbnjCjJIHJHWuktLmO9s4bqIOI5o1kUSIUbBGRlTyD7GvPPijbeJ9e0x/DdloUMlhfSR51Jbzi BUZWJkQqMdD0Y8D14r0WEIlvGqEMioApHQjFAHN+PvFUnhHwvJfWkKXOoyyJb2VswJ82VjgDA5OB k4HXGO9LbeNbP+zo59QstWtphGGnVdHvWSM4yfmMIyB64FZ134P/AOEo1651bxUkZsLeJ4NNss/6 lWA3zO3aQkcYPygDvyOAvvFl5rsK+D7/AFdLfw7JctbP4oYMiXkKc+UrbQm842l87SAeoPzAHsHh vxLpvivSV1PSnme1LlA0sLR5I643Dke4yO3UEVp3E6W1tLPJnZEhdsDJwBmoNLsrPTdKtbLT0VLO CJY4VU5AUDA57/XvVbX9UsdL0mZr2/s7PzUaOJrudYld9pwMsRQBz8vxT8MRaANbD6k9icYlXTZw hO7bjeUCZByPvdRitO78a6LZatFpcz3jX0tst0kENhPM5jJIyQiEjkc5xivFL5Gt/geugyeLvCzN AhmawilWSfPmmTYJFlIZuegTHbP8VXr/AMXXEmsWXxA0u/8AD9vImlJbXGmXV8ktyq+YWYpGrruI BBCllJ5GAeKAPYPDni7TPFE2pRacl2Dp8/2eY3Fs8QLY5A3AHIOQQcEY5HIJ3q8o+F2vaNb3+oWs uvWFxqWvXb6rDDACpUSAEowyypIDnMe9iMdT1r1egAooooAKKKKACiiigAooooAKKKKACiiuU8Ve I5vCur6Re3TINCupDaXjtn/R5DzHJn+7wytnGMg0ALP4pvIvidb+FUs4HtpdO+2tOZCrp87LgDBD cgenUnPGC3wz4ru9b8XeKNGmtYUh0eeNI5UY7nDg4BB75VucjqBjvWNcf8nC2n/YuH/0e1VPBV3B YfEH4mXlzIscEEtvLI7HAVVSUk/kKAPUKoa3rFnoGi3eq38gjtrWMu5Jxn0A9ycAe5Fcn8ML/wAR 63pF5rmt3Ra0v7hpNPtXiCtDFk4+YYyD2HoM5Oa19d8OP4j1azOpXAXRbJvPNmv/AC9TDlTIf7i4 yF7k5PTFAHP+A/FninUfC8N/q+h3eoyXLNLFNYm0RBGTwvzTg5HTlQRjByck7XhnxvH4n1rU9Og0 i/thpzeXLPM0TRiTumUdhu69CenOOAfP9c13U11nVh8NWkvdPljMmqyWsayx28p6yW3zrvlKnLBc jOD1Jx2Xw4v/AATB4fttK8K6lbSAAu8buFuJH4DO6HDZ6c4xjAHGKAO4rBPjfwokkkcniTSYpI3K Okt5GjKwOCCCQRzW9Xk/gTXbTw9a+K7zUG8uzbxVcQyTk/LEWKhWb0XJAJ7ZoA1tZ8f29r4p0c6X 4i8P3Wjzs0d+j38IaAdpFO4H6jnp75GxqHxK8GaakTzeI9PkEsgjH2aYTEE9yEyQPc8Vcn8Sx2Xj O28P3kfli+tzNZz5AWRlPzx9c7gCG6Yx71S8QeM20XxhoHh+HTWvJdVL72SUK0Krj5sHgj7xPI4U 9aAOhurxYtKmvoSkqpA0yENlXAXI5HY1yfhbxZ4j8V+G7TWrPQdKS3uQ21ZtVkVvlYocgW5A5U9z xXUaz/yA9Q/69pP/AEE15/8AC3TvE0Pw10ZbXVNKggaN5I45tOkmcBpGblhOoPXP3RjpzjNAGt4c 8Y+IPE8N/LZeH9MjWxvZLGXztWkBLpjJGLc/L8w64PtUnhrxbrGr+Odd0HUNOsbaLTIoSWt7h5Tv cZ6lF3Ag+i4I/izkcz8LbfxA9j4k+xanpkKjX7oSibTpJSz4TLDE67VPHynJHqat+BUu0+Lnjlb6 aGa5CWm+SCExIf3fGFLMRxj+I0Add4o8Vw+Fm0sS2NxdnUbtbOJLcoG8xvu/eIHJ45IxWPd/EgWO uXWmXfhzUrd7XS5dTlMskBIjQHskjDkjHXOSOMZIofFkTNc+C1t3SOY+IbYRvIhdVbPBKggkZ7ZG fUVzXiePUI/HviVdSurW5n/4Qq6Ie2tmhULubjazuc9ec/hQB6FpXjS41jSbbU7PwprMltcRiRHE toAR/wACnB/MCrXgvxXH4z8PjWIbGe0heV441mZSXCnG4YP4YPcHqME+faL4say+FmiQaH4k8LQ6 hFaBJrTU7hVYknsRIuwgZ4KnPtXX/C620/TfA1npdjqtnqT2hZbiW0lEiCRmLEAjt83B7gUAdJre sWegaLd6rfyCO2tYy7knGfQD3JwB7kVxXgPxZ4p1HwvDf6vod3qMlyzSxTWJtEQRk8L804OR05UE YwcnJPQa74cfxHq1mdSuAui2TeebNf8Al6mHKmQ/3FxkL3JyemK851zXdTXWdWHw1aS90+WMyarJ axrLHbynrJbfOu+UqcsFyM4PUnAB6B4Z8bx+J9a1PToNIv7Yac3lyzzNE0Yk7plHYbuvQnpzjgHq q4f4cX/gmDw/baV4V1K2kABd43cLcSPwGd0OGz05xjGAOMV2V1cx2drLcyiQxxKWby42kbA9FUEk +wBoA5aPx4J9b1rS7bw/ql3NpDqtw8DQBQGBKn95Ih5APAB6VQg+KdjJ4S0nxA+k33l6ne/YoII2 jZy+WAOSwGCVI5I/LmsC2gS21/xVrcmt+ILCDVXR1FroM5AjRCMyGW2bHU/dxxySc8cdocM2p+Bb HR7m8utNstN1X7TpGpR6Lczm65cqSoUpyzcfMTxgjuQD2C28byz+N7bwxN4ev7Saaza7aS4lgOxA 20HCOwIJBHXIOOMHI66vEvDeoatb+JofE/iOw8T3mpxRHS2ii0Z2V4t277QpEUe1MlvkIZ+fwHti sHRWGcEZGQQfyPSgBaKKKACiiigB0f8Ark+v9Kt1ViIEoz3q1QAVlazKytaxDG12Yn8B/wDXrVrM 1eHf9nm3Y8tiMY65H/1qzq35HYT2M6iiiuUkKKKKACiiigAooooAKKKKACiiigAooooAKKKKAGv9 xvpW3pf/ACCLL/rgn/oIrGOMc9K37byzawmLHl7Bsx0xjitaK9640c/5jyT3BdskTyKPoGIFLT5o VguZlUk7pGfn1Jz/AFplZarcQUUUUAFFFFABRRRQAUUUUAFFFFABRRRQAUUUUAFOtf8AkL2f/A// AEE02rOnyol8iNndIpC8enNOKu0M26KKK7Shkw3RMKq1ZnJELYqtQAUUUUAFFFFABRRRQAUUUUAF FFFABRRRQAUUUUAFFFFABXgfjfw1qmg6X8SbjyWi0O/e0ngJkBDytPGzlRnIwSwPTt6V7fqUeqSQ INKurO3l3/O11bNMpX2CunPTvXL+J/CXiLxX4dutEvtf0uO2udm9oNJkDja4cYJuCOqjtQBzXxUn ltY/AVxBbvcTRarA6QJ96RhtIUe5PFdp4L8NS6Dp9xc6g0c2t6lKbnUJ0zguScIpJJ2IDtA+p4zW RrXgbXtdl0WS68Q6ah0e6jurfytJcbnTGA2bg5HHbFal7pPjO6MBi8V6baeVIHYQaM370D+Ft87f KfbB96ANXWNLu9UjMUOr3NjEVIItgqs/sXILAf7hVvRhXk/jvw5d6T4ch8O282jG78Q3sUDLaadI txMQ4cyPK87s4U8kkH73bOa9e1G5vreBBY2H2y4c7RmVYo0OOrk5YLnj5VY89O9Ymj+FJv7Yi8Re IrqO+1xYfLjESlbazB+8IVPOTnBdiSR6DigDkviLa6p4f+HUkl2fDmoWdkIooLV9GdQuSEG0mdgp AJ5A/Kuj8I/Dbw74XuY9Us7FU1F4AjssjlEJA3bFdmIBI7kketZHinw14z8U63Z6PfyaU3hhLlLu W4iiZJXVD/qWUu2Sc9QMcZ4+6fSqAPM/iJdat4X8P6jJYXmj2ceq3Ato9tk8cu+QbTJJOJdqlVyd 5XsBVTwtqGtWmv6L4S0nXdK1rT7S2+0314LeSQohPyr5nnMC7Z4xgAYOCOK7rUo/EeoTNbWMlppl meGu2PnXB9QkeAi+zFm/3a424+F1tpF7p83hS3vbfVUkEk+rTaiwWQAgssqAkybjglFVAcHLL0IB zHxCh1Cb4gTeC4X32XieezunPmDdAqZWTaPfYG5/u8Ak17ZeW0s2mTWtnctZzNEUinRAxiOMAgNk HHoa4u7+FWm6lptw2o391c+IJykh1s4WaORDlTGo+WNQf4V7d8gEbnhKx8UWGmPb+JtWs7+ZSVhm t4Sr7cnBdjgE4xwFGMclutAHC6b4Wj8OfFnQTd6hcapfyabcy3F9eOWZmBAyoJOwAMQAOxNU/Cvi m9t/E0t3ZaZa3kvi7Uro2k0ty0KiC2G1MkI5Ofn7dfrxtX/w+8V6h4omvLnxUJ7M2zWkErQIlxFF IR5n3FVd2BgN6nOBjBv634HupvEvg5tFlbT9N0WGeJpomQyRKyKqBRIrBicckg9z1oAxbZvE3ww0 PUri403Sb1dS1kzr5WoSAo0xVQmDCAQMfeyOvSvS9XuEtNCv7mYqqQ20kjkngAKSea5HxZ4L1rVt Mt4LfxFe3rx3kMxhvhbpGQjAkkxwhs8djXR+J9Km17RJtHjkMMV6PKuJlxuSI/exnuRx070AeLal 4bh0/wDZtgvXmvTcvHFNt+2zeTiScMP3O/y+jD+Hrz1rcjs7y8+Jvj0abt/tGGysp7TcOPNSJCo/ Hp+NdR488Ha5r3h6Lw7olzplvo8nkxSRTQMHgRCCCjK2CPlUbSv4+lH/AIQjxDL8R/El9HfDTtG1 O1giN1AQbltqKpWPtGflOWIPBG3nlQCPwjejx/4/fxWIJI9P0mzWzt45kAZbpxulPqCoO0+ueK7z WNLu9UjMUOr3NjEVIItgqs/sXILAf7hVvRhXJn4ay6Lq1vfeCtZbQo9qx3dm8RuIJwuMMVZhhsDB OcnPBBJJ7LUbm+t4EFjYfbLhztGZVijQ46uTlguePlVjz070AeQ+O/Dl3pPhyHw7bzaMbvxDexQM tpp0i3ExDhzI8rzuzhTySQfvds5rW+Itrqnh/wCHUkl2fDmoWdkIooLV9GdQuSEG0mdgpAJ5A/Ku t0fwpN/bEXiLxFdR32uLD5cYiUrbWYP3hCp5yc4LsSSPQcVz3inw14z8U63Z6PfyaU3hhLlLuW4i iZJXVD/qWUu2Sc9QMcZ4+6QDX8I/Dbw74XuY9Us7FU1F4AjssjlEJA3bFdmIBI7kketUPiD4t8Sa RbWtpo+mx2kuoXqafDe3kqth3zh1RN3HXlsEY+6a9Crl/GvhSfxXDpEcF/8AYmsNRivTKEDN8gPC g5Gee4I45BoA5XQNRvPCWv3nhn+xrVrz+y5NVnvX1N55LlwSo8yRolJJIx0wAcj0rB1zVvEdr4YT 4j6DbWejxTCOe7t0v3nS6DuqfPCYQofO3LqwOM8k12z+Ab3/AISm7146/NezS6TJp8aXkMYILEkE tEqjaD22k+/as5/hhqd38N4vC9z4pukYQxo8SwwvbqVcNgfu1kIyOMuD6+lAHV+Ep/FF1pzXHieP S4pnIMMdgHwEIHLFmPPXgV0FQ2dv9ksre237/JjWPdjGcDGamoAKKKKACiiigAooooAKKKKACiii gAooooAoazave6PdW8cRmaRCBF9pa33+xkQFlB9RXl+pHX9a8Y6V4d0/SdEtLPw6Evrq3juw8Ck/ 6tCzW/7twAxGFPDE5BwR61cTeRC0nlySEDhI1yzH0H/168+1zwPN47u/O1LTLbQbXP7ySJI5NRuB grtaRcrGvPQF8jg45FADtMv7z4i+C/EUzaTZ2guUltbO4jm88XG3IDcovyhgMevPAxzgfDLUrrxv 47ufE9zA8I03SYdNIZcB5j8zkemCH45OGXOOlaWheHvFVil1oGiarew+HARFDeapAq3ECANvWADD MSxGGdVVQPlDdaRPA+v+AL2C48Asl5p8ojjvtLvpcb2HBmVyQFYjrgfgwwoAOv8AFOn+J9SksrfQ tXt9MtGc/bZjFvnC9vLzlcnnqBjg57V5Tp9vb6N8FPEP2WDztT1PUJdPErnMtwzS+WoLHqQu446Z z6k17Bq7eIzoQl0ddNi1ZV3NBch5YmOOUDgoRz0Yj8B24TwX4G1vfpj+JYoIYNOuZdQW1jYOJLqQ kgnrgRg8YP3j1wOQDndW0LTvFHgq+0Twj4IzqWm3C2EmoeVaxZkiK7/nMgc5HfHOee9dxoB8MzeM pdJh8CQ6VqNlAt1572dqCmThcNEzYJ5xg9j0qn4J0LxXp8viV4p7LTobrW7m4iS9sHmaRWIw4KzJ hT6EdutaWgaPrtt8SdZ1LVBDNBPYQxR3VvD5MbMpJ27GkdsjPXOPpQBV+JYS61rwTYNMkZbWVuzu IHyQqWc/gD196z7q90+bx9N4lg+IHhRFW1Fraw3DrN5Sk5c4E6DcT39OMcV1v9jSaj47XW7uPFvp ts1vZK6dZJP9ZIM8/dAUf8C65rpAoUAKAAOgAoA8F8C6oIZPFrReNPDej3F3qs3+lT26NJKMkiSP dMBsySQCHHJ5Nes+E/FOl+ILWW2tNbttVvLI+VdSwRGIMw43BST8p9QSp7Gsj4caLqOkTeKX1C1e BbzWp7i33EfPGTw3HY+9dwx2qWIJwM4AyaAPNJNNudT+OWpS2mpXNgLbRIopJbZYmclpNwXEiOMY GegPA9684v4B/wAIve287G5H/CflJGlVcyfIwJYAAc98ADnpXselaJqmmT694hhtre41jVrhJPs8 0zRKsKKFjjLgNhsZOdvUgHpmvNdR8J+Kh4K+0NoUjajd+LRqv2CKUO0cbKwAZhwBuxz0AOTjnABL 4osdFtbLVPBtr4d0qPxFcXsdvpsn2JN7wSnd5oYLkbQHUn+HAr2Sy00aNoNtpmlpGq2sKww+aTgA DGTjk+vv61xWsfD/AFvWrp/Eb66LXxRAQdN8kZtrRQD+6IIJkDbjucgZ4woA2nrvD8uv/wBkb/Es Ngl8pOf7PZ3Rl7HDDIPsCf1wADmNW8M69qV3u1gWWtWSYkEEt/JY2oIIPMCRSFwNoP7yRx14AOK5 r4d2ur6z4c1W6/sfS9S0bUr6Q21pfajKsEMSsdqRxGBlCg5wQFPA4GBXYaxHrfjSCfSLa3l0fQ7i MLPf3CgXFwjZ3xxxHmPI4LSYI3cKetWNauNT8F+HbaLw14aXVLK0iEf2aO5ZJkA4BVdjb/fnP1oA 868FeDIdeuNaOlXmreF7ex1BrR4dL1aSSOVk+8fmUH+7hiTn+6Mc+u6jfw6PaRJ9jvr1wP3UcMLS sxA7uflU+7sPrWF8M/D194e8KFdVRU1S+uZL27VW3Ydz0z0zgDpxnP1rrpVLROo6lSBQB4nN4xn1 7Tf+E18R6LqEnhi1mBsbG3eAwlg+wSTEyB3bcSAuzaMA88mus8QavJrOuS6bpGn65ba/YWyTxXlo bbCpIvCuskoV1zwVPdcjsTgJ8NvF7fCRfCZ1DR0YvuMLQSZH77zP9cHx7/6v2966WDw/4ni+IOp6 paTWNpayWFvbrPcwG4EzLndhVkQrg9z17UAZ3gn4g+LfEGovpl94ThElncyWt/fRXgSKF1zkbMMS eg4Y568CvTq43wF4X1Xw5ceIpdVuLWZtS1OS8jNsGC4Y9dpztz6ZbHqa7KgAooooAKKKKACiiigA ooooAKKKKACuc8e6G3iPwLrGmRw+dPLbloEBwWlX5kGf94CujrHu7fxI95K1nqmkwWpx5aTabJK4 45ywnUHn2FAHm3hS21Oz+KXh211jI1CLwmqTAtuIImYAE9zjGfes2z0rUPEfxI8caBbgxadd3tq+ pXIJBECByYlwQdzkgfQN9K7t/B3iB/GUfig+INM+3R2X2ERjSZPL2by2cfaM7sn1x7U3R/Bev6Jr utavbeINMe41d45LhZNJkKKUDAbQLgEfePUmgDtYLeK0tYra2jSGGFBHFGi4VFAwAB6AVy2u+Dr3 WnRp9XS6TfuNpfwM9qAORiKJ49/IB/eF8Y4xWho+meI7TVbq51XxDb39rMo2WsWn+QISP7reYxwe 4bPbkd26sfEmoXH2LSkh0y137Z7+4IklKbesEa5Gc4GXIxg/KeKAPPNF0rU9Y+LF/d2N3o4Hh6yT To5k0pvs6OckpGgn+VlBZSd3HI296TVfDkPib4rjw94gs9Gul/s43013Z2UlrMx3bANwlYkj5eW3 DHGO9ehWPhpvDfhptP8ADEkEN1uMpnv0ab7RIfvNKVKks3qOnYYGKw/A/h3xCniLVvFXitLOLVL2 NbaK3teVhiQ9jk8MQDjJ9+eAAdVoHh/S/C2jx6bpcAgtYstyxYkk5JJPJrznwPoi+IvhV4mIO5df vL24gyn3cnahx3wyZr0nXbe7vNFurOxkMVxcIYlm4/dBuC3PoKzbfRda0q1t9O0XUNLttNtYUihj uNPkmk4GOWEyg569KAPPW8PeKvFXw08Gz/Z2h1/TNQR2N2pR0jR2UOQxBJwsbEZycZHaun8M239u /EjxD4pkUG3swNIsGwRkJzM3PBG8kAj3H13nsvFzoyjXdGUkY3Lo8uR7j/Sax08I+KbTRLfStM8W WOmxwNu8220cl3JJLbt8zA5JJPAOaANnxzeGw8B6/cq+x0sJtjZ6MUIX9SKw/BfhfVbXwVo0T+Jd Xs2FpGTbxxWhWIkZ2jdCx4z3JrV8RaBd+I7DTtJvZIXs/Ojm1J1j2icR4YIqEnAZwCck4AxkmumA AGAMAdBQB5L8LdIvbmx8SGLxFqdoE1+6RhDHbESEBMud8LfMfbA44Aq34Fgktfi545hmu5ruRUtM zzhA7/u+4RVX24A6Vv8Ahfwdf+F9C1SztdWi+13uoS3qzNbblj3hRtK7hu+71yOtUvAnhfX9M8R+ Ite8RzWj3mpPGiraghSkYIDe2Rjj2oAg+Jlomq654J0kyMjzauJ/3chR9kSlm2lSCDgj5gQRkGuW 8T6dBpnj3xLBbvdOh8FXTZubqW4bO5v4pGY446ZxXpsvh9r7xdHrt021rK3e3sUwDsL43y/UgBR7 Z9a5G88EeJ9S13xFqmpXemTSXGgzaTZfZo3i80uCQzhmbbgnHBPXtigDF0fxFJ4F8D+HtekheXTL vSzBN5a5KXCgtCT7MNy+xxXefDnw/P4d8F2sN5j+0rotd3jFRkzSHJzjqQML/wABrB8OfDaW98La TZ+NGFwtnbGKLTIWKwwlsje5By8oBxuB2rk7Rn5jveEPDOueGZJrW68SvqmkKNtpBc2486EZyAZd 3zYBxyOwxtHFADdd8HXutOjT6ul0m/cbS/gZ7UAcjEUTx7+QD+8L4xxiuK0XStT1j4sX93Y3ejge HrJNOjmTSm+zo5ySkaCf5WUFlJ3ccjb3r0PVj4k1C4+xaUkOmWu/bPf3BEkpTb1gjXIznAy5GMH5 TxTbHw03hvw02n+GJIIbrcZTPfo032iQ/eaUqVJZvUdOwwMUAee6r4ch8TfFceHvEFno10v9nG+m u7OyktZmO7YBuErEkfLy24Y4x3r0nS9FsfB/h5bHRNMmkhhyywROpkkJOSd0jAZye5Fc54H8O+IU 8Rat4q8VpZxapexrbRW9rysMSHscnhiAcZPvzwO+oA8hvrzxL448YapolzY2celaKI3udO/tF4ft RkXcnmSLE25QAcoABkjlsVat/HM3iHwj4fjbwxp8ttr801iLSW8ZI0VMhekRwPlboOMDHXjfi8DX 0fi7xBrcPiG6sl1XyQIrSKIkbE2/MZEf8NuOvese0+GGo6dpPhXTLXWlCaReTXM10kYWT5848tWD rnJwd319qAMS31D4j+H/ABs3hPT5tMu1mtfttvFqNzJci2i3spHnbY3bnPDA4G0Doa9kgEwgQXDI 020bzGpCk98Ak8fjXJWvge5g8fweKLjX7m+MVibQR3MMQflifvRqgxz02k+/THY0AFFFFABRRRQA 6P8A1yfX+lW6qxHEq+/FWqACsnWZHWW0QNhWZiw9cDitas3V4VdIZSTujYgD6j/61Z1b8jsJ7GbR RRXKSFFFFABRRRQAUUUUAFFFFABRRRQAUUUUAFFFFADX+430rb0v/kEWX/XBP/QRWKTgZPaugtpF mtYZUztdFYZ9CK1o/ENFWTR7GWVpHjkLMSSRM45/OpY9OtYo9ixfL/tMSfzJzVqit+SKd7FWRnf2 Hp//ADyk/wC/7/8AxVT/ANnWnk+V5Xy4x945/POatUUlTgtkKyM7+w9P/wCeUn/f9/8A4qp5NOtJ Y/LaL5f9liD+YOatUUKnBdAsjPGiWCsGEUmQcj98/wDjUs2m2k6hXiOAc/K7L/I1boo9nDawWRQj 0exikDrE+4dMyuR+RNPm0qznILxNx02yMv8AI1coo9nC1rBZFKLSbKB9yRNnGPmkZh+RNJLpFlM+ 94mzjHyyso/IGr1FHs4WtYLIpw6XZwElIjz13SM38zTJNGsZHLtE+49cTOB+QNX6KPZwtawWRUh0 20gUqkRwTn5nZv5mojolgSSYpMnn/Xv/AI1oUUezh2CyKsenWscXlrF8vuxJ/MnNMg0mytp1mijY SLnBaVmxn6mrtFPkj2HYKKKKoBki74ytVtr/ANxvyq5RQBUEbkZ2n8aTa39xvyq5RQBU8t8Z2mk2 t/cb8quUUAVDG4GdppNrf3G/KrlFAFQxuP4T+FIFcnGxvyq5RQBUKOP4T+ApAjk42N+Iq5RQBTKO DjY34ClCOf4D+Iq3RQBTKuDjY35Uojc/wn8at0UAU9r/ANxvypRG5Gdp/GrdFAFPa39xvypfLfGd pq3RQBT2t/cb8qUxuBnafwq3RQBT2v8A3G/KlMbj+E/hVuigCmFcnGxvypSjj+A/gKt0UAUwjk42 N+IoKODjY34CrlFAFQI5/hP4ikKuDjY35VcooAqCNz/CfxpNrf3G/KrlFAFQRuRnaaTa39xvyq5R QBU8t8Z2mk2t/cb8quUUAVDG4Gdp/Ck2v/cb8quUUAVCjj+E/hSBXJxsb8quUUAVCjj+A/gKAjk/ cb8RVuigCmUcHGxvwFKEc/wn8RVuigCmVcHGxvypRG5H3T+NW6KAKe1v7jflSiNyM7TVuigCntb+ 435UvlvjO01booAp7W/uN+VKY3AztP4VbooAp7XJ+435UpRx/Cfwq3RQBTCuTjY34ilKOP4G/AVb ooAqBHP8DfiKQo4ONjfgKuUUAVAjn+E/jSFXBxsb8quUUAVBG5H3T+NJtb+435VcooAqeW+M7TSb W/uN+VXKKAKnlvjO00m1v7jflVyigCoY3A+6fwpArk42N+VXKKAKhRx/CfwFIEcnGxvxFXKKAKhR x/A34CgI5/gP4irdFAFMq4ONjfgKUI5/hP41booAp7Xz9xvypRG5Gdp/GrdFAFPa39xvypfLfGdp q3RQBT2t/cb8qUxuBnaat0UAU9rf3G/KlMbgfdP4VbooAphXJxsb8qUo4/hP4CrdFAFMI5ONjfiK Cjg/cb8BVyigCoEc/wAB/EUhVwcbG/KrlFAFQI5/hP40m1/7jflVyigCoI3IztP40m1v7jflVyig Cp5b4ztNJtb+435VcooAqGNwM7TSbW/uN+VXKKAKhjcfwn8KQK5ONjflVyigCoUcfwn8BSBHJxsb 8RVyigCmUcHGxvwFKEc/wH8RVuigCmVcHGxvypRG5/hP41booAp7W/uN+VKI3IztNW6KAKe1v7jf lS+W+M7TVuigCntb+435UpjcDO0/hVuigCntf+435Upjcfwn8Kt0UAUwrk42N+VKUcfwH8BVuigC mEcn7jfiKCjg42N+Aq5RQBUCOf4T+IpCrg42N+VXKKAKgjc/wn8aTa39xvyq5RQBUEbkZ2mk2t/c b8quUUAVPLfGdppNrf3G/KrlFAFZI3EiErwD/SrNFFABUF1ZwXiqs6swU5GHZf5EVPRSaTVmBRi0 iyhfekT5H96V2H5E0s2k2U7hnibIGPlkZR+QNXaKn2cLWsKyKUOlWUDEpE2SMHdIzfzNJJo9jLIX eJ9x/uyuB+QNXqKPZwtawWRUh0yzgBCRHnrudm/maibRbB3LNFJknJxM4/rWhRR7OFrWCyKsWnWk KbEi4/2mLH8yag/sPT/+eUn/AH/f/wCKrRoodOD6BZFUadaiHyhF8uMfeOfzzmoP7D0//nlJ/wB/ 3/8Aiq0aKHTg90FkVX061eLy2i+XGOGIP5g5qEaJYAgiKTI/6bv/AI1oUUOnB7oLIqTabaTqFeI4 Bz8rsv8AI1GmjWMbh1ifIORmZyPyJq/RQ6cG72HZFObS7OfbviPHTa7L/I02LSLKF96RPn/aldh+ RNXqKPZwvewWRSm0iynbdJE2cY+WRlH5A1aijSGFIoxtRFCqM9AOlPopqMU7pAf/2VBLAQItABQA BgAIAAAAIQArENvACgEAABQCAAATAAAAAAAAAAAAAAAAAAAAAABbQ29udGVudF9UeXBlc10ueG1s UEsBAi0AFAAGAAgAAAAhADj9If/WAAAAlAEAAAsAAAAAAAAAAAAAAAAAOwEAAF9yZWxzLy5yZWxz UEsBAi0AFAAGAAgAAAAhANL9ZiTMAwAAnAgAAA4AAAAAAAAAAAAAAAAAOgIAAGRycy9lMm9Eb2Mu eG1sUEsBAi0AFAAGAAgAAAAhADedwRi6AAAAIQEAABkAAAAAAAAAAAAAAAAAMgYAAGRycy9fcmVs cy9lMm9Eb2MueG1sLnJlbHNQSwECLQAUAAYACAAAACEADQ5UhuEAAAAJAQAADwAAAAAAAAAAAAAA AAAjBwAAZHJzL2Rvd25yZXYueG1sUEsBAi0ACgAAAAAAAAAhAJrjiih6+wEAevsBABQAAAAAAAAA AAAAAAAAMQgAAGRycy9tZWRpYS9pbWFnZTEuanBnUEsFBgAAAAAGAAYAfAEAAN0DAg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width:53130;height:4308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2QY87wwAAANoAAAAPAAAAZHJzL2Rvd25yZXYueG1sRI/NasMw EITvhbyD2EBvjRxTSnGihJAQMKSX2j30uFgb2621ciTFP29fFQo9DjPzDbPdT6YTAznfWlawXiUg iCurW64VfJTnp1cQPiBr7CyTgpk87HeLhy1m2o78TkMRahEh7DNU0ITQZ1L6qiGDfmV74uhdrTMY onS11A7HCDedTJPkRRpsOS402NOxoeq7uBsFp8/heD9/Pd9aN6aXOR9KeqOTUo/L6bABEWgK/+G/ dq4VpPB7Jd4AufsBAAD//wMAUEsBAi0AFAAGAAgAAAAhANvh9svuAAAAhQEAABMAAAAAAAAAAAAA AAAAAAAAAFtDb250ZW50X1R5cGVzXS54bWxQSwECLQAUAAYACAAAACEAWvQsW78AAAAVAQAACwAA AAAAAAAAAAAAAAAfAQAAX3JlbHMvLnJlbHNQSwECLQAUAAYACAAAACEAtkGPO8MAAADaAAAADwAA AAAAAAAAAAAAAAAHAgAAZHJzL2Rvd25yZXYueG1sUEsFBgAAAAADAAMAtwAAAPcCAAAAAA== ">
                  <v:imagedata r:id="rId22" o:title=""/>
                  <v:path arrowok="t"/>
                </v:shape>
                <v:shapetype id="_x0000_t202" coordsize="21600,21600" o:spt="202" path="m,l,21600r21600,l21600,xe">
                  <v:stroke joinstyle="miter"/>
                  <v:path gradientshapeok="t" o:connecttype="rect"/>
                </v:shapetype>
                <v:shape id="文本框 6" o:spid="_x0000_s1028" type="#_x0000_t202" style="position:absolute;top:43649;width:53130;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jP1zQxQAAANoAAAAPAAAAZHJzL2Rvd25yZXYueG1sRI9BawIx FITvQv9DeIVeRLOtspStUUQUai/SrRdvj81zs+3mZUmyuv33jSD0OMzMN8xiNdhWXMiHxrGC52kG grhyuuFawfFrN3kFESKyxtYxKfilAKvlw2iBhXZX/qRLGWuRIBwKVGBi7AopQ2XIYpi6jjh5Z+ct xiR9LbXHa4LbVr5kWS4tNpwWDHa0MVT9lL1VcJifDmbcn7cf6/nM74/9Jv+uS6WeHof1G4hIQ/wP 39vvWkEOtyvpBsjlHwAAAP//AwBQSwECLQAUAAYACAAAACEA2+H2y+4AAACFAQAAEwAAAAAAAAAA AAAAAAAAAAAAW0NvbnRlbnRfVHlwZXNdLnhtbFBLAQItABQABgAIAAAAIQBa9CxbvwAAABUBAAAL AAAAAAAAAAAAAAAAAB8BAABfcmVscy8ucmVsc1BLAQItABQABgAIAAAAIQDjP1zQxQAAANoAAAAP AAAAAAAAAAAAAAAAAAcCAABkcnMvZG93bnJldi54bWxQSwUGAAAAAAMAAwC3AAAA+QIAAAAA " stroked="f">
                  <v:textbox style="mso-fit-shape-to-text:t" inset="0,0,0,0">
                    <w:txbxContent>
                      <w:p w14:paraId="5C2A3005" w14:textId="51E094B2" w:rsidR="00760BB2" w:rsidRPr="00F1132F" w:rsidRDefault="00760BB2" w:rsidP="00F1132F">
                        <w:pPr>
                          <w:pStyle w:val="128c341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C56844">
                          <w:t>最终版测试</w:t>
                        </w:r>
                        <w:r>
                          <w:rPr>
                            <w:rFonts w:hint="eastAsia"/>
                          </w:rPr>
                          <w:t>信息系统架构图</w:t>
                        </w:r>
                      </w:p>
                    </w:txbxContent>
                  </v:textbox>
                </v:shape>
                <w10:wrap type="topAndBottom"/>
              </v:group>
            </w:pict>
          </mc:Fallback>
        </mc:AlternateContent>
      </w:r>
      <w:r>
        <w:t>最终版测试</w:t>
      </w:r>
      <w:r w:rsidR="00BE1A7E">
        <w:rPr>
          <w:rFonts w:hint="eastAsia"/>
        </w:rPr>
        <w:t>系统</w:t>
      </w:r>
      <w:r w:rsidR="00BE1A7E" w:rsidRPr="00A03FBC">
        <w:rPr>
          <w:rFonts w:hint="eastAsia"/>
        </w:rPr>
        <w:t>架</w:t>
      </w:r>
      <w:r w:rsidR="00BE1A7E">
        <w:rPr>
          <w:rFonts w:hint="eastAsia"/>
        </w:rPr>
        <w:t>构，如</w:t>
      </w:r>
      <w:r w:rsidR="00BE1A7E" w:rsidRPr="00A03FBC">
        <w:rPr>
          <w:rFonts w:hint="eastAsia"/>
        </w:rPr>
        <w:t>图</w:t>
      </w:r>
      <w:r w:rsidR="00BE1A7E">
        <w:rPr>
          <w:rFonts w:hint="eastAsia"/>
        </w:rPr>
        <w:t>2</w:t>
      </w:r>
      <w:r w:rsidR="00BE1A7E">
        <w:t>.1</w:t>
      </w:r>
      <w:r w:rsidR="00BE1A7E">
        <w:rPr>
          <w:rFonts w:hint="eastAsia"/>
        </w:rPr>
        <w:t>所示。其包含四个逻辑层，具体描述如</w:t>
      </w:r>
      <w:r w:rsidR="00BE1A7E">
        <w:fldChar w:fldCharType="begin"/>
      </w:r>
      <w:r w:rsidR="00BE1A7E">
        <w:instrText xml:space="preserve"> </w:instrText>
      </w:r>
      <w:r w:rsidR="00BE1A7E">
        <w:rPr>
          <w:rFonts w:hint="eastAsia"/>
        </w:rPr>
        <w:instrText>REF _Ref103612114 \h</w:instrText>
      </w:r>
      <w:r w:rsidR="00BE1A7E">
        <w:instrText xml:space="preserve"> </w:instrText>
      </w:r>
      <w:r w:rsidR="00BE1A7E">
        <w:fldChar w:fldCharType="separate"/>
      </w:r>
      <w:r w:rsidR="00BE1A7E">
        <w:rPr>
          <w:rFonts w:hint="eastAsia"/>
        </w:rPr>
        <w:t>图</w:t>
      </w:r>
      <w:r w:rsidR="00BE1A7E">
        <w:rPr>
          <w:rFonts w:hint="eastAsia"/>
        </w:rPr>
        <w:t xml:space="preserve"> </w:t>
      </w:r>
      <w:r w:rsidR="00BE1A7E">
        <w:rPr>
          <w:noProof/>
        </w:rPr>
        <w:t>2</w:t>
      </w:r>
      <w:r w:rsidR="00BE1A7E">
        <w:t>.</w:t>
      </w:r>
      <w:r w:rsidR="00BE1A7E">
        <w:rPr>
          <w:noProof/>
        </w:rPr>
        <w:t>1</w:t>
      </w:r>
      <w:r w:rsidR="00BE1A7E">
        <w:fldChar w:fldCharType="end"/>
      </w:r>
      <w:r w:rsidR="00BE1A7E">
        <w:rPr>
          <w:rFonts w:hint="eastAsia"/>
        </w:rPr>
        <w:t>所示。</w:t>
      </w:r>
    </w:p>
    <w:p w14:paraId="1866D9DA" w14:textId="32763B77" w:rsidR="00BE1A7E" w:rsidRDefault="00BE1A7E" w:rsidP="008A22B5">
      <w:pPr>
        <w:pStyle w:val="4fcace5c"/>
        <w:ind w:firstLine="560"/>
      </w:pPr>
      <w:r>
        <w:rPr>
          <w:rFonts w:hint="eastAsia"/>
        </w:rPr>
        <w:t>（一）展现层：</w:t>
      </w:r>
      <w:r w:rsidR="00C56844" w:rsidRPr="00C56844">
        <w:t>最终版测试</w:t>
      </w:r>
      <w:r w:rsidRPr="009709FD">
        <w:rPr>
          <w:rFonts w:hint="eastAsia"/>
        </w:rPr>
        <w:t>信息系统</w:t>
      </w:r>
      <w:r>
        <w:rPr>
          <w:rFonts w:hint="eastAsia"/>
        </w:rPr>
        <w:t>平台展现层表现为运维人员操作</w:t>
      </w:r>
      <w:r>
        <w:rPr>
          <w:rFonts w:hint="eastAsia"/>
        </w:rPr>
        <w:t>Web</w:t>
      </w:r>
      <w:r>
        <w:rPr>
          <w:rFonts w:hint="eastAsia"/>
        </w:rPr>
        <w:t>界面、客户端及手机端的操作页面。平台用户通过系统</w:t>
      </w:r>
      <w:r>
        <w:rPr>
          <w:rFonts w:hint="eastAsia"/>
        </w:rPr>
        <w:t>Web</w:t>
      </w:r>
      <w:r>
        <w:rPr>
          <w:rFonts w:hint="eastAsia"/>
        </w:rPr>
        <w:t>界面进行业务操作，而用户</w:t>
      </w:r>
      <w:r>
        <w:rPr>
          <w:rFonts w:hint="eastAsia"/>
        </w:rPr>
        <w:t>C</w:t>
      </w:r>
      <w:r>
        <w:rPr>
          <w:rFonts w:hint="eastAsia"/>
        </w:rPr>
        <w:t>通过手机端进行业务操作。</w:t>
      </w:r>
    </w:p>
    <w:p w14:paraId="3CC045CE" w14:textId="0F8125F8" w:rsidR="00BE1A7E" w:rsidRDefault="00BE1A7E" w:rsidP="008A22B5">
      <w:pPr>
        <w:pStyle w:val="4fcace5c"/>
        <w:ind w:firstLine="560"/>
      </w:pPr>
      <w:r>
        <w:rPr>
          <w:rFonts w:hint="eastAsia"/>
        </w:rPr>
        <w:t>（二）应用层：</w:t>
      </w:r>
      <w:r w:rsidR="00C56844" w:rsidRPr="00C56844">
        <w:t>最终版测试</w:t>
      </w:r>
      <w:r w:rsidRPr="00DD2101">
        <w:rPr>
          <w:rFonts w:hint="eastAsia"/>
        </w:rPr>
        <w:t>信息系统</w:t>
      </w:r>
      <w:r>
        <w:rPr>
          <w:rFonts w:hint="eastAsia"/>
        </w:rPr>
        <w:t>平台应用层核心功能包括</w:t>
      </w:r>
      <w:r>
        <w:rPr>
          <w:rFonts w:hint="eastAsia"/>
        </w:rPr>
        <w:t>XX</w:t>
      </w:r>
      <w:r>
        <w:rPr>
          <w:rFonts w:hint="eastAsia"/>
        </w:rPr>
        <w:t>单位</w:t>
      </w:r>
      <w:r>
        <w:rPr>
          <w:rFonts w:hint="eastAsia"/>
        </w:rPr>
        <w:t>1</w:t>
      </w:r>
      <w:r w:rsidRPr="008C6A19">
        <w:rPr>
          <w:rFonts w:hint="eastAsia"/>
        </w:rPr>
        <w:t>、</w:t>
      </w:r>
      <w:r>
        <w:rPr>
          <w:rFonts w:hint="eastAsia"/>
        </w:rPr>
        <w:t>2</w:t>
      </w:r>
      <w:r w:rsidRPr="008C6A19">
        <w:rPr>
          <w:rFonts w:hint="eastAsia"/>
        </w:rPr>
        <w:t>系统、</w:t>
      </w:r>
      <w:r>
        <w:rPr>
          <w:rFonts w:hint="eastAsia"/>
        </w:rPr>
        <w:t>3</w:t>
      </w:r>
      <w:r w:rsidRPr="008C6A19">
        <w:rPr>
          <w:rFonts w:hint="eastAsia"/>
        </w:rPr>
        <w:t>系统、</w:t>
      </w:r>
      <w:r>
        <w:rPr>
          <w:rFonts w:hint="eastAsia"/>
        </w:rPr>
        <w:t>4</w:t>
      </w:r>
      <w:r w:rsidRPr="008C6A19">
        <w:rPr>
          <w:rFonts w:hint="eastAsia"/>
        </w:rPr>
        <w:t>系统、</w:t>
      </w:r>
      <w:r>
        <w:rPr>
          <w:rFonts w:hint="eastAsia"/>
        </w:rPr>
        <w:t>5</w:t>
      </w:r>
      <w:r w:rsidRPr="008C6A19">
        <w:rPr>
          <w:rFonts w:hint="eastAsia"/>
        </w:rPr>
        <w:t>系统、</w:t>
      </w:r>
      <w:r>
        <w:rPr>
          <w:rFonts w:hint="eastAsia"/>
        </w:rPr>
        <w:t>6</w:t>
      </w:r>
      <w:r w:rsidRPr="008C6A19">
        <w:rPr>
          <w:rFonts w:hint="eastAsia"/>
        </w:rPr>
        <w:t>系统</w:t>
      </w:r>
      <w:r>
        <w:rPr>
          <w:rFonts w:hint="eastAsia"/>
        </w:rPr>
        <w:t>。</w:t>
      </w:r>
    </w:p>
    <w:p w14:paraId="3742BFDC" w14:textId="2BBC23E1" w:rsidR="00BE1A7E" w:rsidRDefault="00BE1A7E" w:rsidP="008A22B5">
      <w:pPr>
        <w:pStyle w:val="4fcace5c"/>
        <w:ind w:firstLine="560"/>
      </w:pPr>
      <w:r>
        <w:rPr>
          <w:rFonts w:hint="eastAsia"/>
        </w:rPr>
        <w:t>（三）数据层：</w:t>
      </w:r>
      <w:r w:rsidR="00C56844" w:rsidRPr="00C56844">
        <w:t>最终版测试</w:t>
      </w:r>
      <w:r w:rsidRPr="008C6A19">
        <w:rPr>
          <w:rFonts w:hint="eastAsia"/>
        </w:rPr>
        <w:t>信息系统</w:t>
      </w:r>
      <w:r>
        <w:rPr>
          <w:rFonts w:hint="eastAsia"/>
        </w:rPr>
        <w:t>平台数据层主要是数据信息的存储，包括业务信息数据库、基础信息数据库。</w:t>
      </w:r>
    </w:p>
    <w:p w14:paraId="16C73477" w14:textId="7DDDAC9D" w:rsidR="00BE1A7E" w:rsidRDefault="00BE1A7E" w:rsidP="008A22B5">
      <w:pPr>
        <w:pStyle w:val="4fcace5c"/>
        <w:ind w:firstLine="560"/>
      </w:pPr>
      <w:r>
        <w:rPr>
          <w:rFonts w:hint="eastAsia"/>
        </w:rPr>
        <w:t>（四）物理层：</w:t>
      </w:r>
      <w:r w:rsidR="00C56844" w:rsidRPr="00C56844">
        <w:t>最终版测试</w:t>
      </w:r>
      <w:r w:rsidRPr="008C6A19">
        <w:rPr>
          <w:rFonts w:hint="eastAsia"/>
        </w:rPr>
        <w:t>信息系统</w:t>
      </w:r>
      <w:r>
        <w:rPr>
          <w:rFonts w:hint="eastAsia"/>
        </w:rPr>
        <w:t>物理层表现为实体的系统载体，包括</w:t>
      </w:r>
      <w:r w:rsidRPr="008C6A19">
        <w:rPr>
          <w:rFonts w:hint="eastAsia"/>
        </w:rPr>
        <w:t>电子签章系统、业务应用服务器、业务数据服务器、数据库服务器</w:t>
      </w:r>
      <w:r>
        <w:rPr>
          <w:rFonts w:hint="eastAsia"/>
        </w:rPr>
        <w:t>。</w:t>
      </w:r>
    </w:p>
    <w:p w14:paraId="73346F07" w14:textId="77777777" w:rsidR="00BE1A7E" w:rsidRPr="008A22B5" w:rsidRDefault="00BE1A7E" w:rsidP="00C529C2">
      <w:pPr>
        <w:pStyle w:val="4fcace5c"/>
        <w:ind w:firstLine="560"/>
      </w:pPr>
    </w:p>
    <w:p w14:paraId="3D94496B" w14:textId="597529F3" w:rsidR="00BE1A7E" w:rsidRPr="008D4AA3" w:rsidRDefault="00A7505B" w:rsidP="00A7505B">
      <w:pPr>
        <w:pStyle w:val="d2c26dcf"/>
        <w:numPr>
          <w:ilvl w:val="0"/>
          <w:numId w:val="0"/>
        </w:numPr>
      </w:pPr>
      <w:bookmarkStart w:id="22" w:name="_Toc84854851"/>
      <w:bookmarkStart w:id="23" w:name="_Toc90975240"/>
      <w:bookmarkStart w:id="24" w:name="_Toc104913682"/>
      <w:r>
        <w:rPr>
          <w:rFonts w:hint="eastAsia"/>
        </w:rPr>
        <w:t>2</w:t>
      </w:r>
      <w:r>
        <w:t>.2.2</w:t>
      </w:r>
      <w:r w:rsidR="00BE1A7E" w:rsidRPr="008D4AA3">
        <w:rPr>
          <w:rFonts w:hint="eastAsia"/>
        </w:rPr>
        <w:t>网络所在机房情况</w:t>
      </w:r>
      <w:bookmarkEnd w:id="22"/>
      <w:bookmarkEnd w:id="23"/>
      <w:bookmarkEnd w:id="24"/>
    </w:p>
    <w:p w14:paraId="159F9C94" w14:textId="71FE2257" w:rsidR="00BE1A7E" w:rsidRDefault="008B7CFF" w:rsidP="00074023">
      <w:pPr>
        <w:pStyle w:val="4fcace5c"/>
        <w:ind w:firstLineChars="0" w:firstLine="0"/>
      </w:pPr>
      <w:r>
        <w:rPr>
          <w:rFonts w:hint="eastAsia"/>
        </w:rPr>
        <w:t>本信息系统建设项目为租用机房，由机房的所有者负责管理。</w:t>
      </w:r>
    </w:p>
    <w:p w14:paraId="27468407" w14:textId="696835F0" w:rsidR="00BE1A7E" w:rsidRDefault="00A7505B" w:rsidP="00A7505B">
      <w:pPr>
        <w:pStyle w:val="d2c26dcf"/>
        <w:numPr>
          <w:ilvl w:val="0"/>
          <w:numId w:val="0"/>
        </w:numPr>
      </w:pPr>
      <w:bookmarkStart w:id="25" w:name="_Toc84854852"/>
      <w:bookmarkStart w:id="26" w:name="_Toc90975241"/>
      <w:bookmarkStart w:id="27" w:name="_Toc104913683"/>
      <w:r>
        <w:rPr>
          <w:rFonts w:hint="eastAsia"/>
        </w:rPr>
        <w:t>2</w:t>
      </w:r>
      <w:r>
        <w:t>.2.3</w:t>
      </w:r>
      <w:r w:rsidR="00BE1A7E" w:rsidRPr="00BC672A">
        <w:rPr>
          <w:rFonts w:hint="eastAsia"/>
        </w:rPr>
        <w:t>网络边界划分</w:t>
      </w:r>
      <w:bookmarkEnd w:id="25"/>
      <w:bookmarkEnd w:id="26"/>
      <w:bookmarkEnd w:id="27"/>
    </w:p>
    <w:p w14:paraId="5743C51A" w14:textId="4977C010" w:rsidR="00BE1A7E" w:rsidRPr="0046244C" w:rsidRDefault="00BE1A7E" w:rsidP="0046244C">
      <w:pPr>
        <w:pStyle w:val="4fcace5c"/>
        <w:ind w:firstLine="560"/>
      </w:pPr>
      <w:r>
        <w:rPr>
          <w:rFonts w:hint="eastAsia"/>
          <w:noProof/>
          <w:snapToGrid/>
        </w:rPr>
        <mc:AlternateContent>
          <mc:Choice Requires="wpg">
            <w:drawing>
              <wp:anchor distT="0" distB="0" distL="114300" distR="114300" simplePos="0" relativeHeight="251703296" behindDoc="0" locked="0" layoutInCell="1" allowOverlap="1" wp14:anchorId="7FC42582" wp14:editId="6FCCA3C0">
                <wp:simplePos x="0" y="0"/>
                <wp:positionH relativeFrom="margin">
                  <wp:align>right</wp:align>
                </wp:positionH>
                <wp:positionV relativeFrom="paragraph">
                  <wp:posOffset>410210</wp:posOffset>
                </wp:positionV>
                <wp:extent cx="5759450" cy="3980815"/>
                <wp:effectExtent l="0" t="0" r="6350" b="0"/>
                <wp:wrapTopAndBottom/>
                <wp:docPr id="4" name="组合 4"/>
                <wp:cNvGraphicFramePr/>
                <a:graphic xmlns:a="http://schemas.openxmlformats.org/drawingml/2006/main">
                  <a:graphicData uri="http://schemas.microsoft.com/office/word/2010/wordprocessingGroup">
                    <wpg:wgp>
                      <wpg:cNvGrpSpPr/>
                      <wpg:grpSpPr>
                        <a:xfrm>
                          <a:off x="0" y="0"/>
                          <a:ext cx="5759450" cy="3966991"/>
                          <a:chOff x="0" y="108460"/>
                          <a:chExt cx="5759450" cy="3872355"/>
                        </a:xfrm>
                      </wpg:grpSpPr>
                      <pic:pic xmlns:pic="http://schemas.openxmlformats.org/drawingml/2006/picture">
                        <pic:nvPicPr>
                          <pic:cNvPr id="17" name="图片 17"/>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0" y="108460"/>
                            <a:ext cx="5759450" cy="3541645"/>
                          </a:xfrm>
                          <a:prstGeom prst="rect">
                            <a:avLst/>
                          </a:prstGeom>
                          <a:noFill/>
                          <a:ln>
                            <a:noFill/>
                          </a:ln>
                        </pic:spPr>
                      </pic:pic>
                      <wps:wsp>
                        <wps:cNvPr id="3" name="文本框 3"/>
                        <wps:cNvSpPr txBox="1"/>
                        <wps:spPr>
                          <a:xfrm>
                            <a:off x="0" y="3816350"/>
                            <a:ext cx="5759450" cy="164465"/>
                          </a:xfrm>
                          <a:prstGeom prst="rect">
                            <a:avLst/>
                          </a:prstGeom>
                          <a:solidFill>
                            <a:prstClr val="white"/>
                          </a:solidFill>
                          <a:ln>
                            <a:noFill/>
                          </a:ln>
                        </wps:spPr>
                        <wps:txbx>
                          <w:txbxContent>
                            <w:p w14:paraId="34DB32FB" w14:textId="3DFCE54C" w:rsidR="00760BB2" w:rsidRPr="007338C3" w:rsidRDefault="00760BB2" w:rsidP="00213A72">
                              <w:pPr>
                                <w:pStyle w:val="128c341a"/>
                                <w:rPr>
                                  <w:rFonts w:eastAsia="仿宋" w:hAnsi="仿宋"/>
                                  <w:noProof/>
                                  <w:sz w:val="28"/>
                                </w:rPr>
                              </w:pPr>
                              <w:bookmarkStart w:id="28" w:name="_Ref103612101"/>
                              <w:r>
                                <w:t>图</w:t>
                              </w:r>
                              <w:r>
                                <w:t xml:space="preserve"> </w:t>
                              </w:r>
                              <w:fldSimple w:instr=" STYLEREF 1 \s ">
                                <w:r>
                                  <w:rPr>
                                    <w:noProof/>
                                  </w:rPr>
                                  <w:t>2</w:t>
                                </w:r>
                              </w:fldSimple>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bookmarkEnd w:id="28"/>
                              <w:r>
                                <w:t xml:space="preserve"> </w:t>
                              </w:r>
                              <w:r w:rsidRPr="00C56844">
                                <w:t>最终版测试</w:t>
                              </w:r>
                              <w:r>
                                <w:rPr>
                                  <w:rFonts w:hint="eastAsia"/>
                                </w:rPr>
                                <w:t>系统</w:t>
                              </w:r>
                              <w:r w:rsidRPr="00BC672A">
                                <w:rPr>
                                  <w:rFonts w:hint="eastAsia"/>
                                </w:rPr>
                                <w:t>网络拓扑图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42582" id="组合 4" o:spid="_x0000_s1029" style="position:absolute;left:0;text-align:left;margin-left:402.3pt;margin-top:32.3pt;width:453.5pt;height:313.45pt;z-index:251703296;mso-position-horizontal:right;mso-position-horizontal-relative:margin" coordorigin=",1084" coordsize="57594,38723"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oiws06wMAANEIAAAOAAAAZHJzL2Uyb0RvYy54bWykVs2O2zYQvhfoOxC6 ey3Z8p+w3sDx/iDANjG6KXKmKcoiIpEsSVveFL0VTXvrqZf20nvfoEDfJpvX6Awl2WuviwbpYbVD ckjOfPN9Q58/25YF2XBjhZLTIDoLA8IlU6mQq2nwzevrzjgg1lGZ0kJJPg3uuQ2eXXz5xXmlE95T uSpSbggcIm1S6WmQO6eTbteynJfUninNJSxmypTUwdCsuqmhFZxeFt1eGA67lTKpNopxa2H2sl4M Lvz5WcaZe5VlljtSTAOIzfmv8d8lfrsX5zRZGapzwZow6GdEUVIh4dLdUZfUUbI24slRpWBGWZW5 M6bKrsoywbjPAbKJwqNsboxaa5/LKqlWegcTQHuE02cfy15uFoaIdBrEAZG0hBJ9/OuHD7/8RGLE ptKrBFxujL7TC9NMrOoRprvNTIn/IRGy9aje71DlW0cYTA5Gg0k8APAZrPUnw+FkEtW4sxyKs98X heN42JSE5Vcnt49Hvf5ggNu77e1dDHIXkxYsgb8GK7CeYPXfnIJdbm140BxSftIZJTVv17oDZdXU iaUohLv3FIUCYlBysxBsYerBHvZo1OL+4be/P/78nsAEZIc70KneQjGlW8XeWiLVPKdyxWdWA7lB ch6LQ/cuDg/uWxZCX4uiwFqh3WQGQjgi0glwapJeKrYuuXS16gwvIEklbS60DYhJeLnkQCLzIo28 DqD4t9bhdUgDr4TveuNZGE56zzvzQTjvxOHoqjObxKPOKLwaxWE8jubR/HvcHcXJ2nLIlxaXWjSx wuyTaE/SvmkQtaC8MMmGevnXrIGAPHvaEIFICAnGag37GlAFP7Cd4Y7luAfh3COIIwtqIMvqK5WC YOjaKZ/0STU8ZjVi8VQSgzgaxoechoIb6264KgkaACyE5e+gG8C1TqR1wWilwvL6wAt5MAHp4YxP AsNuTMgC5Q1d17ZsgNGnIYw991S/usup5hAlHrtneL8l+MOv7x9+//Phjx9JH0nbeGFjIW77XEGr 8GTG+TrQVuFH/aU/joZ9aCg+25OQAp7x8H8ialUh0lYzCPW8MDWRqlw47mUHLHns9S/I7xNCy22X W99wd8kuVXoPGBgFdYY2aTW7FnDfLbVuQQ08RzAJT6x7BZ+sUNU0UI0VkFyZd6fm0R+KCasBqeB5 mwb22zXFnla8kFBmfAtbw7TGsjXkupwrkEzko/EmbDCuaM3MqPINsGCGt8ASlQzumgauNeeufmTh 5WZ8NvNOdWu8lXcaGmrdJhDX19s31OiG5w7q+VK1RKLJEd1rXy9PPQPZXQuvBcS1RhHYjQMgtbf8 uwnWwcP8eOy99r9ELv4BAAD//wMAUEsDBBQABgAIAAAAIQCqJg6+vAAAACEBAAAZAAAAZHJzL19y ZWxzL2Uyb0RvYy54bWwucmVsc4SPQWrDMBBF94XcQcw+lp1FKMWyN6HgbUgOMEhjWcQaCUkt9e0j yCaBQJfzP/89ph///Cp+KWUXWEHXtCCIdTCOrYLr5Xv/CSIXZINrYFKwUYZx2H30Z1qx1FFeXMyi UjgrWEqJX1JmvZDH3IRIXJs5JI+lnsnKiPqGluShbY8yPTNgeGGKyShIk+lAXLZYzf+zwzw7Taeg fzxxeaOQzld3BWKyVBR4Mg4fYddEtiCHXr48NtwBAAD//wMAUEsDBBQABgAIAAAAIQD8S//w3gAA AAcBAAAPAAAAZHJzL2Rvd25yZXYueG1sTI9BS8NAEIXvgv9hGcGb3URttDGbUop6KgVbQbxNk2kS mp0N2W2S/nvHkx7fe8N732TLybZqoN43jg3EswgUceHKhisDn/u3u2dQPiCX2DomAxfysMyvrzJM SzfyBw27UCkpYZ+igTqELtXaFzVZ9DPXEUt2dL3FILKvdNnjKOW21fdRlGiLDctCjR2taypOu7M1 8D7iuHqIX4fN6bi+fO/n269NTMbc3kyrF1CBpvB3DL/4gg65MB3cmUuvWgPySDCQPCagJF1ET2Ic xFjEc9B5pv/z5z8AAAD//wMAUEsDBAoAAAAAAAAAIQB3bdccYPwFAGD8BQAUAAAAZHJzL21lZGlh L2ltYWdlMS5wbmeJUE5HDQoaCgAAAA1JSERSAAADjAAAAjwIBgAAALp3JWMAAAABc1JHQgCuzhzp AAAAeGVYSWZNTQAqAAAACAAEARoABQAAAAEAAAA+ARsABQAAAAEAAABGASgAAwAAAAEAAgAAh2kA BAAAAAEAAABOAAAAAAAAAJAAAAABAAAAkAAAAAEAA6ABAAMAAAABAAEAAKACAAQAAAABAAADjKAD AAQAAAABAAACPAAAAAB9Yk37AAAACXBIWXMAABYlAAAWJQFJUiTwAABAAElEQVR4Aey9CbgtVXE2 vC73AooTInFgUEBUnEWcAcOHJsbEAcU5RkXjkxiNwxeMqHGIxmg0X5w1RkVRFNE4G4mJBsU4IA6g MsgQQUVRQWa4cKe/3qr11qq1evXe+1y4h9+T7ufeXjW8b1WtWn1Od+/ee5+Upm3qwNSBqQNTB6YO TB2YOjB1YOrA1IGpA1MHpg50OrAKtk2ydXyTaerA0jqAo0iPKNBE2SSK62aqdMDGtiqWgKhzHOPB PoYZs3ssAXjNmyTMqlxutDu4EWLwa4s7MpeYqtdnr6wCmrUyieLzJakC0DgYFdVCqXPss2x5xjBj do8lAK+5ATeqU1yIgCgLoFGd4kIExPVdOtd+KBiPoyeqBPVmSEFS4lhRvKDoLTIljpnrqgm6z7Zm tm2y0LvAdZTYfL28NPcW4ZpwGSUXrGqTd+4CN1z9yaeNI/PUY/QWmRLHmsOmRW+RKXHMXFchIAJ/ PzGaWevjS6EBYEE8lMYRhhqiNfNiyNzDGiVaXN9AU9HBWXA9B664lbONFOYQueRwHNJaS0GKpPmL RbGuQkDaze1zh6uxPYHG952bR/K63xmTMHVg6sDUgWXrwHTDuGytXjmJ9LwVT154vWFVvDNs51rA s7gFFfnFWqToN7n1mV6sPYlRiq8fi7gytoxFPBkzo1dt1FaXV3aqPkd/lJGp1VtuqZhSYRQp+5q8 ZJSxMIpUvJT6vmLtSbO59MroZBeCsxYHCDe4UBOC1iJanYUM7SFIFgeY3OeBfUgt012iD/ASv0gM M7TQk0cHiKBy+bl3V0Nx1QEuDF1jFqe4oMhaM/LgBtdBLoxyPX0Wxg79OlLLMn0MAzs2dq6HK7Yi gbMItyywoJXOTHHtEa2zebpFuA62NK7WXJixlSqgORhKUGt7rRk0gM3QB2kGAJjXYDW41hjfMgy5 xT+QmgMlxo2y86JxLjeCPcIkTB2YOjB1YFk7oL9LpyeMy9rzFZNscGGGmVXntkqp5t3lNohyqq8c kiK+5lv7TBvPW9c3zu1G6Bk7to6prpkAjqGMjmlhbgjjbdgkjw789XEG56ioSqlCVH0mjONSuFVU KlUgGhccjbtwhA6wY6pzE8AxeDum4BWRAI7BOzCJYf4ahQBRHONGzJg8KKQHNNBC0B5dbFuUOyP4 wNUaqHMM9Q9MrYE6x8AdiC2m1QeEYFgKNtBUvAbc6ue+jdvoS09TGEXKQQeGJlk4mgbQ1tDqbaio LwUbeZB73J6t5Sl13u/mDmkyTR2YOjB14DrqwFbXUd4p7W95B3BOrG/ozOIv5475xT7kKrjZ8XVh mHNsR0SfG4MAPzkcs3seVScgJ/JAc7HHjTYFjnBjYxh8UGbNLRMKSWZwbcpebV6eEa4HD37vGZ3B F/PSHec0i0tfKK177HjceYLVZSVZ0Cp0Sw/TYI84HUC7XALmcJmqijHKlVkrEJfkedP4IckMrjEW 4HpwJuHYcmkPY8W1ulgzUJU70FSMzixzOuPcDNwcbgzOWsbyhhYrlNxor7jWKzVFDMgzuFZG3ec4 NedWxqjUXIvX7CO8WpEZNTNE5OLJVtigmaWdcAZFeJbZCiCiOzPK4E6JPcYdpHVSjjPkAqGolsvC qhCVwjLqX0WlYq/TTJE7Z41QS4TXStBC0ax3DjeWN8lTB6YOTB1Yzg7ob6zpCeNytnyl5MIZMZzw wrTGPQQRYSM1eCFj60c2n+373D4vZgD72uPGetsszFOqrhFRi3KcH7nNu5byDOhtR0azsccFo98r xsrcBgcrt9l8ouqR/CHX8hX0MP9sLpiMWnMjzzwly3Kt0TBvrEGqEEB8VzfxHGt0rbVceMHDxo6Y hn0dkdxonc1FjDpqj9tHDa2wxK2fu7ay5sijHGsx25CL8jmDiI8y45VRbhLy5+1abp2hMKI0VvPs nBahx52dc3ZUchGdcym1zuYCR37N7VtL3CINMwy5ETMmDyPOXqNhvdEy5DJ+zG+2oQV2WjlGm/GW to9xlsac0FMHpg5MHbj2OzA9Ybz2e/q/IyIunnTDq604tcmGKxvZ6FGl2hFHxCrlUivcjOtx3Was IdcBWUCsiCp6tEa5RChYten8DEk8xiiPctVh82Us8qBHuVx6KFJ3uJmIfa7xBWdS9uY16nHH+bn3 5EpAzysyeMbNOEuY9z1bBZjBjRWVvkfreF7xhOORFZKLMcqlopzHyy55iSEPepSHayRPh2tAhW9c DG9hEFsAbZ8N5MWJGuWitnnBs3wRTzlXomqpeVX+2e1zYcWGIjNfq7WYPS5RxgOu5ZqHvzOyJoPU VBTVW25vvqSMcsN8I2ZM9l6Dp1x5Y7eA+/hYs4JZjocZrznio8y8ZY1ir6yOiA8y1khVHFHZ3lnf OBcvtLO+Ma9NLM4XFuRATkbs5zVu3cOKm2sGTiN1zifMYLE4N+Q21qw1Mg72uV4aWm7olUFyHlV6 XETMPRFut0bn5lghZG+N+nkDyQDTfurA1IGpA8vWgfx7efAbctkKmBKtlA40J1JMy012OsXtUnu5 UGbf+Bo1BCsUj9eAG9VhgVniNWBXs+B6RZ6jbEnurILY5znldd2LcJvcQQ1iE50ejtkdVBWDXgLQ yLHlZnvjNhSNGLHVl3G+/oQZaMF9Jm0mF5eUXg1+9Y7cTfTCV7aKGz39tVREhPlsacSIzaszVfab z80xcTMxCDsvb/YT5tVAiMYoE9Rwq14RMzY28ZbEbWJW3Bh3xhoxxAxup5n1GnW5yI9tsBBiE99m rRHizeNmDPLGFsA8ylXnjF0baJ4+K5Rw9WcQMbCxP21M81b7Jfe5YgeFudoaAIk+1haokzh1YOrA 1IFl6MD0hHEZmrxSU+ipLe/07Vo813HC+fpAL5DVV052BYoLJ2zFRxV29emu+A1vHJOLj1yMzm3c ipF8s7haDwCBa3hjR9kscS+kUa444BsNMMJVPLjZH9NlufTZDJ7Guf28hpObGMXN4MZmAJZLAS1y 4WJKgHBNVTUyqzA7V2INt/E10pAsYC63B8jF91woxBIMS1LLkKtwcjg2bDM3fZYL1cIVKXBjacTE Pm+quLmmXN8oNzs8jQrkwhmZpRzN23Jt9TJojJvtddjcGTEyfzdvJrVccnwSNcDMNRe90k2c6ndu LiUPzg3+JXHBa7iqyk6fPbkvvGhAivja9dWylCP1B24ut7jJ5TQ5XyWRC2cG5AAakvHJ9eBwzOEq VjAzuQBlwADX4covjFKXJqh26mO87NHeQhancXOiiklfbSzri59F4VkCAdUxLO4IV0iFC94CXA+F opm3x40+J03C1IGpA1MHlrUD+ltt+gzjsvZ8BSTDqVMPHZ1L9SLrEmdXRxLywNAEnOdv4FCdMhQ6 6KFJaZEbXol385Cmlplcadwqv7CbFSD7QjL86dTZ3AAWetSi3M9aI5a2vsIN/akSI1kd2tO72YUO NvqcaSGhxpuasTyBpiJCYitcsYT6R1Iqx30uiDnIs/rmMBc0pO/mr2+dy4lzBEsn+zDHWPMsOrjY Sq9EGalfgWHn3GBruXNDRUCUFymjwXsZY/YYcwRzTdbX83cET+dCBzRickoWXB/BR/NSsJFHecAf GIhc4ihx4uE6zu4n7FsXPnS76TxmFuKx4L4uc5g3ckcok3nqwNSBqQPXeQemJ4zX+RL8NhZQbhZR /fCeR06ZOGvif9gaVTz6mqwj1M+X2Buwq55aLG6kmA3BXuVwrqau8yIYeA3XQeBWPvNYyMx1MIQA jnmD7Dd8AWohgiHgwz16uVkENMCNj70Qg30YRpwdrlEabiRrghw4D8zpXMc3AC2rz3WKCzVXtZFj AxSljXCtPolQhxTVjr+ay9nYOB4yHLsOKlyk8p+LJm9B9SXjImhLNL21apSBMRvc7oLAOwVXpbTc 4pzHHNZsFvBqbqzH4td+s1WoDoB+dVHJ5TZqtpZB/YzZgBtVSLUFmq9vCTnAmStz66FiVbiOh+m9 CtxlVFurm7PXl3Yu0PtsiTHqKMkJYSuLxyT6VauUJnzjA15N8nPfmwd8TnFBs+iOpiGXnoxVtba5 5gLjDgzikPrC5F0cQHt9ztwW2+qSY2BiSdM4dWDqwNSBZeiA/S7Fy9nTNnVgqR3AUYMjiGMRNJKb e3Hp5Lgg1+FVzNpaawVodrtNsJM6LNj8FB+qqKOMc43fQ2to2dHH0ezQZJOXzme9el5zjGJ78czh Ko4BOFZGxqucNHYKr3Gm1TYnD8y1odaclYXohYxt8TUq2CHXYmEfcxSta62No9wSm5IRC71IRJTM bVhi27EwVaI7mt1GgWMEQY72LLuJAsd5XPjLGrXoWm9jZr01V/UxwgBkDjHXP0cjOKDbRzqjXMbg CK7892kOiIieNwI50t64PeAIrqJljEMpcKzAjQKMbN4kcjiau+xbe9SjXBhFGvePe8gmgmO2i+ql q6nxi80tnfUta8Y8GMngSF/RixTxUc4IB0KQrS4WBvnPA6fhuKvlugMRp23qwNSBqQPXaQf0N9j0 ltTrdA1+q5P7KU0F16o5tefvygmlT1PY5nIREnHjK78aMO5G8tLsuWm4trgaZxiUFs8b8tFnplqD TS1Ds8Jrc61ZPOGLWXvVuBuV8Gp0bmUNyzojyBjXQ83gOmZMGOHSPDd3J+4sLn0d2tDUgBt1iBeL 19uAG7Xi0jefS2RFr5VRyKij5ne1Ptfr7XD6jAKcy50XgKEanKqNjVCOnrvBzeISOpOrCYhktvIz NsYdIoeWzeEiivNKyI40rHket/RqAW4DKdxhKfDpL0oZRn/XjQRgGp8zDTHNNeFqnGFQWKqaY75J njowdWDqwDJ2YHpL6jI2e6Wk0pOYTCae3vCCankFtZ5pvGkzbv32GnAZ05hFG3Jr7BgX5URuXVHO Mshrdp1K5NMQgth8g0HE2A/P3eEaa+ighVx2IcadyWWAXAuwi3CBY068CD6Wl3bgCypwgzXmHVsj RPG8gesFwBbqAX7uForscWNdMXcvbgil7h43YkL7B+EiTp3NvMa5hen1Bm6saZBUGsm4PS76TD+k kgmRao01u71yD7mV2wvL1srZci0D673qqqvS+vXrPUJdczFTQmhyYbvggt+kjXKVryllh/nyZ/fy yy9LV629CrD+FvoMgPaqNCxdeeWV6fTTT6+4njvgyGXeiiCVETqTqyQiGWGMmxucB0O3fb5mXMT0 elkOj5kmr7uzAHePqzTZYZbWq3a+9bGh4QSC1WXKws3JwgAf8npuGMJWuI1DMLSMcRGGNbMWCz3W Z5uLYbjvr1FVM6HTOHVg6sDUgWXuwHTDuMwNXwnp/OSZT9M4QdLmJ0sVXPNpGw7fEGg+7GHD/+a0 7xwKxsUJuMQlt5x+LRI5xQ5L4UEbcNUdMWNyf75WHyJja7mmt9YBNBgsXpnvkCsWNUaPBtC5QWKv IsLlJXLrztaaZWVfSs1WQ7EbbjbXi9f6G+5IzRZXnNY0VSFWmWq3eDWYUSvZTItwLR3ixFjgl6MZ LsNZXO6LzbglQuBWzIIgl+vLmDYSBxRljqEWBslkU4mL3Bg922UgEt6Wa3rkESWsmVzGSmndunXp wQ/+vfTWt74lBzJuG/XDR304/f7v/76akZefsPjpT3+a9txzj3Thb35j9eWiWNvDH/7I9NrXvU55 519wfvrUpz+dPvnJT+r/T3/m03pDSCxAiIsbWPt/dTrjzDPS3e52t3Teeeelq6++2n3VDa5Gt06V WNDNVmarGRTd2xVuxik9WhkP/myXYWilZRZXMAtzY7WIOeRaFcxbbqAiEwm1opxXZQWQB6XPBbPg ffaKLx2o42ho3UV7h1u7c0yyixNSrEHzqjtaCx4R+LNbW+ERyxwuUNM2dWDqwNSB5ezAdMO4nN1e cbnsZOinRDnJuawCdjz5YfJ6FsxdMKTjxTo87fe4YBgrXlbTZsHhJ1dkT2s8YGZy8b4j3frc7OwM yDnGtdylgh59nIuwQy4tMnreNq5clkQuUziMMWiIAPO1CCK9IqdQAMNYM/vsayRwUsMsldvaNSx2 7gii5UR9NRcW2dQNHrlioNjmVYLtHAKw97nlWp8LzWqpuMXZSM0ahVpqoMVsbSip7nNEkMMx+mw6 3V4prM/h2sJbcyO+zBwo/LPNMM6luTPnrbfeOl1xxeVp40aSY3whZjOeEv7q17/WSBs3bkzPe97z 5KnkurRhw8Z0+eVXyJKRL5Qiyg3eWsHY08tvn/Dt9NjHPCZ9/t8+n/7zP7+YDn7UwfJ08gKvDsJJ 3/++3IDeLt361rvq/wc/6MF6k3jHO95R9Fvrf8j/8A//UPHQr5iX/fNS3Cnzc2MJ4e7oa1rBmIVl kvc5ch1Eo6HcnNeixyVDC3VFBJetMOdqUGjSA5cjPspWgUUwmfMa5RKWR++V6k1ed4rdAgqqZHO3 +ozr4d3Z53oUj+tMyUUjUJThN1bkukw6uEppuQRM49SBqQNTB5anA2uWJ82UZeV1AGexwektTBMn OvHr+2myWfUAGRE1su7Ab7ghbX2DGYIFLkX1zuPiWzhZs5yl8Xq2vQWJ9hAgp2N5/rcG1NDjhvog Sqjy9qYcVw2Razj0wLEVF0GAIaCtz/SKK3AtEXF8vlDy5mvUxjI/ueolxI2oQ3C0i1ivkTkKN+MR 2mMUWbm0AyObdqedLzFt3mynuyoMkSSO9UaIPu+6ZufqN7SKpoYF1khqHXDzDMzDYm0cWyOibO6M SWvkejbN4vgMJaP0YHFu4eTQuIjNBY+ur89esKG3g2MjF4YbvXe8/e3pkksvTVtttZWszaa0Zs3q 9Et5evelL31J3la6Ma1ft17SrpKbvA3pfve/f3rQgQdqQcCvWb1aZfCOPvro9IZ/fIPEwfqu0ieV v5YbyrPOOivd7373S8cff3z6+c/PTRfIk8dTTz01ffazn9GYt7zlLdO73/NujfOJT3xcuTZjK/LK K6/QG8Wvfe1r+kQRVr0ZyL3YZput06MOOij9/NxzA824GWL2vMeKqTc7TYbTOBx7XPj091OORQY5 ZcQxM3JsZHv5mSpRctgB12sGV8MKZ4H1RT1ah6YY4fq8B5PyVHrcVXlZs43DXlleO2SVaFk6MXpc JLbzwGwu+4XRkBD4eyJwtVesObIaeZTb4CZ16sDUgakDy9SB6YZxmRq9ktLkU3OZEi8g/UwJlyiu 5xOk6CrF8yW5JZrRxrhuDwQRY8iYt7pYUm6F1CDFIgD5Z3pkmt0zFoKbONn5XEHgykT+YSM+ytll PioKaLm5RsHEODEWZN3Y5xgPRbhuEeL8SY0XxbQpbYzrdqJt5AVulysQrUCduZZAp0Vn7PFdYAMY JTCjGPAyUb9A9AvenIXJIjU3ylzl2GBbHdoNUec1bH6q6EWIdRAsLI+4SxR7WlOq8Owq9Prc54aJ ZkCPGzOXRZrD9ZIkMJM7xQX34XOGa9eu1RtF3BDe8IY3TK961avSRRddlM79xc9Fv1G65z73TBvk 84y4uVwtfcPN4cte9rJ0gjwdPPvHZ6dXvOIV6cUvfnFaI08mt16zdcJbUvFW0QMOOCCdffbZaa+9 7pBOOun76dhjj03f+MY3hPPjtO0226Qjj/xQOvjRB2s8lo0cZbMJoN8/+clP0mtf+9q0TurgtIhb LTetJ554UtrpVjupyQ6rFmXo2Gd2oyDj+tIrvAyYx63WSOlC7HBZtx5H6pedpxNhLjeDc+yKy4Q5 JApgCnZAi6q4ULwAdQfN5+AYBmSdnFAeYWZe/JhZLHbPfE1RyoCt4orVuKEEgJgfLP7sqg14my/U ihs54GGby83RcmwjTfupA1MHpg4sbwemG8bl7feKyMbzlr/GXc7G5eyoM61OlWrh+bLidrsywhWs cwOPNZlpyC3QGgl7bbGTMyMUnki8sYiEBghXY9IQXnPTK6jcWi5d87nDmpUrhWySV6rtglAsLIxj rsw6wGy5H9eEK3G9ZuTI+UqGYAzdL/4iAYmttljAahoOcMGI2FdAM1cmp2QBAwEcjaZ1RBPXz22Z q3Y3ZnIICwsx89eo8ClppRLfuXDkfHkWGTosgtxyx8yoC/ZZQ9ZZEGFo8ZIsgQNc8MR4QnjoC1/o +ve+9z29mcNbPHGjd+7Pf5Y++tGj3Q8BnyU888wz0y/khnLdhnX6tPD78rZRXIDf5973Tt//wQ/S NnJD+PjHPz7d/e73kBvQv1X+YYcdls4//3x5e+me6U53ulM66qij0he+8IX+BMBgC6Vs8PCEkTeU uCG99JJL0w477iAPlFbpZxr33W8/zaOzFO68NRp2I5eyQJ973HKQircBNKrWWe0E4D+7DbhRhcYb 2xwhckPQmleaSUmhALXzFZ0/XxaOjGFeXyPm7XDLLRxBeWTYYK5rHrSxIMmNhTa521gklz4LgnG6 3LEIjDSNUwemDkwd2PIdmD7DuOV7vCIz4PxWnUZ5TuPY+vWMqMYsVUBzVPvot2zFHX3FWiT4W07x zpaMq+9AzECP1EsbbQqUGzQnxCoCkABLZVk63FLnHG6+QrSwIbnSRrgePPhjz64JV2OHuBRDadWx E/N6XbMECxjnW4VuqcwPe6fPXW5cI8brcOmKKfwAiMachDV7TsUE4GheZsJlZt7GuA4ALsQWprui mfEwOgCKgVizuxfh5jicjnMhzNlwM/a0pz0tHSZPC2+w3Q3Sfe97P71Bw41e3Lbddpv0kY98JB16 6KHpdvLZwre+5S3p0QcfLG83/Xn6u9e8Jh3/zePlhmOV+vG5Q7zFldtn5EttLr744nTMMcek5zzn OQmfl6znTqSMeb6b5LOU95Yb0c997nPp4x//uH45zsv+5m/S2eecnd73vvenT3zyE3JT+9F0kLwt db08JdVNuPnZWtZzY6o+R2WpazTkqmWRNbKKfA+eRRsh16mU165vNVeP7IFFkNg5Tstln502KGPI 9ZpbbAyuAQGIEwhay2UBFbxSSqQed5BqhBsnzDhzuCxtGqcOTB2YOrDcHZieMC53x1dIPj2/yXnQ HrrhhMgz3tgEi59co3gQIY7FKVxFRJjLFDgWDiuCB5t7CB3kFYSDTHSoheiXqpwRrgdgFU2gDhcI pY1yGQMj82ogd+h1k5ravA4JwrXDrWsO4UfFkpdVuoVz59u2YgwFGRL7UW6P4wnK+gIWzIGVi1Cn 7BoQSwwEEWmNXCaoL6vH16jhaoIxbp29r9VcVtjHBivnLSZO3bgzIhDIMXPBwBbMZtBQFu///b9/ Sjvc9Kbpuc99bjriiCPkgeHGdMznj0m77Xab9Ed/9Edp//33N07eb5SbM7w99RbyGcSfydtQ8QU0 D5IvpMHnFGFfv35DOl8+w7jt9a6njEsuviS98hWvTHvcdo/0yEcclD74wQ+km9xk+7TttttWcVsF b0e9xS1ukZ761KfqE8m18oRzG7nRxFPGveUJZpKXX/GUcYPU++9yI7r33ntbCLaJY3tsVN1Y6hrF Tva4nrSdzkD3SEIZ/72e4xHMUaKp2OWyhjlciUHkUOhzQ/oynxhEJ0JDjYZGj5Pd4EJ2zeMK3prm oYow5MKHn/vxPpNdc2mdxqkDUwemDix3B6YnjMvd8ZWSL59PedLVaeGifuaW/ZkLqFr8nGhCeI09 RDOuIhwvbpcpcAzULMJjb2YKBhXHOLle5QFY9JJXA3R2BavRcwqfBd3xrUwehc48vQE3+8fKZp2A jXE914jQ4wboktaIPK+lzI8ujoB01yj3qZ9XSBJylMvggzHX0eOyccrJhVf8Moeh1yox+NA7CJMh FjHi0YmSpzr+EASuCKfi8WZzqz7zZ7fLDRXnkFVlc7mZJAPCj+ddld785jfLZxFflt57+OF6s4cn hKvkS2223357ear3ifR7v/d76bjjjrOCcLWNDcdGFqHiz3HgJhMb+Ee8/33p8U94Qtr7HnYD9+Q/ ebJ8HnIf+azhreQJ5vXTySefnO585zulbebcMAJ34xvfWP7Mx1vTKaeeku4kb5d9z3veq080Tz/j 9HT6j36UfiT/TzrxRIl3Z81frZHWiB3rrboo9rhepo73CuiIDzJE+V9FX8IaWXkhesWtokoibDk3 Bp1ayy3zVXi1C1ylZx1t0rwQsHE0zfaBm0W1KxQ7+Z/l6PZ6DRFVwzOvcuGO7CKrO6s6wFD1qscN BMErRYteApf4aZw6MHVg6sAydmB6wriMzV5RqfRsaTPy17XzRb3PE+fGjAui24Bzrp6UDay2QAii hzaBHo7Z3aghtGZcjJuDVLHCpHOq/tDjGtLnOxpqES7JVXGSAJc2ksFf6S7+kpfcXLlDMpcTCjDn hkaqzbnIXC0ro8hID8e85kU1RNBLJBo5tlzONyZn4eRwDCWpmO2V+5pw2/hjetNn70+eW0MrvYfD bh9YZektfJwIRmxgFqRzCXM8sGLUn92GG7B2XGlYEGRj9BGugWSfY3os45q7cNfKn8Z4yUteot+U +mZ5a+lnP/NZeVvnev0bh8d9+Tj5FtSt9S2lePvpgQ86MB3+3sPTU57yFA2zSr4N9ZKLLkkveP7z 05/9+Z8LDqc16bNcvOPp313uetf0Fom53777yZ/puEL+1Mbl6WMf+1h6+CMeLt++uind/OY3T+fI 20pvJ59pjBu+ffWVr3yl/o3HBzzgAQmfq9xfPp+Im8bLLr1MvkDnpPTsv3iW32iiI1euvTJ94hOf SPjGVdvixIcyu2jYOevrv18tzigXy55veuwIKH1mnppr1uqQWHh9F+ECk+ceW9AeG6jZ5yiUKIcQ EP24ghjmC9U2JrIx/iQogW4FV0rIS25kRxnkBuM1N3bNo4WqpDWblDst+EW5mTcNUwemDkwdWM4O TDeMy9ntFZKrvuS1EyNPnGWUyfLc6udCe3WaFytklpO/WXS/EDecgPOJu3BF4o2TwHDxiKcNyKUX v3aVkVfE8qqieRvdVXKBhBGbElQymIPNFdQgKh472mykJg7UnCt1cCPwz0JErlZDbimtYQaVGOlV bo+0zToEVKgokLLoXClX5d76woEoeSCHo7iUK3qZL6XIJVDikCuCiq5bkuH6wm6bzcf2amEKjRHz klF60OOSUVDk1eiSMdcsBu1zVfs8bp56lxsCyVry0GdEjERozXm+ZqVHQJHoZv7ExmickYMqLr2e NcDQq7JGFvOHP/ihPlX8njydwx++/+jRH01by5+pwDemXnX1Vemyyy4Vzsb0ohe9KN3lLndJ//b5 z8uX2TwhPfOZf6qfKcRN4k132CHtvPMuCW9RXbVqq7SD6K9//evTfvIWVnypzj3ucQ95Ivie9Hnh 4u2nm8I3oR73lePSYx772DjBtJXEOO2009Juu+2mX2aDL8Z5wQteoJiXvPQl8rbZHdKxXz5WP/+I +a698krNoV+IE9ao9ILh1RlaXRDapsBFr+o1Mq4vpvtzpyt4pVjysL5cBXNUCySmPpd09RKCYsr7 qjtcAQpRuQIt3JyTqXVk0HpUrccljD6dDI0yMi/tnAByETaD2+szQ6mvy0VscSCHbkwEpSJICfxd 6+Ah12MFjAWe9lMHpg5MHVi2Dkw3jMvW6pWTqL58xE0CToM8mXEM8w2mggOHp8sA0FgzuPncq1n1 RDrGFXtw6c2iclGBCB1uyRqIYlToCDeXo1RjjXHzfCWY3VxJXGER3eNqrwIovgCfyxnNO+CGXCGk 8kMQLUi52YO6Cp5rXWgVV5SYV+c0LLQmswEVF1GEGNco4OoApmmanKvlqjmTLEwdrL++INTz7XHL fHNMT9bj5iJk0JxYfccXXz9v8Xe5Hkdi2r9CCNIi3ACvROOKSXMN54u83IKoJi8vc9XvxlXpXve+ V/rVr34p34xqnyO8qzwVxPbZz342PfShD/UbNdieIG8vxf8rrrhcby5xE/ioRz9a0+NmbSu5OcTb R3faaef0jGc8I10qX27zy1/9Sv+MBp788bOKuFTHU8TTTz8jfUXe5nqUfIEOt6uvXpfOPOtMefJ4 TrrFzW8hX2pzeLqefAZyr732kj/DcWR65zvfqZ9jxDet4gYXeX/2s5/p22F33HHHvAYyS5kjf97V qAnEbv9yOu0GU889NmKfS0yjlzWyBNri0OfIjT/nYDtXQ+Xjt+GyUh2pZLwOm8UlMwakbGOlURGa 1yzCKr9pJUBG+5cTVIpxMT8BjXEzUTFFbvPqMiOKQrRlJmZKpZSaNWr9e6LLremxjEmeOjB1YOrA snVgumFctlav3ETD85mc9nAmxxacejI0q++DO187Z1QDdjUSPApP2D2uM6taArXkHdTccINKvpUj Dr9yoSeAQ83l4jGUE6DGDoZFuCAFHCuIY3SbnGtuuJ7ZhTq0c5EwYBDGVU/mllBKtvVcTS2BVNao k9dpnjcyWb8kbNaIL1coeiZXEIN6g6HDDd4Ot66v1Spu5Rz3VDBVMtYpLgyhA0vLHQBmGIZ5Kov3 qrJqPN4sMjg+i3j55fYWUtp8FPp28g2qH/rQh+RiPwcVG2R8MQ6+cMbemmoM3NQ9YN8HpN13391D rFt3td4wvvDQv5K3uT5I32pK58GPOTjtJ28/3XnnndO+++6bXvXqVyV8Syu+HRVPGb/4xS+mAw44 QOH4sxz4m5Hn//r8tOuuu6bb3va2zeFSz7XWmBHjuIcuR7hA/sCgDm83YRjjK09qt5+ECIHc5bYg 0XuZI7fyV0rDbXxIZabsaPxQZ20VfExBoZ1ADneBmQYGDcCbRaB87gNor898wmjx53Hdb/BpP3Vg 6sDUgWXrgP7+kbfr4VfbtE0d2LwODE6MPNG34RYGtkTRa65rLnQolakAXXLBgI0a2MXjkgt9bnH3 pBBaxILox3J0C+xwHatCIASRmI6pH7EL7Bl7NmZb2nhNIvn18Jwgxd2T6noLwuytXqNrrY+lNdy2 0lTRe0baArfiUCGOOkbaOEZflHv+xtaohT3qWABSuHhq96X/+lLadZdd9cleIc+Xzr/g/LROnhJy w5NEfMOpzj+/cHDCCSfo21bxRBD42+5xW8J13CCfoVy92l5TPeOMM9JtbnMb/fzjBRdcoH/DkeAL L/xN+u53vpdudOMbpn32uZdw8Oc7OI/F14iMyA23H0wXxsIoRtrySLUAstRzNLZGLSFGHQVyTaWF UxAY+kxTVUMxDqVxrmGHjMEaFYhnnc/N0CVxPfwkTB2YOjB1YFk7MN0wLmu7V14yP9ep4Fo1Ub+A r6xB6dMUsLlchMQ1Gx8+hGxFHMlLs+emoTDL9UK0iUzoTK5yiCwBaHFucXlcMxFZAGoZmhVQm2uN ETxn425UwqvRuZW19KIpvkKNcR20SAEOboQRLs1zczfhoM7i0tehDU0NuFGHeOQWkB7PDbhRKy59 87lEVvRaGYWMOmp+V+tzvd4Op88owLnceQEYqsGp2tgI5ei5G9wsLqEzuZqASGbrHI9DSAYPHbSM 5R1mKRZIzqvNjcYstXkWVxllVxNFq7hN+Bk0/dm13Yyfo5EATOO5aYjVXROuxhkGhaWqOeab5KkD UwemDixjB6YbxmVs9kpKpScymRDfIjM81Y3Pdj53RjRxxXcWDpFDi51xpdLG1agjBWdUA6bKsU/u c1mIecci5Fe9B+7IGji9DHiwcX1Mi1yzjO3HI5MxGxG9UY51MNK4jZ2qkUMtZ2gSNeqQppY+t8rs V4ltiEXWqOUUHZmxcY2skrg3/9g+Vx7ctLRjgMwVye0Dx7xj9hhlDOP2Jfc5RJ/DBbLXZ40wyrWj YIyrdc/ggudzc5kWjkD1t4iIch11yAUWG+drGll1JPo4jnnH7ORhnIuZ0StwsbHmQawtxEXOmCvK 8M3bIp6yjdTmRaj914RbR5q0qQNTB6YOXLsdmP4O47Xbz/810XBit4/rD0+42gSc+fRUrFq1G+cq SbBAUK6o4sJnPoqPFxgF33KBzSj9UoQSb8DVsCV2NbNRbo4XaWpq8xrA9iWzQ0tZIhlXUZp3Htf8 MQS4lmXpXMQZci16yQRE0czL/VLXCDzL2Mak1e2ass2bUSNr5GgXSp2et+HSrhQ81hvhaubuGgVC EJmZM7bKIwCWqEdGbe9zIz7GqrkRNS4POTFn9Eb7WLyI6XJH3w6QPyE2WCNkwk27bLpGMSqM2Ixr uWkxe801X7sHb4yr2EHNdQ1xziZjX2NKzto+zFuQwxCFCx65xVpsIUoWC8p4phcrudEyjDLGtfkK V3vVj9HWzPq9VwtyUVXN7eWNNeB3VdmKDIz8j1CFRUPhwlq4OV6EDrgwGGAAKy5l2a6LCv5JnDow dWDqwJbtwHTDuGX7u6Kj83TJG7h86WZz1rNnPoV2znUtN5BMxGNEbM6lALv5qnwK5i5yRSY1nNLd RApGpWWu2o07xA4tIXSOGLmIaXHZqwwyu7mkTsalASjj6gvsPpGAU6jsnFsiQxr2mdwceli4Bxhy 3ZWFWGf0YZbmG12jwfqSX2J2uXCTS4pMyWZVuLQQoqO6w/xR45K4yM2IxqWGdarXqHh6kodRJ7lE xnnQhrFnb+tocN6rHjfGphxwzqWP0zcM9vUaBW5plKIQweY8zi09EakooFZc02uAaVZRxa1hGqvd FUiRLEeNrH/E4lwj2ux1JFvfEg2YwHdwjytzz/7yVQOCI73hlhwmFRiBtMAfbSbb3jDYE1FHy1x3 jnEJQCT8TpBNjymR6MqCq4oEkJvVUnHpmjuGvGgYG5mbZzktPkLFGqzB4qM7c8vvNTDo9NlJDEYZ cokngrFyZ/rcGA8pp23qwNSBqQPXUQemG8brqPErIW08XWI++IPxxSanRZ4ZaaQOrDdgKAVYAfLi NThjtgKUwMRIaBWZgvYqPwoJAMfkU7+49ITOCx3AHR8lJ4q/5Sop73IugTOrF5xfRY+ROBd7kEEu Zw6k/MfQfQWelyRI3XJhy1yI3PyiqsMVDGtGStZGquviJI6VOqalEUiABjalzw0AJpQYGia6vIJS S25UziRrBPySuIZHHE3F2vOxWa2RBKbb/kZdTptr5kUim2hcYkrNcUpFppRHT0S+2YmCtciUOGaO qya4qm5q+ZjwYwR1SnK6s2AqixKN/akLGXDBcK7SwbX6qJqW86pifbZsAItEcFaNkwMxQMvVp5cW RZMKfGlrVCpA6HlcTkyrymlZ4Ri3HFFA1scguYxbRp2o/m42yZC2Z82i5d9v7IBhSyu7XAWT22Kh C8ASCb35fdLjFnBMp3KpixLywsUEHI1a9pbXftaNS6T2OcRgZA+pAvvsXg3dcvPswzkQgWsuU3F9 S0STyvkzcNFDjcSdqtNu6sDUgakDy94B/W00fUvqsvf9tzohTmflZCcKzsbtFW81w8IoUgYsgVuF bJRBXPX3rEPb0NIEdzUjZxBmuCxKA4hqlAEetKYBRDXKfa4gZq6Rladc2S1tfWdwi0svv6q46iuV 9yTSi4+WsTEjFycMAy2F22JbfRi9WJaCLSyVZlFn+UAu/iIx/NBCTx4d4IIDhhZ3meAAFxwwtLhr Jhc8bMPjyuy69+Au1OYAHYg1xd0jZvfPEyI/yvN48M/FR0DzSyS6urkc4ILD5loc4IJyoWGr16jG lEnV9lqzOIP9CAhmbMw7AhPE0LM4V1MMflnHiFHO6HqYsUZzuXWkSZs6MHVg6sAW68D0hHGLtXbl BrZXSO2Uqnu5ETGtmbMYK7sokatocnHSjFuHi2gVihjh8qJAQ1QgBjWuI5fCdWzJoinamiVVQeS8 5LIMAjKXKtxRVl2eemielpt1xwvIZfrwxCSSx24WHZbBMuga9bjtfEe4kYoaVO+sUYWTupEXtkXW qOXy2HCuxsFuiBSrbe5iXjrod0DjCGq7RsHVilU0KO0akdCpueUO1oiAeX0WHLneqyVwWfNcrsyF YV3IvVqE62wGGeHiuPdjn1gmpJ77zLxuZr/DSJ+aoDRrRL/nnMVFHSQILoilZqRofAY0rnMotOvb 4/p8EVyiL8IFBv/BVTHPcAZXgQY2cYSLSDlaqYVkxveaDelm4jDSSAE6/mcuINgIa/PWkQ2o2PwE fJQrDnAZFzgoxlVNAPpTlZUwX7FUXJACUcW4RhnPQFXNCqZnGqcOTB2YOrC8HdDfR9MTxuVt+krJ hvOXndAWmVFB87y3OVxkKpEWybs5GMmAi4hc4ML5FLgIN0QMos4s5GXlFSTOvnJQ4WjsWRrjl3Fp 6MKDdO1x67gztJAyiDMIocxACGLgBitFHWXXWaNADEmCtYmBmxce/3QZutZChCzi5nYOdzTEqKOk GYWYY9RdIphEIEexBrFF1zqBHLcINwRndprySJXuMnY8jalRC5VdqABRqdc3EIsY4cUqknFh4rFV uaGMcg050x2dUc5JOqbsaQYCOYo7iA24UQnMIwZso/M1d96TbGqtVcCOUqNrbR68RlPjOGBXjkoZ QCfD1IGpA1MHlqsD0xPG5er0CsxTXtiVkxrOazO3ckqHlF+MFilyGYQjAxYuPIVrdEORw5HcMsJT eV1xIYMlX0mpYouoAxWaEntcD+BCJkW9zgsAvGW+EZvpPjApR3MsxmWQWdxZucEv3LpmcfGJ2WiI mlvBqDAGS61T+hoRrrBKyUSm4ihmiID24MpiE5Uju8CFX3kDMg15JCfHoAo+ww8rYAyguJWbRVgK l/5ZY8w6zDaLyUkzglXW1BdVAjmiVvkPSIR5TjVmDzkcR7k52gJc5MnRO0I/b0jvZQ6DNNyMrLhM zNGD0BDR9foS0SmgmFwyLqMZdxjB4R1BuUIZ5+Z4TBJijHMZsOGGGBQzggVIdFr6XPDI9VIUip38 dxneGglN3XBxcwO5dMzjtnjyMA65anUKkuJ/b6u5PcRkmzowdWDqwHJ0YLphXI4ur7AcfmqTc5md zlzQmbpfNJez4DqIqkQu39ZjUb1tgase5woiQ3E/YTAzZAqN6stQtw25lrHlwjrGhc/xUDqbcrFT IObo0SRwkBsu4M5Vn3E9X4+anUNMndf9LAvxryVuXbPEDXOcl9enRKAbeGygUC81CIuvEUNbJNt7 Gu+BWwQQ5cgK3ADB+pb72+LwvJ4jx3JIu0bu4NL4fD1WgZTjSmzulxQut3mHU9GpOr7DrSkhORxj eQOpYZTa1NF6A9HCVwbv8xg3TiQyBe9ctXfytlzqM7iElEnlpAyfueUJNR1LWSPhaJwyodG8vbmN cUu4cLiX+kqoxhZ5kN3tgv0sqFpsLW2gCxTzan+vD3DRwEbkXMqdk9crqriWt8wlJilyzRXNDYKJ sqgMX9iGMRj2gRDECj8pUwemDkwduA47oL+aprekXocrsJJT4yyZT34mBsNg3o0vqONcgjjmoEFV MeglLY0cW262RzeuQPTmh0aOJapJ2T7mbuGVvhRui81vZ2Ner7dKUCvEyiUNLqLttkwWrct1sMUI qonB4Flow4itOiDUogjC1MIdjRyz3dVmvqTpSBDHyilKtnfdNHLcHG7Loc4+Z73bZ2KHY1VRxaUH I7aRPpuzWd953KbPi+RlHl4qd9/GO5J3SVyAcxyGUz4U2Zi3qtlc4/stvUZamOzyGoVC6imI5i+2 RE+UC7myVvOlByO2YV7tIXtloLyfx80xZ3IRKsdhOI3ecKuac/o49Licyyi3l7eUY2UIxvs8mtAd dRlL43ofPBqFGDXK9GMcs0fMJE8dmDowdWDLdGB6wrhl+rqio+JyqmyU21EQvC4Rl4m4HSHOTn8W hzYbdd/j4qIgbyYBlG3ZV7giyT8No7CM8woClzEQWwnAqmADqWIykdyMAU82841w3a9Q3zF0jxt7 5YQgbMJFmmw2WF61yE65dXlAKl45WcohNIjCxWBcIw8ZHsJbhLCG7q0vPDmKJxOTEdSlouzKfClF bievBCG3eDvc4syVoB5l2uCTjNxCotvGmktGQee4IRN8jIGEihCDcgkvARxNDkdAxrkhkK5hDhjM NRcaIwdQb41Ycw5ZXjSBoc9lZPMLJsDG8pKjo+5AmscF0F7mANS4Zqu4ml+9gq/HWhO3BKrgjAvX XK5mVdjM9Y1r5DFncbUiyx/XqMPVMtsJqBF0xoGBM4cc7dEX7KFmnZvS4Zf/1XujGZdc0ckVk3or LvLJ5i/GQWEMGwnXkQrymltLoFiMsJRjQ+0EobQgUyxGsYz0SmdFQiihcBFbUSJgIxhyRYAhb8R3 8jqdGHKmcerA1IGpA8vXAf0NND1hXL6Gr8RMOJ/xVBbl+XPFZUe+OJsPNoQnEAEnZSZehL+ZXKVh hw0XRiGvhzTvYO9c+0mr5juPq8ECKIh6CTJ36oEQxGXkStbQq0FzegYv9NrjeshePtocVOd1M3G9 MYKCHMQBy30u2GUl1zSYF+IutqghR0wQ5UG2jiHjddhsrvzkb/axITWFvEHsFJtNI6ARs5Lcp4Jr nmNocVcpbxaowCvJKS6IO8oVulYclgUd3FhjW62FLYXbjdUGbEGtvlS88J2yGcU6BXXoDS9/+trC hnrLjecxr2lIU0vrj3qUR+iTeerA1IGpA9dJB6YnjNdJ21dW0niaNVlOezjz4X/YGlU9kWv+jGrA rkbCIHaf6zBwPZBbs0kc8FX+oIzkNXPmlpB1oMANYrnXDWksRDAEQhBncKsiXBlyc80hFcCNqvwu twN2biRohLjLKAdHn8gjXINvHtdCCncsJ0oYyevmATcYHFTiwOvmAEWqsc3xAohywS8YSAkZ6xQX SrhRqeU2wFzcojVWmWdymzyi9rgRBb/XUYEbbiRleRa3A69MFXfgqQwDpSkz+Mc9AWTiADowKM57 UwVosfq8sEJA6XMHsHqNsjtyq2yVstgaOWqzuMN6PR5csdAA9VQu0BkMgRvEEjJAjT2/zx5nQS6r msapA1MHpg5s6Q7o76fpCeOWbvMKj4+Tm5/pbK4d06AJilkEOGDaKd8O3mHuDlxMJZFLLhijUXuM YmvAjVpwXamucJxb40Iod7Rcd6gQvEEkpmMSF60cg4lEHYPf7T2bO4MwH+cIFwJ9jugUF4zQqD7T Muco1UnGuTWup7XcuprwlL0LLMahVCy9vP3ZkMOxz5zNzZzREKMOTzb6kbOwKg6+VoRQUxAZumMS F63XbI3i0yfmKyNzlGxFKr6Cj1LxD6VsKY5IFLnnaGyNWgKMOpYEKWBKIW4Q6e2PBF5La8RwOZmp xTiUcl44sIXz4HyuUXpLMc7NnGmYOjB1YOrAMndgesK4zA1fken8JMmzZnXeDN8YWc9eadgVWg2A a8TnKQeMYqi5hVGkgoVEu6ekgLfO5a1ItNhIOyk+p1GuI8fzhhSKZhIP3qk5cOidxwXFe+X1WrKa G4N7MYXrM4m4ntzj1riCqO2LaGNc2r3zLtDDjg2zEOEUFwq2Y1InuQUpUugz/MrtAoORCQIXMWmG XG+FO3N9ldRGKdwSs7G5ugi3RIFUvmOkz/V6a5pqLaOF9LlW7BjXpxKDhT7DP8atjhqCelz6Yg75 mXEzhcAFlOYoWYj53PIjWaKQa6NEpcvzZo83hQAyci9bM90YR7kG8pyRk0klbJEirOJ6zfbRhj4D 7Nm9qte3RLFpzOf25jufm2fV6VXk6nxLSbEVkzx1YOrA1IFl64D+XpqeMC5bv1d2IpzU/ORnFyKq BtuiDcBJslxUjrFiQpOxxxXW5nCV2uVa7LEqon2IHFoiPsoLIxsgVGwLtbnlin6N1mhu4iahVrro sTGDO5hsi231nLg7tNhar7VugFFjxR1XRvlwKG0utwJ4vIW5uPBueqo/g4jU2D24CpKhw6VrLjcA +jOosxWNaBupFf8i0jzurKgdbgWvlKaYmqtaBa+UzBVbp8/LzWVlHJuJNSprNjT2i/1ujmHmcc0f GUUuXBzCQ+TQolw1176hqfZ7zo75GnM9+CRMHZg6MHXguuvA9ITxuuv9CsiMU6GdiFWQs7JZzLgK XyQwerHZcDWAs+WGr8jq8h3s9A2Dw1JziUWAKA+5cPe5wEYuYtnm1iyUqPSQazqtYLuchSGXqIYr QLeIgNe/C9fqKntHmsm5ooK7xDWyaDnUKBcoImNltM3KWzCYWdmyXYZ6jYgAts91qwvk0DCbq1UQ SmqVa+DUWmCtuKowQFSMH6NEWZGjgYgcxkMmfTYyyg21OJ3xcp/dTmwZDSkAxxSuotxeOGNrBHsX HqlVzwsaWVWrHj1VxFGlcHuQkqPndS6dVkTWIrfpiyLKfBU5yg3BPaTEyyHncQ0mqMiNFaqd9RFk eo9LBEdWV8bZ3P7PbmGPScjX545XYrHYZ46wxvlSNrTuPaT4sltNuiMeCuUgidmsss/uPheZHKlp sUZuiVz1ZoMhp/3UgakDUweWvQP6u2x6wrjsfV8RCXEK0wNIT3O4NDWL2cRZANV8eeqLXAAqeKVE evisSjRH9gwuK66oI1yGsZEamEUuUj8iubhcmTnfQK9jxvnSE22B2BHJYM2DNepwaGq5sBdbq5Bl Y4VzV7AG0d0qjDmCPYg199rRFu9uyXdtl/T/i3jXchGbE26z1kJuHFfNf4tBWTyRFntHQ0WpfxZq 10xfA3V1c/qzWYk841DYrBqGYdwi1xabsRabwZGMft7x7LOF2XOd7R2LPOv3KyO2I3+rLsIdyzvZ pw5MHZg6sKU7oL9jpxvGLd3mlRWfJ7wyq3BZ504XwjVNwDnZbFD1oWJz1o9RcNOlON3bDn5sDU0s da4ebmhjtpqL+PRAZmxIpWZB6FvG5nNRrcbzoH0u3NjK3JwQChrnFh6ijHBz9OId1k+uYgoQQXUr JuPCWOdmBMPHfeEapuXCX9vIqOs87rjj0otf/OK0ceMGgUt/N25Kf//av08HHnhgetnf/E36zy9+ US9ccQF7h73ukN7/vvens846Kz396U9P69at0+QbhPtnf/Zn6RnPeIb63/nP/5y22kpmIpyb7Xiz 9MEPflBibJWe+tSnpl/+8pcab8OGDekhD3lIevWrX52++tWvphe+8IWKQcBtr3e99M/vfGfa87Z7 puc///nphO+ckLYS/qaNG9P97n//9KY3vSmdc8456Y//+I8T4mBDfS9/xSvSHz70oenNb35zOuqo ozQPfLvssnM68sgPCWZjeuQjD0qXXHyxTHWVcp/4xCemF7zgBek//uM/0itf+UqNgw5td/3rp498 5Oh085vfPD1Z8pxxxhlpq9WrlbPPPvukt7/97ensc85Ohzz1kHT1uqtRgdb/1re9Le1zz3umFx92 WPrif30prVm9RnuKPnzsYx9La9asSQcd9Kj0mwsvkG7baj//ec9Lj3/CE6R370tve8c70taCQbw1 a7ZORx99dNppp53S0w95ejrltFOEIX1IG2Wef5Re/vKXpa997Wvpr/7qr3Q+mCt6hBruc+97p1f+ 7SvTMZ8/RtYCnE3pTnvdMf3zu96VzjvvvPS0pz0tXXHFFdqj9evXpxce+sL0uMc/Lh35oSPTW9/0 lrTVmtXaix122CEdccQR6frSD6z5T37yE+Wg74961EFy7LwkfV1qeJ6s0xrh4BjCHN/61remu93t bunQQw9NX//619MqHA8bk9jumt71L/8i63e25Hu89gxd2Ch1//Vf/3U6+OCD09ulB0d+4IMIpdst bnGL9MlPfjJdftll6ZEHPTJdfvkVOt+NWsOj9Pj9ohynL3/5y7Vm9G677W6QPiRz2XHH30lPfcpT 0plyzOKY3CB57nGPvdO/SB/OPPNMPWavvhrrl7Tu173udWnfffdNfyPHPo6J1bLmOLZQw4c+9CEJ vUnX6je/+Y1ysHvmM5+pvTniiPfLcfEO5cC+7bbbpve9//1p9912S0+RGk4//QzpA9ZoUzrggAPS 3//936fjv/nN9EKZtx3HskrSo3/8p39M++27XzpMjqFjjz3W1k/y7rb77um973lPuvDCC9MhhxyS Lr30Ul+L5z3vufLz8GTtQgWapQAAQABJREFU3RGSk3Xf6EY3Socffrj0Ycf0NPn5OyevH/r98Ic/ XOd5zDHHyM/Oy/VYRd140eA9kudOd7qT/mx845vfkKWQY0iKe+AD90+vf/0b0iknnyy9+1Nfo/Ub 1qdXv+rV6Q/+4A/SO97xdvmZPxKh9LjbY/c90vvk2L7s0svSk570xHTxxZdoH9atW5+e8fRD0rP+ 4tmKFXCOR4GjRfJkhpZ98LtIIf6eo82JkzB1YOrA1IFl64CeyqYbxmXr98pIpOetBU9ehFUjldAO uZCQM3wwLCAyjHA3CXcxNkk5/uZwmxALVFogDbdRCw5ScKoY9MZdeMQEAk0F1EgEVCOVgO2tEWHt SJrbO2vkPgFj8VwXAcdC0OetLy5wf/azn+qFOi5aN6zfkHa99a5p1113Td878cR09VVXsSK9cMXN 0kUXXZROO+00uxmSZBs3bEw73GyHdIc73CGdetqp6eILL5ILQrxrX25A5SITNw64CP3+978vFnui jotwXFDvvffeehNy7s/OlRsye6c/fLe73e3S9ttvn0466aS0Xi4scfmHf8Dsc697pd9ccIFcgJ/u F+co8pZyUX+b3XZLp5x6arr0kku8bszr3ve6d1q3fl06UeaEi2ndpKYbbLddustd7qI1/PwXv9B2 woebqLvf7e7p+ttdP51wwgl2w5Pbi5tf9OHiiy5OPzr9Rzo3cHARvvvuu6db3vKW6bvf+a7mgx1z xxzuuc89Nfe3v/1t7SV8uAG5mVzM77nnnuk0qfsiqZs/j6jhzne+s/bh+OOPVzh3uKG9q/T13HPP TT/96U+9Bsz11re5Tdpl553T9773PVk/uRmSgIiJG170+zK58TpVcqEubBtljXa4qa0f1hXrSx/8 d73rXdNquRk86cSToErJOMA2pW22lvW7596aHzV4X8W3xx631ZsUcK7SGzJwbLvvfe+bcMN1yimn pK233lqNiImb8z322EOPrYtxU583+O4pN+F4YeLb3/5O2nbrbSSDxcON4V3vehc5hn+m/1k3bsru eKc7phve8IbpWyd8S19wYDzUeQ/pA44RzBc31NiQZ5ddd9HenXji99NVa9da48SHtb373e+ufcEx RA54OE5x7ONFhQvkuGQNWL+99tpL/d+Rulkzgm677TYaDzfvZ599tsTDMblJj7tb3/rW+vP33e9+ N+FmFvHw3/qwd7ryyrXaOxyH4ODFnpvdbMd0+9vfPp0sPcULIqgPHNSA9cMNP45JbKgDsba7/nbp bne/W/rxj3+ccOyvyT8XOIZuJ7F+R47L7373O/LC0HrlYbfNNviZvUf61a9+lc448wy/ycTvgFvt dKu0227y8yc1XHrJpd471HmPe9xd5/KDH/wgrZa5oga8sHDCt0+Qm8ZnlONActhRmVNimStDtneG JUA77Mk0dWDqwNSBLdMB/RUmv3TLWXDL5JmirqgO8HDBRbOdBzlW0xSjfU9D9uqAHbZy9jSz7OXC wDdRe1w8ZXQUMTh8Z3E1KE7txtT9DG5JkKtxrOggu97kzfBqILYyIsYCXElUzbeNQV1CWc0uIAEb SFR/dFjm6uDGmtPW7LCaW9VMzDyuZlp8jezYKOX5rzA5Dmaub6Foiwhujw1bZyk+HleR63KzRrkV 7g5C5VJFdu1EgG97BZP8t6OXSsMlYJSbAToY11OPcQ1W8kpqrUSIc7ksM1OW3udcFGvLPwsIx/Vt CoMrb0MuCmbNHpLwMFY+VWRHouAqf+BBrHzXEtdTV8HrxJUr5B1wR4+NXDzC5rdMeEwKHa7PmJjc gUYdKTajIlgKZs1ujmw3Bi5rJlF0h0Wuy8ErotJq0+hhFWCaZLO4CIJtrM/mbfY5c1VAA5nUqQNT B6YObOEO2EuSWzjJFH6ldQCXbHb5que9rPFcyBGQjLIGqIKdWc2YtXxhPo9bMUVRfR43X0IAa3zJ YoKMFHI1japXBmJTs+6MazpumL3iIHFmllCxaipY5J3LlazODVSEitwCcnSduOHqnLSeCMtcHWTH UJHb6ZXBMliHpmaxmdkwHo52T4SCjMtjyl2j68tJJH2ydvoZpzvFhYbr+S2d7GHJeTWc6FaqjBBE z6Q8KMp2sJT54prauSJWa1S7Ms6boPeIArFN8pLLnCxJAaoUrtZHQJ4vcDU3AwJX+5xrVmzLDSms MOzNGNeo5RKbM4aezF5fL1gDZHYIAlHVXDPz6KhFcM6Rm8FiIjd7Cy1wo88IJEpswUW/rlHmIlj0 zeNqctmRPsaFnccVsQtzSZAgKrbrK4E8LwRVzLLI+jq7CiLWkJe16gh7g6108fGYdJhQNFzmWujs xaCi7HQUr/xTURPmnZGyEryk0dTjhjiEqanhvva1r00/l6fkVSoBUncuBFXMEu3EMmXRM8rBREzj 1IGpA1MHlq8D0w3j8vV65WWSMxpeZdXTolzV8HzGceaE/WyIIEQyhhvo8FE90e3yLK5VBKjBTfcL m1KA5ylC4Zotzy7nLbcLnQuVHEShugMXgpGVq1eDC3A1bcvNCWYNoDTc8WxNoC63wXRUnZ1zBZDn iGnn7nVYZgLNjinTfY3C8dUjv/GNb9TPuUWfc8XIvBwLziyaV41EwIJN9ByIHrNnnwyKlF25Hrdo dmwwTmENJOcazyIjG4/pAaMYQPHCcq48uLmgK0n7nEGOXQrXj+McNnOrJI0CiP/OUF8mYYgL1vCg KhdCVaxYA9ddwOlWLIApVwXscn9H11cD+E7Xt+JK7Dk1K1k4LddaN399kY7Hlc1ELFqDTcWL6wix z96FRbhIoQQD19wcoJNPTQ3XYDCKtECv7JjM+BxQ8y+0RoIEGLl0Nz+vQjWP7Jyb+ZWToDJG9zfl M5z6uVi6s1Nrp60dBWMw7MOxsAi3jTXpUwemDkwd2MIdmG4Yt3CDV2L4fD7TE6ydEGUvVzW0c+zN 3X1+JgWXSMZwgzkyCYN6sGMgQuVKw0xmoNuM9rwGHvXSmbmbnFulyzli1E7eYAKboYvQ1ow6c2IQ eDXY4SKWIh1uXM/h9mHeIQZg9ijgNW9G10NOLgCtoiTz2MqFX7bAVWSBC70oC3Etou2dWmoP6Twv bPwcGWuJbR7Pax6k0VQ+D09MD1KUTXGFW+eKa1zi5NBVzRrQIZEHmOhejwulBkjONTzjAT3G9ToU PNxFP590ek8reEgOu6g1N4ODsTBM8p8FVYvX03S55vX+zOSWAB5dBOdqKPd4WkykMIvZ5ogA5HAM mJZICGi6YCKojY6RXBKyIIgxLlKU9c25m7zGjREsYM3NpMh1ignuUtWdOSkKKWIpuHC1zkW4HkbA 8g9hwbXwFs8hENyXrQb03io35KWb9UL3qHRmQ6k5x+aQcRUXceR3HP77FkS3ZYGpkNxg2AdCEFvu pE8dmDowdeC66sB0w3hddf63OO/Y+Yx2jjwxY6p2kvTLw87sDdHlqrHhZpsFEq7okUtZr+tkR13x qvC0LXFFd7+Fsoph9AtDyHQWLuI51+WMIwwgbBloA50c6S7cGNcCGKbYMzdT0GWbb46lVz1k2kgu RywMu2NTzX3ucLmKNdfiVtwqZa5RE4U19Jpzi4Pu8fNRo3nF6HbH5vkyH2tWYMgrfue6jCDyP64v 4mSu4RkDjriBK3rLVYjNMeYjkzErGmvOIGKgQuY1aL1GGVxx2VvUnGtAAC01R7UhT5F4xOI8AQ52 55bjCmj8HORQNTfnVYzsclaN6SncDhTjID9rgJ2b1RNdMS/k6iK9CkFuZlS9stoqLlPqaPP1XB1u aEDFhDJ/fRVV8ZirnkLU6l7Z3C2Ecylo+JprSNgsTntctU//Sqg6r8WJe4mpP0fF1nKtz7meWBYW NnKr46qskcfrcIsPsUoNkJDXX2aKbuCijvXtcLvHpOAqeD42JEKzDS0GYD8beDzIKznixmJGzCRP HZg6MHVgy3RgumHcMn1d0VHlcmqx+eHkCqTs7HyM0/e1w7UoiNqJZ8lKXupaNSsgl6M6c6GIKfY8 ZI+bDNQ6WUmwN6HhKRuc2DhCrrmsFJ7+lrk6GFdF2SmXV4VKrrN7vBwCuol5jSquo2uBXAldcSsU QTAGmSK5opf5UiKoChjCyAVhntYG+Tp8+xZLrgO4wzkXC/zyv0lh/tpIjo3YZ38Ny0XWxpoLSL71 E4etUayS6ByqHcSt0bvckDfesdBMrsQsxwbzEQRnkF3MNVPXY2M2l16rWIjk6pzoFSNFAVDUUXcg zeMai3DTkKThQq0zuE4OR3AruCjFR8nGWkOOPFU6Kq75NZr0mRCPLgbm5bFBRvaYGteoAJyrpu4a oRjNEFgUWzurC/aqZuEpBH75H2A+HxgVIztyg8lIhYtvQi5ccFCb7jxVMQHLYLVIjo25z4BLFItm eFdCmIpb9cqZ9iIOVY2b0vXkm5Lxpz98G+FWNTsYQg4EseUyV8QAN21TB6YOTB1Yxg7Yr1H/isFl zDylWjEdwPmMp7soz58gTuD54mw+2BCeQAScWJl4Ef5mcpWGHTZ9Rbzk9ZDmHeydq3XW853H1WAB FES91pk79UAI4kyu41ywSyjmCubBXN3gIBGWaY3w1f2Xy99H2/93Hyhl1Hm9HC+wIzjomnAtNY9J DzknXQ+/VO7MRQ35Pa4Ldc0BOhCdkgUd3DiA9w3OlZ/8zT42JHTIG8R+TlhHQCNmjeM+FVzzHEOL u0q6EW5BDiWP64JgojykuMVhWdDBjQ7rCi1sKVwPmINcE67HWkDwmjcjoVOQR1954m+5+Ylrbkpr r7wyXU/+5Ac2r2kkTO3fjHPCSNzJPHVg6sDUgS3ZAbuMnW4Yt2SP/xfGzqfE+szYOZE2AO3UErjh gtNYfW61AAqRXY8LGza/bsjxzJqvBBqb+up4Bjdcja41hh02ZgTnhCDMgs7yIWnoASPOpBDEghtw oxp6YMyGgd2DZ0EAg/oW4CpkhDuI1+aE3uOauRwXGVcbYPQtV2p6pTSmjs+DDAQDO8UFAUZ5wJtj GHCzYWDvxBlgBobx0obQQYJRSHZU/kppWtL4kKgyVYqV4SYXSnkdU3aax/0uXDvcEqWVZuTt1NBn t1bRrwVuFaJS5oev4JViXFRsFzEQakCtAcnNPO5XwTUFuebCLG7Sv/+Iv58a/67lsHcWbBCSoeM4 ANU3lhE6yVMHpg5MHViODkxvSV2OLq/UHDip6VmRE4ShnOns/ktBCvD7MGhqpoU8OMQm6hhXaeT6 lQI/F9LnIio2o2EvuB4XdLUT7UrNhVstiBXjqaPYREIEzau7Es/5mU6mx8uGwi2IlqsYdRdJVU/e 4eYeGKPwYoVW+AhXzPPXSEAeUHJoGjO0XGYp9QhOobCYlcEKl/aUPvnJT6ajj/5ohrRc4GirM9Va i4Mu/7OZ2NYAt36wqQDytFsukIoubcEczRTYEDPXrQBpQ/pccw14FrqbwLCIr1xg5L9CLVivz4Bb NNuPcYEzJH82i4URykRy3hzSkMb3aeVoLTdXqmarl+w6b6nT4mIfuVUteYae24URLsy+GRh7nY4L ANgEFQGxmi+UwgW6rhmGTKh4tM/gxoRdLjMjlmyKycCW2+Fb5kztcKsQESyJKrUkZxHFL3F76+t8 FahZkapBBNfKy3vDYa92Vc1mllwXnDQrsxhqbkqHPO1p6cQTT8oRBVegyowGDwlMVRkMPS5wS3wn DijTNnVg6sDUgWuxA9MN47XYzP91ofTM56e/PP2imySfIdETY9OdApNzJJRgENG0IVftAbpkbszT 5s1VWLkhtxhYj8/CubEYnv473BqWM4kx2Ad52RXBDFtYuAhBrtdHYYyb/eCiCF+jmGjABdoYxupz FVFgAMkmhmAzMeQ1UIYEoPc5AyxS3hfcsf91bPrlL39ZQJCcW3AFUOdmPcUPCVb5H+jss/cro/DB ptg6sFuux4MrgiV+VOHucT1nBA+4db1Wephr5MrEKrWZK7lVA6wy36NS2+q8bovNEyNjrlu3LuTO XHMq1eYaDIFrsePe+ET3uEBv2pjSxRdfLBKRsBoXkm2r0oYNG+X/hmpR1q5dm66Utx3O4uqcQkM9 y1CwMNlulEXXqClBix7n2py4b+cKuxdX5qumYFd65gZzr8/6McQYM6SOre5xDZoT6M8uyTLm9LBU 3NBv9ekuFAkxcwk1PgJVs7fjMeYNYXprFNz6dtSrr74K2WXLCU3Jx3lnjTRAjNLnol6vOcechqkD UwemDix3B6YbxuXu+ErOF0+2Mk89yeGk3J4T2x64307LcC/GRXAGMy72PLnOzjvket4c0vn8ZhWm aq803F6EcW7GWLn5YqLwIDk3mH2asPX6HLCtOJeLVhDEMQdp1Cr0YI264DzRirn564swzBtDbrVm q7R6dfx1Ftc3IoWfVZ+zW4gjwvRaM1vhksNDkWgbqSkqKs0x1Wsd4TrKznN2uUSXeiAtzG2OKeWC 3A8Ld94E0OGqcwZ3v/32Sxf95jcMoiP+lt1ee+2lss+1QphyxhlnpDvf+U7ppz/9qRgsie5zvjHu h4/6sMS/Q7rkkks6UYvpsMNenP7mpS/lgqb169en/fffP+GPs1922WXpoosukmNQ7j5l4xSvkJvJ PffcU3wXqh1zOUryHXXUR+T/Uenf//3fBUu0jdQYyOseW99OnzWG7Ma4Ght5Z3ANI/smb48ba/ac HqAVmNdY2C/2u1mA+IFQ2hxuU7P+HPkPU+F66xGa/jGu9sq4Ai+bmGZygez0WQPM4HqCES5yel4H T8LUgakDUweWtwNrljfdlG1FdADnUp5044T0BBwcKubPXpDDUXlZcdt8rkJzXC2i4cLF8667co24 WLETb/Y4oM4bNJ/dONchKizEBTIDIz7KGkzq0xJbR6fPDuGcOGqgsOtwkQVvwnLXGDeEUVGTDrml 5hmBFuV6CJ9h7l12cLDr91whjaIGGsvvmPRCtjo2CG5CDLiSSrO5g4KN1DQcG5zLM2JI1IhL41Zo j6TWuXkFRYwzRVDy7F4qqMdFnDG7uC6//PK09TbbpIsuvDA993nPS1utXp222XrrdNaZZ6VHPvIR accdf0c/D/aSl7w47b77Hojma7THHnuk+93v/umA/3NAOvmHJ6frXe96VmpowW/kZvRNb3pT2rgR B4Y51q9fl84775fpOc9+drr1brtZQPHiaeLee++dHvu4xykS37ib0mr5b9tb3/q29O1vfzudc845 6T3veU+66U1vmv77v/9bR6bcVr4l89JLL5XfL/aixcte/vJ03i9+kX7vwQ9OPzz55ISb3LPOOiut 2goMY5GrI3s1emwIihgWxki0kxv8Ji7AHXBoqLlaa3b10tW2IXfsdzOz+eiBLCP287mZ1OGi5RpD 4lhEy9T/ve4BvBzlsM/ZWrgp4enyxo3CazCA9rgeOAoj3GE1kTTJUwemDkwdWJ4OTDeMy9PnlZVF zoA4iWGzk6+d0mobz535sxcGVELBwSiav3xqcTSuikMu3kSnNzc87TOuVmQKz7s5OpGShvEzaQYX NRCt+Ua4xAAfN9rJLTXTU+JHHmRHSH1lvsUDPzaW76VVRoWUWFnqc4d9Btvr6EqSXwFDbqmZFVot MeIsrs0scz1EqYZcjZr9t7jF76Q1a/jrrOYWJuuwkXauUZU3Q4mpmWEmkgrzNW5E8TiNtlKX5TRf YfckRs5ZJESfG/MEWUP2uCUX0LVm/F6fDUd0rYWsWczzDY5vfOMbeuOFt4Z+6Mgj0+/c/OZpa7lR 3EZuuN73vsPT/g/cP+280y5SzyZ9srdmzdbK1kwSDk/3fvKTn6T3vve96cADD0xPfvIfp6M/+rG0 eqv4dNluSL/2ta9JjA1pjdyMXihP/m54wxumhz3s4foFJaeedlrabrvt9FfPhg2b5E8i3Dhddukl 6Y1vfFMCD3/DD08UUdtL5WnjV77ylfTABz4wPfGJT5Qb2230ZhGF4enjpz71SX3yuO7qq9NHP3p0 utvd7qY/mwc98pHp1X/3d+moDx+VXvySw0IX2L9g4lHUrG9E9Fjmr9cXttL5+WvEuDiuuJk0m1vQ xmKcqLUR7JiK9UU0s8sowRfhsmarJVfkhYWKsggXrfZzRK1wzUJ7qIlrpDHk9x4nIzqOjd13301j ixo6CQ1b+S2hecVSMpSMhsS+bLHmYp2kqQNTB6YOLG8HeIW1vFmnbL/VHSgnunoaeuvgThHyjaCb 5BTJk2Vkwo8t33pQ0bHlNqhwgvarBEBkq3NZjipDhysorbnm2gl7hOsFioCXwOUiIs6xx7UJKtRr 7XF7NYM76LNOuM7LsrQVTNjjzlijlqsxGdgK0cjFZDXkCkNWXhyFiFksXMO0XPixle6LZVBzSoce +kL73JnBde9cTyJCtUbmQClxzRhCvaNcQ8EdqzNrtg247AMYtVx42e7cAmT35nJjMJKyrXBrB/ob Uyo8Q6LdTAtwM8mGEuHEk05KX/nyl/Xzpl869ti0zz330Zs/vGXzPe9+t3xx0dH61uJPf/oz6ZBD DvGZMCOe7L3sZS9LJ5xwQjryQ0em2952z/QfX/hCepDcPK69am268Y1vovPYdddd0xe/+EU5VFal U045Je277wPSN77xzXSHO9xBbQcccEC6853unN7+jrd7DtzE7rDDDmlbeWK5lfDwd/Ve85rXpKdJ Hf/zP/+jOT/ykY+kt7zlLemII45Ij33MY+VFitXpC//+hfSL885Ll19xefryl4+Vp01X69PRtVfZ Z9qulqdP9THC2TC19YdWjKVjxFiEYqc05BZGkbrryxAK6/0EGH+Myyd+PHJYf8laz1rteXLzuKW0 ELXDLb8XStZRrnQ1ztLC1RHqbiImo9WelvuiF72oU0CPWyoIM1OuVkJKyFsY7iy5JmnqwNSBqQPL 1IH6ZdllSjql+e3ugL6wqic0ziOc+lzMgpzjVMK5Dpf9Ououk+2EvQrv7+lsLdfDAysU6BXXw9QX AorLHAxdrlUqzpoLeKkDWsjrBYmg8gjXaJmZlTlc9IoQmxY1C+O2mDfPP/bZcazBw2RBACopUOrX 0Vi2N5z22bk5mABabgWxALpGWWQVvgY8lHy+BObY1fqyI9lH7tor16YrrrhiELuuWSrT4rhGpVKV Ql4Ecq7aW66l8ppFJd08CEBj5jY1j/YZAbQgCLJ5HJFzkgHX7bgobraxvGJXbCZgvlksAcSgpbgj CzqIJ6sDbq5ZuT6ZTelZf/7n6Z/+6Z/0LXx/8Rd/kV70or/Wm7EnP/nJ6V/e/S/6FtLHP/4J6RR5 G2fcPvvZz8qLAofq00I81cO20612Sr/+1a/SQx/60PSMZzxD/v+p2i2n1C03fSdLnAfKU8unPvWp 6fa3vz2Minnvew9Pnz/m8+mggw6Sv6G3Vm03uclN0nOe85x0r332Sfe9731Vftvb3p7ef/jh+i28 uFG9973vkz73uc+lp8m3Yv74nB/rk9F3y9tUH/vYx+pbZg855Onp2c9+jj55zJ2TlNYkXPhzU0vu neIo59HXV3Q10S4BTGQsGbPPRxXEqPbiX3SNtMYxLnNJWFSA/9x7IQ0XCDXN5QrA/oVOgS3bItwM 05oyXgdyJarVqxF1Z7oBsI9+s9Iio8cxfuR+7KMf1bdXM+g4l/EshkdibE9DXKyZtsid5KkDUwem DixPB6YbxuXp88rKki+AMCme5zhWExWjvZIsAs51AAUusaNcBdTcFtvqnodcJpHkwPKVbZgH3DGj ACtsq4M3to1iq4h9tvSKqN6lgtsIQhQa0ec8WZq6SRwmAoCIdQ25CBE36lUdYqyODRDyfBdZI8fk oK//x9enD8tb/+LGvNFWyQ4YHhsVriq88pSaxawwj5lxgVvVDNxYnzsvnizMZR05PdZzjAt7KE8Z ld5yezFpk7Hiiu55m5684pWvUBY+3/fzn/88vU7e+omnc2964xvT7W93u/Td735XP9f4zGc+07+g 5v3vf79iVzVvPcXbTLG96c1vTl/60pf0s5HQ8dnFd73rXfrZxAMf9CB5m+jd9akfa8TbT5/1rGel X8kN58Me8TBQfMPf0jv//PPl5vZZ6bLLL1Xupz/9aY2Fz1R+7GMfS7vvvrs8hbTT59XyRPFv//Zv 9Wb24IMfnY6Rp6W4Wc33puWLXjxD7hWLEbv3Cjb0Kx8bgzWSYyPQNOKAC6sY3a4o241ykTOs0yi3 CpAJgYcsM7mO7XBzzWyBVZz3lTFwGS8ndViuUwc3anUlrHCV3nJDygJu5tVwP/DBD6bTfvQjh+f0 rntPkNCSqk9FR5nQcjPBhwY+qVMHpg5MHViWDkw3jMvS5pWWBKc0vhHJ5jY8ySkkX9zAK6dGBYFn XGPS3EQQ1SzYF27WjEoMr8yqgFAsAsHQ3DKTK/nCmRwne+WR7DoNlsE4I9wMsQHB53OBASqUMtA0 noYiiqMY5R81xTUauUpnJlVGuJ0+97iweV4LJbUY0uqQPe3Mm4sBypHEjHE1iWW69NLL5IbAmSV+ y2VhGDOcb/lytgoC6HLFzhgjNTcARYHDsPDbBaRY5F8VToGKNF7eF8sIVwFI0gQUdYzrdgpjXC3Q qtTblRhzjItSUDtoGQMuPn/4mU9/Nu2yy876VtQHPehAebL47nTxRRenP/zDhyV8RQ2+YRRP8447 7ji9ybtK/qTF9773PX3qZ19ig8D1drOb3Sz97u8+UN8uCs9V8nbQN8tNJP6/9CUv1SeQ+BwiNjyh fNSjH6Xj5/7t39Kpp5yqPHxpzb+Jjreyvu9970u/Pv/X6frX387rP/30M+TLeHaUt8zKF+LIvPhH 2v/1Xz+edtppp7THbfdIH/nI0emVL3+F3LBu0C/jQT62yJphfawXXbsKqGz1+jqXQrtGgqeL3IXX SLI5F4L8Z7TKjrLavDoNJXiQUS74edqacIwr4ZiXI6i+wdhw8XPE+RI3ylUyvdZn1WiSAEEsNWtg zg7KkLt6q9WLcSUBf/YxFc/ngoZHkrwFVMTQPY1TB6YOTB1Ypg5Mn2FcpkavxDR8QKK3f3pem3VG Kz6V/Dwogt+R0ciRXStc9US3yxQ4kltGeLB5NIe6YAAgHGRii6iuPTLLOCNcDwAhbtmh+WouUOod 47odSBbMETaxOgbCvO3a4WpKzys58cSMF5x1ilxQMbJKt3gcF8okFGRI7OUyrvggdSi9NhnXqBat DuOB1Cm7PiiQOgCadIxvM2vDERjCVeIC3NEQNbfXnioVlVwzVIY27owIBHLM3Le97W3pcY9/XPrW 8d9Kj3nMY/SbRfENok+Xzwni843fOv749JNzfpKOlC/EOf300/WLas4999z0s5/9LO0nf9ril/JZ wbIhf0oXnH9BOk2wf/InT9G3ij5PvnUVX2iDJ5X4BlVsb3j9P8gN6R+mH8q3qv7f//t8saxKf/nc 56YbyRNK5AH+y8d+JT3hCU/QL7Q57MWHqXzve90n4e/r7bzzLumCC36dHiffpIqbUXwL68Me9rD0 Vbmpfe5f/mX6+Mc/rr773//+6SvHfUU+M7mv1q7J5djH70jrVmiIH6DRNm+N2p7P47Z4rWh0F6MN QNFJmaOAgzigVk4COc7jxmjk5JFqhFhb7diwcwt7ENHWZ3qc7wYXsmsOV9xg9LfILX2qzp9KrHEW q2frZ5msUwemDkwd2JIdmG4Yt2R3V3LsfD7F6UxFvSEQCePolkl5AMy4JJDLkXZH2nVHdLtMgWPk mjzwuMGFISlbBoiBoaWWSSrU8S6MRRZ7n4vXuJXNG7A21HgJOaIQyG2xrV5KKNyAweVvfWkLp5G0 rFgbj4loC7GiaJCQ3DkuRLjLeGq0fp19ts2NsykCK3mG0GhZlX5xwUXpP44/KV14mXxOUlzaRvA5 N4mmF4BIDmoJHWQYsYXYCJQ7uSnf3fNCUqEeRzouMt7q6FvgwqZPLgSDt41sDDVsI98eu+9db5/u vudtnGqle/A8ISHl8P31RRL5r7DAZdRRbsHi5uwDH/iA3FDtpzde22+/fbrjHfeSbx99UjpGvrwG X4iDG7FPfepTCX8+A9sJ3zoh3epWt5IvyLlnwhPBslnCk085WZ4uHqBPDPE5VnzGEDd2vFncJH06 9IV/nU459TSJubt8Mc6N06mnnqo3i4h1gxvcQEPu/8D99Ab2sMMOS1desTbhi3M+85lPp9XSv/fK U9DPyOco8XcY8fZYxNhG/iwIvtjm/8gX7tz3vvfTz2UiF9YIb7XdZZddrF9iw08Lno7iT4F88hOf SDe72Y6S024jy89R6ZMWJGpcbv/Z7fY5cCHKhs9OuhXHCoJl7oWXXi7H8/fTeRfib0oaHsfPVqiV SdUBgkdRYNFyzMy3fJbAPi/ZcKPKIJmrdWWbHf+i2KO4XLPpWpqIO2x/w/TQ+9wj7bj9jdryMt7q sPlm2aZZzUc9Oa+6tUYxhF45TYUCbrk4HhZeI8SSAJpORZGaNap/BpEXm2Y1cdpPHZg6MHVgGTsw 3TAuY7NXTCqe2GRCvEDSs3Y+m/NWopxaKYWTYm5G9TpvvlgpJ1GAxrkWIvtl4PUF7HZaJRdhROaF kBFhNGTm1nkd5LBgKVyJwfnWQKuAKTaPW2ru9bnMkhXk+SBZmG+PO2QswM2XN8a1txXXfRZtLG+z IiVbkQo3906blv0yYH3hCQxFYPekJz2p/tIb9RA5Z408ShTITenY7/wwHfq2D6Y1V1+StpW3nm23 3fX1UGIP0YmNXhlXhXWyJ9BxtEstElpn6JORmwmx++cDxL9JlFVy14ebSIOtEr/k6XAxO2yKgyjC KmnWpq02pauvujpdedW69K6Pr0lPesiD0gv/+BH21l2ABejHRvjZsBCo1GICqVtl0AD0+EguZ2+O gsWTQ3zuEH/4fpNM5hGPeIR8jvDX+u2kz5Unfvg7hzvvvLO+LfSR8mcpsOHbUPGFN9yqm2Yxgo8v tMFbRV/zmr9LN5KbubgBj7ea4v92N9hObvouTc997vPkm07f7zeLwOMbT7FdeeUV0qPV6abb3zQ9 5CEPSeecfXb61098PP3nf34xvUXe4vqG178hff0bX5djwOZ1tHxz6lXyDa3U8bbb8+RJ6H3ucx9t IH8vwf/V474qN6WX6Q1j6ZWmlV3uExzofo5frZGR8tqUvlZcN5dbUcZC5LPOPS899e/ekdZecn7a VnLccDv5Vlj53KYdafkFBx6kOR942PIRrC+OYD489ipujqTTUA6PBsOjPMaxieRjTXJ6rwTD1DYK Bn6xX375Felqkd/20c+nI1/x3HS7XW8lVtusV1Qkk/yLdZSogmGC3C/nou/05VBlIFgsELP69ne8 I93qlrcQHYZCDitQwMUtNoTInFFuQ1DWtJs6MHVg6sDydmC6YVzefq+IbHgF2k+L8SSn57VyiiRG T4k85yk+nlLpkNbkuGiSc+UKArLuBlzEKX7FAZu3TR1unXnIrWKwNDfigsU4HHVuTGiVmjbghsy4 KtKYOb8yPEkBVvPN/sBlWlakQT2v4VXVOHSAVfICZR6RMmR0fQtSUzsXNWFDiLyGJW92dLjwzFuj 3CgdcpbYZa/5AQ94AMLJVubZW6NiM/ToPvcZF5Ef+a9vpu2uuCD9wX33Tg///QPT9je5kXXw/2Pv PcA1Oaoz4Zo8kkYCZSRAGcmghEAgAQZkTLIBYwzYXjCL4QfDLg67ay+OmLX/NazDGvgNNjbGXjBh MT/BYBCILECATBRBAeXRaDRKk+O9d2bf96Q61d3fvTMCPh7udkvTVXXO+55z6lR/t7q+7q+beYU+ ThLpWjZGSrlGg3WbRGXKjNDuOU9o2PESCzburWo4jpufolNpIBTaYGHOTLcL7wb8/OVfLu/72KfK ez75ufKCp/5EOebwuqDyRU51NnRswK4EQz++9QSioFvdbBHgTSv9ITXSBJhXhj+KK4t//Md/LPVP 4VUbJ598srzLkFfk+AqLv3zNX5aD+VtCbLyF9Nprr8WVvw+UQ3AbKXPP30A+9rGPFf1v/7a+75Dc DRs24DUXn5bfI37yk5/E00v/Y/mj//bHeDjJVbgd9dfKscceK7ewPhtXIx987rnyGg0u/DbiqttR Rx8lVwz5sJtfet7zyp/891eVi+Djwec+WF7RcdFFF5W/wSLhgWc+yH7LqD3novXtb397OfPMM8tp p50mo8WH4/D9kZ/B7avc+IUDt5qrNNYUiqLmL0ZEUo4djk35SIuVNDRpSGrValVQvnn92rJv023l 8Q88pfzcU55c7nPU0WUJ18r+t0WOaTfOYEC2wiFyPLjQoIxTjk6J3+ztF1d7qFfY1Z100OOAe/eL 7xnKHXfdXf7lox8rH/zS18vl375OFozsHjddxHoKtdMeDvshn38VGyiklSt6B6ldyQH762Iz6jPC vfGEXX7JoPrq0dlS9rgegimkSD6M3MTcGBwbYwbGDIwZmF4GxgXj9HK9aDzpaUGcxmCSxCTHOZL/ OMmzwrrWOhWfYlUcXGmCC1vZnNtRtNo20yLKdU7WzqXST6qUpfsIjHqxYDtXZxkArbj2Obid/ga9 xzV/2SC4vsAKHivBVbD44q7DjQ4KWVDDXOpzYjoxGzMSMnF8JTALoroLHt2Qy33YpFA2k+Q+QL7Q GBlZiw43m/3CF79QtmzaUp705CcFJWJI/Q2ZoWiSW1eeBUuW7C0rcMXvYeedU1biRfJbt/L1HZ6l QTaFyDmsu+HIf/bodYIBFLwRog5McMWoYiXPbHNzJ6y7TcpwqokEPxSLoU9f/pVy13bqJ2xiwn0D Y1UrNDyjqgx7ugqAKZMsq3JURHJBx1v4XvKSl8jv//72jW8sz//lXzYjpXzu858rZ511NvQvxeLx 7OjVI/HbQF55fOELX6hY5OnEk04qb33LW4PLCheLD3zQg8p23EL6a/iNId+byNtauV144YXyG8ov 4feSfEIrF4LP//fPl9d6nH76Gfi95Fq5rfX3fu/3yl/8xV+U9+IW0mc84xnCvfe971X+7ctfLj+L GJ7wxCfKra28PZX9m5udK6tWrSqvwdNe+RoQbvwkcDG7Bre98l2RT8MV1WOOPkZ0KVWaxpwwjp1K a45Fjx3LRA6aVZIKOMMHSOlL52bLOQ/6MVxdPKRsxRW7apBsNklAXT6gJhOFycWuezK9qLATcdZR wc1wwa3ScOPxOl0hDXcNrhI/HLcnf/TLV2Chq7bdA+G1jhrsuElqRKfiwEWenesgGotNhGI8h+Zc vk7llf/tD+Xdns3nOPiomAmKso0IkPr43BOl22A4rhzLMQNjBsYMTCkD44JxSoleXG44TTZTnnZP RGlWHOy0T7E2aTZwNPT/lhmuKjhEGTmBq4uSAa4YMUtQ92xCoFx3kha7zjXAwtxuf9U4o+py6zlD jVkiyM0F/Q5Ztn7Mw9WTmjq+3dg6CfHEpE5Uvz0u0bkPztZUVCXacZKXjYCbm0I3wTve/s5yGp5S yQVjYKSC3Tz9NZVHUrlhXEPm0zu3bN5aNuFkdW6Ot4baLaRiYJ8sfmZwtYy3WXKjnl31K3iaFYtM G4Jjj7SJFanU8cnibahIAI+2kDmO/tSF6NTIUthQ20PcOTyxc24Ot4DyPtfYgI8kQ6h01YqLtGCh FPqaK+UGvcfVnKmxLlelfOUFf2P4V7iC+OY3v7n+3hBq5uO0U08r1193nVwFJIMybivwe8J3vrN9 fYpq2v2xx96nfOTii8u555xTDuKVyLxJX5bIwvH9uIJ4/fXXydNQuYD9yEculgfgnHzyyfLgmpe9 7GXlpJNOqukB9+CDDiqXXHKJPFTHr5iuxkLxYnCXr1ghT3T1318ycSeccEK5BQ/u2YOrvfI7N4uF fUp/UaqPqOXECrgmAuTMzd3TXBlXGwQHV/2WshW/x928ebPc5swFPI9VOV5x7K5YsVwos1gEc5Nj ETb0ePZjQyOg3m0S6X89KPdNZdR5IF0u5bSjCOfl0rm8krcNT7SNuxMElLLhLihHYJ4Ct1X/vjow cc2WsxwxH5dYXpnesnkLug9G/aA4rWeV/eTW2JdGjrZqa01o427MwJiBMQNTz8C4YJx6yheLQ0xs Moth5xNkc/+cT4YTprpEUyTzYpMldHoyatw0h4rke+HaCY2MQsSrY0I35lFr3q8kj1CCq4yQi6km wF6aBOI4dDS5EU++yCBErNeghBX5Mm5Vt34ln66MACngpqcsqjZQYFRP5xJbyCuXiElcOWV0LoGy QRArjPm49OknpCB6no3LUKpf6jW4ZcuWlmU4WecW4TrXGCEXVBug2/QTOYH4jkqcCG7bvrNs2rIN jSXlUCwcZ2Znyo6duwV1wUNPLetvv7PceNM6+S3cGtx2yNPQrVu247eEsAobbHOjD/FnnZHTVan7 yTL7j42czEVf1Y7aUIuOBddI3gdPN0/6+Y+/gqwbwJIfIVmdPilX+xKjxex5Jl9GB1z3MzRG6kf7 23Jpe195NJ54yu2II4+YBMWrKnhF0OJDrcZTZUFG3N5fyvCTPFkQqt73aqHpN6yecvKp4eZM3GLq Gx/Iw3/cwmPK2UMecp7mC3r+BvARj7hQkHWxaExzu3KlHp+USmdQ1M96ymd4o1cjkyO+KYJc/veo EoY42SZwxTZ1S/BbzV1lMx5+Q3OH4goov1TYgfdh7sWXHuecdQaO77nynauuLctwDB6C45193Ao8 f28rnnE8yu/+0JII+FnkggktjYhy1iRc2UvotqjKXBrEhXzsFK8etK58HV/e3l1wVZGfxb32y2Hq 6UFikipB1jIT+diwPxmCUWTiWrw0w2rFqqCOl/XZ/FAuOnELYnZoxqqXGhv/1oWTzvhGH8CPvomt cTdmYMzAmIHpZ2BcME4/54vCo0y0MovlqSzXfZLLMmHplAxx1dSaJCd0HTmUnFPzXJxPsyZz1a/M x+kMoMelfTHCndfm56o2SFYZ4maMsmSvQSVl5Up8PQd9rjNyzHrCBUlVwkfiNpE2INFobCksqfpJ ksqVlblqv9cl40ZK0W4tEZC52abVk0irSSD2YZMm0ubjq5aTQqrOn+TXWSgBncUVmM14WMlyXOE6 /j7HlJNOvD+u0GwvK3El5stf+1ZZv+HOct0NN8ktiQ8++4HlprXryhmnnVI+8olLyyxOxD02+Z2W mNQMMBR5uiTdcZOweGoJAQ50fRhOxXqeFDzMVTM4VacfHABzc3NlD69+ls6CpTk4LB9p8IbGqB6T nr8IGuF6xiM6r6CUZbF2z/aqVDvymZbFRt9ucJmjJma1oF4n+Va/RPoJu+MpyXW1lv1rtpWrWnJ8 DBbiktGGXLl6QLgvQbmDKH38QuB5S2PksVSM9dfGvsrdFxn7yhyOLN6KevfGLfKb3NNPO6nchmP4 1JPvXy7/yhXlhpvXlb04bmdx6+p5555T7rxrYznhfseVT136RXxJsgtmzV7EAofsBjVQyVBKQ0SU ipAs5k02cnXgKcTGRReiMzsBg0ZyoSRZuPKzKFfNRaZ0syr2vS42QPaxN3gUGk/0psNlIGGpU1eN I2bxGeNCO/CRF3fldjKGOpeneo/rNhLXRWM5ZmDMwJiBKWVgXDBOKdGLzU2e5qJvnfksJvkAayWa QfRKNdDnGgbkys8nAsrlXk4+GpwxKlFA9SSi9UsHFcoa9M2JavVbcXQcrrUhVrpcqsAycbXU54rt roPE9SiZK4ortPbMArECiE44/TyrsWqrZyEEfa6xGrIFJ6xaj9vJAnsgXOtrcPGES1xdnNubX6tR M5tgnSjYXMgvU4YnSCL0Hbjt7KAdO8sNa9eWE+9/fPnEZy4rDzzj1PKYRz28bMGTN4895uhywn2P Kx/91OfKGty2eNxxx5S78UJ6vtKb58V540KOJ+5xwhxKAj1P7ANabHJzFSpyZQJGZQEaKgXoDaqo 80mk9I3F7hz+yUYINy+l4XG0iqExEtoEbu+o826Ij54W0uqXJgd/z5u5Xb+WEFoWbuNPiNj1/aoZ 8Sjaxm9jox5Dbk3L/eMO+a6DyPH3FmL0hjjQRvMnJ3LVAGV8W67alNRE0ODIwkwFtMBjajeeoLtt +7ayY9cOwM8ul3/tinLU4fcuD3/oueV2PFhmGQI44/RTyue/8BV8WbIFr7K4V7kNT6TllUbNKi3J KGpbAhFR7Rshki7sqLe2iBgT23LhmzpYBYYi2QKruZKgIVuGp9nu4lNpUacdbl62dTXgx0ZKgXA8 mB5XaMo1oIbdiLTh3BNPPKHcB18kef9yRK05MhpD7iKJ3WoSCarKK2msjRkYMzBmYDoZGBeM08nz 4vIyYb7rnPXYnMkTgHRC1HCbBnKUJkSrCsJhKKUqOhO6zrhU+YlBqCz7ssCZhysw6AViHC1wwgJj egLX9dsAB7iIp8slxZxkX7kuVsETb12FnJhVYXNiaeFNOifpjlG/T7DrNtqu9VsSwnzjS0qNs6lP 4Nb+doNIdlLVY/19PKBk586dFqNxuyZMm+kmGh6jUPLmt31l565dZRsWpjObZ8uNt6wrD8Ji8bJ/ +1q5GfWzTz8Jqd1b3vOhS8pO3C734z/75PLRj3+2bMcCk0/JZN71FrylhQ9T/O76u8sm/KbwiMPw DsB6gLhHlJbXkLDNDGr0QfEKldTj9kG+M/K0ww4qRx92MI7ZJfK0z5k9uMK40kAKTXvY7BxTYktc WRKtSCSrktuXimTAZotsudnMkDvvqtpwtJayd1HrpN8K44nrqIk2unkY4nYw4Scq5qXlSstz5VAv PS4m2TEhs9S7vMdxYMsVf0jmTvymchteIcJj4/Nf+mp5yDlnyhXxu+7eWM594KllDsAPfOhr5Y6N m8tTnvCY8rkvflmOZ97+TVfc5EsF+L8Tt6pev3VPOfbwQwt+4muHBD0RqccupeLbpBI2JPpSGmjw f3QhKqXwnZFHL19STjz63vLlB3/DuAVX92d5QAgDhWxGCq56k72ad2CU9ZjK3DAQOLcRgk7l9X/1 evmspR4EQrl9mwHwio+jt1GSux/MxBirYwbGDIwZ+MFkYFww/mDyuritYhbjJMZNJkOb0loZdDLT 2UmCAuOkQLnd6bBOjT53Ci1xeXqh3/ub0HUWg9g1M1RVi3DtRi1qLzIqIImr3XBLrV+X0m/eXC6x wmiNuWpUllladwTjq/2lTjXccxvoehWaMmzNy619EvwELn1We3BlYIEbR4Py/pKRt8qexGV/tRNu 0Pkud78mN9iaQw9N79QzoRWV6ba0dLmUMfBdv4wGUeEsePeuPWXHil1lNRaNX/7aN8tznvm0ci1u Q925+c5y+b/dIcnZM7OvnPWgM8sNN64tt264A09VXY4TW/5+kBv3+/CbsKXlljs3lv/y4ueUi847 Ux46olqNSE+v9XPjMVLvWVW9W/N47QhD8+8//Onypc98vqxZuUwWi1def4MsDJasOkz6Qlv9ze10 NSafpO7Cm/Y9IomFIWbzxUjj5wAbQ8YHTWSg1bOox8kY1AMblR6jCiZxKyIZzELUO9yOVps1Bn6B MYfbJ/fswW9wcUyvxKtAvvGdK8upp5xY7n/f+5RNd67Hk2DvBm0fbsVeWs7EVUY+rOf6m9bKQ4e2 44sTWquLLbzqYtPW8pwnP6E8/aKHi1yP1uqZRye3+vlWHXG61fjycc5PwSe++u3yD+94T7nPmtVl Bk434uEyV91wA/7+ANkcFGYjTKVPz0BVPjHdzz24Ck0EDxWlS/XT5q0iT87l03z5lFxuEYK0VOJo 5VZbXqNekVaxgrac22rG1piBMQNjBqaXgXHBOL1cLxpPkyYvWxpaP4Gyybzi/VSgnwrFpGnWqpmr pxs9L2Kskfa46s8navdO29wqFxKJuY1TJ+yKIsfjivMNSuTS5kJc7yPsuZEJXKpzdNJ0SebK6Unr 19XubX5u6g9i8Tx1uWLTDdOgAarIuW2uCFVMstjjKmaovy0Xrd5xVcrrX/96WTD+yotfTHeykcet n2ePx/QovM8q0b3zGROferpz9+5yFB7S8oynPrFcdc115fY77i6PfNg55XOfvRRX9pbLCey9Vi0v P/6Ih5YvffWKctGjHia3733okk/LS+WZFWaIt/TxgTmeJVwUtE0rItdOe4pF73gvKQxqqi0Ddzd+ e8YT62tvuQVXY/RBPbzC+YXPf74chIWkb+TLs0ZcwLbcwjonT3zl7x/526y9eNKq/sPv30SGa652 q6u0cXWVv3kjlzj+vmwvZHOz2qZvwckTZmmLt8miBI63y+5zDvlmn78bpZz+wyczyDZsc6VNu/vo myXalFEncvIhp46xUL8Cr0XBJd/yKy9+EcYMeYAuNsu5FRDXWmD2u4J4YoSVJNb202SGcYzYvqdb tkUb375+HT5CS8vuPbvLHtyW+vSn/1RZe+v6sgW/C3zCRY8sH8CTY3k48TjjkfKoCx5Srrz2xvLw 888tx+G263e//yPy20Y9+jSy3Vh8+udSP575KFWkxl+PWG1z38qc6SU/H7P4vPCq4o14Xcrtd92F MeZ1SfgeSEztb7IrVdW4lOXgGDXxuLU+N8fN94j+4R/+YXn4wx6WDpshbvXocXgepL9OkY5phJUR SqeM5ZiBMQNjBqaWgXHBOLVULzJHee7K9ehmnQ7rt8omy3ir69SYp2A1lLmZ5m7cS1en7SodqvW5 KqkTtHvxuKoV59ZzC0jw/2Su2eIJqi14DpwLG+5YfLE52W+NHrUaerVhXOJynoWX8VYX1+5fQLrr cZPOq6Rlk1XeStV8X1YlNYBaK+XGG24op5/+ADcrZehzBfVqy+AQ6JC0GtIo4Z5rkd27Z8qemT1Y dCzDom8Jrr7M4mohX8JOo1wgyAMc5bZQafC3Xjgx561/y3EVR4+Nvfht2FJ5SX2ERRfcBo8NVXX3 baStlu+mu2XD7WXtHjxJEosvLpAYP1Zm5W1ve2uZ4e+/hDJshQtavoCefeTtf/IEWpRLQo7baqWO Em98X8on1Jp+ueTG9W5jebW1fCmuaK0QvtggD3yt55JctGkPg8N4eHstY2JOqdM2SsYCGW/HbeSC g4wlcnLQ6oPKH7ziFeXqq68ub0L/+aCS3hjIwFVpHpKc5eHMZYQeO9VS1ZHLzXX9pWXmtp72h1u7 ALTfn68uZb9pH77cWHoIrjDO4reAODYxJsswjlzE8+q3bKSiws+F/N4WOmRSxnknFppcwNdtiVyt 9P4IM/ntxqw8sU4PbbMGH+bpf8Pdm8qWOzaUHfDNcSYLIWGrXp3gkq5f/fy5X0U7djJXEUN/153D kp9v+ayxAYp6GeKaxxxGrg9yHWBc+hi3MQNjBsYMTDkD44JxyglfDO5kgcAzCd9y3WUsMc+l8wZp y22hQjU+uDId4syMJwaxTeA2E7djBrjZFG3SC7msiZcD4EY/vDOJK2dUEfTA6YtjHdMNzOUSWWpI u3Mq2eGmbGmfEl2y6vFS3uEGtBsf2vXWXUM5t3v2PIHbHSMJbmCMcngS4gGMUY+Lk0j+nio2j60b MwAJpXBcguweGx4zATRLBJ8YyaehvvEt/4wnpG4r/+H5v1g+9tkvlL0zc2UFLsXw3Ynr79xcPvnZ L8nvKS/9wpcL38/Hk2tecaNfhCUPE5nFlbeVyzp/fj3PdLrA1utDwi/HSf8dmzaWw1evkGHXq3Dw jMXZX7/xb8tR9zo0of/vqh555JHlVa9+dfl3v/iL/3d1PPX2g5d9tbzyz14rV3b5xNN/fOf7y+Yt uKX0mU8t//qxS8vmbTvLGhw7PHi27Zwpn/js5fKE1He/518LXxejT0nVzxGPZ258B+kKLPx1w9GZ DtBUNT2LjjSaUQnsCizGeDwfvYq/BYYen2l+rHlc6+wBKAMxqlSx636cepZpA8J6B0I108WynVzU RiOsrFrTsALGCrfsVPpEGf5Bn+POdtoAaGTcxgyMGRgzML0MdM5Ypud49PSjnIGYpn2ORgLZGWwA AEAASURBVGdiSqwdw2ynE16eCftcweRZkhYmcM2S2nXMALcfjy0UPbqFuHImoeCo0jm3SVxJAXZB qNU2O21LbA5w6YguW3RqpaqgmrMfDbKBdCyJX++Le5JcTuAO5Jnx6SjDk3EpC78CMF0IldJwxf/+ j5Gb9RMvecQ+b1P0DQDBdGOWGLDLYwSkxmJkN04uT0qB5e2XM1j0Lcfib93tt5fHPfLh5bs33ly+ iN8y3ueoI8ov/sxP4hUFW8s3Lvlsufmjnyi/8aLnl69+80o8JXWLLBDpjie4dMSnpq5auby8+YMf Lx/CopLJYlg83WapG2v8rFCJ+OwEU0KCnE3ciCkn/cT5p4pX+q6++Vb57SRv5VQ5Xq1B37QmlxrN xVChbluNyFQxpA5wVnrdS4BSNShRyUqvezmRmwBuyEVedri8XZa/fRvcnGOlo+RwaAgOTMJGxFHr HFMBTcbDcCbPxzUjGd5kVblEhenwWyu8EsZjcQYlb13efvfd8gAnXkn+1GX/Vo7AFwrPfsrjRP+e D32qfOO6T5cXP/fZ5X7HH1uuxTHPK8pxxCEWHpN8V+M7P/H58qXvXIMvRxAHZDz2Kk6Dppwhy8cS McjVS2Kh4PEsr6YwPRncbrt7c1mN3wLvxW+BydVbqPWqv2Nyh+lCPiAUEiACCptG/RMQ+gTtwfOI sn82vsbl1Vle/Y6tcZW4gKjKP5nG8AUkTXS4EVUyH37GypiBMQNjBqaUgXHBOKVELzY3nekO3auS Zr6L2S9myjp/DySFXFLkhGKAS/WkeTP7TVO0GpzIosV2jhZuTNzZqmK7+0BIF3EiMcBtY665clty IoUY7wmXNiJm6adH1GbhQMbILHp4KGsPaP3Axmg/uDHWyaW6Cc89v5IstX3RYx5rv6tq+d7yjNBY 5EqE3Rw5o8ZMDm9/m5mbKUt3l3IIXpnxoNNPLa/7+7eVB+KBID/3lCfIA3Fm9m0rL3zOM8vfve2f y3s//LHy73/+6eXP3vBmuc1PYpc+wg4MHnvIyrLt1pvLtetvklzSh6q1IifcIPG0VLuJY4Yn+fgt F29x3blzT9k1swu3tvLk32I2G7yFcxXqessedfwtn2GioIAE3XJLoNiJXwYVefZcZXQNn5YGuQJ3 rjm0orUEPgTqFwDrD0/+mYf+NiBzUY/rnphPvxLWxq4uLACDqznnegTuRNs1ZuBk4LJ+YS47LH8R FuB2LcmYDnCHYm644PB7gxksFvnbQL5b9Bk/9YTymr97SznyiHuX5z37Z8oWXHHECqi86Hk/X/7X u95f/ve/XFx+9QXPKf/j9X9fls7xdmD2vVo9GLe1ztxxa7n69nU6bq7WFDWjJ2MpdwTgqj2uTO6a wcN38ITjXTiu9+B4joMVPriO4uLsINSx1i/7luKDyDzBt38Boy5qLNqWACNCahmYSAWa8blOy7UL ZPXzTKlviv7d3/mdcvbZZy/MJU1D88IMDcwJYjrFnLhGGosxA2MGxgxMLQPjgnFqqV5kjuTkRvuk 32tjYrMzJ5sPrcOp5d+iphnZuZ4dQQclKnrm0JlineNlQneQWZOcOxFlRkTd4o12wudq1kd9Atf7 Gzgz1LQ9T9kJ6sH1M9RESlUgrXWPxsicDnA9HFrX9/+xljxPiNt5hE7kZjvptCtZV0QIoiLmn/ms Z5qbAx/f6m6Yi8tykvsdO3eX3ctmywV4T90GPHjjMY84vzwC9Te//b3lUQ97cPkMXjtw6kn3L7/1 0l8u//SeD+Kkelk57LA1ZdOWbYhd41UPHEn87knWLZDz7JtjijZPglmVB7XgChCvavJWWD5UhA8p mcHtr3N2pYVXZ7g45JHh6RM/NCf/mRgY+X0anRLOTca3CvyzS71YjLF0AkmoC0UQWoVsQa7bCndR EV+0HBXHipBywwYlKo6YXGYuHVhXaME3E3kTpUkq3HKVIN2q+xEfGl/YTZ+jhuYAcPXYoMMhbu1v zrPYmsSVDqo9txhcEKWO0duFJ6Quw8Oazj7jhLJu/W3lpPvftzzt8Y8pb8dDbQ7HccsrkDtxzL/k ec8uF3/8UvnN58kn3q9ch6elyqtiJAh4sL9HePMFFnR2ndzCpkqPaX0Y0RwWhHuw8pvB8byLD93B gpFPbOW3Gzye5a5WvYSoXUR2+LeGIv2cWOLMroC4m5Bn+XiQGkA2NLiQdbiRKwdMyjNtGveCCy+U 3896LsLhJK6GIFFN/LseXI+ZcA9KqONuzMCYgTEDU8vAuGCcWqoXkSM7QWCP6tSLGmdn6Px2nTon ek31grN06MmS6Q+Qqyacq3O3mbVp1f0yUNTl7CFPuC2XmsRAy7Ct0Fy40Kd7il3G+jC36S/wfro4 zIU9O+PhSZf+xtNl1Vet0a9t0V92vc91v5VbazVXHa70yWPO34g7F31Ofms6TI9Cz6+GuIg7uJY7 6UqXCxjkGUHYDTfcgFtC7y4PfchDhaU7R3rMlLqMdbMSxqLS4jAGXMBt2HgXrojsLV/+1pXlgoec g9cM3FJ+/Y/+VG4xfT6uJt69cVN56/v+tVz21W+UZ/304/G7sC3lpltvk4We+KpdKUtRZ5N22W95 sidOnHG9EFdS5OY8uX2UaiJZ2sdLS0iX8EQbIROyxE+y0WDbhipKZkBOuqnjJl3FOMCwHFd2nFEl 9gDQkpK0RYr0SBbNANetKNNIiZssRtX9Wg8gJ6HPjZgZoRxQ3fGlySEu5dDIggEVcdjlRpC1CyZS v2Ki45cAz5aDiYPMctOP2RnJn/eVpoLbGSNzo8UEbognjxH5d23ZXO7EMcpj7ql4z+LRRx5e/tP/ +z+xSNxV/uDXXoyHPO0uf/6mt5SvX3VlefoTHoeF3Vy5Bq+RuWvTJj1mLBYJFfb20i8OMj61ljZ5 GzePb79dXG+LZtdIdLI1weVCbd8sVKzn45l2AU+HGQTkQcjx52ZFf4yE6moAq9+odrl0lGApi8mR VY37X37zN8tv/Pqvl5NPPrnxMS8XSG6K8Q5Wx5VbZcoY92MGxgyMGZh+BsYF4/Rz/qPv0U+C0BOd L21Ck6JOc9RRJFOiz3kDXF+88IzA5t8oRTeRS/vGAdG54hK7Ia7rGJgvbEl0rpeCC7/Bikr4df+i SewO15tq1x3W/tYIgHBwkyvahsK+0c745HVhLgPo5FndwcqQX4mh9ev+LCIa9C/txTZdiCkHenbR dtF8XPJ9izx3uK73mF/32teWE046qVkwBnfSGIWRgUrkGX3hiSxOfufm9MmdX7/yqvLSP/gTecLk Cj7tBie3X//OVeUbeNXGFtxat/WGm8ufvOEfcKufPnnSrrmok+i4VaTAjmUSeT0L98kZORc42BCf lpJpXQyi6sMlI8A+KEqu4nCdJByTqkvukwBVk0QI0lY3Aq07Eyadc2kliSslavecq1+cwFCM0YTP UfjSfnts8XAkEbTcJmYjuIxIqbsAbbcZ/XWd2a5NN4bSqlZIlGGXLVHU/IUXN+YQYVrfqONmRivU alUgn1X+lnUvDghevbtp3a3lpa94lSwQl+H21Dlc9bviqu/iHY275AE4W3fsLK/9x3eUVXj/6AwW jXwibRxJ9Oe+6R8B+IJc8gy9hpSBFKa28NFfLgApl9hgxxaNctzyM2g4NahfsnT7y1wRRo7r6Mm3 dk5QqUOHuM6LsoJF5M3rrr22rF+/vpx80snWt2BUnIMtIG9KAuWzCqjkpctFZBXcKsfWmIExA2MG ppSBccE4pUQvLjc8aeX0apufuFEgszoqpgxMVPrcZo7sTIxCS1wajibc5TrPFDwURuZcNdk33OW2 xtRAh0WzMr9HzJ3+KgB7GM/c8JWFPAmCodA5ObgKFj13uXP0G0E4MftdgEuvYjiKVOmPkWP3Z3xp yEynwKya+h8YVFSclAYPDNt9dY0ZwFV4uXjegjtpjMwkOYF1A0nAY30WbV41kQ233c3yxHnFcpVA 99r/9Q454eVrICgkXd4ViDFSnhlEwRptxuZVi1P0HrMbE9fK0gWPX4KhFXPIAjxBGV58oM4rPTyR d1de9gVqzuUZJyahDpkfjyGYwDUxisr1WuLSvje9JKfnl0JuDmKfhz5HgAxxnSY2OtxGZ/yQoSJ1 FwxxXafGgTeBy73s2BZx0ukRYgKXeym2607ESZfzGH8zsh51HiVzLAnG7wn34hUxS/GOSl6HXoqn 9779Axejs3hn6AouDvWhNrPQ8hUmPPLkbw/J8jfIPbLkRmeoK1UWO/Qnm6hQdy5zyCzJA6s8IKp5 vEoIzjSzyuWXBrxRXBZS5tHt04WnnVV6FpmXdOP1VBLU5ULdbhO4+hoadJgGvG+J2bWb/ccYEb8f 3GR2rI4ZGDMwZmBqGRgXjFNL9WJyxNOgNOXJbIj+DUx20WvCuaUTO7HgXLcXbYXLPnFdmrxDZC1w e3So5JwmaSZxW7maVW71Kic34SSMO6CWAyqx3+FGszKlO92YRe3g1lBmdrgCVH1wBwJzCwGv49u6 qtyADnB9PFqMtTwO57EMs6ZE29ciOrSVa7XKDgG5bLh3r0BmgxhQQam+Hd/EFYzZ4++r5LUYOEnl okuCY8mFCo85jVvKWeXIySzlvExCEGLjf3y+pFwo1NNuYcoxZQieABNHq8plIMpnoS/nkFN2NA1H iLo1Ll0yvkqlXm8NJJgbBJFkNtGmG+7wv1MpkY1q0bOl3KAL2BgLcoOu7tw4WjRvVkTqquq3AuYw Jnfjt6EWdHAbojTcaikHHXQwFvmryh709e6tO5APvkuw5zHJqNNtOX5cd/iha7ypJQJz6yxlc4oI VOvj6xAv94fbH6Pw1I/cuqIINGKA4DH9beZijPmTK3oWrxyi+GqDm/CBEXM4ntUsSij0mKKMb2VE SRwJYl+5/FzsZW7MBtHyd198Ee9chkhLtEPH+HygdC6t8XPEgOQzR5z7BRzf2eCLEP0swJLoJHbo 8taT0WQj7HClLw2gmhvgSpyRzxaAFsPXLTVcJqJoLMClFceaybEYMzBmYMzAtDIwLhinlelF5wcz l8x23VmwtrVm7e5EB3GdtIlJG5p6rtPnigS7hblmL/lVa/n0jZK6EaoYyhonIa/mnFsZ1dIAtxUZ FELtaKUO+e26kLM2hoho8H9Vd500SvUhHWgYMGFt0Xkoyq15drliCdVanysZhrjHNSgtTeaSl8bI +2ruW78QmhM+bXGGT1ikSPas0As39RZyl6UAPR5dAghAdryScerx9ymfWr667JjbjQdb8KUYPMHF y+CB4M8I1T5Lsrsnn3aZhWrf5Axbsy6hUY7gtG8pAvjQzeIHT9yJF2j0LNu41a/mX3vri4I9OK8+ 6/hj8LoNXAGVjQ7VrjelNJHGQtPq0fNMjNgfGqPEFVuDXNjMXAVGCtOQiKfWL7kF77rcWP78HR8o n/nqN+U3pbSntz8iAP88ITdy62qINLiZPWvKFf96WfmfH7pco2MszGsqqWi4aB926MHlWY97VPmV pz++rF6JdxTKpsZrzEI0nRdcOKEuwxGVgf4OcxO52rA+ikmPgw6qQB1Wx5UL0BGHHVqWrFpTtm3f HMcD80c6I+ReWtJwKUr6FbUeFc4IruCVK2suWNGjEsexH6vG14Cg3atPXBUqjlEdS2rdR4cLObWz WOwvP+gQeTiPxCQMrWkvPFaVWcoc6kDpL30ZGnJE4g0G5XVhUFcFqtb2wYccjAdcHWZ4aIbGKHGr ueRETA1xu3EIe9yNGRgzMGZgqhnQP1FyVjFVv6OzH/EMpGku9WSCFOI8Vw6jkplUlROPOkcnjVXn Mfa9cPuOOpIJfl28oO8w54x6mjPEraggolKltVb1LvOyahauHQhnKN6FPSjie+FmH9ddd13Zvm1b Oefcc6v4QDpRWVZryd+58dbyvksvLxvu3hTvWwuEVHCQSmd6hlQQYG3qCTGFtpmNWPZlW0PcAb3C +GFRu7IHbvXKVeUJDzunPP78M91blB3TIZ9eZTiCYalG9YL//oZyzbe+UR555qnlAaecIk+K5RQm p/34Q6M5zJ8Or+PKly2M8t+j+jFqc+dXkvmE2q9881vl6+vuLP/5Bc8tz3vSYyamR4bFzbC0bb7+ BAYgiasDrs1ac06vnAhpFTduuLO899OXl5vW34HbTIeC9E4kHaupT8xbLMTEvHPqGBjbB0DohNac e71yRQnDevWRYOjseGfBsb7v0UeWZ150QTntvscQ0G4SSytiy8XzjpGDOnQXT+Ju3769HHLIIclL NbAQdwAJUU00fXJrjlkVjfsxA2MGxgxMLQPyVwl/gO1P0tT8jo4WYwZ8ZrS+yeTKep37Fuh1NbB/ 3Ir30wE5kE08v9s+l8HJJwHElpuxgsKuRVDKrYsckmRgxue6YCbtOsDhmCeQB7jSk+hOBzDBDMUH PkbV2IFza1wHzq1+JW7sorutylrVV8bz9jfJtautpC1WueNJncdHmZxQo8K6+AywCVyRSoeQy9v+ fJEjBojLm4GdQ5XUsYvTdgTE31jp5o6sKQVkceZf5d4PDZzy/ee62cqtdmut9TtkvWKthku6j37J 75aHH3+v8hsver6+49KJUnoDeK9acvj0zkNxW+luvE5iD94/yNuDCambEyDxquRxSVl/+4byx3/1 pnLBYy4qv/98vsJFAQ4TG5Mb5sIBLVdaruobqlw/mFJSD4xrpqzg71r58BsxR0Pc8lVJafryux5X 7Lstz4UiqTCufhGiYv89rWZZb8WmeYnZxkSR2Hf8uk05hvGhIkduVyWUY4JdvFIm5SPsSUU8qT/6 lbHMCNVnSaW1Omk1oqZR1q1bV447/jgcU1h9s29pW4irUKD6AWrsydZYHTMwZmDMwA8rA+MtqT+s zP8o+425UivR7Ez6vL2Is2fo2edoDOjSTDvIFXo+VenMzOKNuyHbcI0TJLnVrAYBcLu53460z41+ dJFtW/o/5Behhwmr1N6EpmtM2znPgPIEKjanemleopm5ICnXtFL0AwtuONHK/vhl/+tWLXmeq6Si ai1zk7TTB2re9a7/jf2S8gu/8AsGHOZSOaSZ79hwvLx7zhvmZRqFXwD6nn31xtctolPRrzoig8eG U6LM3BBqJWxmebUvThMmVTOhrQPE5copJ50gr3/YvXuP6HUxr59vfsb1aiOQcMf6Ujys5Xjcknvv ex1WZg6ek/cObtyMl9Njq8sf4vkPf7Pw21N9GqhGtQa/fzzmyCPxu0fGz03lTczS8P6h4dWoOFrL puUNtx1cEai/OO6rUmguF3FjyDxD5hg3h1IWXMtafFJ/36vfj+O4byPHb3mJ9KhO9thVpAMg8ar3 NtoVTZW0ZOeAVv+yl72svPKVryznnfdgR7vFebhqS/ewNzBG9OIew+BYGTMwZmDMwA8hA+OC8YeQ 9B95lzFX4sQKs1ksHOREyyZXmeUUWOfBDDZdSoZPjFoOcDH1yomgceqJHgWKDy4XaZRRbIZ1sajY Ia7iQMidmsS1TpvafKAlAo1lyC+9y2bEGkfmMgagzAzxOSR+E61fRieQA8hJYhpxFe1UbsZlfyDH gHa4mUJbvoW/lss49Lay1BHnWOfi2AgbAQA9fzlgcsH17V122RfK6ac/IMiZG6algl3YYB22+H/u c/JLKDeNM3MhFDuilh3zTKAfoz2u9bkyaq0ZI4iDK5COo0pTbcdvE5gbziZS+iJmy0PHNJoGZpFt GFDyHNwM6NQDU513uU3mAg87Ua/R7d61u2zevKXMzMzIo1oOPeQg/M5wDV5GDzkehsMH2uiY4hjG 01EOOfSQsgXyIw6/d9m+fVvZs2cPfsMHHH43h4eEymtTGPEh8lu0NbKYum3DXdDPynguxxVaPjSo Rq/pYEQq8/4mRFT9c+QYstIR6mNEsW/BBVJoyE7Og5vK3MTJZrp59og7fxhA6Rvocg9kjO4pN7rk fURktYpa5KFKtb+eZ+89y06e2Ud+1p2autz3m3yFMnGTG6r53krGpuFN4IZjktU5956rIW7MYw03 OR+rYwbGDIwZmEIG+l/YTcHp6OJHOwOca33T82yTYObTKRBanmGbmJOgb5mrMpVw7zApB7jEZz4n UrZbGVHYEFj4NcMtrs/VVYFxxQjrWhniUiMLCa/obF/jGeCqNRKVqycDtE5B6kuHG+sZ8aVc5YBr 9Igx26FlsWVa1NuYaRAmzJ/URaK7zDU3VWsmJ3G1S2pYocmJWQluXwX6ADeCT7mCLS4OeNLmWz42 wrQck2gRK0DWlZGojV9SBNLjgtfhMlceM632uJBVP7UmWLPFOrfgsmFJqgyeXtat6zcCI4RKbJFn 1kWiu+ACpvJOIBnfV2l/h7jdmPeDGxBys81QaIwc6504Od+6bXvZsn1H2bFjR7n/fY8vd961qeyZ mSvHHHNUORq/cWN905atZTvejXn77XeVa669AcfIvnLXxs3lqqvxzsyt22FjGxaY28vqg1eX+933 uLJ69WrY2YiF5wweYrKmbN66DQtLvFsTPmbnsHjkwNh2oGPUjEs+UnyM3DDK6kWHUP9OOID5McQA 11Fa2hIvchgVNdzx1XIZMX15PM3RLcdUxJnMug3narvPdRzt541dErtJHtXusZGJqAc35Mkvjbgh KyP+zHWM9N3zrAa7cbkbGQazr0ODRoxR4kYAzmRZx0hdZ67OYxqFajNzrI8ZGDMwZmBaGRivME4r 04vND2cwmb9QiXruJCc9bevpORsmyHirU5PFDs3cRm+uzGLLDVuVMVTrc1VSseYERVfjXI9TEBDW b+C7XGvHN9VhNCpdbi+ODlf1cBp+e4waRFbl4K2e8yykjLd60NzqJK7rU0loNumq6jfrW2TLrVHU Grig1KuEaj3rQwJha10D0/PuViP8MILKALcyao2+pNXhUh4i1FoGSZAgkJZbSZlLW5O2bNfrA95A d61aov1WUuVaywAgBaxR9bgWbNV2udAkTONX5J1PgwPM7R48iGYbXig/g6fj7sUrDfjUzDuw0NuJ xSFzeNThh+O21fuVO+/eWG5ce6tcZVyBF89zm52ZlUXkLthYs+bgcsYDTi7bsSC84ttXFcr4LeoD Tl1VtmBBumPbLryfcGnhFcZZPIWXQ8RNwrH4RZD6Im3vnDaavZkIhNgCIpurBNd2JYp2bcN1IaOM uvJz0+vKNQsuDG7VhspCqcfU/FzyuBnK6m5tiItFXlcsLDcy4dgwjPvp+lWW+1WwYxvzaFSuItxj F+88HoOJZGmfhxthoBJ1taZN5zJvHYA7HcsxA2MGxgxMMQPjgnGKyV4srmQq85nTvvFl3yZPaw62 k4bahKA2ai1nqkprLeu13tVpu0qjluJ1K6EzQbftOPlKvadse91TB9mNZ8T83IzU5GaJn8KoXdVU fa1BL25Uoh5bv9kC64LMBtIYDY9yBdeaWs37YV2VRm0/xijbZf30B5xWVq1c2RVbu+1v+HF0CKLi GpTgpni6iNpGLblRectNRqVauerGPwvBbU6xW3afW/VZV+sDNfaLGwoPvaJU1ds7IOXke+G6fTHr hkTojgyRmrxwwyeXbsPVRS4U9+LfFd++uhx/n6PL1795lTzg58bt68q6226D7JjyoDNOKTfceAsW j5uko7tn9mCBuKuce9aPlZUrlpdvfOsquV2VeaCbJbhHlbemfgO25H5V3GnI9zDOYlHgHwUNB4Gk PHhfvEwh1wTTvgOsv9F2ecakwfH0ZHyuB92FKbbvG9cNiTN3ZJ69OeBXEAfIJcdNxgEqhkIqrQpC M/kIlMm0HVLl5r3hkonQzsMSzLN//tn4G3S6uR/62xymtBIGUbG6+w0VkFrPko6dsTlmYMzAmIEp ZWBcME4p0YvNDSc3bn4CxZk63fyjymbv06HO6cJt9PM1KpeotjWJ5ygvDbdfcy84Qyc9g9wkFFfD 3DYKb83P9Z4JOqCJ61UpsZOYXahsaSWujlEI3IWV6fc+kAxYgnQyN+sGua0w+e4oJrlIDKkKTbkv +9VfLXO42jS8JYPOGRrfhuwxgev0Aa5TROW4yFyXC7TZyJ+WidzGeG0syBWDFZ87kLnRL0B7oTud pcVMVJgOwgSuA710M7SXuHGUJVw4STKvyt8b8HmFcecuXmHEbxXx3zXX3liOe+T5uKV0ZdmI21D5 BNTdWPhd+d0byk23rC8Pf8jZ5dA1h8gtqStxpfGh5zyo3L1pk+iXYTEoIcHJHJ6keuHDzivXXHdj 2b4bVxeh4adiOR6as1deupmDR92bHiD7J4z611BUjvPOdfDZUDNGNGfcrgmqIn9WJ5eb7IMQJjpw BMGEWiwsfKt/1ydxgaT91A/n31NuN+bGuPfF/VkZPiNwrySAc3OwbehKMtww3B0T2v6dpOR5v/Q8 FrbBQoa3DWklpFXTqM/Ddd5YjhkYMzBmYNoZGH/DOO2MLxJ/PI2KiVX6pCeTrHK+q5u3bBKFos9t 0c6o0sqlrPVbUS3PUSxbTWXUWkZIz4LW7WfleM25XIN0uY7xaLTdtig7EK77i0RkvyJ0RDf2hceo Rtbnel9o3W/Nq7mVIBwSoanArBpkkDthjLwntCN+wwMqYpa7fWUTTv5vufXWrG0shh3nKE24ImqY bAxIIbqn46vmEIWYzbYn55lRSK4EDq50Yv+4hGqeiRciSi5ivO4lxNhyi/VmjMSl2snehTiJK0BY UpqghriRZ1PW/oIyD5evxdiJq4Q7d+4qO7Bw3D27p3zxK18vF5x/Hl61saTs2r2z7MDtqXvwW8e7 Nm4qn/jM58qundvK17721bJty8by7auuKl/75pXy8Jtdu2AHD8vZgnfpnXryCfLwku9c/V28fmO3 LEp3YuG4E5hZPDwnj5bnrMYMiQhzTzODGcs6zbMihrlk+Ob+2Ga9Gd/kVz1ktIVlhpy7T1Z2aFme Wfg/g0rRWjK/6iS49LA/XDE4gZt9al2Bjf8e1zPaoEA3ruGpjZEQaMbnepsrxsE8t1xKfVPu6173 urJhwwYZF9ewrFwxEiqG5V1RYf1kOqhyIaEbdeXqsRwzMGZgzMBUMzAuGKea7kXkjCsc2fhtq85k fO8WN9dII7f8IQDB5RzYzoLKbWVqdECmDmLf+nUxeVkzbCcjoi7xRktnfzHb2nAES6/rAw/qVYYa jXEtVy4f4rrOS8+V59nlLMOvCK01kGfnDuKF6/FVhPsVtfvyscyeQ+bIfilWA1d9tD2o+e0jqq5a X1Je/apXlfe9971VhFqf26gBoC2gwmRUOsDaDJvODZVzvQxFqgS7xjYwRolgMVICruUtrCRuyxF0 4LXlcRlbuC4j1Op0I+5cx1aqsypNHhUqn58LvOfKzYQ92gohGtisj9rwNmIwGH0yolk80GYHFnJ8 p+KunbtlcXfb7XeWT176hXL+g8+Wh9ZQvhNPQ12+b66sWjJbrr/26vKlyy8vl+Pfts13loOW7y0z 0HOxyN8wHnXE4eVYPCznE5/5gtrHYnQnbOzaqRje+to89MaDjJgR2QGMkdCBZ38k64Pcmp9585y5 pNj4zjdG4ZfJNb7nmQkf4mqoNabahrUQz8MVQtqJX+MKP4zAntY1zsTxKriiI2zCZ8G5zZeU5tN1 XW7Os7hyP2xM4F5yySXluuuug9rid+PBhUC4KWYxrplW05O45lf4RhqLMQNjBsYMTDkD44Jxyglf FO44KfqEiIouiyij0E8zWPPNa9A3XJpRjiABI5IyZ1QrxnWTURrSuBS3XNqn0KXWVqHsSXCtl6rI WEjiXivKHVn7W2Vku1/W6xb97eSqcmnXue4DWsTf5VarXqv4nOchriO9rP7hO40Rexd+xY329x6N Efj0N8yl0qOx/ps/L/pc0chuF97H5w81qVK3t8AYhbuowMR+cgOHY1bipw1whT7Jr5nPeUZ9Up5r LBYfbXe4kFCohdXUnouGuB4zMHFsq5V2jBKXVWkSYfIBbo5FCAzN4KmCqgvrcaVc74v70H7QJ+8M ncEVxl1YLG7BqzEOwYNr+DqN3XiYzY03ry3fvvra8qTH/TiepLqrFLwW42D8tJWvzli6dFlZvny5 /FsKwUrMfoesLvLwnCOxWHwIblP9wMWf1FduYAG5epUSd+Eq5drbbhdf0WcJrxszY7R4TR9NOTYo xD/RaRH2pHuJG+PrYwRS5ErAMG34LpdiURFhGOGqY+5DHlzgVCESRWSuiiuXNf7jtgDXYJVRaw1X 3JlP2mbMB8QFfEKexY/ESoPmw2xH07nJr/bOY9JWmEnNFTiueHzpGLlheupyrU9JrBhw0hi1fj3m RJIgxt2YgTEDYwaml4FxwTi9XC8eTzKxxVyOftmEJvNknSI5vVEk36mKDo0Bruih4tzqU+L+cc32 AJeiIb+U+zbJr+sl+GhoX7wZ3OaUwKMHKvqrDG+KIr4Nr7lqeu7glKs4qSBX9MmXB8XsJS6r/DfE dTZLxbVcmhSuXamo38LXmBfi0oZs0d+mlxP9Oo1l5BnO6I+b+5UGg8TGVFlVBdgH1zKgCrcSsOFK xFz7WyMQ48ZTe5Irj5BcEbfciE/BEjSrzpXlxwS/wq3gHleCCW4Tac2LOgouORGhOBAr3gspQ+xc QELmtSoILi0ncRuQuDFtgCISiaqOncbke8I5afG3i/yS4EE/dlp55lOfVFYdtLocjFdjHLJmTbnh 5lvKOtweeNGjH1EOXQW7IOAZlhobDIhLPtQSY7QSv0085oh7lcc88mHl45/9YlmGh+AchAferFq9 qpxwv+PKs5/+U1hQ7ihX3nA9nrQKpg63ld2Y4YTG+c/GX3xJk/mAMI6NagpqjSlzcUBnrqBdQELa RJy50FWo1aTQ4L0LNCFiB5vCm2GlCqL7jKcZo/m4pmOh1YW49Awk/R4glyMyf57NLjtvtr17lVt1 hPkmuAoWsTf1o4eWCMywE1GK2MEdv6KlgYlc1yWDY3XMwJiBMQNTzsD40JspJ3xxuOOpbTpZ8pMg ToTyLS0qrGOzIlX6XFsXKYGT5jxcKsNmhQbXQ6FAcNipyWRY0Y0dA5mmAjIr/EIYMXf6GwbCr0oq FzVvgMvfEXmzz1Xvoucud45+I4hgim1lpREa4tKrGI4iVRbwu79cD8v8SFNNSzXEqHjMKYgWw9YE LlV79uzGQ2/mWI0t7E8aIyBpkltgtVkFBzxGyViHGz6i0o5R+2L29tgQSvAYZMuVsLN+nlzdU24v V348LuRXopUIU56NlLgp5IRrx4hwut0zM1NOO+XE8ryf/1kx/PJff5E8oEa98Cmqe8rBWPTdcM23 yhxvJcV/Yt/9oWR1Dr9LfOoTfqKcetpp5fRTT8JVIv0Ola9okf9wJfI/v/T55aW/80f4beMeN6/l 0Pi6fUG0YySqpO/1N+kWHKMUyXx2429Gtp0cHyg3USV/KYz88dRBovHkdxKXcm4JqnUXAOCHWhfH drZLotCc29G7LnMCiorrabe7DemcO4uHMK3kFWkK+Pem87e5y83+m87tB7cb19geMzBmYMzANDIw LhinkeVF56OzyPFZk/2UiRLTIWd4aWvBvU6SmdtOrKK334i0ZwGV21hLZxHOFevqKKAaSQ4SgAFu P2Y94WvNta2mv9kFOsBYWnTbIlcoHTF7q5rGoJ3NWLf8hKTHdRi4WZdN7ccYLchl5Nl+Gt9IPAEp zyKfML4aXg6y5YqrCVzafe5zf6lsx0NLdGu5k8ZIbBqjFn2uRNUB1689csyNFbidNL6eOnCz3WzK udUkagrWfYeb7ZDTy9X3wtUgIjz3RYHXFVL9ensAoioQO8dG2J+HS3fk8RUXV1x5dXnjW95VHn3h Q8u7P/DR+LTx4TSPeMi5eOLpvrJx0/Zy78P4dFReY9RwpeJ1XH5894c+Xh7/2F3lS1+9otx+511l D562u+Guu8oDTzsFT1M9s7z5Xe8t23HLqzwk1cjS7Xs4Rp6yfn9Vo3toHUifuW4xtEXmJvwBjlET 0wC30VsAHlqjS9xG740OV5odHWUiwrEsn6SOnk1u4ld0LcBbTVzC6Pxtnofbz7tadduu/9u/+7ty /PHHi3X9e4NqgFRMAT1za2LKDfnbDMAEboaKoXE3ZmDMwJiBKWVgXDBOKdGL0o1ManlmY50bpjX8 r5qqbyY7EbtEebFIQlPPJftckchOfagXuqMt/AuuBNLs1JruBS4RJq7SVZVmbFqexFUHQBAUm/lA O7giyjgKsHVOmt2TKq1VzZm45VZ1rQkwnLs1lsZlZPhfGZVHimwLcQHa/zGiRfgQgnrocsWnohCW xSNQ1tMYEQO5YlTD/aMe9SgW2PpclQtJq7L3RbmKlJW5lKvvoTGypaBZQjx+ZUC7x9QqX4OVVtiD 1mAyBh6ygSq2x1XWIDeEiFl4Kqi5GuC6Y1Hlvna5DEllElzgUYk6NMmv4Cx/qbfmcSDP5HKzQhvt GKkaXCwgeNWQi7gvYJH37WuuwzsZ+WXBkjKD3zFehNdr8P2M7734E+XgVSvKmQevwvsWl8UtpRwr Wl6Gq4nr79pUbtywsdyx8eLynGf8dHntm/+p3LjuVllgrr/9jvKRz34OT1qdwW8g8dtJ3gxradIw 0dAEa7jWO43TRARad30RL1yzU/vroJSCAKKS6xU6v193HFzGQlsiaLhZojRz0uWS1QHn8R3iit76 26QL4IYbvlhR/+oKezQX5iq64Q76DavqRZqZyy6irSFYnlhUAdHSMtrRRx9lV6cHHTq6mzo4qjbV IqEwanbRsq3JlAvHcszAmIExA1PLgN5/MzV3o6NFlQGZ1LozW21rDaf2Noc2fa8wnSDzDAndJK7I 94sLsx2/bjPi4MSc/VpLaW3ck7k5GJ/yExfGBNHCzBOEST7RLzBtV0iqXLaci2q79bhUk6Gb1lK8 rmDZ4xK9MFcQFWYWIUgyrfb9utxI6BgliRitVn7Z5z9fPv7xT4RW+MFt+UO5UkSLU7+QJbFz87El apyEt2PECFpu2KMqgwHLTaqHuOEzg3vc1idaYmuQi/iyqa5P52rcYijtVKsC1vEvi0Rh8h4rAxmB cZNY400Ct8ExBWUOl/tmeQsygJu3bME7EvfKbahnPuCUctwxx5R3/svFUO0r2/CU0yuuu7XcuWkb 9DNlxTJ8R4qrilvxSo6rb7mjXL12Q9m8bXv5xlVXlz95/ZvKLz79p/Eux1XgLilbt/O1HPABvFxd zJcYvX9NiOl4zonVkLWf3g/yjKvQCVyAsil362YW4jpOSzg0n1WeBO5IREkuYLQpSuLBMRJ9Arkj 47pmkOt+WMpn1wNCG8RBboIILbisYEt+Haq+oYPAbRIqevHLFrakVG47RkldfvkFLyjf+c53lEdi Ug5xq/0EdGESkct4I2bzMBZjBsYMjBmYdgbGBeO0M74I/OkEyG/psWnDijTTpX7mL7QbrmHsHDAx zCgkfW64FHyfW80McT1eoiZxvReZr86q7SEuo+5xTVB7pDaG2l2uY7LdGkGtDeknc91L5bOW+6pc Hd+MdpvKrK0+tzNGIFQ02bU1xE3qgTGqXI1D9+9697vLVVddmUUDXPWc+6QEs9kx3WlKWM71uB3D EzrXNUFYw3GhA9hlLMnN7cBB6nL3SbDLnOt4l2u7toa4NFJj7i5MKtdtNzY76rZZY16Y2/dLWxFv GFAP3PPfzNwMfsc4K1cSuY7jAvKk+x9fHveYC8r//6FLyvJly7CIZBz7ylZcifzGtevKMfc7uTz7 Wc8qT3zSk8qtm3eXL15xVbnl9tvLho13ll0ze8r6O+4s7/nIx8vv/scXaWIwO+4Ffy8Gl5/3vSnv EZZUan8j7oRlvMwzy/7Gq2y6DXFJqtx+roa44alx2Oc2aoYgxqwvjXKYG/Fa/PQrtA431Faheogr auMy3xaQiH3X41rMrmdTuS6ppUDRDN8uMEjldhTolUsmcXds31G24IuLfsyTuPuTK+XSZ/it3Rlr YwbGDIwZmGoGxltSp5ruxeFMJ0/eIoPpGzOZTOKDXetrGq5aiMm4miBqEtcnYLfkrIzPddUrGvI0 86qMesNLkbmd+gA3EKgkdbUp7hlz9UYRWwtxPWYtc555smEWe37FYXhzVvgCM3MDqDTZu78ut4m5 7UGwlcv+VY8uqz1uLTlZcW2HDozrlrR0bo1E896i2LJ42gF0qZTsTkctZjxm/l6x3do8Uz2L38bx n4wcb0XjmS3+D6SsOtVOjllTaShRZG63Tw3TUt7n7vPfhVnQEUPuhPmS48X9IuCKVV/y2pZe/2ko x+L1tnRbLs3u+/V98koM5nrT1u14d+LOshQLw2W4AsisPftpTyx/8Xf/VLZs24JbSLFgRD5nZveU Y484sjzjp3+y3IJXY6w6+JByxZe+Kg+4ORS/bfzYZ7+A3yzO4crjMrnt9BvfubqccNyx5RlP/Mny 7g9z4ckpEotGOODCVEeHkXnkrOdPd+2JY/2z4G0yam6ytM91h47S0nEuzfZYNzkKR1apS3LM1PpG OTDIsSOp6frNnp2peVBulbFGS9zIir8+Iqk7s9gWgnfvC3LNWI0t96B6arPSYnpcUVdpy6028+df LWIvn+9J3OE8q8WFuNXvWBszMGZgzMC0MjAuGKeV6UXpBycVmNviXNHnOfYV9VBIPYSsYNOJNE+n KvcpmZqeweARm0/Z3J66ApeB0YeZUXds6DbEVY1xpVOsQyq0SVwzKAXjJZ7YYW6gzW6Yl75O5rZ5 hm0Jp7KbgUhiAoe5EYlWghMVBtNyOxQLIuWo5UqXOguTakI6ULlBNTmAg2MkOGKCECbbk7aBE1Oh YJdt2KIt+tLzmz1lbg5BY9ZDzv2aDDDW+BTXCy54RNm6dQsOD9VBPHGTECdqq2J/cZUxXGtzPYz5 4UuZ/31l6RmPKIevQk6x+N6Hq4y78ETUX/qZp5SvfOvKcsO6W8pyvA+PVxz34uE3T8SrNR5+7lnl zf/8/rJ589byGy/8pXL3pk3ldf/4tvK0n3xseflLXlje9r4PlmtvuqWsXLkc/1aUD37ys+V3/8ML ymGHHSqcpcuxIGWim60d33qUDI3t8Ocoxi4+oENc6TIOIhxXcawiECcvwKVFGdvM9X4ElwI3yLrG McStKNTCZq7XPlS/bomWtT7MpW+YhTn5iIgztSfVIa7FqszEFYH7tcUxDRNP41aVtpH7fgOUDGeu e+WXCegtDSRKaMOwxlN9sl1b5EZKnUyuxzxo3IFjOWZgzMCYgR9sBsYF4w82v4vYuk5k3XNfnQLR 7Tw3ujBmw6FZtaZK4AJBrctNVDsNqERzq/OqE12IcoibZHJWKDGSawoxg7rIVRZ+0Yz+yxklwIaX ZUPDhcnOJmrKGq55dqWH4W3Be1ogDG4CRNXijbYGEE3nms1WOz9XtBZbjFGthKnIlUjCc6Q3KEml ZPZxUJgS5AGUcsThh+sJm5GDC0gdIyphU8wa1+txbCa/DbeDDzsw6SqxJTuJImqo8JUM69evK1/+ 8lfkKllwjC6EgR1Nc5M+eMP9Qe4iAcVOAa5zLuMJWaoHrVMRK0ZamJsRZmhA1HFxQECa42svnvH7 f1l2b7gJOaFkSbnXoWvKwx58ZvmdP32dLBSXL19Szj3jtPKoh54nTzv9879/a9mF3zKuOeQgwLGQ FK9LysWXXlauuXFtedrjHlM2bdlaPvNvXylrb70NOdpXLv70ZeXfPe3J5f97yzvL6mUr5Oqi8ixk 8ax1zTZjsUNBBNjlvxmqVoLtKdIcJ67ohrgdA2hmbmPYbeiBjn2H2/GrcGD6MOUmOavil2CXp8+O 2LKd+HWMWvKgjev9dJZZdo6XUNcqatJwrnIiqgrMUWjd/hAIY8CGqT0Y9ep/I4e4Eoj6f8h555X7 3e9+wo0QwNV5QCWKZN1jTq6sWrmeqsSdkOe+lVEyZmDMwJiB738GxgXj9z+ni96iTHcxeaElAkxs MdtZCqJtEyTaLRe4+PbVdJ69SdyQO1BL86AN95MmZg+x40VirlwQg5sdqTw8OiFDrPOqyqdoXS4Q PPkwruNpu2tW2tlHylXFK0C5bsFtJbJzkyiCkI51uDG+DAy6ztmUmAlbHa7Y6+8qCrp5uQ1SDDWS 4Eal/PZv/w4earK777RCQqe2kiL62nhJMZKq+C5X2qIybluETy5uVq1eXY4++uiyahUuj2EzaGCG 8lyVba3HTer5dIRVfa05vS9xjZUBQEXqNY+h6lCiGYCo9FWTJEaRqzjA8PeJy5byqs6ScuS97102 b9oqD6t5OF6D8ajzzyt33rWx/NP7/rVs3LLZHnSzD1d5Z8DE005xCyrf03gIFpBr168vf/WWd+AV GqeW5/7MT5WNuAp56eVfKZu3bi0POOlEXK1cCh9wjn/7cOurb7kHNQN2lIgAVxVR5r8EmesaQt1W tZO5rgXQAPkadtK6+TQu0ApAAhH9RK47D4OJa5YzV0UGBldqE7gUcxMX7sd77W3hsoFKfB7NrrDz zhy5weBmjHIpaVzAfh0TaNxGpkJGk9wcax7DVrWq1l/5ylfaFxjKcy/UDnJdKP2lIyDVVERYuWbN 9Oph3I8ZGDMwZmC6GRgXjNPN96LwJvMWdvL96byTu8+KdaZzbkyjaSFSUUzTBO6EDHa5OtFXadRS vG4qdCLQydm9O0ZVQBKcCZ3FFFWDXDfE/joA3Hx7YjZLeNMWzkLcyqg1EKXPmds13noTrsD9RKVa I7Ju3pGq95p9t16hqLlOhZO5+YTRDQxx3QIx/C2bLyacM6mkrcytgSUvDaBa6nIrAzXnoJTDunds VDQtSitxhBRtN1J951rDdYVxWy+urGXV15pr+xLXWOmABT9HHR6bC3G970LFoilRKleUoptjDNjW rr+9fP2qa8pTfuLRWPBtLv/0/g+Vm9atx5Vc/L4Rv0HcjQXij51yYnnyRY/C7x2XlPMffHb5f37h GeUDH79Ubmtdunx5+fa115Wrb7yxnPmAU8sZp55c1hx0cHkT3r/IdzmKMwTAqm/iuQnQNbVsMI5F mf7kCdjTUpn52IDWuG4i43M9+CFExeoHzN2v8Q1H6sabHa6LI76hXjtoEtc7YNxOszVtLTfp+dN2 SCunMabiLqrbDrJxP/zhD5dHP/rRuI35MFFlfK4HD8L4G2kADyPjtZ4lYWGsjBkYMzBmYKoZGBeM U0334nHGyU3ORmIus8VF08VQQurToZ1/4RQjaxuaNLK2cqlqW32mniU5ykvDZbNDVIkKfUknLmFh iJvP/gQ4zA0b9Jlvc3KFcYcWS6Jy3wty3aB2Tkalxx3sOIRxCmMAJ7LZ2lXAfPoBXWNiQG9eBw+M Aa6mQhWvfvWryuFHHF5+7Vd/za0MlwIfHqOG4HnOwgGuq0XlXXJu99iQHJKR8gzOfnHd9hDXg3C/ YtCFuZH8urpbZrjrRKaKUEc8DkIZylRPsqg2XJOGsnK9O/TgaqaUdf5mTN59KX9HZst7LsErVSDj VcDly5bIYpF/B+bwuo0lS5eU69feisXiMtSXlvsee3S57uZ18ttHsYfPOt/JCGi54upry9fw4Bs6 WbpsKR6EgyuM9rTVvWWZ/mlhQNxyPzxAUaQ8W7xxKHinOvhqrOVmP+FuAW43tKaduVwBe0ItTvGH XcTrApYNl6BWRjW3e8qV/kUnaSk5dLmJchrFJ3fNZsBkorEHbKjcdsPPACoCLXX5u0qxcf/mb/6m HHnkkeXCCy+ktIU3XFUpKDsOi/NylTfuxwyMGRgzMP0MjAvG6ed8UXiUqS7PoZg5vell21EwTJGn yRYTkI64cqmYxG/9Ooqlalp966LVgeN0cLm0bfVhsjUCjqDDZT0JCHPCaFsuarnVdItuWz1uDdxV 1dBQP0TrvWsX8X5SpgaqX0E7JTJT9cTPy1WDaU9uGEzyttpDiEv1e9edd+GE7YiWkFrBdU64nDC+ nTyKqQEuD5SwHf40pmiy4lwRZn09RhSfdcgKjOsJuHvJY7Q/XNob4qo33zsi2tmvBKBxeXRdfPBQ qWNvRgw8zHUpLXSAVIko9dNWI1zEeV7420JeOeT7EoVAAYLgFWfGQtXMzEx59Rv/oXzru9eW71xz fblu7dqyauVKrDwNKwOExSX+4ys5hEvZPr5YwzbU4ba/SYyOQWkxqiTFLgJ2Km3CpQwV+ZIq67Nh QUiUztZjw7iiaY8NBOJQz2xtw7Te3SAVMd6EHchJfg2Q3Lu3NupkyKsOnI8rRhLAe9DhDsY8gRsj 0QuwFbQtDbrlehDUKXo5rlLXllRj13JVLBYaRwN/R0SffYXJsTJmYMzAmIGpZ6D+KGPqrkeHP9IZ iMmO34izgRMQnsGwlP3ATs4kIVeYAJzraHK7MtE514ED5bDfCNTiSs6Tjf3iWv+kA8OE2neJtw+K vrmtBInqhL7uFzf1aSjPPkYZ1o6Y5aemrTcejJOvZdAtoqbUZCiy2KWQCTfjXNcQkh3Xz8uFXVxF GnaqBqjtbT5GcKf6Ab89kgmci2bL3T8bEQ8XCbbF+LqAZZPnju3EzZRI5bxcMqq9OC48nIabrJOC fzy9jXjTsUx679hwW+ZOuWYzcd1q8mb9h9UaajnlfvctM8tWlTkA9yIHe/HOizno9Z/VsRCkbg6R Us+l4MoVq8qHPnVZuWn9hrICdf7+UfTkAs9bXMUGVoXCRWxqW/m7VxxcTrzPUU14bNT+omF99TTK IrDHIE6FlQvBILd2fP4xqjjJFfrCpPkYLcjtjNH+ca1jHe6kY8PQbZG56EIcGxI++2SJijLRO9zQ OIUcqavVKtZcRVtyFeyYx9wlcxhY8xlt51r6u3nuc81WdG3yGNVjg7GRYE5qqGNtzMCYgTEDU8vA eIVxaqleRI54khdf7fq32lXGaY0Tqpe1BmnDJW4IyQne5vqokRtCVHyrQq952RBCSH/cKOCmdjnv UxMw10lpu9TnitRTArWa2SrJdNajv2Ir4x2ZZClXcsXDOV5KxM5juf/c+NY76M5F3Mkv1RGz+VPk pDGCNvLkxt22RzjAJYTxC3c4d2olc92+XkHay3sKB7cFxijcRQVWPOYhruuyM8SFvMVVG8lVl5vw bsJcTubmmFI9jVGf69EnvB8r9JvyHNw0Zhpa5lrcHrM0/XOPRnC9v+RmMNq5aUeUmnE/+8st5VUv fU55y4nHlxtuWW+RKJdOGIqcktNfcqoRiZAHNBYFdhxxASB14/oCAGwixBbqvOr4sLPOKM987AVq V/5gDMVs/fH+elOODVBlU6FCDJDkEbao/LgCIPLsVubhmr3wJFwPin07UC4NesTOdXtoe7Xxi4YO CMqaS808gbQziQuDwc3ms6MuF+ZEzR3r0AcEldis7qa86WOU/JIyb66Mu33HNrmFWcfIDS/AlXjc OjgTx6jaiy6MlTEDYwbGDEw5A+OCccoJXwzubB62rvhkVidkr3npEzcJmetMNcSWTrCNPBH4jWua XnkuYNsQF7JBbvckDzgYcrtqs4nATkLoyrnZrzOpZX0SN5mhQ8M5Wktvqf0UPs4lvLepbOBoJIJW FTDEdSvek0nc0KeYnetln2vxo1AM9xqfd6PHhaB2J+eZUt0808F1BcrHPvaxZdeuXSLJdlomfQyM UdjJfi1m6wEhQ9zKgNY7l3LlpsnVHrqELZXK0Tcv1/NoXE0lLGpPe34x+GHOMF7QQj02YLcCqRFl IzKXUkTi6ZdbCFBvuZorAekuQ4Ft9cp1c6KjC+d4KZb2lfscea/yrIsuKLdvxDstzW8c+haaXp3R sabIzdXRD2A9fKtIPOlakrHyiazLynFHHV5Wr8JtrAyMygiQ9mm53Xx8RSdJdQ7KCJgcl1e+cykZ GqPqrM9VK5RzY1QpsgRPVUG2O9c6F23E7GGL1hsgpipb+Oc8VpVLEaWTx5c8bh1uave4SsBeM1aP XTqrfhXWbTvZuRqdSIe4KQ5nel//9M/+vJx15oNMDDtnTfqUAABAAElEQVTsSnSjaVQqauY5gQe4 bXIb/tgYMzBmYMzAtDIgf9LwLTP/oo3bmIH9zECd5oTQnQ+77cbq98ZNs3BjdTAOQ8wbjluZAKKY W8z9bGSsfHSgbQAEtTCVdITk1jOcgLCiLrKjECpuHq4BUKSgsql5Yv6+c9Vg3ec4qnS4v0kv1Xm5 XXBqz9NfmuSWMqUC34O7D2M0pB8MJwsTd9u2beWss84qV199DV6rwUUHtwxWSewZ84RjQzHzcMNI v6KsBbgT1BRzG8qFarD/HrgTqGIy+/0fb31f+fClny9H4f2Lq1ethl4jk3ShyvNrwZtBHf59ZSkU FCkeYwqc6CALrhDRVpNmeR/eo7m73LltZ/lPz31m+TksVmVL46uCA9tbeBNI82snkETcMJvGfCzV NfCmMaDvmBuAN4hJesq5TTyuAJhvzTTJrlrlePdtD8kcf+Blx9qCn92Oh0zP9Q5sbI4ZGDMwZuCH mYHxCuMPM/s/sr47J9Ddmd6/nWX/kk7nwsyFJJ0Ui17O1HgmN8ytKQMgnUVM5g5/9z/IjTNN96Jc 2pZNnMjOJRY/ZCkWB7OnLRqt1N+otyDQPeaUPBrNTbfT46p3AWddjwtlr7/0TGYn/0PcLga84HoI lHTzMmF81UV21HLF9jzcm2++uWzatLmcc87ZGkn2G6sB2E8uOl9dWNStX46RUCSA6Jj4yEdy1rCu 8Q4hqEm56tmtXAE2OwXrHlFlbq4LxwQhjwq0C3DnyXM23atT4FxR6i57rmJI8xiRWpVRG+J+8LNf Khfe94jyK8/9BTzshkR72I2dqEvhFtyoHOtc/LsffDYB9I9R5JIObat3NCwps3Nz5U3//L7y6a9+ SxaMEpcfG06QUiOOuKVirbYY6K8CdI9ADZ/MVlHWJUCIvcL+e11w3HUF+kmgxtPFujQ60EYvoGqt pzOumxC9NzpcaXZ0lIkIx1Tvb5LpiKl2WwPeqnqiudW/61XnaEdkuyrLmkBLZUl56UtfWl7+8peX U045BUSxWhMT9KE8w4DjiTNqb4gg8FkhzI2VMQNjBsYMTDED44JxisleLK58svSy3y/MenUmrmqc oPnVGuHWszfB6FxpM2b3xPMec81enoEn+Y2YGQ4byo1lH5sdLpGCUyjqnpWWO9RfoRpd6y3XW1p6 K1jqqee3tTSJW2Nu7bKvcmICu/NyJe6Wy8s1zfgyfxGf2zNBd3xhr7HWybOyJnNf85rXlJNPPlkX jB2uZgRco1dPLkieB7mw4NCIUgWJqT2wk7+Aq3PbE61b5BlNtVEtDXPJU80gN510qiWzEnnuczUS oBfkKtIjjVzUkAXQ+HUKSxwX2YeCEY+FKBDsUlMgiutw7TGlLNbiXYu78fRTeQUOfci6EdmRBYa6 pVGxC3V14J4oxMafvoIrx73EmkMGFrKVK5aXfXgijqfKLQi/2ammHSMud+ArHRtNOJ1jKnPV9AA3 AnBL1W/qqNIDyz5SmwSCQBt91PAkUkW4abUSUVqzFpKzrk2oTcQiTMXxaPRJXFOrCTcUVlSbYhaB fHYrpu+XKErdasXq3/XaDq5AKec2gQvNunXryoYNG3TBiLZYUjfeUn6KWb0FCHrd5uP6MeTYsRwz MGZgzMC0MjAuGKeV6UXkx6c4L2vXdAqsbUX4OUH+LY5o3ECXJga+Ny5Nctb2Ezw/SUim01mMSG1X T5g87maROG/MNKmnY11u01/x1O90l+uuWLpOg1Su6ylr9dZbACZx1Q73aiXitfhd07VbeY6Ab8tz b3xbsHlyYdevR2J6VbNjHQX1rjQsCwSxDA8mkc3Vg9yaK4c19qpQbXX2no/oc9K7LomaKvWx4eRW jk2IKF2IS5775PE4Hzd5AUtbQ1yxCb0hBDvEJU63VmtEqPrHozNY5uMi5GFqmOvxDnFJ3bx1R7nx 5lvL7F4+K9U2mpKg+MUFaj7+qRQIUeF/Hq6paJIPvdm0dVs59F5HunSw9LgHx8jjADO797Ef4tKJ 64fy7LrMFePZgUSqznti2odK8mzxBSYqw1z3OTRG4nLQrxod5Jo/8VZ31ZRlreFazJ5QyYfLwIwu oOYmpaRCDpIKqlw10OOSApUcOx3uUhwfmocul6OW5wRYVUiKDYZlG+YKHvr582wmxmLMwJiBMQM/ oAyMC8YfUGIXs1md1uxKlE1+/amuZiCfnDVcg3Du5VYnaDNKWRX6PBslOZO4QhvgZnKfS4s1jvCd 7ChiyG+cB6gN51hZe+QWHKDtrHe/LvPSmTXCyRLneDkZqRr3yZZzvHRu266thbhEcqs9np8bAYAz aYzEYNq5jyQa5FbPDRINRNdRdpqN2vucMbV/2bbWA+eg5C50fRok9jlDzX3mULvctl1bQ1x2KOQw WtEMpG1RopvJG3Wf6yfJzjpgrucpDGSHS8rOXTvL+jvuKHtxq2hzZAms673mMMxJJdtEj1OT7vVV LaXs2jNTbr/7LryO4/Zy7gm45bC3VfuRzzS+hNMej2WW7VZjHeQiJso1tC57mOvodgj7Y+TRZL/k itWUC+KapmO64TiqAfdAiuqJq1/pL/T+VUbOl5jOXKlXh2wO59l6K3bNYrYDUeV2FIjYY2lzVSMT bj6AQjWJW4+ZgEoEtcWxEL/dcDJkrI8ZGDMwZmBKGRgXjFNK9GJyo/MXpzJM1JhB63QdpypWyRrN QMNVCzFN1ilUpl8Q2plSW5xEueU92+6Lcq9Trptz0xlysm54KTJ3Ut29J0+AxsmEuGy5Hm0rNTsT uB5zn+uZAnHC2ZFyaF89TvJbL8N4pmrfulzarHbalrPV7w9wjHq5Vc8rV6woc7J48EhqPyJmVNox cqz1paNsetjjqlXvb/XmNn2MtK041EmzzWXdPBOUTjP7xyn4XW5rU2NTlNe9rNww0sTjOHrwultn afLO517jcbyfXmdey80ateg9XoirIezYvafcvWkL3puIBaN/BuCeQ8godEcsWtBb1NTIJu24BAmR cVnh21nmcOVy567dZfOOHWXLti1lZnZO3s1odCF4xMwJ7elG79rycXVNi6GUkirVoJ1rLFNXlPRO +tQezNVv2ASpL3VJtdhFSdzf4/i6F+0FW9zos2ZNRLGzHFpYNbr0WcCCbPgqW0XTXG21UYSrJist puWCIcdWlba5qtwjjjiiHH744eJCpdjPy2V/Axkxh2Rebu3JWBszMGZgzMC0MjAuGKeV6UXpRyfS mE51tks9NU3IowJMhyussBT6Orc7t2LSqUTgFQWMf9tLuFNjWqYon7hUmxIXubJ4oB03XTEtF/rY ABY8scNcP0kISlTm50ZIxMvJRBC1kgERM1XwiLZ0h81Gp3ruqzwDOlwB5p3lJChe2Z9cdbhOnThG A35dBO5v/tZv4UmW+loNivdvjECMXE6OOUJjkqRBLP6FQrnMMxcoeuprMkVKRHpMotrbunlWboW5 o66cCOVWv5UltYH+ZUTEHLis7fjzMGyMqJU8D3IDLKiF8qy2JKsdPOyEfUeVshtX/TbhybPy4Br+ /hAYrv/k+TfsAt27nG2hYjHIOnRQYQGI9r69WCDulQXhzOws7O4pMzOzZc/sDBaj9E2j/H8JFpE0 yn/caFBbbU1bojSM4GgmVKwwc2ZFfFAWAFJio1rGV/Kg3Ebpf6tCWCvuSX7n2TPvEbhNB2ipUhzP kf9Of0MOO1Ef4rol9lDrFZ+5GnekQ5rBsMVixnv8tb9druZZbejnD/6Zr6AyHt2CKzqLs6cc5r7h DW8oq1evTnadiDIMu033qaW3akwdLnMmYxxBJ8BYHTMwZmDMwHQyMC4Yp5PnRehlePKKyc++2Zfz AxfGScUCXGbLIV2uywGx04AmtwIXjBMFqJgFuHLGKTGSa0sONyhyNRB+0YyTQL9aYXhZNjRcD1OE 0r+FuRIGO1r9mBm1QoV1KowBYC48iVlFeqiHxii01tcAq2NvitZcVwq0BLhcfDmDfK0Pch22AJdW qn0Dg3vsscfiRH9G1NzFGEndxJErtitX6nFs7h+3jm8yJX3wjnhvzTf73gyEd1TLRgWKWzGtGHFG xG59UK4z3J+hemK3kv32QGrZoU2uaD8UmucO3SxbIGil3CZqM0ae9eCKzQ63dq1swZW/net242Xp AAK2lCtFVJegZD6WyEm61oVGU1wuIpa6UNwnVxL3YSG4DwtHPNMGXB45UkGdJNpHiW2O9bR5i1o/ 3qTuO+m3aR3c4YvWBl+RBKDW43YMoDmRy0SoVrx5bNKwnfpKNpO/jOtyq2XUhO6xZpbWh7gW9ASu RZXCcqvuSgeXUverHO+vpdJpKFMUOc9uMPW7zyXd5wENSrw5N+V57dqby0knnYyHI63UtDCCIW7y R0h3Uy+QTuR2GWN7zMCYgTED08nAuGCcTp4XlReZNGXiY7c4caPgbBuzHeW5LQARtVzSIbGZ2lAk J1sdbuNDodx3udquUqkJt8qcXSUas7bTiUbTl+SsiUUbC3OBSLlyfO1D9Su67MNzZbI+13vk+Ujk DleR0AdEreU4wppzQ2C0LhftXsyJ4x6E1uUCV7mOrORGEtyolL/+67+Wb/hf+MIXVlKvpni1Vbl1 QdN46bBbrrNraozbFo0NvabkIlmWIP1uCXIzlqNI2oQc4LpZmjGr5GZbCsncpDVHmVsdpiiEYpaj rpYbroqwB9bp4S4qgXKJQyNyFxiAKWKn5vbOljncJsoTa3EghWaYFJWir0JAlsWOnfxTazSJbS+U cjWS5uQapNoMEJrYcC1Seag7nXIPMeoigG+UzfgSgI1c1xDqtqqdzHWtUEgEXq1O4qpB0woddTM+ xBWjoscu3KEyD1c4Djbb3hRi4rLq/fU4wlHDZUOIwuCuaTnWpdLGzn0FSyvqN7puLM8AMeC6jcw1 kx4zIR6HwAXrNS3/6399eXnFK15Rzj//fNG6lx5X4Ni5QaL9j4iagqo7viYxvTgYd2MGxgyMGZhy BnhnzriNGTigDMgpZ0xeqNiCr2cEk6JP2qJDQ7lJCq60MGmGSYITJHMbMRqTuI0tGGBbsaY5AC79 N1yY0DY17db1S6BgHdbJVcbnOuHMzPfCbcgdvx4OMerDvKNhIxKQGF85+a7iyjWZcdVelUltYHwb HEDe3zgSABDMANesR3HVVVeWHbjqFFvihswq3Tzz4NBYag4E2u0vhF0ur0I1XAN0cbTXLB5Akjwr Wdx5noe4GUaHPa4DOrmiLVeJk8TNeVZdSDQeYBsupbJAoxyWeUw5puOX0OB6JXMzYIBLtWwdrjyI ZumSsmcOVwRxK+ksrg7OoT6Lhd4sLhHyNlIpUZ+Fnm3edjoreNSt5O2l5M7O4h/1s8SqDfKJFzv0 QQ5+HzujlyAlrP0bI0A9fu1NcDOf9QaGho9vZ0SC7+aGuDJGsJHHSPCdPDdcDyCPkY3vENf9q85a E7j0w3+yuZ9uO3Ohc1jwiHdh5lJGbtL9H/a+A96Tokq3Jg85DBkJQ85IRpKIgKisBEEw7KqgYFxF d/WZgWdYxbyAChgQZFVURNcAKCCwBGWQpAgrKHEYwuQc3/lOqlPV3fdeVO78mNc9c7uqzvm+c06d 6nur69/977Zq4Rcw5gWLRjMC6a3azmUDsjOglrgyvZhuaTZl8MJ+Dc56NApAbJQjHjUenHrpiz4D fQb6DAxnBvorjMOZ7RXGF5/OcG/yhFbPgqQmpeixJz0vWppcxrAuJEiIYiRw1ZLYpUY31+Kx0rDq YzCuX0GVkwjxk+Or26xhV7SLXPWTowAytKzKJe0CFxHDj0HYR2yZouCaUBxbq8EVASeF+8JtWvzQ ONjCpsFtGSPhapQ6vtrSsYFhsgRdNEhN4GRvCvPMihxbi19GME24I0faY+0H4Ron5Nm8K1MDI2nt t4ULcNHfHJibcxEnAK2Q5yotZZLURBFKB5eTqUCOU7nkK2e15Er+CWeVrjGyfhPQrBkFXK7XXIs5 xNLGbT02mENWW7jo1cv33yud94Mpacmi+R66QC0YakEQNsTIp+K0uMD3HbGJjKXSYkFFdBy9WmPl VdPBu+0IanMjWj5cLM8EI5uwKB5B01YhtMyI3n8HiZR50Ok2CBcsxOJcqzTGiPwGGcwayyhuJOAY xjEQKsRivWhwQTAclEPgig0jsUcJreKiaf1VlIas3MJE0ch/aj1g671aKuCxUY5v6RctMhjh1Mi/ g6QiNVwWEG81uR4VSP3WZ6DPQJ+B5ZSBfsG4nBL/XHfLc5fPeF4ZoFt5tvt7uOwpuov1wrv5s7Ke oAnsXK+oBeJkWsvkHrnBKXOGwA0Ur7ZwoePIPDxUWraCyw0H8Qf3LOrgOhKVeFpDrcJvabegcaPU Z67YbeKjJHMtyixRnMcSeAwSJK4c0WlcUFJ1IE5wgGobNBtTrfkLXGCeEZeNVnnOjtprhb+KO7Bz shfJJXdQqkVj/Q7WBuWaWys7uQFgmTSRlcqFT2zvf91R6WUv2CMtoO+s8jpGg2E41XU92Pi9ZRj0 MEJg4LkuTW6YDhBsdhzje49rrLJS2m6zjUkaWairMRB4K/PMcZmqKJXLkZii5Jq0u4zWS65YNx8t FpA8bGUheSCZfLQX7QNc9Teordr0aJJnwGUoLA7MNZ+IzLcurnVUgd1cAMyvWY3oMs9AzJ8/348K Y+Qycj3dfmw1fWVmRkdZX+8z0Gegz8DwZ6BfMA5/zp/zHn0qpXlQ6uWpheupp17Xircxh3IjT6b8 fSM6iTGJYzu5ZEPBQ+WyKTPsXLFjfqnV2KBr4wJo5hokFbhdBRafN7uyyXa7jinzbH0vmO5DU9PB ddtE9vo/mttiz30N4BeYHBQaaArTuuN2tLLlllvw7YYKls4bmPl+qNSmmQIom1J7xRi1Jpppbsvj YTtkDbf/8Ql5CEIo3rfIySo6/omLlVDUe10r3g7mPWa4J4Om8nrNNaexHIQboY16F7cBJEEdCwdr EbcRpD+gjRw5Mu269aYK8t61kwaU/m1c5FnGF8ZzzG5NK3Ub6MwFb3Cu2wCZNn4q7CDHhiBtn32w hJrRZqwbI4fV5MaYHU+VVjsK0MOZWpW9aKCua5xmOM8KNTC0LYjA5V/BofgNXFjMMWf7BrGYsial t73tbWnHHcPV56qrzo0kxEkK/J0o9BU3Uvp6n4E+A30GllcG+E8TTUL4e9VvfQb+jgwUU57YcRFO 9zHlk8Duxyk82eGXZ8o8YZuRNm7QhZOCBrdpnrwbtwgkiFXfAcusNsBgXONYma2FAKIw1Ns4prY8 W7suh8hthbUIg8irXjHfJrBS5aHJVeyw5UOAGgaykhHhZE7lWuD1CFhMKIoKMxb5Vi+5SmopDB9V 7Vw7mW9BptmzZ6Wddto53XvvvWnsuHEeWe6M+cmlLwCDQdOyqNGAFH1uPw4YXnDYCuPbc2V6HYkB uVBis5xLS/ak6/y9l3gFV3PV5kBcjol36tDqWnqTKrJ6iIFVdQeTPMSS/6BUPip6W1O5cmwYQPo8 +PjGmC022Ih1s1mNUQGxBkpsoW8ioD3pBsoz+/xbueBpDBYKRLx1+TV9VwlDtFnMbXZb+ym0Yu/j qzaHymP/+lFWcWz9DXYsP615ts5ZWUTfN/oM9BnoMzAsGbCzq2Fx1jtZMTIgU6T1xSZHa4fSzkto UpcqLRn5Hi/BNJki4WkxcAXdxgXIrNRcauNkAhsV2a9Fb1zwzIZgpZ25WW1cGDWe4twK5G3c6MV8 U5/UtRSBy/ZUSfW8ZX8Wl3M9z/AFac0P3GxQasYliuSqjVvJzByJvdoYX9NU4ZjYuNTuHiNws+98 bqZGqMADb6ZMmcJ9ESR0qOFHcdwyucqyirXZCzWVazIpgz3i5iOCTv9zYMqFDdmwOBB7Gg2ZYa77 t4rhrG0sscNS50pEWaNcG0tWKIYKs5iPDeNnjf/OiFHfG0IE4NVciDLKtIIneVYxV/RBSFzjcMk7 6Jtct4kKjreCS3jnCp3x7IoV1CzL3GJQJpnCTLIhCIETpUGsZAh2JLDxhS4fG8oNuTJboHEEgZt1 rFHDVgcje45Sud/RdEET/OZjF3YCBk23G+RFngOEuPl3t42LDun4kjmOykKDX3cBoSnKsmhxAyQn UjX2BgDoqJT/VMdWNLIrgoJR2KuximAYdkJgCsb2ox/9aJo8ebKqYTDE5mBVG5fNWMPwLVy3ZRi1 0xd9BvoM9BkYxgz0C8ZhTPaK4sqWf9IfO9HDRGeTX9XTMM9FLsTCMICU1mIrBiIgc9VFxqBmP3HK JxnEjqcG6jT5Qiyb1ays5Mp1Oz5xAyccg2SJ2jIFmlqvvUBsawzRldwYKezHjU0q3LmouC80FBCJ XXXjUil+M1dNdtszLiOo4TFUzrLJrGjjto2RJSozpaa+Tj/j9PS9732v0jYdikTluWMacxMPgyZt 4+Zj0lAWgvxemLTBJUGdZ2NCg9DAsdJ1KhC/Zt21wlKxdE8bwZhzi+MZNghUcIPdGAh49CP2DZO5 askUfjy4oOGXNIHOIfCO5KUT9ut2uCJEg3dzoSlQ3q6lbDb215HQlOiyRWrwlCvjmxm5Riz5r90z K7BPG+sgsx+Wkl03zAK0sk2qqprFnOMwRi1ci0/wpamu8UVE7gYNbCQobZlC1Noh7g0krDWIdEKB JPRjwwBSFi1reCBi1cQ5JySR/9k+QObTCOTTqsJVw1lIJG3UXLU8adKk9Ne//pVsK2CIXHg2kzVX 5GSosKUO+6LPQJ+BPgPDnIF+wTjMCV8R3fl85if1NNVhtvOZUHpdNRngXJ84FRXBBGqcR8B4wEhV BUEun7Rr1uGMHRLAMTZhq8zlwEqD9xooox1jJxokcJn5EgHvlVuCjEv4Dq5aai0Kk5Hviha7hSUi gVdxvemVtvMVVQYM8upNj4EkDaEKXE4xOF7r3C65Au/mLlywKI0ZPYZ7WI8RCxGI0qVNzXA11GJo 5xKj4tqxoQ7NpOMAj93KAFG4Oa9kRObKdclCQ0ZbKC1C5TqYKjXXAnSMeaq5VcyAEZfpLVyzYqX/ 7pqAuUR0rgVigFy2cVmrXDcBYdGgZjRb6RrwWk9cF7Ehb0X3XC92OKa6uGoiWoohmkfXe4U8oE5/ X11EC5MGN/rVoBij3Bxnk4suum0Aqe3cTOQay4OsyDPkBlCDhd2iQT4NCx50sa0ij6yF6yKueAvW yv5EVfy7zsgaHfPsAKnUXO3AmDFj5Cqyz4EEjz7BJi5EpTj8rlXcMhXxCiqM9VufgT4DfQaGNwP9 gnF4871CeLMJz8pmp2iqw2ynk6vp8TAP40hZTonSUlnF9U9fyRhzMVEHejfXQOYZBjq4gBZ+zapy 0ay4JKEt2jM/FRcwPblAtdgESqKSay0prVUwJQfML/XcIrlzSzUZISV4zM02capUcrMu15RU5Aqm Wsa3su8OKy5slyESMXClqoIWrrDVwqBjZD0xB8FzK5fwBtUo61NusUh2LERzUZTZTzNXpFO1uzJj bkM0rdxMUjMWiPmsuI4nvdcthJorAcAvb4ZH0+pUFW0QCJoUyrM2yq48RwzjWriQW4gRX7mumorM 9gp90RCo95eaMt4dXMsL08RQK1d9oMiWULNW5pqETUJfc31xYcjMFY7uoVYuJIIOAoZRmxegZouF Ag7QSqsgGO3QKBeFI+rf3cgNvsy4iIIhU6Ako55ngtjrUgxSmGO/FoVZtTZsQZbbzuUK5KZr4apD Q6DJdTdiGvmQ0GIWqYIcOwA35kp99kWfgT4DfQaGKwP9gnG4Mr0C+bG5DaVNhVLxlvZWkD7P0UlO 5HpKahorSm7+DpCe/5ihDi7E7jfYK6oDcIFzPp9MMDOffLVykY8y7mKRaDGzqaaBmmtwlKaTKDq4 QdzgmiCPmHZILTq3HCMXF2hriFHPE/Xd3KB0rleMh7LmmiRiqD4At0JmqAXRyg0mXW8ED6s27W0f B+e6ivwHO1nstUJPxxSjaYeSdQPTi+OxwXUvZR7Np4+R+VW86S0rZQhlqziWwXe1JMObIRaG+eIm KBzckkiCWbzx997Y7QzTWk9ym2vqj/s7mAGj2u89cUHv5npnPG7PVQc3M7B8kJb1GVyWKMj01rPM 1ZgQm/UpxBz73c6VjoLLeTauiAcdX/PZNkZmoum37Gsbl7uSd9mU1rJfEoSYcZh10yTP4BrfuQiJ uV0G2seIwwGXNrx2ZaXx46nGEeiIsqp1fKFRqoB43871mNt+jwK7r/YZ6DPQZ+DZzAD/zeqfkvps pnjFs41pDQeOlc+kh8LBlai8uAB/KLYMY6XxUDYnX0hbtkBGFdvg3EASSmu8TRTAIm3XqbGOwjhW dsAGjOUfyS1tNccQ8RnGSou5bJetBqZSV02DF+Udd96RFtC70Pbeex+Xg4ctjm+7LZVWyqrpfROr z2w/a/ZsekrqTum+++5N48aOY7LZt7Ld4vLKc1dUKq/UZbM9Zj86SnCV16FxZ8+bnx56/GniijGc 0ptZlNhs3GO7WcffoSY3WxDGuDGj08SN10+jWk/au2IWKwPvYd8izUiXeiXrcq1LqfIuNRvoilnl FbdsdnO5LyU4h6u1drVKy+KZcQe03zDVKmiPrRVaCKc8/niasO66afSoUYXcj/lKiubgvrry3GKs F/UZ6DPQZ+BZzkD/HsZnOcEronk7vcGJFk4Q4sTnda54y9MgXDlJi1zIy+mxi2uft5slMx3xA9TD CZ/1w6duprVxJbp4YmdcR1MlmObeCF64gh8oV9YPlGJVOLm/7ssRJMHVCL7dyiISO9Yyj02uGHkm XNjMdvIYisfoN8dsOutLzEnMJ3COKROZ5ahxADkKs7/rLrta1UuxF2ImWmna7ADZULJfQzTVrhGu RunOiRA/FIEHjgc03Sy+5hhFLvJsW/ZpMuMaQuSGQ8vqVlqeSWVGlNzNNeso1SYlMls0UyaJMbdz a2mOc3DuzXf/OX3iW99L997/YBpB98iAIUecZNyyJ2WOGdFZ/Dkz0g/4j57NBhjLli1No2nBuP/z d0lnnvLqtMGENSANjJJp2ch9srzAGjaJRHBxEDLOpV4RpnNxZa04mDPX/RMkSsWCSbpilmzCtiHB kzBMErkWl6EIU3E9ZrZS5jmztaNlQeqY50G4akxNMFdEkFjskHTVrZ+GAZS42WAnd9XVVk0jdTzE Ou0HHCOYdaS7cIlys2vRILJ+6zPQZ6DPwPLIQL9gXB5ZX2F8ynTmk1pjTlONy71CGai4nBO35Po8 txs3Y+KphNkTVPRLdaP6tAxRPPnINtkO7gHiyb+dGwxWI0k89gV77Vw7SaiI0hzAr6uAbPQHvizm qAeYPAZV5kKHDbHS5jalKfuKG1Vcr7lmROWEKfMcDVRco1o8XVymZftm8fKfXJ6WLVmajj7mGBZ1 +3VHhCM73sw2a65DAPYTyCZX8mxosWctcYRW21bnOcciaLNSy6EVLr5723oaH+NtcY2Ymeu4AGqT sVriwJ5z1YqzmEGgumNyH8o8Uz8IKdqIj3XRfvLCS9PCJx9J//7KQ9IOW29Fv6ryzQqxJ+7YEAyq Rf5uMrWX0g+sjBiJfY6glasLgIWLFqZrb/ptuvLWSekH12ye3nHcEW4XLjxmsUwS20QDRPE7yDh4 VK4rDW98KV3NBIlbnXJqpd7OFTQdG57/aNsiUJtuVGy1cY1RjmmWWjZKrrWglXo+HojbGpvF6Qzt Q8RHv1WuuAlfliKqeyJRJwWrBcM4kvGQsw5yVHSLXJN5vlI66aST04c+/KG0y067WAocVfjNjkkv vj0CjylTmQtcDiwo+2qfgT4DfQaGLwP9gnH4cr3CeGrOayrBvGZKr9C0C7n23tQ5GX6q5hjXEbjm Qme2cCoBe9iyTNqY7JfRJMty2jVxTa4Hr3jjwmIZd+CaAv3lYMOJIBuouRIf0xrcgK1ilnNXJZDO 0+t+m1x1L+ca1oOaq5nLeZbxaOMWMVuakRvY1DYw2KytI6DeTSoY7J1LqjZulhmXo2ADuZbSr676 Vdp2223dcHFsGNBzFfqoZg0CA0XMpujgQo0NZmSMLE5qGxcAdLTaojqOL8uj0pOUDUR19Cvy4CtU jd3KJVwXN+LNhpS6SG3jaszO1Ti8TQaKPHNbrRPX0sU05UJLX59IU6dPS0fstnM68sWHpPkLF0Fo RCoBNi82ztQmgyNGjUzrr7t2mj1nbpo1aw5BsdBcqnFkDtsgm8grFpgjR45Mrzl6/fSnvzyUps2a rb4IZRRItL+uhIh+LHTYim1oTJcrmR2xMr5iTORgKqIIIvNzbfAxyti61uR6zPUY1VSKj3vohNDf muuYbCT2H1KGYFdzM4VrzTznMYARt6s+vQ0fplcdMy2/LssOI3fBggVpLh1X8CEUr7Ass9pqaskp XmFu9NPG7mV9BvoM9BkYjgz0C8bhyPKK6CPOYrFOc51sXqE51AAqsyaAVLcToihmG5g3K262Wnpp cImZuRGbkWarluipjpB0L1hFUmExk5OMoHo3V2FqgmmMRx+p8gy4bGkIXIuMy9xJ9iU6MqJbzlWW mc6GgDUt6prbAuE0xRDMduaKRLgZabaaktANoo6i7w7VD9AwLjtn8yRhYTh51UAEm71ArNCMIEFj fInixwKQaoILMSp85qqprkK5pV8CRztdXJUDqmYGQUJdIru4hXunUCUskhpcJUmhDaJIrtwIx9jG zcdF5iIP0hqZ1lxttTR16vS0gK7+cU+WLuWxwRIRtwbiB154ozjHjhuTJm72vLTSSuPT+PHj0uLF S9LkKU9QH9APxAX80rSEVohydJAdWihaHa9sWXWVVQVPRrkHGhr7iHXxqrFqg4oIYb6qzGNGxlpE ig2RiLVWrlOo4vXIVfsxIIvO8YNzu8aInYZjAyaxuTuqDMglrWE9HDHBRrq5Aorc6LctV4YN5rma YxbEYFzDM5koEncbVz3GjsV6K9cAyrVg+7LPQJ+BPgPDmIF+wTiMyV5RXPGEzXOXTt1yFtjsHs1z 4byBZ1H+zpxymaAndnjlRnHC38EtJm7DtHD9jEOjQqTgIiAOdwBuozuOJT7HricEONmswKrOuTCu SQbA11yL2eVd3GYYFGbluOJaODUM7cb3Go1b97dyYdx6jDhnLWNUHBsUkPUXNe6z2R8CF6OL8HwL 3HqMHOMVPTaCXw6g7i/hfSyUi1wV/TW5286VfBpMMoqP8xyT4HkmfeUIXXNRG9cAg+UqcP0K/FC5 6Aoun1DMzEVAXdygcozmCj3hvgzAhSveDCOXbdzUfHrA0cxZM9PCRYt53Ndff0JaZeWV0sKFi0k+ O82iqz1Lliymh9SMomXg0rTSonHpz395MO2y4/ZpyhNPp8cmT05z5s5Ly2iBiKuW2MaOG5vWXnMN XlRisfjYo1PS3IXz00jq7+jRo2iRudgHwceCmbKzULnFDdqF8Y36yI9pNK4dG4ONURv3bx4jOPc8 57+TPFj1ccWB6s461sGNffUBNH7k2nFFOhcbDqUJTYY2NvhtyXPhFzAGByNGK0WMa+MGGMfCLlW4 hI4NVG2LfNSdayDPFcVlv/dMLv+aRDvZiHnpyz4DfQb6DAxfBvoF4/DlegXyZFOgn19433w+hIRg MuHptMcFdobyaRSzJttwCTVFIntpxFNuQtpE28JlY2rBpmu2xLuhcMUCc8l+FxfxYoPeY2cJduKH uSwrEbEV60IXiXHrtUuBN5AQxS8iUnkbF1BWO0zBJlRbBZfyAL+2Ie3CKrnaou4TWsfGSuM3uJo9 52ru2Jfa8D4TKOMkmjVWX50WCws0tNKv+ySt21CkSKK9Jtd8tXPzMRm7C/MRj3qxsdHckYJLYuMa z2JgGwNyBek8anZxIS/9DsK1DkSbZjyMUYBJlTESkcG5h9WxAbDHbVEHLvTGn0e3os6kReEiWjDi +4jrTJiQbrvzD2nUyNFpwlprpM022Sg98eRUuor4JB16I2gBOS+NnjEr7bLDdnRL6uz04COPJzz5 dAldmRw3bqW0xeYb0uJxZJry1FN8a+GECWulVVZfJU1+4GlaLI4ku7RgpO/I5gj+jjFCR3RDf9En 6xeLuUE7+d86RsB1c8Wg27RKNUYQmypXYLlFbmNFuvYxYhrvumyaUuJWFBdqkepo4piM8XiTlE0u W1U8Fv9qRMXNAh6wkSXqE7d41801/8ZkOjUyN6XDDj0sbbnFFmbZw29wCyNFN5Ub/p6QROBKqrhM 6Hd9BvoM9BkYpgz0C8ZhSvSK54ZmL5sNc8UnyoH7a1zMgPSJapjkB5sT2SXvBKkf1Iod9u5BhRAE Cw02m5KbXNGX+8xVj6w2rsiEEetRUsdsiWO8nrEPxpXztaoHbV2V6MQ99oRp5WZEd+1v5HJYvKt6 5fbaXAoWNGyNMRqQm9Lpp5+RZtOrK2QTW890jKLfYoz0+K56w1GCw11FywHSC+mDaF0FQr0VfYv4 8mpDTeN2wc2IAf0pjD0R8HF6JcBYetXH2muvxZqBuaKVKGXvXjtiEX3moW3jG7m4UtSQMyBHBI8E SgsXLEyz6QrhkkVL6ErikjSX6lhpPP3U07RQfCqtTO/E22Li89LWW22e7qfvHs6cOZtvSwV3MXHm YLE5dkzaZKMN0vrrrZMeeexxXlzyYoVGdGOSP/zo5DSfXt+BBSlel4ArlnmzWK3MmrYaHxucLu4B xUqBdPY3W2BK7r4oWMhpyMCiJgSBKTjoa3NBRVXSEkX+JNNNurRGfuCB+9NGG22UVl55ZYZ287v8 mkGJpcnPEkagKVCuDP57ZHxCOhcGQCeB/SEQie6F425w5DmXiZYEZKR1My6uUL/r3e9yDONV2cW1 PItxs6RjOijXXfWVPgN9BvoMDFsG+gXjsKV6xXHk0xvNhlKXK082Obqeuux1rXgbYG5QRYl8axjN 2g07nVyy4VypG9v9VFw0PagGF8r2DVA2ZYYtSJO301jKUDcAOxYlqfkspZ1srqyP6KzLQAkxuAUF OM4xJdf1RPT6P5pb24u+Yr3CoelBafy48RMdtu4oxXG4hXDs2LGCMqWBg7loGnXbAI1+izFyr4bO pbmyEhpwsXiRoQ1BGE3BzgkQ9uv67v5G7uc++7l05a+uSkvptrgxlIMzzzgj3X7nXen73/9uwq1y yNsoys9EugJy9tln0ysixniP8Du35557pi996Uvpla98pUVI4SP+cMy4Q4ew3djibgdpG6WZZz2M OQchEYXh0IBR+llIVxjnzJ5HV/0W0ZXBlG6ZdGfacbst00MPTab+jUrzaUE59fd3p1VWWTnttP3W aQYtGP+XXsOBcZlHt5mCs8euO6ZHJ09J1998a1q6BIZhelkaT99zxHdiH31sCn+PEXK+wogn4OhG ZhrjCy33QCt1W/JDCM4tDOX+1lhvq7+igInA9rpXInpEOuXUU9Nf//IXFmLR96lPfSp97GMfo++A TuVxxlivtNJK6YQTTkz/8i//HMIake6++460774voPLutIVeQYMhOz6ip7Ie+kZxdf4ulKTc0j5a R/NvQoY0atZ/5mI3wO+gkj3KwIUqj2/2YhCTGBe/Jxecf3467vjj05prrilqUyq45rJYQix/z6Co uGqiL/oM9BnoM7BcMyDPI1+uIfTOn2sZiPOZ1a1EX7xOs6TV8UEvTnOsjVbZkBNU1w+Ji2kYWzeX fQRbbF9j6eKanEtzQY02LjAeMxOwU1Lgskr9NvFOLLhNXJU/8xPonGfrL856whbted2whJMxauuP ycReN7eKj4EmE0ed3BAHY5Qr4XeNL53eq8EzzzwzffWrXx3SGAlF+hJTGP0WmJBDi4fLOmYVglt+ L0lYtreY2UfbGInz4rhSkfc3cn/605/Q4zyXpoNf9KL0l7/+la6MPZIm/e63ac011kwHH/yidMAB B6Q1qH7ZZZfJib4GsnjRovTP//zPdPVtZnrnO9/JJ7trrbUWXWlcmxdKO+ywQ1q8UB8qYwEoNzc1 j5xIG2sBCQZ6+jEYtVjOO8MHpdqXooULHv0spNjnzZ9HPwvoSakL0uNPPMmLwk022YC/vzhvHuno yZVPPD0tXX3DLWkBYXbZcdu0iBbQa6+5Vtp5x63Tb39/Z/r93ffQ1cn5hKUf+l4kbnHdm57Aittb F9CiE7J5dJVxPvnClUwOGyHICqiI1nSN8TWFhK7css8GqbkmLxxRMqPc6sZlLBZLSvrhDy5NO++8 c3r+85+fLr/88vTEE0+kSy+9NO244458bBx66KHp4YceSr///W3uBtzJ9D3P42kRtN5666W999mH jo+10jrrTODFJT6g+SQtPGVr74sNuuRKMQUUDfoxGZUWM+yiDq7LDAclk4KAV3is4J1xs6SqBaqs Dkt9EbOqWuPQ398f/OhH6Z577glGooPYr0quRt02Wygx2WiXPCP6Wp+BPgN9Bp6tDPRXGJ+tzK7A dvEpfJ7GMYlhurMydNxmQVLZJ8yRmxmoYRMJ74nLJe26uea3yWU2zqAAYVsWs0XQ5MIK42NfDIaS 5GLFhJDlLUQvQoMx13qnDfUhHNNZi+gEM2/Zg3FVov2Lfhlh3Aqe7YSaYcgI55nKZXyrHDCmDPhY NbVxCR9jlrgMREQRiAUTG5famWs1gEDCFsjGJX9Wnfr002nChLUDMnJZHHRttqCOfmuORVByjWHa nDPBGRqlYBRBAs6zdcD1Fne+umc2AGF4xV1Cl8tedcIJ6eSTT04PPvggP+gFT/t8zWtek44++mi2 fMkll6RbfntLGkNXFxHztGlT05Ev/6d08803U94mpF//+td8BQkPd3nPe96bvvzlL6fz6KoJrli6 X65hJ72RaEIH7PdNEaJRfYCBn3+P1Cj3SSxyf3nX5Mq6YAQv/LAoxHcQEc4yum30pt/dnl5++AvT U/T01MmPy9VBmAHnjjvuSutOWD09/OCfSTIiPfr4k2kOPSCHiPwwG3jCA3MOOWjfdOcf7k2P0O2o uA2VF2HEH0Wv5EBO9Y8RrLId2VuLRCylHSlsfA2TUaxk29LDjOB24GYOmzbDkigWNbl8kJghaqxC T3f96Ec+whF//etfpy6M5A8E3v3ud6eJEyeyldtvvz2tuio9BVa3SZNuTS9/+ZHpySefpPLl6Tvf uZhvW5469el0yIteTMfFmPT2t79d0eXvfY5ZesdtSiQfHiTiiHmneoPxraMwCYH1S0qDc2kNQEXN FKtmIUnML7AAcxBUjS6o3sVlnHGtUXGhHj9uHOUVCt3MDzez9SpQ8mvzkhGprLneDvYDvK/2Gegz 0GdgODLQLxiHI8srmI98mo6O2YntAJNZUEUuxDKVBgBbhF2Z022OljbhdO5lrzyRtnOZHVTsF1wy aE8gzCd/kMctECFGM3JZIBgNh8kiKbkcYozZO2R5Y6pKS67HrOLoi+sql6KFK6Z53+AGHVeNTmUc I+gyt4zZTRiXBDFmFjuZDTvFK61cWCFiy/g6r67gZA142mquh8A6QWBfbAyKfqEt+2vWIy/3N3SE Ae1cQ3HXyH5ILvsT223c7LXmrky3E1566Q/4u4g3/s//8Ak+jvGltJiaMmVKuvLKK9M3vvENfk+l ndR+4uOfpKuOa6T77ruPrsx+Lb3whS/kBQCwc+bMoatNv+crUtlrqEkAEronl/pinSNoqAaiVVVb cY3DpTWMYiXJcZKNxR1uO8WDaJbSinAUybGe++kvr04vfuF+aeq0mWn6jOm00BudVh8/kh5wMyLN njk9zZw+nSwt48XgamNSmjFvcVq4mGxQrvakK4uzZs9Nd91zXxpDi8VFdEURcnm9RqJFKr3zkXuN YIY+RnkdYZ2iUv7DEG0ml1Y9viK1fUHs4JJYxwgsXBk9na7Ajxk9msfW4sGxcNttt/EPxv3YY48F nLdTTjk1vfVtb0sn0gcRp9Itrbvttju9nP6kdN5556X99tsvnXvuuQkPmrKNfw+sYf15xuMb82B1 KYuWNcifd5Mq/HedfRuASvmvkRWNIXG9S9YnFUS/lYqPEMuxwC0eaTmXmvoXpzRRwMuY1X1f9Bno M9BnYNgz0N+SOuwpX/EcFvMbd4/OFHCygJ+wVU3S4NPVvIleURXYm5GQqeqqjetMOS9r4QuC9qgE uDVYFHkBI2ISBJmEFQSRG2J2cYAOxHU8gbwOboOvToLc8c4lZQvXKV4JviIXLgKmaLqzCgCQkdpU UDsXjbwJXEkt3KVYLZjtTOOamCR9xcPCw7cOvy4OUOEEgYNIo2IUUWx+AstEjTJza3TdFipO/BfR +wj56htdCUMb9VVWXoUXC7h6eOihL05XXXWV+/rc5z6XfvGLXxBuWVpttVXT9Okz0hlnnJ5uvPFG vn0RCyX8xK323tY/T0Ag1jyoZLkVQB3VmgufOMlejAfd0O2os+fOpYfbbJLm0m2jc+mK47TpM9NV v7kxHfbCfdMIWiyOGbGYFos0zZEhXFnDlUJ8PxF2cVK/2nhaSM6dk7bZaiIvqK685gZ+oM7M2XPS mquvltamJ67OoSes3vvXh+hW1znkWaZM5rfGXEcMUCkrW9FIt8ZMOAIDXGx1OysxxstoLO3DAmgg G08PBsJi8rrrruPvsJ544olOmjRpUvo/739/epqv3E9I999/f/rwhz/MH0DsuuuufBuzgwepFJEV jSozlQ5mRaSKSl81G1EU+u5Gg5f9egABUxhyOa5244MFbP570YAWf3GUW86BKrSOexOChrmg7at9 BvoM9Bl4tjPQX2F8tjO8ItvHDFY8gY4FEPJ/a1kKis/kWelTK0Hs1hyRxU9hwTdudik+bGaVT7gj 17xnHyax+BpcggoGe2zCxZ7l3KQdl4ZRHMtQN7kIsGcuVGqPq4arO1rhmJt3QuU9CVu5AeLOcwSi 1XYRs8UbdDXNeyJYcZ9BNkYWHp+RN3wY106UHBACDzFontrHFxThH374YbTAAQ8byVgc2i6DXuRi E+1qjDwk5TfyDLmDPCtsSMVSlDjzC5znCsAK1s0VDbj82yJNfuLnqae+Jb3uda/l753ZYgBPbtxs s8346ZY333wLP9Tmvy75r3TXH+5Kp7z5lPToo4/yImK33XZLn/3sWfT9tHXTpptukr72ta/R7apH 0hW7pWnddddJb3zjSem0007LCw72q0F7Hf2gRnFpRTAaJrqtXY3cLK3zAHQcIzbANpbJ1T46Pz/q pS+mh91srX+GyBPFsIQehPMg3VJ6wlFHpF9d+UvxakEgRHKPCLDhqtTuO22bXrDvHunaG36bdt15 O5YvoSuXm228Udrj+Tul//zmRemWu+8kMBYEwhRzMASDTNGdNIoxqjCMgJmClwUQcyvqlcT5KJRo YBOwUxQPOW5D/sxnPsMo3JIK45C94hVHpbXWWpOPj+9///v8EByM88c//ol08cXfTtOmTkur0G2q hxzyonQ+3Z68w447pEcffjSdf8H56ayzzqLXkYxLG2y4QfrWN76Vdt5lZ7bPoUn0FlLuJinLVLSN r1jQDORemZi9YNfCdeMC9lw0uDlXrOKmoSFB6No2MUuzIRdr5dOf/nTafvvtCSX8qqMqd6tijaBx Ed/NBbzksoF+12egz0CfgWHMQL9gHMZkr3CuaLL0aTvPpd5Nm1TxYbicR5qEIKEq5xdRkNU1l1ER 6icJ7pZNIy7YjeevkcboAbjAuu/KThcXcsvHgFw2gB15CUFZCp0rCMaYXaEqsuaaAQHJnjCt3Iih INxnzAlzY4jBIfGlFbixM5HLcdVcabvfKh5vxnhUaH4dQ5UjjzwyNqXewoXC8hF9l9GZKZUGpaQ4 9tnyALu5LhYCUf2a5eKEkmCDcWHZ46V+xeMaJ+4///l/83so8d2zl/DieWmaOHEivcR+VvrkJz9J t6Velc79yjlpFD1BdNutt03/+q/vogXDP9GCQV6lccEFF6QPfvADfIsqHpKDDVdNfvazn/N3G/nE tgiy7Bv3vBbF40E7LpAIDEaDWPoaBMpHosBYSK/G2JQWdPvu+XzWHE+LQ9vAxZIaT4YdO5betUiL Pzsxhw4GkD9UkdRdt98mbbzh+umEo8kGhKTk6zlUHzdubHrNMf+UbqTvRz5NVzHLjYxUIUrcsBvG SH0Vn60FHrssxlfiM1+itxaVBVcWEtlv1AsQV2PxFFxcAZtLV2TRd1w9njN3Nt12vGv69/e9L737 Xe/ih+HAy4EHHkBXmXdKRxxxBC8KIXsfYWbMmJHe+973puNfdTxEfAv0FVdckbbYcgtuYyceQ4CS UNGT2DQSr7WUzk3knnD8uxt6HqAF1yCqz1y1iSLo2DhEkBGYS2Boy1zUyo11ZKg9zyncvi1I8wkr XdzoO3ujwDRe4xYxZ2Bf6zPQZ6DPwLBmoF8wDmu6VwxnOiXqRKh94gm4muwIiEkxToxdXJNbhmxi jlzT5VIc1FwExrww8WZOrrWuJ4xLMPddnOkJv5ULjpofiCsQQyqhhRv7VaLLFnC8BbFxrTRIjlAk rKddjtdOcHJp3NpWg0tAw1jJEjKe2+qXBPDpfgM3gwXUxbW4UN5GT3hcSLco7vuCF6i4g0taS1P2 XXtQEy1Fk5tBpsuSXIOHYqvAVTNA9WqidEfkFXgGfVdvET019He/+116nL6ziKQupFtU3/rWt9Ii 8INpm222SRddfBG/XByvh1iVbkF9/PHJ6TBaWC6jq7Ij6YExj9NDYvA+xn33pVs5iY+fBfSUUVx5 kisn5Jr9aq48ZVLxpkbO7VpoA+tyqVizKKs+WkJsHYGs3HbHH9PYMT9JB++/Vzrvoks5Piyf8ATV HbfdMm3+vI3TzNnz02qrjKMTfRjERwW00Q6+uE1XDX969Q3psCX0/ccrrqGnqS5Mi5YuSY8/9VTa fqst0ssOOSid8cWvpOl0OyquMLIZ5pY7i92PqSp+81uy0DImmTeOlQr2ZuOPjnKp6OLCxPRp0+ih P3ewNRwnMIMF45vf9GZaSH6Rv5eIh96cdtq7CbOMv8/6kpe8JOHJw2iPGzc+3funP9EtrCul7373 u36rMm5nxUOTcGurbDme4ljRPlpPufROKdXyoH2RrgIkrE5uZYcZtBNxyWWZKMRprJMk61EzjwK1 fc5zqX/LW96S/o0W01tttbU5N4qXmSui0gLJOsbXeW6pr/QZ6DPQZ2D4M9AvGIc/5895j7Z+KuZb nv2qKZAB+YQXM3LJVTwVjUmxhYs5nBmq45m5hWvzLmN5RymnkquBa7HEATFulKFuC1i14v2ocW3t misYC6yNITLEl2OOuCYX3WKpqqxv3N1IFVQhQWf4qpsakE/3m+c9TVtkpuByM8SswVAxlPEt+zs4 lyNU2IXfupBP1mTB2M1t7QMdmO1jVKaptUWu2Fu7YadA7RAmgEgSFzq0qsgVJD/gKi5O/B955NF0 0UUX0fcUD+UHk7ABwmHRhyel7rHHHmkWXWm89dZbxTbp3vjGN6bjjjuOMCPpltbZ6aCDDuLbFo85 5hh6J+HSNG78ONbjwTFmz2LIuYIGHbBrtozkHXfLDkIXt+U5cy0VYrElNegTvNFu8bIltLBbmn59 4y3pnj/fz6/PgBvcjrsdfR9xuy0npvMu+WFaefyotONKG9KiGFECgB8yQLGh71NnzU33PvREmkMf Nrz80IPTZ77y9fQk3Yq5kB5wM4u+x3jtLb+j/NCVRfBpcQ3/bZvIYZxqXNDOxzfKa7aOr5BauAHf kk/2a3LzG6KcS9/PxHc2zznnHLoCvZCuRP9cng5EZvEEXVxZ3n333Vl34IEHSfy0x4OQcEvyaErc 9TfckE455ZT0S7qaiCfqYnvkkUd4YYkPFXjByL7j+AKF6LTvVStLgcMmGfSi6ku0VHJjS+qWDrM5 EBcfJMjfJrXDRbQZo4sY6hk17e8aPmx5ir7vudXWW+W+CFW7FG1KXXoc5DlwZ8bYVdgXfQb6DPQZ WC4Z6BeMyyXtz3GnERUnBwAAQABJREFUMtOVneCZjU4YqDS1lDQhhznRlcxWpBYFjBuRSwKanc02 vPAyx2bs6sQE5t2vGi65bE77oABxobKsWga/bgxWMlCZ+bzIBQITrplULvcC8aMXguNKPANRpcUs KmcUXE4BAfi2OyNYGe1r3ceIzEn6NK/MoV3kghO2HIHB4hgRsKAPMEZsKHDVcHY9OJfDUgL6jkWB bCU3xpwHSqGk5Hy4Y1QyAzVsMvwGFpnBbCTLMdJFuELFplpjX7Rzn6QllYyFEIAM6tyquFgI4n2B 6667rhLhVxY2ixcvSW+gheFHP/rRtCu9g2/jjTcWDNnAu/Xwg5Pct771LWnXXXbh7ykKQPYLaBG1 7rrrOQcRcVwhsLqXmR97IPWSq2MUepkZFL8fpGTRFPCLOv2gb7jVEqJHHn+Cbz+FbP31JqQ9d90p nU+LxYULF/F7Ff/00JS02QZrp3Gj6YFA9G+pGnx65pz0wOSpaR69o/Hm2+5MT9ITVI878iXp8xd8 m5+iOvmpqeyL1lv0qFGKF4ME/7pZVdKBliaGC9ppk/NG6ji+YkgBTNU6F7TTJlz5seE5Cb7auBof irvuupsearSaPOgHhmjD3yRs4+iVKWeffXZ6Eb2/E7ea4tZm2yZO3JyreAgSXp+BJ6XutddeLMMO D1nCtjo/KZXsks0YCnT1scF63eXxZQHg5WZ5UGnBjclpq4fcge4eqP/8N9I90dHgWIyvjpHnOZBV ybaIg9+wzKU2FNiIK3QSmB03LJBicGP8kevy6nfBTPRln4E+A30GhjkDfoo1zH57d8/hDNjcmLuA UwPaaCLlE2tWZBTmTdkUZ00uRQZ05qJBPyTMXG6KH+YBIicp4smdqJbsmohKYAQnajWvMgV6ACFO UglWMUzPfp2CChxQ6X6cKz7jXqEicm6IkbjAmK14csI9dwVVUFe8+TA1tzl0lZChImYlZHyI34xp FOwmA7OW7aMp3AjBGIkGewd6deAxynl2AmJRM9EP6jiJsy0eG95fcNmh9VFsgRVtmQPIwGWrPEZU o9Kx1ETd/MoYMRrMnGdq5YMRDdncDjWFKxLsc8zUiEChuujhhx9Oi+nkfdvt5GEt0+l7ZpxzMjhr 1sz02le/hh5ms056GrdYbrd9euyxx3jhM33adF5IbrjBBvTi+4XpZ3TlCe80nE6LplkzZ6Xf/OY3 6b7/vY8fiqIuuUDvcjh82szyLFO0DmyUD8a1zCFXoAuX9q4QGZp4lQZuieR3IxIEsa+6ysrp9ccf lX7481+lebSIxkjhKtkTM+ak397zYJqXxqaXvvSItOfe+6RJ9z2Sbrj7z+mvdGvuI09MSTPoStwt t99Fr9S4N73tdSdQThbQHajUP1xZJPtYZPK/EIsfG+iy9ld7z4XELxKMb2wXnSoGW/ARK8cGyd0G glBEC1csyP47F3+Hv2M4lhaHeF0KblW2Llxz7bX0PcWX0Cszdkuf//zn01vecirndPHixfxU1KOO ekXaf//904fotuYvfOELaf78+XR7K72aZObM9O1vX5T22HNPX4AhmhAVx2e/+xYP+2VQHF/TxjL8 jqm44JJMeh+zlPm1lLlQU6XWxbaPkRPAUYTKTIUycr1FCqF4RRID/7yVrELmlNJ6PrTauGq2L/oM 9BnoM/AsZ6BfMD7LCV4RzWM6w5an9XBqYMpw+uAiklm95rLclGod4CwSLtqZK/qMYSIjoIly1Lkd 5lyXGY0RAESmKIfEZVAHN/ogFyWKWsqNctTxk/tLrRC/R8akZn+hH5SrBtkEG8x2Ci7p1A2jZCfB 1Fy0M1eQGWP0miv2axzapQytRhLoitBoeh3CAjPOpXPdAFW4bgIrax/iImthjlosaEir+IQLRrF1 cMuuEIi6VnogKw1BFuHk/VWvehV/h/EF9P3NP/zhD34ij9sK115n7XTnnXemSZNuS3vutSe9r/FS fhn77nvsnu6555502WU/Tr+55hp6ufsqaQYtFo866uh0AD305J3vfGf61Kc+Ra+VWLvoBho5nLaa wrNqUEYBVQdZlmuqorXZiDSNrqw+8sQT6XG6QoorgygPPegF6WsXfz/95eFH0ky6zXbarNnpSfr+ 3qzZs9NLDt6ProatmZ63ySZ0++nitP8+e6Ttt9w8zZg5Oy2h9zCiU2NGj0m/vO4mks1Khx+wH+WU lolYmNIPl+hJ89BDWDEp0jZRwHNPQtuBIaMm68LmbFjNSmNqqX6wYH7da1+Xrrn6ar6FdO8996IP F7alq/Gj6Mm4n03vp1dn4F2Mt9BTdG+55be8ULzwwgvTvvvsS0/M3YyPnfcRBhu+r7j3PvvQexj3 T9ddf106n97JKFv+m5GjyTUFaUGBkSprcy3/Xmd7JZdaXVys6nVji7lpYiqbdmtsjEaIJrEym4tc 3Iq6/vrrZyXXjGMlhLme/0aSrBGv4WLMJqvc9M0+A30G+gwMQwb4LxBNho0/V8Pgu3fxnM2AHS5y BQgHESSN6YyE+HTUUQzKXOu+iGnvH6WLwTZuvqYRMDh8K64Ew5bVDaZniZD3pGL7nVyLLvqhOshd 3EDxqmFdoJXab63ntsQsUbcCROjd9ArJuxxXdhymXC5cWILrmB1Wcoc6RsX4sqehj5Fwc3gzZ85I 0+jqB14joabaxzdTOEV2nNTHhowz9SseV5Hr9WqMNBWu1spsWrTstNNO6d5775Vb/xhHu7ojwNd5 hoh+/Djo4OIWzDFjRvNVn4V0hW0sPeETm3ALC3wlCd9tCwCpA4/v6tGDcLAVrODXwzbAQDEbhqwN Pc9KClxkAFPVQad8IC184hFqQklPTF2wOB1IT0uduNkm6cIfXU7vXRzDgS+iK5Bb0INvXvfKf0q/ uenWdMvv70jX/+Db6Vs/vDx96esXp3978+vTHHry6Xd/+gt+p+MoumUV9hfRE1hP/9dT06e/8s20 aNniNBKXGSnyxdRpfMfzQ294Jfutdx4qFNygnSdKRTVJ211cpxtgoDxXfmsuvm9ot53iaakrr7xy RzR0yy/lbrQdH2yXAqDfBTtVKG7ttNik07onksuDG5dpJbYpYIvZxYGa7QUu9DgOjEjNIXHBM1og hCoQxVboAje4LvCx4VxUsPGx6zOjyDr3ynYjncBe0Wegz0CfgWctA/0VxmcttSuyYZxMygmlfeLu J7OksTkREEVJMrjRRIpY5INxM5uQ1tCT+sgNDjUi+aTWvQzKFQvcG8IynHelX/g0v1Yas+CyMCBw 8pWBRV3E0OZPl3GeGLeiaX3xhAjXmm1c51vfDGwdVZsFV2MGl/kdXKUKyDBhjFq5bHHoY+Q+OCnL 6OrRGnmxCFsGCDEDyr6ZQzvGQNLtN+JjXUxkLtqcK/OLtoB4H+ssYBztFN+WZ+CMF8wqJ3PZHu3G jh3Di0W0bbGIunALC/ydNujqmBlPi8Vuv2LQrVGFsdX4QhYx1hPISjkELqFGREKXJaihiUUnrpzx 4oUuDo4fPyYd89LD0s+u/g19l3EU3466zoS10ltefVw6ZP+909f/64f88JrRtJjGknXUqJH0HsfF 6csXXpIm/eGP6dTXHJ+OPORAeq7NiDSfFtoj6Y/atbfcmo6ldzzi+6HsixbRfFtqCNVyhLLorwWK aBWPPAcqELyZjULHDdrJ/3KMQq66uWRaueyE7eEVIfk7it2LRbFaLBZhRP1ioVgsFlnHXnyn7to7 TErxoCgutCdUj00zaP2EssFlAiGVWPwemQGUhvMKWSIZiwfhmn83ofaMi/IaukqP19BgM3ysOxcV I1oVQN3auB68GzF0X/YZ6DPQZ2D4MtAvGIcv1yueJ5rd8OlqOUX69DZAf4nEMyPIMGJQu/7gAlN4 yRreyexpC1YYEUkbN2tE28V1N6GSuSJEm3ypG7QEkctMDlyPGZUYRaxnplljLe3kfA2tgJdqJGnd IhJ4GzcgWvgq6vAL7kB8Dgs7A9lZHOwFsXrRQsCgMV/JlmfOeUkIrRHp3HPPTWfTkyBlE1vGjT5F E6jqp/ZbRhEjauciaD2nJoBYyz3KqYhsrztXeJAbtxmvs6QCim/aKGSubFQAyzGrWrndfi0y4AXs WGqibj9qUQuRgiEs2VtLhCJze24gW2QENZfSAg5XQpfSvw3WWzc99dTTaQbdprrReuukE+nBNScd d3S6+Y670lcv+UGa/ORTfJVwMb+PkbhU4juQuIp62133pC9+42K6RXNkOu2k16YX7r1HWoM+fPjj nx9Ie+yyI9/qTGBZnIJjYVPAEqeUzZg9eO4i55m52NGP1gfkaa7+EWPk0bBfb7VUKCILT4LMGI05 C+paF9cMivNmnyERKSMoyZJntHKe4a3JjVIsZgnDRoRreQaq3II/VkQuBMRnO10+Xc3ssz5zFt++ iwZbHoTLJHcBsBCGzGUD/a7PQJ+BPgPDl4H+KanDl+sVxhOmNp7YaMdlNY27nnBe14q3QeSGG6G2 3ZIkVh3bybVAiKoYuVZE8mozWyg9KHETuBUpNBXajDmYC/CiylzsOIj6NiS3XHDQsJhzepWLzvKZ UYPipE6uUlwf/ajQdR5aGbPrB+Ma0M54yZ6JEIbXtWJtlK4cLAYl/YneE7ftttuC2cLNIgE093AT /eI01V2HWs20mCOET3GxuGAD2YpzldTklnm23y7wHNvJBUZjJpeOH4jrAYXKINyApGrVty5uIIGB 2PIthGqDC60HfGuVDCyjVQH6i/3kKU+mJ+i7im864bg0nb7Tefuf7kuXXXUtXUVclEbT7amL6Omp 20zcNO26/TacoS3p1tUjD3lhuvH3t9NacDG/ouOHV/w6rb7qqmmX7bZJr6DXa6y20srpsiuupu8v 0gsak9y6uxTv1tDNfgVjDjznWvG2dYvKrmPDsTXXHMbS7FksVLLIjQwA5hhy1ANTKkfcrGTRFequ 9gr/fe38Xaj53CYu02l8B/o9qrnWGeJ25bmmeJSBC0we38wwiEmcSwI8VMhu12V9VJKg5hpGYBW4 ajK23/UZ6DPQZ2A5Z6BfMC7nAXguuh9sPnM9zZK2VpDvefgprXTbgWgK2EVD4to0THbNkZrKJy5u Gho7DxEht7q4attcgOx1q0jpMQPDm+oNZmIGVjkwnZeZG7tkajbhioyVjtHpM+nwCTtDqrOeGKfX DUsOijFq5Yq/QblFsBojJw/5V3btN7QZwbvIdaYdKohY+ks1XCHiszz4HogLPW9q21yQLPoVb0Gp rJrrQ+F6Hd+mIiPIEXxJmOQjYFnmyFwxuYxRG9eOK8QMvTKC+Zqbf2esn13cfFyxWT6J94jYGw9K 9KtSk+vBRVKNnemlX9UwRnYST83FIhFXGLmX1KkFIxalr158aRpFt5ziKaBj6AFIuKVyJG4yJRz6 OXPWnHT4gfulkXQ76gt22yXdcc+f0rU3L8YRxHZGEmb2nLl8K+o1N/02jR5Nt68SFyWuMGJbQlcz bcu5M0mOvs5zY3x5vMWvsT2bVEFd0iOxCybiY73pl/HPaIzAaLeZ5dBjs0il1Tm+rBabkiu1X7hR m5awImaxX+S5jWvxtP29inkuuGQ7tisuPBcxSyjmqVxMKhddKLfoIGatlJcca3VhuuTG68s+A30G +gw8exnoF4zPXm5XWMs4yfIT0mLmrbpskyjNczx3Eyty8/SHWrURl/UDcuHAuIwWDvultp2IsC2L 2SJocjkC49rpgcFQ6lWNvJgoYw4RiCJySSJ6dlASXScIVhLMIm2ATRD6V1g3brsrY0tpGHJdjJE0 Smzd6uJq7hr9tXhhp+ZSO/fXagDBSrUZl4xYdRm9VsEa2W+TKzrZs1UzwI3oN/s0dBvXGBltBks0 WtYXRpAAV8nKNAtHcGanbHVzM96Pe7gM4lC1wQaCtqBpGyPSM8JgHLTFakIyE7imddsBhh7Jb2MQ EtfozOWd6iOM3OCK4Qj6DiM23FqKDd9PHEH18fSkU9jBrapcIR2e3zOFXivylg+dmd786uPTrXfc nX5Lr9DgxSAuGhIBXGxj8KAXevgNy/jBP/pdScSwdERatBRXHLFxgLq3lmg4XFJzf6ghyMxhCSlZ z5SMyFw7NkzHGvGbidLW8TMuN5sN9hScStv3Zt8FWgnyEDNHxTvVB1jusQkJaFwSdXIZzlryXZbc auMazHQctQmpDH7ZpuUOvgw2AFdTG8D6qxO4cDmfvr9YXGE0P1C6I9QLZxA0t5rrbQTdb30G+gz0 GVg+GegXjMsn789pr3GubU6AMknniZa6Gua5yGUxT7wBEOgsDapQDSaD1CZxzi7JVSViw+VFhgOA r7lsQ8VGJYNetRqfaJJU/hMrI9hkboom+gFXVwwCy+AI01DKGANX9G3cLCv6F2J22wEaqqL2YEjz DLilHWpB4LbUs4JKcUueAS9BakCK7XbYIa280krcyH7NuBKpKZKMKE1GvzBFuJDndm62JZHYvour eCqkpm3Q4olhw6/ZpbKN62pVaseuu+46elXCA5S6pfxAmAMOOIDey7hu+slPLudXceDwW2WV1dIr XvFP9PCY8RJUmRS3jEpWETE3SFP6pVaxAYpN5C15DgSuhnbk4srPS16wR/rRFdPSsnlzySKv+Ng2 L8DZAzE4l1rCANkbQWvIz194KV+NHj125bQAVw6hw4bL8gTipSy4qNGCkcXcGpFWoleM7LvDNtTC RpghjlHuitWotKrZ4lJ3ri5AtTK3K670RLnSyFiIVYb3KuI1K3jvIhY7uH33Vccfz69mueOOO4RD +d5qyy3TQQcdVMTM1qvwsitS5AbZoXbAcjW0AcVWHhUGoDLYqrmwK+rIDlyrqgeLgzmuGyKXbegu cCE59ZRT+SnIrA3HhaAd7M3QJeuA6Nq4FV2A/b7PQJ+BPgPDmwH+U0STBf5+9VufgX9QBuhw4pMu Mhcmu2KSZE+lRFoqK1XxnEFjJICfYNuc28atDJnfNm4jZuG6Ba7QLnAlmA4Zdd655jcmRHtSgUha sgzWWg4EHUgHH43+Bs+DcdGPClM1pR9tuWrhNvum8enxI7bVQ9MR3aK4lF8VMQavVLC+hWOvTWbX uUrfpV/XNXw2BAJVca2tX6vheq+4pwEqAnaKV4gS62xBBEfQi+rXXGPNtMEGG6Sf/+Ln6f3ve3/a fbfd00tf9tJ0wokn0ovYp6X//u//pkXCHwlj75FTYw2bGlqUx3rwq8gOCcREbBwbkSX1hnkSz6Mn l15/xz3pvocnkxW6Esd2UIKDK3dy/ZKnNayIdXrLVTkwxD2wBqFa5IakjqXjau/tt0q7brO54NkT /NWbROxxeyXjWkSqHIBbk+q2xupir5DpWGdPInjooYf4ycJvetPJdLV1TPrOd77D72H84Ac+mG66 +ab04kNfnP74h3voCcSrpx/+8Ae5A1WtYd70qij0RaMKrdLBjIhUUenRxMajyboSULRaGi7iirfY pre8wmLaicDFVOFjEAdXvTnIFPIXB60WtIGk7OAOyiut9K0+A30G+gz8wzLQX2H8h6Xy/0NDPKnF mc3qNK3Rf2mZrJokWRynPznJM1R9LmlIphmXhWiAhQb9UNNOBMWWMat42rhCZ0uGFtvaYg7tAhd6 FrBMWq1ci9kgnB1q1B3VrBmMabwzCUoIUFgs0mzsEVPDgHLRCfovpmUPPii8OdcEKAMXLTbRwjUo TqLcIOGYIIKaCwo2saY2GYo6zKBRc0WD/ZQpU9I8umKyxcSJggtc6JkrdKpHm6xs8Qu54Jp51viE qlxtqA8pCFeMkdojqIeCSmmuzWoBauW60HyKYMH8BenDZ32IHgi0Hb2QfoZcTSKH22+/ffrMpz+d pk6dmq688kqKAUGU3K4xkuA1aHaDOujUKE6cRR6v3wgrcplIO+KqGBLZ7G+CtSRvs+ndiU/PmJWW 0a2pcMlhAwL3agOvwMBCkvWi4m8gAg6CLBOlvpRAtphEyVwyxinBApJsLli6MD0w+Yn01MN/oaes LkqHHXYYOSNwEXNuwA+3vAJfskHESpTcMIE0nOJAqsR6dgMibVnAMIgi3uuAUqMYo5Q+8YlP0FXX UelXv/41mPywoJe+9GXp//7fM9M1V1+dzr/gApY3Yxax+6SmRKLxqF8ef4igh3upokX13BKx9UVK 0dKemgNyGWi2IpfdRKckcKsSb4MLBAktFAmsMGSeAAP2TMrVm05+U9poow0FXQbrXOcB1WofcjYK RNiamQrKvtpnoM9An4FnPQP9gvFZT/GK6YDnOp79ZAqUU7DyippoZB+zkLkilXkz4OhMrXjYQSDb CaGJmqccJgn2dGYWbpYb0myhzFqraXRUxHncuKKNFqKVzA2GCSDyuM8Wmn47uXUy3EiwzOZKm6IV sGhM7wYkwkIcbCqsi1ufCNmx4WfzxG9yxf7Qx6gILn3uc59Lm2++eXrHO97hnegeo8jV6Nh9KUeU zV7DvOEi191SxVg4yZO6aIlnVIU33EYuVix+cl8RzUshVl/huMDVod332DONIjt4GfvLX/ZyevDL qHTDDTekCWuvzfXx9AJ3PAyGgwtcMR0dSH8RYvn7qZjA9f5qP5ETHo9GhyVmtSwxOMd8CwatB+67 L733vO+n2dOeTvvstE1aeZVV+bCCDijLPVcpHr76yFI5GmwxyHjaIWThCddGDOMkXPo2JNVnz55L t8H+Ku2547Zp8q3Xpve///3pq187L+2z917sSnawmje0OHIVc10kwbFxrBS+c4sDRjED5jn3p1xi NLk8hiTedJNN5W8bHSMr0dNhV6WnxX72s2el8877Gr2HckE6+uhjNChLltrKXeWeto9v8Ev01pgo J+DKf8HLaEnGxI1IssscA1DYTFJya61g7Tjh8RfXrCi8dOZZ46LC5oRJt05Khx92OC0YN9IxV4y5 8+hEwFoLWD2jByKvuW6kr/QZ6DPQZ2C5ZaBfMC631D+3HRdzHXWFTwRonvPzW5Lx+S66WYGrZq1m I8W5MmzYVpDj9K6TLAXQ5CppMC75ABcBZShq0rEsy/ooQ4hKR5W2zJW27YXF+5CwJldNGI1LYkk4 rgQPm1jNtdxmtSCcK7KhjpFZjza7uCEQchLHKLObXNVlSMWVeLFnboHDVZHF1SIm+62g2RDXdIkQ xiGOIrj85Fll1WPEthsORBC54PE48Q7GxFKDqsljucbESIEXUZTcCBDNnDmz0/fpO2qjRtDTQun7 eE8//XTad9990xVXXMHfX7z0+5em884/L1111VVpzpw5jYjaxkji0jC4IL921hwGvhmzLhWKoHPM PAqkK9TuZgRfCf0Mvevuaop1wZZ7pJftunV6/ZFH0G3IizUKsyXjbi0oUccG27GOFtAilVIWEBqr 60fQc3BIv2Bemj9qXLr4kv/i23jf+57T0uYTJ6aPfFiu4MJH3iQCWLVN6uIH0VjaGClwhTa5rHBM ttrktuWQUOaM+0tNGty16QMDXIEeyQ/3GZF+/OMfp+c/f5d026Tb+AOY4175Smrvlk4//fQ0Z+6c tMrKq7gZD8U6R3Y5qhwaacyvoBECRMWvGvMt325Mo1QCtezpz6rIQB7BwmkLN499RuZgskxzx+FK zOaobDW5/gGK9y9bbZrLf5vMPnvu4mZQX+sz0Gegz8Byy0C/YFxuqX8OOy5nT+lIc1b02ZenR+NY ySxtFDLNC8+38aoEyQnHUNXZJCtnCHmCtpMKxprtZ8ANljQY8kt8OdFRg2bXEVIZEpehTQMNLkEY VSsan3xLqhlrZq2s4uNLKpYg6Nh2zDMR/eSyJlftBpf0oMOs6thBWyz/AG60jVNOjJFs6rDNr0Gq sjG+Qc+hajvWWUQ+2E1DIQQTo7S6EEgwxPiYZ2NuHCvFTbTOkkWL6LbJQw9P9/3vfWkMfT9tzNgx fEvqzBkz04EHHkQLxoVp3Phx6fHJj9PCYULaaOMNeaGA98n5xo7VERdSz7kCkkAWmxO1ry3yzLUO WBnyQ3ayNKVL6Lt173jnO9NZZ302/cd/fCrt/+b/k2bNnZf+eO/9dNUUr8bIG07csRji40E1shzB MQ4fPgrsxbiSY9ojQMIIGnZw5ZUenEpPTp1NPkeOX53bRx55ZDriiCPSbbfdxlfgJk6cmL773e/y 9/0YQLtGX8U0aSQGi0R8q9IwVpoxlC35bHJbiQ3uE088kfbaay++gojv/eI7wE/Rk2TB3nqbbfhq NJ48/LOf/yKd+5Vz+RbcSy65RF5fg1Dop/CkjdxnAgAVYmYOB1xxAa03tpc9GJdLwqqZimVBGEBQ kZMtCjXHG7k1yvxFTBzfEEbor0k5iha5RkCF9qYFE2M3e33ZZ6DPQJ+B5ZGBfsG4PLL+XPep81ue VqmGEzXql6q4hzL/6SmaKagEDpudyLV85KznGU2unMpBrgbNbvBu8y5UvvahRo5wcC7is/7w6acZ rfwaBvi4mbyVy8AcTeShbly4yv0tUY4hsYXGvdKuWZgZJzXssTmMxTHP7JQxNRfCLDO/kSuGc8zq xZwFdtexkbMyOJeDdNv00Bt6UbtsJTfGrAAuTN49RmV/27g2RjmjhtJFuDVjSeGJzygs6xZblmpm Cm63D7wy4tsXfZuvvF5//XX8sJtDDn5ROuPMM9nk/9Atqf/27/+ePvzhD6cTTjghjRs3LskDg4JH DiLm0mKoo1NMpmqtlEdzOV8lxkxAevPNN/P368aPHZf++Ec8lGcDXwzOoVtEH6HFLm6zbd84w3zE QZ+PScp9HX7DgHDx4g7EgStw4Dw9fUZab8IGil6WRlGO995773TPPfek8887nxdVBx98cDr11FPT FltsEf6saR/bu6r2LLfx2CgDLVtK4yJzpad5b0dwzZ0wYUL6Fa7WLlxIt56el845++z0yU99Kh11 1FH88Khzzj6HH5J0zjnnpN133z2tjNuW+Upk9lt0hxrsoxACC0H2XvytyqYCQoVsZ3AuRgpb3GuD pO1+TVr+DooFcPORozL2IF6sjyU38QcFq622GnsUpJO0omNELbFv0cGHRGRxNZmGqDV9u89An4E+ A8OXAf6LSJ/I4m9Vv/UZGFIGmhNbOHF1pVd0OoTpgHNPIkPTTiZcRZVoBRMttjiNQ48tykRS+mrD NWXmreTCnmnEtrRRzzETgleng3HFEu/daDsXamy5b04IAXVzMw9WOrhqPWub8RuXMRkIo7xlkXAh LH2bBcHHfeYKpuZCX8oyI9fou21/eSBNmzot7bHHHsoI9hxIlWKMXBGzU/AHG19YwFb3l4XZfJo9 a3baaecd07333seLM+iDmuEmYXlUxnqB1EYoDLqEFlJXXPFLWhB+JN11513pk3Rl7t/e817yucyv Et1+++3puOOO56uN+E7eySef7LEFk404zYfFC2yWKVMFUmTtwDXhLlmyNJ100hvTjTfemC770Y8o bzurUfJDU9WBp3wwbTRqQdpu003TEroKxhsGAMZ9M09BwdXQJiyjcDm8ngLpwuJI+reY3rs4a/ac 9OiTT6Vps2en3fY7KH3hXW8QL+ZCfSLnF198cXrf+96X3vzmN6WPfez0YhFewZWFoqlpSgSe5Vaz Mpgrqlmfa/hO5ux07rnnpi9+8YuM/tEPf5j2oduVcSAvw+tGaPs6PezmX9/1Lrot9fnpY3Rb6kvo QT8jRsoVV4SMXyVsWAqViyBIoze0w1Zxm7892V5gSXVQ7kCem3brKOt2ttatQWDz6D2M4+m1PpwS h1rFSiBjHW1sQeZVq8SYTSasft9noM9An4HhzID+9R9Ol72v53oG+CSaJjn8k82v94W5H1On6H0S penUuKYDAXp+cTYD1WTkskhxXDe/4k5sGg+lTKzRHPswlUJdpu0cfOhPwHp3SeZcd0IVrndwow8K T6HZegsX/WIxoaTH1JJKVgARuarPeTbHZonaXtWK+WEuxc9lOb6wwp+RO1fttnAB8WODbRG3PiHP PfI+eX+VAwhslVyxDu8xlC0mbiGLReOqnjEOpIoKROSKwhZsY1OoxkctFWSWiKztrq1iisIYm+ad qAUse5JQheU112xqKWMktkxlbtCeP39eOuecc/m7iRPWWSddTU/A3H2P3dM3v/nNdP0N16ftttsu vZcWkPge2+OPP56+973vpZkzZ4rBuCdjHIo70Y9tuC3xst96fEEyrlhgQbbVzv3GN75Bt8weQE9x 3S7dddddxWKR/cAKdX4+vVpj+qw5aTot5vhn5mxq0w8thLhkHdoztU11wsyYNYsxMxg7h9r0Ay7Z wYJw6sxZaQp98PDQY0+kP/7lL+m2P92b7n7ggTR1xoy0iBanHD8CwaZ9lEZKo+hhQq9//evpQ4F7 aVE+iq84fvo/Pp1mENfgethbodScC1OIH0m6p57Q2aUgWGIAK9WqFIYjJOkNgltSr7jyCvpe69S0 3nrrpw9+6EP0fczN08MPPpze/o63pz333DP96LLL0sYbb8xPIP7J5ZeXV3PJLCyLdfub135seDjm vOK6HtExxuxljQc+EFfhHJP5gszrTbuCFQD23FY7UpjEyqwUiXAfe+wxusNBvk8LhEiNYyU0ue5/ IyETAgANbmbkGgP7XZ+BPgN9BoYxA/0tqcOY7BXGlZ6tYvq1SdbKoo/0ETRf0AGKP8UnrZ/p5slv UK5NqMSVT7KVS0S3HyZiFZKzaFm4gDHbuDjRRWy2RUqQiR8VdHENH0vDRhnc1X6j3ureX40Z8hCq wXI3Q1+Q5yJoR5cVhymXCjmzpNGtfbEu0Du4xRgRvKaxBYrNx84caX99jAbl5lguo5PbuXPnpte+ 9rUitNgGyrMHpscGMbnLJjdunYfslmp2TFbcAmMNGNaNfdBOx8hdoGJ+DQsRyRnDehKE8WV5iBnf 41uFnh76s5/9LL31rW9Ne9J31U4+6aT05f/8zzT50cfSxs/bOO2/3wHp69+4IE1+bHLagxYHyB8W j8WWwxPn7iPEUxDKhsdsPFKjGseXGRTvI48+ko58+ZFp8802S9dee23y71I6VyrYj6TdPLqV8okZ 08gUjlPsYZce7kN54XrYY4TgFHtEgAto+BBiKVWW0BVE3NaKhyYtoluaF1CJNr6/B47Y4iq9xsNs w45uDpC+obnmmmumM+nWXzxhFFd4d9xhh/T5L3whvepVr4JJ3gKN254rKDhc2pHQ5SyDjmKw3xdm MkzMDsYlw9Yj3DL7q6t+xbF+5+KL0vYUI249XUyvDPnz/96fPvDBD6bjjzuOrvBeln7xS/oeI12N bG4alMVWx1MTPD4oai61Q38rk5I3FwYuTIXfBbccE9zmV4GSXwEXMOirzd1DTg3m6gC95z3voSvK H+McYjDEYjbgXFSw8XEqx2SBbeE2cyUm+n2fgT4DfQaGMwP9gnE4s73C+JIpzidB6lec9Fzuk59q uYhISYiIRT4YN7MJ6SeKTW6wTFWxWnMZoydf0S/LXUCnm+4HGvFrXIeJpsgDsM5lQkCTzdDSepSA YKd3ZIlUGmptSZNvXCupt7nDzLGdIbjtMIDNiQgLHMAxAG6bC3XEhcTsXDHl3Ia8CDL3F+ahEpO8 z/kyuRtL6dd0BW3bbbdlmvWjjet5dG5e8AmZFNbP1jEiVOAiQolu4DGC32KT4LSDFTf4NVfmg20M wo1+EN0f776bvw/4v/RKig03pPfEkdEHH/5ruv766/nq4rJl9LKJKkD2S36yX5JYXFFuAM2ZxYsY TGWVqOMgiIP3QOJEe9Jtk9IXvvDF9KIXHRzDbxiBTZyjz5ozl57cOZdMUwP/4Z/+p6V4Iqwu7CAz pyipj3hFBmToM8olJIOId9RmNe3ELpPIJrXoBB/flsRrOWxDjblUxjr0aON7oWed9Zn0zne+I+EJ r1/84hfoCuQb+DuOwGAzntlhCeeSg5B4CMQiELwyNC4oHmTFxS20I2mRfRN9V3QyXWWeTt/RxDZ6 9Kh0++9/nzak74zeeded7ccGIzVqLRp9yZ1itFEE18IlURvF7EKJw9QXzA42oiOzP6sxNurD32bV LaMDK6TImFrmxTYy73/XNQYcLwvpQ4x6M48KCx0s//63ddy4TnIjtZe+3Wegz0CfgWc/A/2C8dnP 8QrrIX+wS1Mbz24yow1pXvPZEFxiMMkmZVc2csca3qkXhw7EFSyg2PhkEGWDy2rZqXlDO5QDJV8a s8PYbuBzVTwxl3dAo4JNo5AzIOm+7kUve+PKiUzNZTMKt0isVDEbQL3iqrosSm7Mj+BKfcnNLYvZ u6N9RAjdJ2TCz1GqPTZGdZzY1+QQzuhRo2mhYAItjUt013hF7ZMGouzXAEKWVqwHY2qVtbTL4UFi I6xcNmS2WZ13zhWeMRGVHasZXNWcC7n4sgKSsePGpgvp4Tc/+elPeXH2gQ9+gBcAN1x/Q3rjG9/I r9fAYtFzqyaakYrE4hGYguEIGzVzDkQU9+Bmxgi+kvjP//IvFMcb0o3/c2OEdtbBx98LfHeRv72I sPh3kTRmfDF5ooOXs0d9w8m9KHNm0WZbOvojsH5UGOBZB4eyuOQbUkXB9iQX4hTUuMU23nN49tn/ mR595JH01re/PZ1/wfnpa1/9Gt9CHXHCLyVsvRCRpOVvTyeXexIMSLh65OI22pG8YMfi9sEH/0ro EXx1Fw/C+d73v5emT5uejj32WDHP3O5jkvPh4akjZppQZCEasUt7yaXkHUeJ/X2FpMhzGzlYQVX+ bsEXbXZscI8jOVoFkNpQe9gWM3TYBuJWasDVTmRBHDfEKUMJMDZFD4Er+H7fZ6DPQJ+B4ctAv2Ac vlyvMJ54PismNZrowsyoKu6v17XChQsBiVw7oQzGQtacBrU1HDowVz2JtYqL9UwRhqCKvbthLLVc UMBaGwzFTrnmnsEDnGE7zn1pHxEweC4PbpXEhRuAvuI2KZ7TNm6Ae+ohcxda8XaMzfpIMtcPwAXG N7NDNiLX9VrR5YG0DGhckpqo5GWpQ1Vkp6mCd22gV9wAYS6PEeBBYWz3oVqH1H10RY6/k4s+6ml3 pqU3vOEN6bTTTkub0a2e999Pr6GgWy5xy+RNN92Ydtttd35Yx29+cy2/rJ3DC1y0vZdesU6grMDU jLBYZxYJcCjceeed6d3vfnd63vOel26g71Nutulm0eiAdSxsx44bk2bS7aRjCAkfvELAfaYeD0up jSUlOaTVoPzKIEBkSTZZMiJncvSoOBRkBwtPKui6ZZpPP+NpAY4tezNrURZMoKqQjam/+C7gpEmT 0mfPOis9TAvIM844I734xS/OBDVs9rN1g5CkEho2BGXg7NwkgYvvXH7rwgvTQQcdROO/Gi3gr0kb rr8BP7Rn88035+8v4rt5U6ZMETZzgwGzGUtXe0VzD1CWRUqzTjiFyrgNkWuJYC6NKsZa600fIlE3 efAafruYHiIDcHURrybxzQ2LxEJzPSqEEVgFrpoFp2/0Gegz0GdgOWWA/zTRH1b8Peu3PgNDy0Ce xfkErPxoNp+650ky18LZQ/Cleir0w/Nw7vPMuGZU5txnxgUnMMzUIMLc31bggAYH4xJZznj05CdG mA1nK1kW85yvIJm+jWE6JIHqA/i1hUlm5Frk5mRmvdWsLHIW/DaST4TmsZFR+M7YOvRwl7e97W1Z 6AHk/hb+ArJZtQgH4YaYizzrlQ3L1ezZs9JOO+3MD0TB1RwODbu2PFfcRswIrYurp6A5ejspVUkn N2egyVWdKTK0UcuQXDMQTqrxEvjzz78gXf6TH6f9XrCfqbjMDNSwyW+x1PP+Z/8zKZ35zUvTPNyS SrnKx0VeDIJrvy2ZiVtQ6TZMaOhpn3xVEbevwgb9y95yzbhL6RbWCWuvlb582slpl6020yEZ4Njg LtCubXzV03333UuvNDmRbxM+99yvpE033USeYNvJpWiga4ZnYQ6uL0wMZiybtVpmcJAk1mDC74Fh vVRSZuSaY0JFfo8gINsExfjahpGSzfxSK+gzl+R6YICRIaEVqrCZuYSudNAXW6U/69OfTm+gK/br rrcewSplQexSG8fKSGqTRX1f7zPQZ6DPwLOfAf47Sn8o8Rep3/oM/E0Z+Nuns3jCNUTX7owqdqY4 RGqex/9ObvvpR2sUHG6M+Rlw2aBzy9OQIG71+3dzg9XoK9YDpKxGUKyXqPaW46nyDMZ3/vz5/JCR NdZYg+yWXDfZ7lGkDvp7uKUDN0livMZgp5128gWj67wy9PF1ilfIQayXYbS3Ij7W29Gl1PFUGeIY feUrX0nfoie04hbUN73pTWn8+PF/V8xPTpspT+3UBVkZYHsLD9L5zy99Ie219778oJ9nNO3RFDlu 7Ji09uqrunFPg0tyxXVeybq6duWVV6avfvWrfPX3ox/9KD+hlDFD4Na2nKIVLlxYowdu81/nIY5v q6Vn6veZ4smpU7jirdZwaqGj/04u5ykch263dqjtWh/d17oOE724z0CfgT4Dw56B/pbUYU/5iuCw XOjJd0a0X/zZA30OkT/SrTocuXQVoJ4hqd19jkJKn5hbfHRwxcXg3LaYhUtd8P54hfslr3xoiYW0 rVwXkknKlT88oZEluIwxA5/jYL+ei5IssEG46FDZlWAkjlGL30G4eYxyvG489MFlVGnG3BLfAFxW eT5K7mBjhDicWvXtmY5R7FM7V5Iue4o6O26Mb9ex0cZtjGVHriS+0u8z4UqetZdtv6iV3wcffDD9 Cy0S8Wfhl1dckdZaa62cIumItytqIUcjpCqtu9bqrofxrlzBJjZzNZKeirrquNFpg7XxwQJtA3BZ TTvjoh239vEVROsYRTLVrb+HH354ws+PfnxZOvaYY9Kx9HTSD9FTStddd92KMXgTftmuBh3/Zjjb HLsgV6Iqf4+wXZ+l4hNtz1U0pMAWEWsgxxbHVyS6J0DbocYc2rFdduzea3qOK5vMsgG4haEOLq5l X/zti9KRR70irUkfWPHfm87OSI5iLuIYDcZti6eX9RnoM9BnYDgy0L+HcTiyvML5kNu9WruFiZL+ 20lAE5O5rRihN2ks4Zmda871Cok7uMIanBtNwQnawjINFlK6WaWjv02u5iSHQcYlF2Yqmq5jNp2X ekJSc6HP3DYtAISg/x1atmC3fjUwyu1mi3fE0eBCyOqmRlgt3AgldWzCHDaw8L67i+n1ANgcY5UB +gtu9hq4bAnKv2+Mom0xaUGhhNbaovW9+o36jByECyPsODPcLvsbwO+AXMuV2MVJPG/RjcoWL1rM TwM98cQT08c//vF03XXXFovFSFErmo2mBibNlWGL0nNVSLmRuRpzDekYX4HZbaotv/cAuN8cc1mD 98AVo76XPmXGsUcfQ1eg70v77L03P2jmpJNO5gcVMSHDnN91bNR2A0GqDGgzaP1tMFzQZRty0Sm0 aIisRcSKzA0xhSoMd3GRA9GFPEduHRe1oTYOBxDHqOJKMwvbuLDxXXpA0J/+dI+Yo+MCWxtXABaz YUTK+0G5AdtX+wz0GegzMIwZ6BeMw5jsFc4Vz4i089kcApkmIZKa7Bt9JzHTeAdMiZNWKYMNltDO XfLHswFH1dAq3Io8T9ZySSejc8ziyX2QN0HlxW7mmia6Cj6MS7BsT+xzpC3yiGPr4iIYgIB+6H8d c4yCtV1cAmaugSKbtGo/Bw6cYS0n1s5cltAu9sPiFdQgXPLh3Gp8y5iz72nTp/L79WC/yRWcyzmI zEVTWsGvY0hD/2tubDMXl9Aam3AbYhaYBSqNaiLWG9eEMTaTBa47MR4EbXkOXHcMLILo4kIXN9gI 8YQxWrRoUcItlniv34QJa9PDdW5KBx54IOHFr1gK3OiXlOE3jH1Er8aNMqmTRpRBVQvEf4wickUO CXjGNWmIivsqTMYx1HCxXyYjrplzu9GN4QS00sorpVe/+tX8ypOJEzdP++67L70/88tp2vRp5jSH F8bXrFiepSSbroB9+hE3VDeFC7KMRbQzCJOoDTnrXGECKnVjPe+iwLlRE4JRLOwqIhxTrCRxO9di 6RgjkCquMdBBsVlz1RMVgjVGOb7GRXyjR9PNWizAjn7o/0BccATjQBG0cs0Ws/pdn4E+A30GlksG +gXjckn7c98ppkWZEW0yFUE5pToIFd8yV0TCiXZsgixlQPN5RBA3uTECc8ke9cQtk5tc88uelBy5 Zg9zPezghCPby1qTBa6JGAS5cvPZpNINOHSuMXL0wuV9VpL94LfwVoBY8/dw6zESV+Qj9FU8Rr8S s0Cy3PKs4XKRuRnHp3xiwqHGHWyMOCuNDrNUx7cy7GMuculvjkXybMdIxY0wipS1hUzwEnPkFiDu YzuXcAPmWdIjlqNN1Lu4GZcjijLh4goLFoff+c4l6Ybrr0uf/OSnxJlGC249vgKAX9SydZdzRa4e NbmCb+YKJItPuNFyPB6aXOmL+Jd9k9vl13xmNiNVXPjizkTLTe5HPvKRdMstt6Qxo8emvfbai56o eroYDlCpBgEhYFUsRznq9BOOjYYx4zGtixtjhgXD6RW+Ble8iN+Y+SY3xlwj0SPzJBZzK/dXNGWe Iau5IsMe6Yg9EqTaHiRXNRf2kA+2MQiXfTZy1cUVy/2+z0CfgT4DyzMD/YJxeWb/Oew7T9ehEzQL YsqzjS+65KaJq4k/n3LEqbuLW5LjiYA4wneZmhd77ATAQ6BKkwstuGXI4JKk6HDmFmJBwoxubVyo SK4ms6U2vwJVY1pkbgyqGXPUmoXIFVlXnhF5uYkkyru4da5KO9JqctVydDDAGFWDRE36h5ex+5Yz W5gkfZ0r1hcgIESAPY4p22ouy7MaaPphluxrrhuQSkF1YxJ79FsG3cY1vzCSrTJS4Gzdep8REBPA MVnTHKNoWc1RMXPGjPTFL30pHXPMsf+PvfcAt+SozkVrgmY0yhkhCUtYSAJLSAQhfC2iMOGSTMY4 4MDDwMX3+dn4Wvji5wQ2/gi27/UzmIdtDDZc4BIMGCSCwQKERJIAgRGIoICyUJg8c86Zef+/Uq2q 7n3OGWEdHvN1zZyuqrX+f61Vq3rv7tq9d3f57d/+7fLmN/9DuRse+l5tEmtXcap5yOi3CprxkhJl BrfPc4whiGgot3rJY0h5dq7XYkI7Qy4lievu9oDLKHy8Qhvh0ix/8/miF72wfPlLl5Yrr7yqnHHG GeXd73532Yo7xLKMcRldjlnzLPCBpp2j+ppxdM/1mKveWzZH3pUa0cn8Mkodr+xTDYadGXMUXJoZ e18nV2PO49U2t5pUj1l75LCYHpXiq7QmtWqE2xhAJ3FX4667vKkSucpanFu16le2s7gJMjWnDEwZ mDLww8rAtGD8YWX+R9lvc+BMA5FPVdOhkE3IBO4cr4VmnZAtza0nHCQB33HFgpkRletRL8WVkMA1 unR9M5vrCK2X5hrePoHO+NwWVBNz8tN9es0hBjeNNzFqs+MKcdE5qtRBi05HuINcBTGi1ICXw/Xx 1BEGV8ya/pnPfFY56eSTzZNlJLgRgDRSFKGYHXPKLdADLnxULs21iNyLtsfldUThDUUGfmC20Rhp TGbRNKqmU7kjYlnrjsg9Stbvec+7yxmnn47HQawql1xySXkGbtgSpd/XoKi54uBhPGGyq7HUVC49 OFprbn3tOcYlQwu0Aajcas6UgUk8NkOeuA7xsTjGaydFv+VKbyZXje+P5yS+CXeZ/TBuHHTxxRfj jrunlre//R0atnMFqrY9JK0hGxNT2cibjplouWMIA45UzlUWt/75SaRihCUiAmRcleuxzuaaJgCV K+ZgMlTmt+5TiZv8Gmwkz7CVjP0PfGBy+n1Pt5idpbVE0cxRq4/eCIbc5CagU2PKwJSBKQMrnYHp LqkrnfG9wZ8eh4cjwRkbT9pEjaOcnhzg02Me8Vqhcc2QVW4w4CD13AqFL/zjg7xzqVw7dlNtwooc 5xIn5ngm4HaFiziCTG6nZgAixGagbLmESolckQPjEifa7kjsqJj4HBLxSlFuE7PYASHincWlUXc3 zDN9sjR+2cefm9Z6yHU9kTJHwVB2tZG4JhxwPR/Js/tlfGIa3IecfbZ0ddPOb/iTBjaeb4JNGW66 mKlm0f2QXHYsSucKAir0XcXAqGZRNHoEhABSM0NR5t58+8Zy3S234TeZbsGgNEEOxcb1Lm24OVcL GxuJyYQiIxglc2kUs4EtEDk/hiPeTEi9Gkbf8ba3lde/4W/KO975rnKPexxXLv/ejYXyow87pNxN 7kKaIjKbbX7gM3zlPaWVezzOlbRgQhivFuNKgONcAyLP4DjNxkRdzK8rBZOAkOc5IsdzqSjPDo1R i03Qh1yyYwTZ8IALJEyvYoCI/WhcuX0FbvD0qCc/Hc8cfVG58JIvl+e/8EVlYWGBTqXQhMdmIpF4 vjR/CoqcGjBCVrVJI1KJxcelOau+MpfX+tm3PQo1W6WsW7O23ONuh5eD9t8Qtn1+TVDznOaKXJ+j vM+oF2cunec4XohBRBVBJ274BcjbeY7EXeaWwsf5rFm7RvBKmcEd2PHYUYM4xpV5kzgl6ESYmlMG pgxMGVi5DOjb0B49kGrlgps8/f8zA8PDVj75Qczdwa3iEy6GpjJ249gdOj0ZUfk4jrZZhtzW1xhu KPNIWy7tu4ZtluCGAg052i/FVYJsl+BSzVLHFoQUEGQjfhNSjeQRhDIaSTuM350JulLMrmvZVS5b NWb2Mkb7vs3m2GbJ3KGsMmqryFWXjZs2lcc8+tFqBNvgBhCNJlehSOMPusoC0nMVRzVLjlkl2Cbu 5k1bymn3PVXugrl+/XqBhDoIpfzvf72ovPbt7y9bN95edu3aXdaswZdAEtCbegqPHsdDgFW5dmwy b35X4eH1u4uc1Pcg60vlOq/pCW2eZFNU8BXg1avXwOWqsgBru+YWyu41q8p+BxxUXvAzjyvPe9I5 EpcuFTRDyZTEImawUa2JAJJhibwyastwXoVCiWNch/7xH/9xedjDH14egT8pHZeBqCgUTm3h7GVI bhujF/V9g3WGVDoLe9FXvlFe+oa3ldtxk6eygBnEY0JWYQ74yvPCOcIFX51fE4o9hzTJdpbWMr9I wm6szghzCr+KRJ0UV2Q70MlLi1z8cwjxssCDgfmdc2Xt+nXliCOOKn/+X3+pnHHS8dDSaDZExiyp Khab30W5Fln21nvv+zWS2Rr6/MVf+IXy0v/+u+XUnzi1UmJsmZvbZLIkWTS9kd+PXaasaTtlYMrA lIGVzMB0hXEls703+crHLrTjk9o4GkdDTiH0pMBks7gj+aknm8qtVhXs/WzSNZWbT0kqcshVSf08 vQbkWJdEPzfQns11v0qQ7Z5y3QSDWAY3n4c07cy1AdVcmTL7srZoguuZYCgOVuUIRMJ1VGVmrkqV W5FuayhJKQD1LW95Szn5lJObBaNz+1yRqbpAWL96YTSiDQga+N/Pb6gjBzoOsRRK56pu1nbjlm3l 1f/4nnK3VZvLIx/5wPKIBz+47G9XYuppo8doJ+U4e9YTdcq9SKCRoDGuKl1TbQbJTcW4DONQkTtI 87lt+47y2UsuLR/+9GfL2z/88fILj3to2RcPuw+b4Or7RBgRA5Gmag6pdoxpZ3AFFQbQ0P9mqXJ1 MlXs8DEuEap3lJmyyqUtN0gN2LEuzH3hm6LfpxyvdUVu2baj/Mlb3lM2bL6pnHO/e5enPO7RZV8s wOqCw7BScZMLvVdbVeMyq1GxtRoLRtZajFtXaiY3TiAxaxC1XEIp311uvf2O8i//+oly0Ve/Ud5y 3r+V1570S6ITY25KbPnrcyRihDK2b8ycXzGum7E85zkhyvsMh8UjWYq7afNm/JZ3o5OaUbRc96BQ 2cbYxeEI1wEj3GRmak4ZmDIwZeCuzMC0YLwrs7uX2pbDlh+75FimHT2s+cEtD97BdkCuXQhyxziN iaqvrWxb26GbwQ2Gnl1Hl43gmrTvB7ix7dJWOJPbeVEWtimenlv7aAlBJcFNNitW4z/PHdAAAEAA SURBVJK+C5fgJoY0Z3EVp9617Vt3NMylI1hX1Lg09CknjgydC7qaN5xYu5aLk7EyFvMIbsSvJD7J Z8cBTXKjOAgabstueoAu7NpVeEHxbrjRyWNxBWztGlw5ok0xjGuCJEhfZTwRFQEUenrvALPccNHZ vdoYVDiWFtj2vnHpwvxKExvxIrCMVVv0v37fDeXsn3xw+dLXv1l2bndWqt10yolHIqim42Dje1eS AJn1tQIx2Uwetelc9ujDyrK4Dmad4vtBuDQlfLOXw6OOJWRpvLtwRXd+fq5swOXDRz3kbCwW95WF GJZoOnwfG7+7ibmuAXvgXosL0wNHZ9jRuDiSK4uA7XK/DhWQAIH16Nye7YkQUyNcg2rFbSmHH3p4 efw555RLsX/gQnRbvO+20XfrAmw6DjYTuZtwITZZ9FvPtWe4ZCJ0S3KBXIV5Ua7m0smLcoWgiNnc RS24m6meMjBlYMrAXZqBacF4l6Z37zaejnUyUD2szTq46eGQQLZYZiFnK5RXLWm/2c40aqil9AKD B564GDb8jXKTUIAzuE2QfkJRfai65TpFzIabxHWA1IJCy2tVLo/rhhbnakIiECdZPcLtELO7Ldfz Phs/dNlZ6KgpZgd6DWQ0E6xKIXS5ALFJ+0bjyHFhsXLrwo8Mv7KX2AalZhe+angHrsaswYJxF/r6 2y1iAeKJPe7IuItfRVxli4I+JBuQVeGEdvg1VH5dkTq3p+ODkNKeJDggTRW5kIZa0QQRsKrM717A 7+ngRRYsatI5YZqurKSmmqHcgV4nkdsyulWw4oac43Xmso2BUFXLbG4yoXD3EQGOcM3wktwGkDvd vhE+awgL2Ad4RWvtWsw/qMoGUHeyshqfOuzChw9MCpcw3lIwYyYjFzoJQ1mBtgdAPblUO9Z4JhId VPGVZedCxsLdlXHvxgK3L4SIadmoNjVNCbkDrTbT7qnisoMw5GQquzxTZLiAUxZlcS5/Q7obOVcu thnedqInkORsOdwIZ2pMGZgyMGVghTMwLRhXOOF7k7t0rJNh+THSax2r9+pBtOflnBDNI+rgq2tu BupZ/ASJg7I2siZ7q+2MkCUZnYiw1Yx5D4QMESdpo9zqizaCEw26G+e2412EKy7CuQyAp4y1VG5y KzgdF/RQeO57rtshlwNwnHProFTi+KjB4TnnKDeTg5AaY1wNQEDrcHVxDldfZhXGLJnARtoWB0+e 23G6BUF7R2vhjs/RANgKLFfGbeYkIpO4GOX8PBaMmzdhwbgWV2tKwa00yjxORnlDmf3227fc79Sf KF+57Btl01Z8BQ4APqePC7VVaPMRAlLjEs4qTqac5FvtiYdcz/05Rg4Ky1LPJXT1xiDgEeKT5k1h GRe/XuQCgD3uPFzMzGPByKxKET5aM/IMD8bVBuiWK1MIYNYcAdMXc6txQxl+1ROy4pH1zBoIcxGB EdZ0aLTh1piB08Qm/dJcDlhemcLNtnuumt2Ned60eat8oEAJ+xLD6t3l+OOOK0cddXi55Mtfkxvh UM4r1Qv4gIFllX9iwI6QWMM7uKt2oeZiEv91d+DCrs4l9yfZv8j1nBA+kwu8Q1njkwrGvSCPvxGN mfH5payO33te00SoCTOFMhqUQLmRIRo2Yh9AW0H0rEEb7RyFeXqgshyHvB9zzLEeUgAGXGpsiFZV bFWJrHLRpRuWnqTSaTtlYMrAlIG7PAPTgvEuT/Fe6sAOphwdTwvkRMyOzu0xLfV4MsIj3gjXhYLm RjAjXDqcUQINrp//ygG2OYlLzsWO9oMLWbTZADdsBdUbi3GHOg3b5WYjnGW/plNC2jrXRCPcBpHG vZw5Em7MEYybfed6ICJ2nIOodFkTvndQy4kxcY0l64QQfec4ruOKmviKO/el55bNuHpRi+u0zta1 DbmYwCYrxUDLrTYTlGNN+a0Y51ZJbslJIAThcmADiy5crdi0eRtOdneX0+5zMr7Kdwh+/3V7+ca3 rsSVo1LmcHOZjZu3lO07dpZTTrpnOfSgA8stt91eLr/iO7DLf5oZ9+sRUeOn//ZSTRl0dFuPcgHR +F1bOVy86MLdDy3ACBibgHvDFwphsL7WxOTiXI+ies+txKXY8uz5z8i2bdlDpZms3BZXe3IHUxkk STo2WpEymF+TOwB49bN8Ludwy5atcqX5zDNOk7tzXnfDDeWaa24oW7ZtwwcO2D82bsbvX/cr98b+ sX7fdeWyr32z3L5xI9Zs7dU9nwmLKgVHzZ0pHFjLDR9QbcHzI7mPRMnvGcyh9wGgJRavtZe2kTvI ZuQ53rtp2qnmI/oRoALkgxYSDRA2KBhwVfb6179eyf7CmsmlWVNaPP7+2vulr8CKXxJarpmYqikD UwamDNzlGfCj+l3uaHKwF2XAD4oYEk9q9YoEjrpyZPXDn5426OHNj8joJS4zogdE00PnnwLX4/9s rmbUuXrOIDK4afyyE35VM8YVGBQZIZ0IwTUZWcebRxxWnKsOzboLl+ICZ2crTZ6boOjVTyy8hpsY L5vLm6M4cZ3FNb/qRa6JWK58PMjLolzGqpnxukpyzJ5nyJwBgu8TXkeOgTriiCPkIedkaFlqjsxH duXUJr81uxGL4EAUFwhsbI4kyJ4bDtQUx5a5UO/CieE8rsBs3rKlLOBK49p1a8uXv3p5OfzwQ8pZ 9z+tfOriL5Y77thUbsNXVh/18J/EIuH6cvU115Xj73FM4Z1Y+XVVTVlKGOxKqFDwjpXQiFtOlYAt BvaCm3JAhnAg0xowaUQPRHhAl1ePeIWxrOWlLBZ6thJNb7B2G32LHMflJmKA83jPSXlWBu1pyxpd l3rDiOt+jujT/Io+dcWvmtOd0bl5HIlLP3l+TeU7spp3Ie0uxq04XsXdum2rBMKvJl988aXl7Ac/ oBxy0EHlu1d9rxx44P5l3w37lgfd77Ty6c9+sRxz9N3K9p078IHKVl0wcvGBvDE0PrqFuRTrKtYB SnDcsNS4yBFVzFvtKRbbnmtmyN2CGzvx7r8xB27bXNCXzi+tqTNOsRfdA9mjUPXepLRy2YHeINSR YcFJK4bAwKjx+a2DVFyzVWzlUrmqXHjhheXMM88segdkzUlDk07HNUAcAyWOyrVZAarKhjYnyZSB KQNTBlYmA9OCcWXyvHd58QMsRsWTDT9t0uNaPczZ4ZGoOv7MhTS4REDnSK9lceLHS3LRtvMAO44a EpVz3NkYV0FqxBenlDnXa7ERftHztjXEtohrzNWKR4CaBjuuD8BtKDp5dryNV+KzvI1xawSwkbkW hs4RQ1Ef2W8Nb8gVU/DbzFFYyaPtuCDKHEX86pfheMtrkeSYvU2wBsCWwJzjtcgN///81V/h65r7 l1993q9CDKEGIBCSK6e2TKlV+LVGnGwuwY0xwssicyQDSA7VPGIxdzFH+FogF1w8sabqkku/Wk4/ 9ZTy4Y9/upxyr3uWsx54Bsa5vpz5gPuWiz7/5XLlNd8rT33CY8pnPvdFueqkA0XMNA0D/L3irVu2 l03bcBcajw+W+TxCXhkT97JhXqxPIyTH2ARgebK9AVye9++3fp9yBBYocnUEPI6Lv8HcNbirSRq8 NEEmmL5YaUsbLrBeX0meGVJwl5gjIH04dMX9X4pULTeNVHehzEU+RG+g/DpiLEMuZBAyjXXfgMHs XiNZHtd8cJHHO6Zy4XXLrbeVo486srz3Xz5aHnDGqeU+p5xY9tt3fbnn8fcoH8Cdaufm58v97/sT 5fOXfkWuXMtoOe+Sew3lBlyN3DE3rzFKwMyRFn/mIcVydY37DbRCl7FxMLbfUMjFKCWmOxR3+T0Q VzhpcDd2xm3bt0On+5AA04ZMWovXggksXYYcy7OYl7iCS7QRM1/mzOxKuIBprIQnZGqaY61mcF/x ileUP/qjPypnPegsDqChRKfnQkGkZEMSSsEYd0wWVqfGlIEpA1MGViQD04JxRdK8tznRA74fxvyk Qo9+o0f5lIAZXEGAiwOnH8gpEh/uiGcdOKBGNxpmXumhd65GpFxFQqP/jYhKQbXPFjAhFmMmVBU7 caIcTkWqm1FuCJUbi9bEq34BzicQHbfROT9iTmDo5DzOxuAn9x5zNzSgF5kjPXOEQXdodfQ15uhG w3BtWCoERsXKDcvL5BJ/xbe+VU4++WSjgpi5s2IGmn5ZapqN6BVPbvM+p3DZjsasQtEzz0OuGtZt N16wSJ/HV1K3bN8mV4OuvObacp+TTywn3vPHyqVf/Xq57tqryuEHH1Rux1dSr79lUzn15JPKtdfd WL793avLPrhTbIxITK+Su65+4htXlSedc3bZgKuVmhif3xSszDnzgMggJoJYWRykOi8aVuNq5vs+ +bnykxjn2n3W4M6Xq/GVw23ytciy7gDwa6E1FksrHKAVHdXlaFRS5Ww18NwZzXPHdXw/lx3XYe5P YkpCaVq/n98Es1ixPKk7lgaUQHm8STyTK0slkHZjQb4VCy8WXkF8ztOeWC7/1nfKZz7/xXKPqw4t 6zEX1958G/ahXeVZT3lc+dwll5Xb8YxSzlctOrf0++2N28s5Dzodv5OFcbxRyPu57wGyP9S9QfkW uS08dR+BBsacyxfUjrm5cvHnLi1n/tjRZW4BC1L8u+7mW+T3uDUO2d2kGzlgGOy4gGOmbSN5zS7b Fo31Ko56lqo3HUiNzA16rbTx7QwuryzyLrYaEKz3805rZp9V4z8PDvvjKHc8mkk6ZWDKwJSBFcvA tGBcsVTvTY7Soq0f1tiB0jB6kFyEyyOq/u+t2gHWjrjQ5gNugGdwlTXCzUagzl23WVkqEQw3LFTa eHtu7Y+1hC1cmqgIldd+7914rGb4FZXA7hxXfS8yRzG/NUpxh41zvT9azwhLxTOUbmgRtdwxlCdb KBJHDi9idkNaZ4hrxrh022Nrf9Gg/BzRzZsl2vPrU9WSgNDl4zW24wrShg3ry6GHHFw++NF/Kz/3 jCeV22+9uWzfsrHcdPONgK4qRx12YDnttFPKW9/5/nL03Y4sN9/yfb25CWzQKk/+1+CGNHzYyK89 6Ry58kTxf2S55OvfwiJxS9mAK4233HFH+dbV15Sd+Pojl65euhGqeCRtI6JB3t1mo8D8CnfEUbWp Sl36hJV4DTb2Qj0yR9mH+03kqvaW1zCamnShsVXhsFUlxLPHLa8wcsF4GD444LMv33/+J8p/etD9 y6c+dUHZdMetBb9ULLhdkvx+8ZrrbsAHDV8rJ55wAq5GX4O3DVs0+sIQ9WnHH1f+jyc9Sqz/R252 4qrlF774lbJjx3Z8JXa+fO+mm8tV118LF3VW6K/tmSAPHQDBZBmJUuoceWs8z47P0+AG66ux5zrC 2bXvLa+BYJPF3m9UU/W5NfMdtnmvyoyRPKm3aTtlYMrAlIEVycC0YFyRNO+lTuR4hk0c5Chg0VMA PdzptkoFUI/acSaQEKDoh65DrkiwCZf1KK2Gg2t+UqXW4rQCRihh0Xi5VQxltVV7xm1iprY//Ccf 0IklbCRmdWX2WYEbMtrKXIvCQwkcBYQq19WGVp1vXdlzLWZVO8gzYWQXj3CJnMUVuXM9DqLTJ+k9 12FDOSUsEUTyW+W78ek+r+aFRJrODanodTOSZ899uDL+suYIWPoPLr1AlsacnFv2KQGBbozKJh+J wJuX/BR+l/aA008t1994c9l/vw3lbocdXK7esgm/U8TjNnA16KR73qMccdih5elPfky5+9FHlU9+ 5gvl0xd/vuyzzz66ayMePKFPfhM5hxuhDIs5FgXbKCle1Zo8DazKcRMdxLoJNzK58rpby/W33ip3 2uTdXDkfWsbzXBOV/JLQ5S+/srLfHse4U+gwpGiNoRpWe+ZTlGg3RNcxEA/Ga4qyXee6Po/VZaid krnhxnEzuEHWaEjjgnEzvkb6xOc+W+Z6E367euzdjyxfxKJ9Hl9B5Y1t5nFDpPucdAJ+A7uh/MKz fqb8OL6i+vo3/a9y/Q03YTdVn7TF5eNq3kkpF4lXNiZlG4V5YvGQpZNxgKDrNwHiVUXewOnmW28v 377uunLHps3wp/uMWRQL7cbsde/NTEMzTZEXDybtKSN5zlxncCDqrecyIqCgtFRZiO0cOZdK/f0j LVPKCjbFkXtruYrBlrGGk8rVHDtXohHKtJkyMGVgysAPKwPTgvGHlfkfcb9ysGwOiBxQPcDVXiuj vHLZY+kw6KqkkxMpZCHJJh+GRRDcijGPcRLtmgEXiurRW+pQ/bqMFuupZ5W6ZZdkrutYq1y2/YAi guVz3VuOPrxUZeuXABRVNyCRa2zStE2K2SSzuCIfmIQgybSZBJaTPs8NaRG/P/VTPyWLlzbiPZ2j YTzDUdOD4/IcuYx6Z9G/tl3KOhfRGlX3KdwlFYtB/vbssn/HnS3v2Fy+ccW3cYXxyViYbZdzS56U 41F75bqbbik/jq8avveDHys/ccq9yte/eYV83W/Xzp3qAietq5lQrAe4iBuWLLN2EmkzCcxAls9h QfB1fB1YTpjxGzUuQOYx5nWRI+enqzih84iAIYwDa3QdNydLqI4XMpiOp9LbinEkNf77PWkLK2ud R62WrLVAoeDMtvNbfTrT9oQwyYZZ47ywGXEGKMiKrHL1t0ofXYIF+Scv+gKu5s7hauOO8uTHPrLs wFW8ffDbUT55kc/wvO7GW3An3YVyyVf+vZyJ3zdee/2Nsl+JTzEOi6g3hEdriMvqN2LMouC0wrxI 4sL1Jtzd94Y7bi47cQMn7oMLcCjLU5lrNzLcN2puK2Z8fi2NgHkkyjUehfDVcqmz7KLKi8kGyeSE VXLcA9vac8RLXvISXO0/TaQiW4IbBhqbZn/AFfS0mTIwZWDKwA81A9OC8Yea/h9N53qQtIO8HzGX OZSGaxzKWOrheNyoSAHqtX1freWtnbbTQQfuuplkbT+IL80d2qrcVpeXEYpp9XRdY251is/bVq9h u8xrlWaWSsa2zvHauW2/7bkdl3rdy7Xfaymt481zRCSLRs7WGLeUZz/72VQO1D2676tlSHmm2yjT HNliq1GLsxozz38NBk3Kc8+tAwl3bpfWeDK9C4uw7fg63xVXXV2u+O5VuAPmA8u1N95QPvmFr5Uf P/bQcuiBB+ARCVvK5y76UjnksKPkuXvnfeJTeN7eWosBTuSkEwtLGOdXXG+67Q7cWXOHJIgnxRys nkQzcOmGRBOBLWI3ldRARcwk8cHxO3Alayd+q7ZuLQ4lWOjidjeEyVUwacSGtmykPmDRhRQm1ZtH FlQwBUV9xw1Mn+eqQKuzSDdWpDmTS1DLVfdqoHLzgsct11A95MyVpIsB11aeetVpyePVHACPPPMC 7kX4beICrhz/ynOeUj74sU+W73zv5nLKjx1V1q/bB/O9tbzv/AvKb/zac8tnvvil8t7zPlZWYxGp VsGHb+4iDIELzltu3yi2GA1LzLzEiLHwihnkqueWBoj0apgD2uX+sRoxygzyRYL/epdU5erW5pcG zbTLA7XIHKU9KOBNQ7iNYahr8NZqKNpxTc91aN03zj77bMuvW16aK+xR00tx3f9UTxmYMjBlYOUy MC0YVy7Xe40n/QBUTyD8uKuDa49+2rMTCVM1XDs7UFlOTz0FEFriSlOOpyoccus5h9HEMCn1pH5p bo6G7eVw/TDfcjF+nmylmKnvsX1fMAhTIh0o88g6W6byvAyo7RmZ9cbmqLM7iNnnaMjNn9hzHCxt HItwiRWwDsTHIUZk41yT2Hi/893vlk0bN5UzzjgdilncPg63CpugZL/UtDEP+46pXLfH2gIzUdii WFQ4XbRE1RFhP4FOrjBiwUjgvuvX4VmMJ5U3vPntuDq0q5x62v3KA0+/T7kMvx386pX/goXCBeU3 X/DcctnlV8jvHnUMOCkHm3YXIFi3elf5rde8AVd4GEwbFyUsVHEc2rArkuBydrko4Q1Mds7PCUCw CJT1Hfg65Dpc7uSi1IuOx3u5hgY+PEbXSFjegVWxj34vH+MGzRqzuBXHvNdebrX+qPGE1PZwf6TO 3gsdL7Th/A7tK5fb8NVxcxKo4kKRC64d+LrnPpjlM0+/L/K5qnwWd0E96ojDysMf/kg8Xuagct7H Lixfu/Iz5T1YKD718T9d/vpNb8OHB7DA/xKIOBK/l37t6+UFf3wl1qEwvptfGsWsW7BaoZ8EKsPV ZOxQ3Ff5NdgduKo9j31A9xggmCjotuMr1OtQ858XuRrtnagbhzpHJnJIjTjvGy4lStuz5sjt1FrH pftj5mabRHeBiIEWc+6555Zf//VfLyeccHyHd27Ga1s0rh6x6X4zU2DTZsrAlIEpAz+EDEwLxh9C 0n/kXTYHuTQanFTwvELUOMrpgVhPgjuhkcxQZy8fIOvBXw1WqJ2aqJMIIrg4OZLTOBJMWKHjXOIE k89Ml+BWf/DDYEVgUVo7+82B6jmYn1iOcS2XHALUYSfyTA58yRgNkMbrvsa5NOo2Z89Rw1WKTiXa OsohV+XqnSeKMg/ShcNgUZC4pqrcfo56rhh0c+W1r3lNOfHEE23B2HKDKQ1sPGdMgLUjt4gpx0wK i+6HxLNjUUo7daXv46UdLYpGj8lkEQE2ZoYNUaFPBBdfW3HjGN485lf+89PK57/0VTxb74DyM499 VLkWD2i//NtXl8u/893yi898cvnAR/6tXIDfLj7xpx9R3vrPH8CikL9ahEW6o33Ux2zAlceCq4vZ iaiIVLEuFoQJGJ6liOf7bcPVIT4GYfuOOfwOEgtYGlRKDCFubgOd+BOLxBlQPSgXYk+d+IUxXzTT sGeO7Szv50iHkdEat8/RGFfCwEYWPsyLFY/SuXVS1KbjfI7a+FWr5hJeBByss3V+M7cZLwfkygGX MWc1fgOI/GzHAm0Odz194Ok/Ud7+/vPlBjdPeNTDyiVfu7wcf+yx5fgTji1PP/ix5aMXfKacgcey HItnMX4Hd9xdA4670Dxi/9gXkoVt6gS+OI+ruHZk+NgXWAsWnndxniHjhwc7sF/w5jvb53bqVUMh CCkC3sfsiQ14pm8ueGlHiwG8C2GMlyST12a3bzhAjC0jz8TTphhEPOE3cSUBNJhii6DEETZBFMEV V1xRrr/++nLC8SfY7jqLW0filqJmbiW8litZE3eLcMPI1JgyMGVgysBdk4FpwXjX5HXvtirHrZGD lxzsbOh+PHWY1BDO4qYDslMVC3sNt6Y2Tgwz1/3VM4F0guC2IPKTgsSNc4Ce2wYCmEUIrt9AQkWQ R/Dwlds17GiJ2uMgOOPZ9rGQ0em0i63LPWbnSG0dx5id6Hqj4UA4i5vHS1sso1xVcTuaZ1c3XAi7 /p5w91m7Dx6aHcuXxu/sOcJYJQfm2KrsV7geF8GCtwHkNkWirkJpNVxK8Ocyqa1DFZvI8TZczbsS Nwnh79N445AH3vfUsmnL5vKH//P15dijjiq//19/rfzDZV8vH/jXT5ZHPvhB5dT73KvcePOt5dY7 NsG82hdzstGF1S6uiBZ4os6Tfv5OkjX+IIs2rwRBx39SUJk5RE1junhgS4rAxAm6qMFlcYl0XCIk 6onTKueZjnTRRgIwgs/tGVxBV5sNN15bGlejo2kUcWOmpeft4BJlwoiJssW4phTaOFdmxX3VJIcr dQlAEwfVWMxjzq6+4UZ8JXht2Y6F2xMe/fDy/o99ovzmK15bnv6Yc8p9731y+b9f+1e4y+6G8tTH PBJXHg/HzWd2lZtvux03ycEhn/MkPnXf2I3EY1eQuff9Yzf2D+4X/sebG5EmN5eS0XP8WODgn6Yl t6EjVnDQYwyxT0GG8OFetbSiBqwPLEOT4jU6M/cNAfa2lK7btF+FYRrMGPI9jqqT7Dguz1GmyijJ Zdxqg5TZXDdoPrMtpQ+5gXFuCKbGlIEpA1MGViwD04JxxVK99ziSc5h8IuMnIGNDlGMcDo52sJ7J hX5wCB3jZh9+/Mxck6mtajHC9TOPMa7Zrix3FmAXaG1jysIh17Wm8VyNmOy5ETNMCNy5ZjLjo212 laudMa5HJbUCRueo4Y6MN072TJdjrrbRynPkzsf8UreMOYoTPrGBEzSprSM2zMlIzJErg8RJ+Yhf gSSzPbf25RTRLdZ9ueESjT+TDeZItbgCo5d3VuFq0Kv+3zeXdXiu3m34uu1a3B31gP32L9twdYnP 1bv++98v//i+D5Z/ueDT8pXAOSw0OVzuJtpgjQ77cCqn7RGPnZgL1vQgKpRG1AQXl5ofXTDQChef NKN+1MAqrDicK88nlA7tpuI7x0iexUrERo7aDXbiMgYJIKPGuC5zLvAuot3wkIXe9joF5qLlctWt snoubXgwyUWVgaDjzPsVZxB/uxew6FpV5nF17w/+4nXyaA1+JZRXl7ft2CF32P0+7qK6DXfXfeXr /6Ecjq+o8rmdvPbc7huIQQVsSECMkwtI8Y22xogecERokeDQVHvE0w45u0TFZa2jxaLoydUPYGiL 8lR8jnzfMJVGhU4DD6minNvBAmVc7YfUPLBSQHZBVC7CyoBQuvGeEQDJxOBtKMUsczAAKF+j1W21 OLWmDEwZmDKw8hmYFowrn/MfeY9yiPSDZzqSzj64OTjOP2oO0oGyoqraD+aUjOsVGzo7tmo/pJWb D9TmpqI6W6aPavS43Qp7W8H1CGy8kasUT89t+kJQiXPjpA5OGmzfH+EuxhBbbjBxdSzqvY6LLQfn VotoUVk3wk05cWRFuaSt5WtyuCI3XtqYB7ZcMOKXJ8WxoIRxh7qf2kcruVF5z61o8puecLnhT79w Qk0l9pUd/Orf/E55fAIJV+NOl7/2ey/HIgELBCwo165bVTZu2SLGVuE3ZXL+j1uViiXg5eoOa/zx a4Cy+4kvYAQMBf3RHZ1LFz3Ucu4OkS4I0CdAOFZTMMIVsUYAYCrks6Q8u19ReUdADpaOxCMtSQxa ptYKxGQzlEZ1rPJd6KieW/XSymGk+Mb9ttxMrQl2v8CavQZnJkLWjJcEXudl2tHGfN+BhSAnZvXa NTI17zz/Y+W9H/s3/OZ0Z1mFO6auwd9t+HABz2LBYg5W8V+mkLezlaIyj8rXa/I7Q+Bx0RkU9Rtc 2zEYY6Rd7MpyVsbFhaF82CAg2BA9ajhfwF/YtChoW0oYFDMh9lwpyMHGyV2Gav0Qm0z7ITVyqgyX TIRyEZZg1uCGU4cccoiFqYtnJ49yXSjOtKN+x7gOdotTPWVgysCUgZXPwLRgXPmc7xUeeXBj4YmA Fj/QhcAVofcjeXA7xOyuHkpd3/ZcanW4n4EKfcdruuCOnbiMcpNQXI5z22hSrpw+wvWQROU4nJLo QhGCxig6EnMjVMgY14039eJcnb8w1jC7YNrQvNeaT/xOMeaigwhZZKp48X95cbkDD44fL8mgc0bm N4lgxh2C6/QRrvsTleNmcUVOhl5hcXhw0dgtXwsFxB+byJNz/OcigXgyt27DYpFtw8jzJ3lm73YV CALQQq+eaIeWVILTdsOykqtDaia47pUsj0FlSiRcudgvxTiXAmhQweKA3CTBii4cIEi4aCdZNBM3 SHniHOg1/KSmjtedSw2DbtOBVns34I4LiyNcAbfz627Uzpjx7Knjhk9jY0J5AVoXduCRij9e0SN0 AfXCAhaL+EeV7gPoBUYNylVEBQAHLt7I9QMEzxf6tv/QjKRYppVjBl7sqRfuf/xKK79mikp8y1eg gbEoJBaNEN58H6dhKwxFItPwRKpcE7jcgVazYnF1bSRAKJ2snLZXjYzDWzR7LI59z3verQKXNvCm o/Ni6NHjZwNvOsnH1JwyMGVgysDKZmBaMK5svvcab36grAOqh/f2EOc9MKw55FYrAnGKE3hYDlk9 SFeWthIEcDspbg32lOgPuAxyT7kSJvyOcCmqpeYqxnVnuNWgjlechHNoIwuGrH7zeGtyJQhL8JDr 7shl3Hqy45Yyt58jCUzoM7mRCPcyrMWTu4sAdLynnHLKkJAkQZMw2zmyPSVO/pRWYw4zI1wfaYtu e8IXkfltPNU8yw1JVq8tO7Ei2EfyQSaJkjVscdUGW7uPpcn9UpGPkKf/LDkGXYQoV5TAEFW5tE0/ ylVM9s2FgCxSRbU4lwuIHbKABdjD5yKjiUl99FIucOMkegluO0a1Fy4GXMY8FoHxWJHDDDAAhVOA 0nTQF6BoRGsUwcnKKuuX5tKfvDKX4HJRt8+6dfIbxrXyiYK+nnHtUGLi5wd8cAY9ciZ1T0FH2h6T zzG5OutEqAXlKoNbchxVearXcanUcBShaJW5LlWfcxhnfGVVzPheoDbFiNjR+WqkPgw1LyGqqEGB 7UCzBrU/JkYC5Io3MLmt8Wc298l2jhSf/V599dXluOOOw4Vcu6mQu+25lIOY7StU5zLLq18gaIcl A1QybacMTBmYMrAiGZgWjCuS5r3QiR4zZWB6SoGDu53ttce01POD9AjXMyTooEQDB8pEcnBXJ3Q9 rrYGwRi3M85VbOjibNZtdHpYD6zFG32LNXLlcSRANGeMNbgeRxCSX/FjCjkBVcc9N1Fz1DXPI1wb goxRvqYorWRpRtzOI1zQgUtc1RjU8xtMISrXZS333e9+t1whecYznuGApm7Rpoo4HOp++9r1Kc8D rmOc6/22lpNAiCKelOcD999QfueXn1b+5t3n4SY2N+MKIk/jgQVYT+25BGhP7uOGImaQFUNTZsfl iTqUOXSJhyRw8K1FvTsm/bHPWiKFX+OuhpwhS2GbDfTFJpv4muShhx1Wnvfkx5b1vMEKizskWLjR qHlwm44V4uJch1QjIdFGtmV59vx3yNS1QMCN5aVxE6hthh9PRDA1WT62zHJZ+JnFrbk6YN99y8t+ 6enlT9+MryZ/73t4nMWCPCqFD7PgTHCpMscZA4Usipv5Ff/qR+aXrFisso0PBYSLxQvjYpumUdj2 IukQHOTUGy5zNQDTk2j4tdgnTrrHPcov/edHqTkxDCNiH7X3oTXXUSshbYGVTAc36byZjHjTfUS/ m18/jrljvUEP0fiz+Hru85///PLKV76yPOD+9weGOAvAYwwuVVAyZsP0780up6/Yk8Qvbbphsz9V UwamDEwZWKEMTAvGFUr0XuXGzyZtUHpQwxHQzh78MFePid7igdJxSg4uD4RQ+bHbGfXIOuSqBUMa 1/Osh9VqpfpVzRiXmsRAz7AulPGRmZF+uKfcgY7pROg24wXeczXOhT3z6b8pEpzl2eOrVpL/lOcx rvutDG9hbLO4Nm7l5k/Ex7nMghbX+yjHuECGX8u7kI2LarhvmHlUn/zkBeWkk06ugsxdKs/Bcr97 Mr8IbGyO7Kza86wjD0fWHXKffc5/Ko858/TyzWuuw5UkLPsQSo2GSYAN+NNUMY8ug1x0WltIIqJX QUKvXz0UE2KDOvVBS1gxwrCeIMstUkwNHcZDm3QhBAlAHWoUyuVv5u513NHliIMPEqRuOAIUq1ID whq071fuRXFDbrM/z8wzeeEwNelPR6Gu66unxgIIuR6amVG/1KE0fgnowQKCGSUPY3aGGSfc45Xw sBEu55pzAhz+n336KeVdf/qS8vWrrsXvWPGoE1tI6E1pzJZU2MyYo35+GQkXm3JRuOFKUNCkfQMi LjL5kQTfy1TDa5wStI5B4vXxMQziqd9d9tuwvpxyj2PKfvuuR59FHEbFRs0zdKAJXcHiUZvkqd5N UF657EA/gDAOclG86V2LO3Z0kwdeSA5Gh03rbsBifiduPKRz5oapDiMVXNVmkRgIJa9VWblVJoRp M2VgysCUgR9CBqYF4w8h6T/qLu043A3DD4z1MOcSP3CTMJurB0zneJ0J8ZUi2sGfYrhtuRBoSc4q N58gEkZuPbCrzWpdDKlQsHUBIBps6nhVN4vbx0x+5UoQaVTUpvD1hJFCG3Wt3UrrdymuD8nrbG82 V304x+scaOZKuBHznnDzHNELuDiZcn9eV/tU16+C1UwYN+V5OH/ZSj9H1RJR4/Nbo5GTejEHmZzI 15jJVesCkE1c3WF8crKoukMP2r88+NSTKvBHsNVmrh/AyPzG7FqeZxpAJiNXNc/uYfb8msHggmFz tFxu9Vu5PvujfsWX+q1cixkvlBrKcLB13+C+7V4Y6e6yYf368oCTf9zD/tGsh0O2cfj8EoCCOeKr yOHS8w7UtWn7VMp5P78ZLbZjQ67nmS12UDdvZtWTAnxr8maOMF8NvOk40WrX+RyPcJs4OvrUnTIw ZWDKwAplAB8LT2XKwJ5lgIc2Huai5A4/1c59gvxYaM1GHR2z2tMbboCzyepgBpcsPeVAA61qki37 q6ZNRmw/FOMK1qyk8arE5AOupSH7ATd3DRF+qyURtcHQb1MqmpraM1CGp5gbE9YhN8NrB5oxbnKW mp1p0zSGAUniys1zRDMJ1FmtXRi2k7Zqx7gp5lan48whtXr0Up5VVxHKy2z4i65yvVu5xkdVT4Nt FA5mF35z1xCpWly7OPnOcclqmE3HQjOZjTLibbmY34bboqWXRD03jEoDwMEcVUTlqsG8lf1qES53 Ow1TWdUqW1TWORogRED2QKMy0mlGSodBt+4bnW7UntvRutpFv+kYbkw2phrBjYiEyUw0uqajxhtR GhblVQeFdBzgfbUhUldBxJe8cvN7hgO8Vm6ei8YFclrZzkHtTaHXTs+lWp5T6aPgPlXh0DYd6WrM ZEJXO2iPcDs6WVOZMjBlYMrASmdgWjCudMb3Cn/18CrDyQc0HsH9bDAfCAHU7iJcHjzlE+UAR7ac GwJa6+zP4mp4OciWKD35RHnoN7PUd8uVMxaCOjFPn5bDFcxM7tBCjN8/0e641Cur4+auz9EIV0WL zJFz6ajjO5eqKB1m1r4xGvMyufR1wgn3LGv32cfcgpi5OeYITCH0m1Mj0o4r+iwDh93RmJN97hut bSrVkG6hzXYzeJSrxke52Q5h2ZbS0rZTLpNLVsNkZ8DtBTVXS3EbvUVLa5SP6QwC5VieVdtz+UB6 7g5RFuESk6HB8cYoV8evW7BzOnJ71PbyuR5CX9OCxOy+2PG2g0cG5ZBGNcJt9GZPfXZzkLiNbe80 3C7PyYnA0RdRx6UJiircAG2V9OYULHLCnDRaUqtzHusxbilPfOITy0n3sm8F+A4WRpyvAm5rzF3H uU6JemAsNFNjysCUgSkDK5EBfR/mF/+nMmVgmRnwA57W3hsjtzrZzewkSzStujPQKvecS3P1sNxY azqd2ziNqNw4LSGPJatUkra9ce3LtleB1YrGeyptdXRYJWyx1MBEh41+m6kiFZe3rS7y/INwYV6s yqflXUzhuvVLcSNpOp2uRYpFfwuTr+913HAZDQWQ037drw8iCKnRGveeWQSujjeRyubNm8tpp51a vvGNb5b1+EohR8RTT/mcApR6RSmzZrUX53pMym572a+G2uoX68UstKAIcoYYF02WzvMsrly5AX9+ fh5ztbpsx/MF+QxKeVYlPOsyBewwsKosALvGnkuIe/CIir+4W4s7WF7xrW+Www87HM/MOxTs3WUO 2LVr12oqZEtD1HBu0BY+ZgcLzd27FmBXP5TgDX3233edcFfDCWNry4/CHEXSbI44gtl7YkV3I03z OxMjlslrEc2+EapotI5GuYTYJEuz5dYeWwKwmpVpQ1XRSWv4VjfkGmwUXbk6XoIsz1UVBlpR7TW5 CvTUmDIwZWDKwMpkYPoN48rkea/ygsOzH2rRYs9LPbipRHVy3oWmn5wHKlPdRNTjXDqWD2H3gMto 5cTSHTvX++GTDVe60EA9dqZYT2GVXUFtzCrPW+ItSv1WEsLwSFi7Tu16/s0+kN5yvXDChltSbYtt dTFHM7huX2vl9vNLnWi6T8s7T2LCucERqRvwTs2FSlpLlN1+++1l27Zt5ZhjjunB1Ui0lK9jtWx4 UsK0C0iq7XYe6n7FoVad4itLHVMfxX7D5j9PWopLXs2V7WMwR4s9t90b1OcYV2NJMUEwxlUct6Zt KaGeIR6+7tWU8TRLwq1BRsZ5kszF2tzcXLl907by+cu/Xb72navKth24wYigwn3tAV/W2G9aaT4V XoXetfBNLDhxwxgkfxfu9LIak7eb6z3Hoi+LxcRjcxduQrQadtfts64cd9Th5cz7nIg7ft697IsP AHxXjyEsMb9jef5BuDVUm4XBZHietVZ8BcXrHooqdavO9b7WHu+yuWJGrY9ywzEagk2xOiGFIH4d MuAqUMTGdWiYshefvwZl5A4CPUyi7a+xWdzXve515ZnPfGY58sgjhDmbC435EEwGmmKwbzjedzId 2rSdMjBlYMrAimZgWjCuaLr3Dmd6/KqfoPPIqrLm6BeDzce5hmsIylgqW1Eiq0L1Eb6EIrKWq/KW m050q2m5+jaLm6xok3EswU1qo1vwXcwcacUqpvahNZrLvK4xea6GXMc4x2uXszbzWdS0lWPzmzSt rdrzeAl1qddOb/u1N8YNI2aPNmrMleu2Wb/iFa8o98Bz0P6v3/zNEBPJUrk1PtW4FkgG0phefI6U X/erOJEUhXoc9evC5K5x2+wbNFbnYSxX41x3UrVj3Ha8PvwhV8eq28hKNS2KtltjXpobFnUO0njJ XbMGTxbE3y033Vo+9JlLykcv/FzZbw0eT8+HvyNUuTuozB0i8JpEGTAXfrx/59CHQDBptKEFDZlE 9GwF4Xce5dhkPUl/aM/NzZd/myvlO9ffUn71CY8oJ2LR6OOPPNMcsMS3NSUsXrvWQjZVSNEImzGO IVdMxsbYYUSNardyfREUNDSYKZGPch1pGDcFscLHuc7yIQs2camPGTK/OgUJZElowlIitq3Upo9a LcKto418mvnkxafemVbP4lb5Rz7ykXJ/PFLjyCOPXDZ3LM8WcPhlZjxvneGpO2VgysCUgRXNwLRg XNF07x3O9ABbj7Z2miCnGjy6xQG4PY7L4BuuSOpB1+3IEbI9A0/ciqcwfOWThpl+oYizheVz1dw4 N7uqsdRTGOemrMRYluKqvXa8QpZMV4vZr+rz2FzikWg9xnGk6jKicmrM0NeOU20+hgq15vIluIvO EbmwkzB0vrCwgIea+28YNRz12YbpsggYDc3w0CaxHjHxY1yVwUIXD5l55oJLgyiL2Y2TdkHWeZbu klyi3Hp4darUIY1GjnZx7mK5qk6GMVO3GNe9MsspLDHJq4xfwJXF919wYTn17oeVpz/2kbiAyEfU szDPWlbx4RBOhnCwcFC4TaT6CTbA8rgJ8hgBvitMv1JY8bvDKLx4edEXLikXfvmr5frrri7X3Xqr LBiTW4lfKBJZHY9j6MGCSHWVZm1Ohu5RjMIteU1ZLbHfidojCakBa1yVqWOXxZskcvlcupo1v3Vk AqpzlBxHdDakOjIdtQ8l5te4jJD5qPiancZvQnh+fXSZQTtDebXu0bgNcW8bvgdQ38aTueqpItAy DkewHG72N7WnDEwZmDKwkhmYFowrme29zJccXOWYpwdFeYi4Hx/1qKgjjnY00uHbCfUwKyg/MwiK NyreD97qROXKhURO9iCj2KnJ6xg3cHlBAq6GMsuvelcuwBaAoEe4ho6YJA45sx1yNVz1m0OqZ8Lk QE9IBkgM6qmq1M6ezpGaVW7E7g0Xhz9v2AmchBengs6qgbHlFK9nzpHRBeeOTRZVlbfzm7kMCn2Z VLYRq9BmcwXum+DChrRpW7nMFRcWOnqTVS3wBGip3rSfpy/sQdVbIXqMW/2qvdi64Yg1NNKImH0/ atVtDzZGcxXc7KRrz8qzcdtFMridzW2bN5VjD9m/PO0xjygnHHOsxYHwZCHHjKwq+++/oazjhwaN a+hsscfB4IIjvo6KjeSl7iWcNSUqfBV+l7iwsLts2bwV5oCnljGhve8+Z5WbbrmlXL9lW9m5Q3XK tf0eKCJ9y5ZPA9sqr75dqZzMUvRwjlJ+WsNhXZncWma7fIq+4WrS2riHXN+7ZbzZJtqz9w1atfGK gxQ/Jyu4EpWnQ1zQqLIxkhFuzXjHlW7yy74mUu3A7SBek+kuZV59jJYr8TeDSxf1/VXHpcErQcLH eD3mXEt24IvuZODZLxkuF4PETGXKwJSBKQMrm4Fpwbiy+d47vOH45ydqeiCzYeGgpgdF6k0mWLSl hjBxDaFVOnlxqiiiE42g8eAsfsa4ObAhVQ7sPTdiHnCbQQBmBiEOqIgsHo9QZM51Ya3VinO8Nj2V mapgVQY0GjUQ50htnVEuTLm84UCYuDE+ekaeB1fSRrkaJu2PzZFp6/gaG/SDv1lcjzmMaIM3L5nH 79y8ZL8Rs3BpOFDW9gBUPuCGOnOBDTtmT9RVKK2GazqXSW2dShNjbRe9hgNIx60xQ4VJCz4ncBbX Xj+Vi9PWzGUkPVcElMMu/4+8BkkTpXMFSJkJrOq5sfYLvNkBb+2qXeWQ/TaUQw84qNyxaZOacnuo OeL9oV+P3xfy5FslEYD4Jub2TZvLq9/45vL92+4oq3CVkotBzZZzdEF5v3ufXH7xKY8vG+FrAb9d zIU3LeLvGHfv2ip2VbdInuGB/3OR+Dy85cxRsiFctzfGxaik9HMEoebFIsncCNCCsirPkewbHnOK R3cE2pzBFXfI8pJcmgAuxiZEZY9xfd/z8SKm4AY1+c1K9yF2zbjLEjfSMsYVnHLnF+bLhg37Ripm zlEYDCfSQJSzuQEdBBiaqTFlYMrAlIG7OgPTgvGuzvBeaF+O0/lgLcfMGQczEQNgB9yWi+T4Yg96 O2x3GavS2jKIuxzhKrYyBq0luSmMGKvJ3JjbyFC0W3Hbq+NNpM6sa7JbseK5GsHHeHOeLZIxrvuQ WgHLmqOGx84YN4NET9zI/M7i+pnlIlyfAnf1rGc+C1eDNnu3ToLloyritLaKItFmNfkVkPfR6f3W vp2KmyDkDZdSFJOpW+3I1uY3uIrWrduZxe30ThVbalzmgPLwizz7iargR3LlsUbtueIcVeOLzK9H Eo6BtRFGzLZveF8ohjE6I+UHApu3bC6rcbdTOpcQwFEargjiLqa8Muh91+Q4+cHCRZdeVq6+/kax wyH7UHyMvAPrGny9ddfuBbmR0vz8nJigPUbKO7fyd4yMyTkSpjoOWeQZSlcRx5FJMWFOowODi+B8 RE7L9RjXF/MxsLF5hZGG60YXmV+B5IGoBRGLrRlc6ljaMIShCm4z15NAMf7E5ZhflzmXdlLp/aqt sKjIZNzN0WFwzV7HSl6U9dZ/+qdy8MEHJ3ltCjeMjxjs3tcr08c/23vGTu0pA1MGpgzclRmYFox3 ZXb3Utty7PMDYDpYzz6sOXjk4J/OIioqJ65KayvrtR06C0L7Ia2nIB5vCraiOlvuxgHO9b7okyH0 G5Xzc53G66cDru65TV/cqEQ9tieSqqmM2oL1Ee4w0sqQlncTV+NU7x6z1g4eWs24ihqXht7zDJh7 C51R+/7DH/4w0eRzL+dWK0ruuTFpya+5QQUrSd5zax+t6tBM9tyKpv2mJ1yV6DYZq8FEa8gNVWO3 4kZaHBcLKvdWUaoabB2QcvKDcN2+mHVDInRHiuCijo/W2LJ1O642mo4V5BIKJp6/YzW01ePdNVhw 8rEba/AojN1ckHkeCIfNVbihzipgduErqdu2bS9zO+3KtfnjnVW58KRzxjWrWJSqTmMLucminwxV GVqGcxNV1+1DznfAYI7G3jOcZPVMrvnyIATuYNN5d+DXbM/gNqYSl3I36TlQSyEddpOPQJlM+yFV bt4aLpkI7SIswey7775YEPuHYnuQZ7Jtf1a/Y9ylvEeYU2PKwJSBKQN3WQb6h0fdZY4mw3tXBnhw 418+oi9+WBO0JCG40lvOpnKJbnsdP4JwlNeGc73XHV274CRaNEc5SSjAcW7YEAfeA9ebUmPj/RSX iMINTyhYZnFbAzO5yX5tLs5VXARSadIa4QbCdC0ktINBJxfRHOOKTBUXX3xx+fjHP+7nXmI7uHUn NVfgJHvRrATwXQqhy0WEjav6ETguACNc4fDrj7VIe4zrkAwGM3dHuRngNqRuuTIu8ztwn3liT42G 6SDU9AwDg5EgpGbihpQ4lzvHa5rBymweXw3dtn1H2YLnMG5hvU3b27btLJvxmI26YJzhF2IW+VAB tukuFoudb57D86uoW+GHf+ITfrbsYH87YuGCMZUUK8eUu9J2+66hsJeJuZYrIsONwt1e4obvILgr CEIJQm5blyIRD7imcHnHhVZ4e8RNNqLp9mkwB+hyB1rNykVCcZxLqexlAux4lBluHJ696BxlyTOe 8Yzyta99zUzAQla2HelR3UDQU7+Lcy30qZoyMGVgysCKZ2BaMK54yvcOhzy46QHOx6OfrrLXHwgV UQ+EQ67bWJpLZOt3FtdRrNuIKqO2MkIO3UHzA3nF9q3ggtNzHevRaL/tiWwPuOEvGQ+/kh1H9LEv Y47cJuo2ytqjdZ50a/GGDMCFe85dao5a8/ADvxKSxvW2t76tfPWrl4X/vuFRBoc0EfY5cqba9Z7U EEWejev6Ft32nMuA9WJC1vf+s87yLCI4FJ9ZvwyuOBciWi3XY2ftCG838ys05WYLzh/lChAa1gLo Y3V2a1H8uii4amNuYQ6LxO1YvG3TPzx3c8u2rWXz9i1lK648LuDKX5Tgut9Wx57/1RiDLY3d+Ior F4ebG3/o86rjPB7t4StPoiVmWBQ3PgAq3D/bLFkHrVAs2BGucnQr6iyQdran7W1bt5aPfOTD0FZG bZktCox64acvLLd+//vSpShbJJpQYrbCbhQDfeITnyibN28R8SxucLzhDlhLYJ6jPkoHOhG1i4Lr oqW57sV9Vqstt+3NniMNRdF8/MvGjRtTxtX6YH7NOLk+FEXW92aPq3IhIa8PzIFTPWVgysCUgRXI wPSV1BVI8t7mgsctP9h52+t+rDxIC9YADa7p8MAMgX09h3Z+EG4bh39VSI+58jUyHwD9dH5DJY3o qcku5tZPzYsOuvv1kXEbE8l8NM1vgzNHjSwIya8AfLwJwHHir5Wo0UXzPOaXdszQolxzGH4t8eNc j3l5c9T75QPV16yxt7NwaMHPqmQMNSNC62PuuIE27pgryrgSiJvtJBvc1TgRzIFyw6KgVKZbCppc EboklySzbaZzrrLf6kUodBeNxi/lGdx1YwTWGHBFHig11dnzHdO5dCmFNGB5w5X5eVxhxGJtNX+n iK8u8tuLVHK34hh3xVdShWljcb+ppu8M0YhUYv5IxjdSy3ZczdyBPym2/y7gN4x6hRH7mwYhasmz 8TkOuuneAUSW9w0f7yyu2jD35oU7xRc+//nyay94gb53Qb5+/brymc9cJL/LvP2228tjH/u4cs01 3yvHHXessHz0Y3n++V/4+fLGN76xPPrRj1ZH3XZu587yxCc/sXzus58rxx9/fOEiUR9js6787LOf XX73peeW08+4H37XOVfud8YZ5Vg8D9WLpGPGa0EwEphHV98DnM/35rHXkXOdKZOdksVmzjO7gWUD 8+a577miTn4d188RbbpVxih/KnRx+AhuMBToIXstUgvU/WaZsqbtlIEpA1MGVj4D04Jx5XP+I++R D7T2I6EfhOuhvh76mpYd/TK3HsEVyZMrtlj+w7jmxP1KvB50nNKN+dU4BtuOmyNt28asA6knETG6 rMxt5XrM7PmJ01iezRNRdV7SHC3GrV7/47k+vzXmSF5kYCzm0TnC/sNYWWrM6FSTopNNyBzpNbW5 XSlsZb81Zn79zE/7h9yl5qjlmj86ginxYa+LsTnKXI9AglySa37UjY6Los6vdNOJcWVpqxmtcd0Y u4uXGn2PE+7AQJ9nsrBow28FGQdvNMOviO6UxRsTAAO0QSUL2vO4IqilidxkrqIOsWHxJ4vO1bvw 2uLJPuOFhm3q2Ya/7fja63Z8DVWk8priXVTxe0ksXnevwc1v5KupGsRgjmyBSc86vxqyb3OU9CdF HBMBLcaoMTFeR2j9fTz/8d+/fnk5/7wPleuuu653lsalAABAAElEQVT89m//t3LBBReU7+NKIZyV o446qrz85X9cHvu4x2Ihvas87GEPExl9MP6LL7qonHnmmXgMybqyH+4uu3afeiqwAwvEb37jG+XU U0+1GwyVcsjBh0h7y5Yt5e3veAceJ7KjzOFrwNtxBfaDHzwPi9WLscBeKL/+4l9vFoz053nRLNnY qJDRSSM2Ol4OXbOzJLdL4lJ5RnLUrzhKIaDvXI1Y8xyBJahOShaAi/2TfC05KJU01pLa5fn9ZpiX RDAPUzVlYMrAlIGVzsD0ldSVzvhe4C99qJ5GUw99tWXqREhNOXQrggwcFFHtOZcWyLWTPPTUBmTJ Ga9QaOl/I1S51AfX0G01wgWjWmYL9maUqnGG12QNuSn8wQmjRFoNmt9kT5oK6E82yXWk122u6gBa Lu0tn5usaHyguz+vx/3mPBNp4zCDwa0OykEHHeiwbgbamMfyXM2M+a3exrh1v8LYYh8DJy0WaH+c qxpuG66MoOZZuUTVovuG5SX7JRf/PWqvKxNqEZILy8ElYgluYyznasgdi5koLWPcaly4vvPzaiJi pJZXtbbu3FZ2zGGhsnNH2YZFy/ad26VmmwsjKc7Vnm05XhSOl3/A8HeRkgyK2BQe5ZIJPHBjt/jZ Ib62w6/64wJyDrEwztWSP57ug9QVlalfzTMx7iyDLbYk0iFQDiviw5UMlENYhUeIrC1nPfjB5fKv f708//nPLy972cvKb/3Wb5VnPutZ5ZhjjikXXnhheem5Ly2/8zu/U6644go1AC4Xg2effXa56aab TMb81vhf8+pXl4dAv9nvOkyXWAxx0X7ooYeW337JS/AIiQ3lne/63+WUU+5d3vTmN5Vzf/fccstN N5dHPepRErNHK7UkVyX0InnRATYwGZiMN4nldbQ8LsJMuZqR5xl+Wy4NcdApjraTFAo6+ZRTyjHH HmNy+F4Wl3AHev5HuKMxpxCm5pSBKQNTBlYgA/VjxRVwNrnYOzKQTy7keOfHOn7C2pzc2Hipt+Ni e/Izng9C3aQ0FuW6cWUEj8SkCjkPvtFJgCYUAzSBcAxj3EpUVse1bkVZq8vVGLfJczbg3MZ261e5 lrgxbpaxTbqNt3IbBw2jSY1zaSbNf4Mhuw1R7TkXdYy3ybPCfDuwaYJzcWI8uBFJDMrZHsJYIMDM 8GtoC7/luq568JZqXN/0LOaaZ+cM62a87LDA2KJcc9pwyev95vHKPqW2E5RNLY0xdO40F+YaLvqM V8YUIaoM4jWr8KxEnrxj4cgriHPb58ocnp9IpFzdBZHmuNjjV0Wl2Pi141sVcvfkclWuBvmYQdtF NfuiVc4u+NuJr1nuwJU0LnI857t38yupCwwpvgat1oWuZAhCppK0VSX1mlZDssMiatM2uQKAA0jw zXhO5Ktf/Zpy6ZcuLX/4h39QvoHF4IMe9KDy0Y9+VBZ3ahDps0eRkP/Zz362nHraafi6qn51lI8i WY07xrLwd3ivfOUry4fP/zA+hDmo3HD9DeWnH/3T5Xvf+1556EMeUl73+r8pZ5xxennnO99ZXvTC F+EmRFuxAP1meePf/q3YvBVXPo844gh3qzm1mC1sDd87moCE9/Gh9vc5aB0utXd6blhxAGr9X/NM lfMcFjw2IHS/pld406kBmblXvepV+t63FNdcsJKyxPzKPkfXDILFwtDOtJ0yMGVgysDKZWBkwahv j/6eGm+ujCmEFmDfB0A+PYR68L42wJqNqJQ74FFv3MZE0wlIWOsbCh8zNMZtjc/mduMV4BjXomlU jVULogH4sEcCXJob429NQjwQBHTQIJQlTcqAnXRyMiMEoHggZHE96p7Lz+UbgBD01KxXZaSaNR9i 3y0ZKoPdv9hWd4KOA3XiDmJWQ2EOtnqumgUi7Jkj+WTcbaus4fIkyks4MIFxXR214xblBnoYE1XB tZhFZhyE5C7qvJhOKo95uXMEUhhcnJu9cJ9pchU70bhfcteuXauLALRncfs56qdstl8YjXHQG1Nr sWi3bg3XwUMvC+qc50EQhHqucquKq+2KCwezuK1ZNeZ0MegdtdT2FK4abqHV/5aXjB7mZTDEhmv2 zHi2RBG5knss6vi1vx3zO+XEXF4iBAgBAwBwN256s3nLVrlRjSoYi4M0a7du3FQOO/CgsgOPyliD 14LnUmtF78KC8JAD98f+tAqP1NhZduKPhhy7E89lXMBzGNfI4oDSVPrXfR68GXA7ZKlH4y/JbdDy zMm///u/L3c/5u7lXve6l+Rl+47tciXw6quvLly8sRyE8R5996PNSSnvf9/7yq/88q9E/7bbbivf veq75SG7HiK/Y3zuc59bzn7I2aI/+JCDy7nnnlte8pLfKv8NVyq/hSuVv/ey/y6LzZ/7+Z+Thehv /MZvyGuPX299znN+DovVj6htGWjNsQjz4CHI6Wk7UMb8jCTOuLQpWYEh/xorZSzZVZO5kTw33PCr RuItk0ZHuaV8HL/rPOuss8oBBxxAlBYEsCiXqBxYBo9wh68s8zNW5cFD33UHDNUbqgN33YG12dyx czqg06QvxmVywrc0oifxB5f2WCKXobF9gzrIkl/Bc9OaDEErbntLcUO/WIMmWSLmkVAU0W1BHIx3 jDsWs8k6VdeFP0hSrlRvqCF4PD4bV3CTPRLG9ozebxge+BwIFDomHpO54cV0XQ4GlKW4nNgO03Vn xGyoUbBHYfUAs1wucN18DIKFi4F5yNKC0dU60+mlWqPsd+7oJy4Oovq+11kIbB9Iy+VXvAh1qTg3 biO3N+4IDn5HuQZQE26osQ5n6IvKYu6SOZsLTRqvuBJutW8eNQqJmU1K3WrF6iTWPhHSEyhbLItx FeHbyqXE7WKMMt6cZ9c5c5Zfmlk8z2oBMUbM0lBxz+3yHFw2lprfjqtezFeTZ3ON8euI0Z/FjZgl AAYh5GZP7rgCIM5c5zyrFc2tbEe54QYNnwc15r2wkE8oHC1QIlgiiLAU3KQLbHArL+YXRA1XLSjH t4Zfco6akCymGVxAG0+juZrNfdWrX1UOO/Tw8uIX/xcP3IO1Glyjhyd7HUSfyFG/kHdc35c8Zq2x tTkKuHn3iifVLKGPhiOWru8EZXGjP4jBAXcgqGPtoxhCe4RwmVs2+FiNHfg6KJ+RyHniSYdmUheG O/F7x79527vLv1zw6bIWGJ1ewxn+cHx1+ff/z+eXIw87VN8Hw4JZ4vEHxA0b9i0bcfVuGxaL27C4 ZKhcVMwhhm9fe225ceNt5dhDDtFdB7padFDqtXuPTfuGR6487w25oU+vfckHFFjXlgc84AHlyiuv xA1urin3vOc9y7W4Esi7mT7wgQ8UKj9IedKTnlTe9a53yeLuelwxPP/DHy7/9Na3ip7966+/vvzV //yrctqpp+GK4fbymte8Vt1iy6+ePuc5zym///u/X572tKeVE044odz/Afcvl19+ucwDx8nfRPKD EP57whOeEFxJGnoclY9w7H3dXzOVGGgzoXkZ42paTC+v3ZZbe2yxEKt4xu5tfd3XPhHSM9N1BCNc YP/yL/9SvhL8YHxFmGUWl8dej1kw1aXwFuPGe7PbD0ZthLn+GAi/P8j5UcPt3iM9IxJFc0yABn41 3ZbtJbm0QotuNUYEW5Al+45QKHEsi3EV4VuxrEYgcj9uVfuy7WImfyZ3kGe3614zlzoWC2IZXMEK vLPbc0diDj8ph+J+Ca5nREPtYoawiaTzG1wboqP1nZEWlS3bjiv+uOm4LnC/YUFfWEGTxoCr6gG3 OjE+iMJ1pIpH39fHuIR3eeZxRV5HMKlDRSPFrJ4s4I5Lc00ksLUnXPKjdHlu/AYIjc4HVbFg9NPp wLjRSLhbGppvuSDYyAZUU2Q5uRQzb/nrbBmjnnu/ivB4Z3KFZgH5EGyCZ3LdeU8TfvXLrvh1nPNs TIP9CAIPR2riuzxLLh0EfJh0LinQy37WcRmPFjGQuEyx2lJutkpG7ctkGFZtacx7MkfKq3Y93sEc uVsNt9Kkpco7y6VJj5nNnMkY7gy/LnbfTX4WjbnPM2MAQf83ZhhTX9o5qnC6dJ1yNEIPhUiP2W2K zvyOcR1Xvagk5si4vb7y2NIIPE/BdY2qg9J2W261ZnAH9wMT9XC8t9x8MxaMhyl5UW7NZY3XCaCn pkXSVG0uK5y0VtcGvs8++5TDjji8PPShD7X3OWXQAhcizCGLSLHRu4CqMNqGMZTigRUu3hDkgER7 iIS7XVMW4TIP8iGScfnmAguVHk2zDQ3ff3TeZ3Blvwex44rRxKURzVuK2YJfwFdCf/elLy1PfOIT ZXGkXxHFjW1W7bI8kWnjh59duMJ42x0by9XX3Yiviq6W0dAfR8MtFza8k+dRWCwefVT62iRBI2Uj rkbuxGJxJ65qMqHzeJTGVTfcUG7ZeLvcsZXfgI3hkY+OeJKgOK+Q4U+62LL2ktu+32g+gYAv5xLv erOe7Owu5zzykeWFL3hh+eu//mss9F5TvvSlr5Qz7ne/8qVLLxVXL8HvDS+7rD5u5vDDDysf+tCH Ch80z0LOC1/4wvK2//U22Qe+8uUvizxv+NtFmScEyH3lZb/3Mtz0Zmc5/fT7yo2I5HUE+Vv/6Z/K iSeeWE444YRMl3Ydr7Z8rPU1CFiA0NAp6+yMcB1nXMmVy7JJGBcxNlITL/toBVWuGjCTEoPPgcfd c/khhr6GluLCqkJ0uNmJKbKIfkXMMJFjL7Xlkt6vjpdc0mZyhWYBuSmbCB/rgOvOe5rwVXlnuTRZ x8s2g0ftPj0f0SeBxV/loMCIpGrABUxi1sCziVnzK5gMVAM1HDGpr231W1/npLldNKXHOKu5uk9S OMhzQlrgaka2asXHOuBWJ4njzWVyNU1OsrrdryhsXHlnlNvno7KF5lzz1FeeyxizAUhznYqGzlu9 xQzi0tw+KJu/UW4fsXI9Xu6UIpnBVbSPQLHBhTjrdQeH0Iaadf1Y+6jC0AiXWM9e3qfchi0Yq4t4 T5IIjNpUOTQ17y+BnitW3bt4rC9qDUCVwYNQJXYS0XGVU7eiTuGMcfU9I4GM3nNV7Ccv1jNazx5w ewDo/l5l7qISKDZBiYZC2B2PedYchenU6Iyml5PnWnPl+U7UGlkIxVoyOZpnoH0/CKI13Ce7Ddf0 HC9LdeHRQVaFsSNXreaq5YoptTXCDSOADf0mLprVt3lMjse4SV25FkPW0ctifffrGK81Om7TwEZs EeEcrynT0nJdmmvltK8F6ltbtefxZkzVquW2X3tj3OxomGflDkZhv8FSb+bTQBlbPTdIdIDqlF23 V4sBx+Q3drWcvfKxB+vLZy+62E4qs++7tu3x3RkvPwj3zvgb4/D5dvqNCFzJwtU9LvjkxTUWHC65 rcJ+sAYn72vld476SsFyR14xq7Gg5CM5ZAE04qw3yTmdw1XLuZ3zsjC66sYbyy2b8aw9LKCo0x1G DQkXUx6znnYnt+t163r8fT2waNTXSH/8LGULrib+8q/8cuHXSLn4+8AH3o+rfI8PF7yLKfc9/oaR NnmF++EPf7joP/+FL5Q///PXluuuvU6+0vq85z2vfBkLRvEtmzAjQXARzt9IMr8vfvGLy/ve/z5c 0bwWczJf/uzPXlne+573iC6xRptiOhLlEHPoVc6lQ1APuGLHSNCzy/cMEScemXJ8yroOxK5yO4Vz ad9VXpuP2q0tVY3PL+MRTQ2d1s2aVzXmKiFqOVyzlkyqq5Y7Pl5Gl8aKdsO1YIbvzaoY57oNw1hc KTxRSD8Lc3sJvw6dNUekj403H+l6ro7bHEvlXlw2nF/neO3I4fwuc45g4E6fW5nzGnWNKsYKjEu9 Jm3W/IqtajC4tTHOzbYtrPDcHz97bO573C7zutpMwYWHqmXLOV5X7Z3ntrZqz+NdzG9FK8rne4wb wROKcGdxqa7FUAk8nN/8SqjM8ACuLRhzkpJFfwPrglKE42Zz5fCGETuSISjaJZ6WGpzqKQem42rg bqW+UJ1duerIvag+9bB3jq2e+5dlHVniIq4adSv30XmEA78qsO0ecAVao4kJFEvVTm0lxAyuWuNY WPIc+U7j1rwWoKGVMzZHLbrtKStxG7+M2XPLqGZxa8zVHlsZn9vU+cxAnl6BNaMZn9vK1ajGuYFu 1SCqxrd1n1GbzQhncDU+z4lbJL9mim7SkNQ4tj42n1mNY8gNYDCda6/BNEdNzEKsVp1eY6bEo/CW 41tLPTcPqFpYnLsLjzfgXTRzca4zqXNZxo3Nr2ODi8bsPMPCQNnOER3zKuN/fIkIk+kxWVIv2vxB uIsaNuWe25cFI45uvKnNDlzlk9uzcCLdFGrOIa8w9tPgEOZfThZl43G2c9Rz+VvGOfjbjqtp137/ lvJ9XFlcMB+MiX++P3ldg+K+pt5d57ViGAMlVdpyLcasFjRtauFi+rwPnVcu+OQF8niLjRvvwBXG L5W/+7u/cwgWczvx2Iz9pK+mNCZ+hfXp+IrpX/zFX8hvIHkl8r3vfa8sPN/0pjfhCi1vLFTkK8Bf /OIX5XEdD33ow3BX1rOQ49V4rc2Xi/EojTf9w5vEBr8WO3wNiAlsYhbQHHutEGcDbSvhMssihpl+ jsgMrnbcEnrJb5K28ozJlkwulQUl9jO+tufxwYI/B1al2Mq+Notr768YULXikblkyFXJLK7vj0S5 DUsKqsW4LT4yHuTKVVFrPfdmcVu52qOtlutRzpZXRGCyCQlPBXmrUVduUNBo99vQSGw+7lZqdkRY R+LxqKTOReX6+w0k+mYEH5nvvbH5da6PpFp1icfqe1RGVDZRWaPsPmZKa2QZn9stN784x7hVpjxu da/AtnthExue0GjVqlF77X6llutoaaTlKsJj8VyplNs953qcTcwpe9W257TuG67zsSiitTTAdANa DlfttslQXsozYnaZ+2Ttc8RE6q3RRMphs4xR3B0wDiPU2zgIaCHX25SoLZVCrv8FGhQ2ghKNUa7b U5T5Cko0xD436h0NUWlPm0tzw4g0EleswkrYlEb2Zp8+uwX15ShROjeEap+Mmhf2LE42WUIJ+Qg3 rIQuGsqVLrkuJwMvGXQrN1rmw/BOqY5HuAzSivtidwaXquQtego3zYBLuer40q7FZZSgzUG52uvk bYyreOO6YXDVsm4pbrkOVE2T2xFuoC2maguCPC+md+/jcxSgxJUAww3549wEYTNMRQPCjttRPLYh l7liHvk/28sGLJ+u9tqyTeQoV3B1LtziQx7y0HLE4fVrhrO5MBB5ZttHUW32XHEpjjJXAjT3yqXZ yjWZBzgzDwqIkAxPn43fsNM3dI6q307vhquxBhAxz9C34KYnHfEb3GhA17Wj2+U55HkEECY5HVE7 j2DnccOZnVis8PeKfLQFa/b5PET5uEAHJLHxNyRxCKQ9uOZ5Wi2LzxFNbcNzH6+66fpy8+23lfk5 COAEjxvE1U5GhH4YpAOW7KC2aYuj0NL5VSVUFW9AqXRI9MWucdHmou78D59feIObT33qU+Xc3zm3 nPOoc+T5ic6/5ZZby+H4KnQtq+T3h7xJzrOe+czCG9Zo2V3OO+88sfOzP/uz8eELryg+4hGPkK++ 8s6r73zHO2Xc/PCDi0f+tvHGG24sxx9/vJiREMMieiJgzDa/crLjcgJzW4mRDuMqGzoZesYLQEm2 Da70k1/2NZFoQB5UMSro4JrfBFKuoMa5r3zln5X73e+MhiJwbsKwxhNym0uV5nGRY6gccwip07hb rsrUHdrBJd4Ntlz2VGVcEajVSslcAZh3bXssiprFVftk2J5g5M5vxAx5uE1cHVwTs0fR5BlcZVVu xXnLHaB2u2S5WCx0VkIXDeVKl1yXk9cdP+O9wv0b3inV8eJc90UzM7hUaeRssWhP4aYZcCl3XCiT zOzEHKEfMLMpohAGV3GQR36Uq6xZ3GSeBoILfLhQrqpMaHkOSMPNMaNtc8SWlMEcVSsOqXU3v1XR tsKENxjzEsdtm4cYp1OTXI8/rSvt1XxKv+dC2L4GDSBVgAVF/2pNt/EbxtFleHgj2A6+aOrvMdkQ AGpvsJ/bph/hBgUNhjjGcrYc9AMQpwDC4vyGSghmLVcJEE0QZ3LNcR/XOFelGcux5T4jjN+whhEJ P0cs7eAGDg0nh6xyhdRvghINSVLExJyjQ18sWpuWFJWi4TKbI+k6V3XjXBoVI5KImuckzAC05dN6 C8hRTGLlqj2LyCJUZCszv7AVcjMYfUC4F+W+GVTyHnA9RTVXae5H/Fp0kh/lAuRGUEdMHddSY/E5 JXPNrxnQ+dXOOBem3C9gkmeBz55fRpdffRKM+dPAEY/3qZTwuIEYAfWfIhIS8wtMX/jbvQE34bKr Zz/72Uo3oceZMbTlDlWu9knMOOdSHu4G3Kp0ruY5GJHe2mj90L5LmjmC1KdGIDUK7QbLtOKy+k1R owm5B2h1vPbRj5iDHg013nHDmMlH50iY2Q7a0vUAAKCom98Ys8sFRqK+LngX1Ll57EeraccL9BwQ inxVlAPix6BmfxeN4r9aoc+AC4fymh+SapeP1LjhNlxZvGNTvF8yNDygUUniVjboiyUqolDj7zKR 59CmvUyVoWFjlBsuwEWbXzd9/eteXzbstwFfCf2z8jdveAOet/hN+d3l+eefJ89ZfO9731M++MEP im0+V/FP/+RPyl/8j78sL3/5y+X5jOLIPB944IHlsq9eVp7yM08pRx51ZPnbN/5teepTn1quuvIq uQopcSHXa9esLW95yz+Wsx50Vrn3ve8tI//4xz9etmzZ0rzGfX7VfBqvza/Lm9Rh4BybjD/GC5km BAoIXd8QzVrotE9wcJM9p7pZood+6csQI1z1oPr73vc0d2iUzJ1JNs7i51Y1xmzH3SWuiHTf0Kbv few5t1oTTFYlFPPcTJOAW27bqx7GuBnLPSH3mxAwCaGzkKPP+FzvwxGyIRqZBFxtaTf2K51WEGJ+ acNKtuMyr4MSDRl4xMj40OG+xKJ1jU/FmWvjFYhzFT/OpVExLS+SOkdJmAHMNQLyY6+jmIiea1GK cX+1jnI5Rg/DDEZf5ElvoUpI5jCwM7hBcSDnaAmu5soMovJpjQYEbi7SYxLlmtcxrrs3Azq/2mm4 HHs4MXvel9rnV3XCbcZl8RtVKorMRuxX1vf31zxHmequ63irrVGu+GIC3KW2adNtxRVGCgZFhGJF GQ4wg96dzSUC2gwY4eruRay1Ak9udMRM7anZIZfx0pRyrdeEoPrwRrCIZKfUlvhdHlcJjnW69yNe dyG+Qipwx45xFakIHhoWLSlXhPbcmitYoakcRm6Hyv1arty9cL0DYsdtYgQs+xUoXyRejOsHAhdL 3XDVSmIGlLI+BPZ7v8qtSLdVJWpSuWFeGrO4kscO4XbdQtNfco6cpWPaMy4id4LU3oHNzq96MT0q yZXDWY/NURivMaqo+s00QbkLvDv2eaY+S6veWktyaxzf/e53y1e+8pU6flP5kAIJAa03cgi0XyMI fG6McKst41qepRdOotH4VUbV+Ry13BzA8toWiYCrLbTcVdQZqbYHksCab59ge391m6Ov3z7chgul 2Q5u42v4bseb1szvmpdnIPKZm7wJDa8s8pmI/OqoTCwHIHNgJwjdsPm8RT/Ix1gbvxGW2L8VzyWk Of5hvYqri7vLAjoLCJ7rxrDRjzX6bjwEEaZLZtsgd6ilhL9J5G8T+RxEPvbjvPM+VP4BXyW9171O Eg4ft8HfNP7JK15RHv94/U3jzbgx1Hv/+Z/Lh887XxaLYjnC08YB+x1QPvaxj5U//IM/wOvpMjnR 5GM7WDwSfsX1yCOPLEcceUQ56qijsLg8qhx99NHl4IMPrl+7ZsLMNnnOFUMibyQVIPtVUCvP4zSu d8VeZ8p14dcEuke1YMeKHWy8H1yTDPfGlvFL+A3pd779bRXCiHpRa61H44UQjWhrALnL9uA9MgBo RFubqSuqITeNkHNkpbZMAFjlWstfv4SAmywZaTbXsQ70fu+X/epX0Y6dzVVEjciRdT5FkmJm8Op7 NrdaQSvlaozbxNwH3A2y9WvjdQ7ryDOQHbeJCdjsV6DBpR1Fx/trJo9wPYQGNnLcptner3JrsG6r SoRk+2TyAEDPDa0bIQL/1W9oB32fI/GZuaBw3wiR9GknSbr5pTb0gAnS4U0HsFGuGDBiDDJMmjb6 NClxh8IbI1xZlUJv8YzOb1WrITe+FNdtunvWEQI+LHS54byr0fsoeIQ1AP1yZ8npH3BpJYTL4Vbj cjB3Lnf+qvKmxshBiK4CMpfP0FK9wg2lndhWrhjPoEQOsQ7e2CENa9FIuECZTPshDYrsLRSPcQ01 YDnWa4tZu2NzVC3IC97HKATVhakameU9c6H07hJzpDgDw7i4dC59RAyI19uUeyDuyLnUeQlMDUdU ga2O2BK4x4uONytKDfd9ShuuwmwrmpDM5DoijxFWF3sd6ZuyWRQ32foYt+qX4uaM6QiqH3kmWY4z t30cTd1xfc6I8fTwYJ3tuDxhI3qfGGCkOZNbg+Bt7X8MX4s7/fTTQxguQqKN8ONyCBQ70CgiGfr/ mHsPsOuq6lp4AWIBRBA01ggmalRIrNiwxBI1UZNYEjtorKCJJQomElssT/KrScy1xILyIwpqNMEW cu0NUbAgcm2xgSUWsCBFyp1j9rnW2uec9/vwz7/h22uWMcaca619znn3W87pEVhn2QkTEYScE9Fq 2Uip8tlvDF3mFiXmmtA4iorEYQs3on5t2Do7Jl8Vwi91EVIZf34lwHSPhF7PEy7r2f6WYgLGTSHe IvViuinEDSN/hANwPCsUFws3c/ibQ3nvI7xjpTyy+PMy0aAeO5IGU8n3KIXCMSR+kChY1AQJ35Xl G07y8V1dxHHDKoKuJgJE4cvdtG2kbIccfAgEhizlmgRy+DXRb9A3SXajnwricfX+939A/u6QQHhj m3fQjaHhoQd73333baeddhrfbCIGHceYoeX+/M/1V1UpzvtLSF5RqoW/dbS/i4SOHU94wqH07qtX 4K+f+LGumqjDh9Vgx6OSU9evK4nGOqzklqQy0xqWPlJdo/UjKSQU6/W+L5xyzzr77Pb9//7vti+9 SyweX6ue151ryjZ3rjvjRnW2zJWNYRWbAjs4UUCebg2sczJ3DVcWQMGmZVzoizisYa04aFHllv6S 45IaE9+jLMUp49g4qVtZ0kUIgJARs3WecCy0lhva/vwKLvcrOWs9kLZ2EWHL3FV7ZH1162wup61n ep5a+dpLjRnUZa3ZCVew1qTMgeHWLzlmBkqUex/9SqkhQwRrYs6N116Dioac13Nt9fMeSaXKLR45 5XUbhLJ4BV3nNuNKQT7PVsB7RBlV8+dI0uN17vcoabpp4rYx28KlDviGsU5RS3ABniEFBGG4/FCz mDfmxpiB5EquTUrr5YvfU6ZPgVLBARK1PcyYJTvqGEJG81CSba2R49ZOjPIFJHxrKXMDByspMXjk Gj4hNUQRm6RyrSLclevsdUU1awvXlKz6bFQuETIHURyI+QLAxsFBGFZRNZDSuTjfscDT0fvQII4p AeL2DEsCHOaTcMGxw7kW8FEyhUtKhsc648DZYhzgU+Im3/Kb7ZGge+3t5UJVOo+RK/lEpSI9F/ll hjyidhjffBGMKF/Ntkfr9jevHkukwmu51CO9++Xl6Scuckjv1pf1DNmaAUKy8QVeRbCnU6oZ4y4x obycG9eq7oNxpbua841DC3T0e8QxzggvdkSDJkAJ42ZMrpnjtlZQ1S3hAozp9giVVnOpion4mCtI r3hnTrxA7kgj3rH0bP61R8opHTdxl9l5p4bPG0Tf+PtC3Orhz/O5vryiUow8fbtUmx+QsK082wjq gW/GQk5uHJHFP/qlHBqwbni1lndjjecDisphk5cmiCIBCxsMMn3McjYaJuMw391239259iY1EhBG xptt75Zq2hZ3Ie7Uo9yceBG7Av2E0XoyHSzKrrvuSm7gssk4Tc24oiPXFa8tYU2J8Yvc6AA94FoB 0bhWd1rTNp7B2/PaS1cFfacCr2GQsscuao91Kaj1xAjERlyImirrcEDrpnmnnCDsrPU0H9VdlUVy PBbTojKaB+Ul27jRDiFpnQZ8AKxRV+UUn8Y9yjqJ6FyOKRcTM/zqPZIeQ89YElnLtUnXLjhalaJC tQRl2DwCN10qD2a0zlevc2Rw2GUvHgJuqUFI26PEZdgMSwKRE25WrB2NmZA0pGA2WWfjViauR+2J pPpcH+nz4OLAuc+liTLGXj/ZYbx1JPzwKMlORHouNFAPR6DEz51gS+zXUEVS0Ku5qspQQtpFoPts NYf5dh3xDSP/FggJ8eWlT7hChHpIFM/CNgIHLhisJTYH9JShvCIe6AEbcIlSUK5VoqVMzmQ7pmhR Gc1Dd1MbNXHkJDm2F5KktPeWVlNjkRKr51pvKOFYNuLJL2W4ZMVJezVmDcuYa1aczMBjcN1RrkDK OgMShxMGri2cdWOc3ud4khFcrW/czcaRO605FavczIPtbarhPmtltM5eATNuLp/3CHFWmnFndVLZ 2o9VmEWFNK1LNPuiLs24mFC2p2wvn/qVyrO6khmujYFrOB2R59XHqL3DpAMep9VGjA8v7x1SONvV Mx1GOFe1wKzUoiSpIPXWIpeAkiOjPDejrqj0XIQRm+5RtMuWcUVJJJe53QQ7rVxXdFWVh57b+Qrt orSGFOH/d2i/oL/ZO/P8c3ld5QsC+pgMKrQLfabgFa9ANzE04etf91rt6nvv3b7zwx/xRzwgb+sm RLsqpflcL9sX0t8vnvm9/+Y3f8G7r+LAMy79XJFH/FoqntjtG13CpdgW9kgnopT1XHTBdcywEQtf 6gLlSbQeHoVtf8c9AjKvAvzKtZ6FK3kRH3malSG1U5AcLxG93oOds9mOaSMqBUpfkNC6gbDY+Ppp XG91C1xcGbj+Bi4FZGvcsE7RHR0xo54LoG6rzMPhwWEJOg1cS9jogMot62JYGgtq4Eo2Y5bsaMzE V3O9lBvGw7h9X1uJguhxF1oDtpdjI18bmdXjZJ16rlTQOmlhKk7yHsskXX27HnN/wMeR2G5aQRnN M07vc9y5FTXFGmRxHOuajo3zmogWRPGQ8TbdYCU+2VpZhJUUV7gG4FEAU67ipKNJQcsLwFXN3cpr r5OpDHqZc01Z0Pa6k7lYsLjX6HvOfLEtYvd/0LIY67pEROVvGMlHiO+sxUhEevCAqIdT1bDFdi7F HUOcRI14xzVtADI+26DgCTlEnCWkDbhZL7FHzQ5oLwSFAwdN4V8+EhcmcxPGTTbyFy8USFxI9vMF hSEqogNFg4u8x90YY10pYom2U9xIXBXPXLM1xTr5xNdFEjc8Y4qj801kT6u4+6aXsfkiTXFbMOPy aI7iFveX87EQMy4gWc7RbOT9DWDGx2aldVZuwXEvtdaUq6QlrvWX82WPok2tKEPFU68qVLgUyzhz PGbFfS4uQhF5kUaK8U4SsHwpJrZjkoHPhruIPqePj44rwcmZy0dTue6ShKOVazgbUQU2P3a7knmt QBeOKzKaY+laLuuspJVcqBAAOoWLuBS0wUekvIs1XGBxqJQ4dl7iurgAZY7JhtlhEMJnLv7ywgtg 8hfO/NM++mgN/OrpJRdfxB+zgb9f/Nk5v6CPvfhB+8aZ32u3v8VN2n3ucod2o+tep/3alfegv3kE nirif//qmyWne4TML84/v334xFPase94Vzv33HMJdxH9Ix0SwRvr4KM1eH9JEz/ZO/OMM/gNX3gS mAfFdSCHLPLtgJmf17FHgnWjcBNV4uk1sOyviDBGasXjCT7SfJABzcJFwgGMyi1HSjHGFaRwc5/Z BibP1zlmrKhr3F7PqGgs6GQlIMy+rmPVcB8qiYv4jMsQTnZ1Cb87/bR3jz32iH5MnEahqEFYS5FJ dXCW8h5Xw64NBiBG/1KbxUa675l5OIG0CdcJqc6EWwpDniaR+0oydbJIdMCei3nwwYZ7EptxE8RN 5brfT15L5I1wrBruA6t1MXjcjTHWtcnV1nJTDSZEWS6fylma4hpV8VK3OLJHTkzaJl7gxRm5rsO4 eJ5hd8LtQkLn1mNWmTvFE8vRyp3hREczTkhcTlnPCZDXZLAVp7I6yDz0nGOw7Tmy7FGnawLOpTKb cBnvJFWxqXirbqAbK8X6cvJQTnPQpZlWuf43jE53tETgyuTZ0hk5uhoKsWC4q7mcVYi1N+MOd9VU iHFKmnGxYbiDXuRaszpmPethkWuAFVy/clIdpi1xKc5f19A4q8tzBBeHTpilNMHvfpRyjMsnBjtV 1o/zvFKL+6s0Rs7WmW+NOm2AgV3kas/WTT/f9dzQ7rmoPavLJfkU+RkX/CJAbnDxAhk3gyrHFD/l 4ibFQGJ2X7g6x4xuHdnV01qualhPAxd5SlreSubRctoGpWrPljdO4EKXYwrM+N6ecRmjQMv3e5R1 0MdT6HPk8MU9Hx0XsR4vwHpmDJ/qfCtKPW3MdJVGhYxrmSmbg0DY/MyQ7xBuzoWQcGLkGE4Lx6yu 1QdlffUO45Po4ivqWxHrvYe+6pWvbK969avbi17wgvZ7d7+7/Dop/pyRgPg7Qut3B3yxCp9u4v7x 9W/kN13Z7/q/0f7oLndsl9v5Mu2M7/+gffb0L7WTT/8K/zQSfPzD0V9Tn/3il9qnvvDF9u0zv9ve 97FPtfMuOJ9vSu0Jmf92hHjMp3r4wSPeeObd9I6kr37Vq9utbn0r+piJZ9EbwsjHu3ibblBNkO2r CTSRD2uMYonic0XhvudMzzaX4YBaEbClz/BiB3TkZmDgpF/LoXc/CDTrOXMNm2Nsb5Wri2avn7N1 Nl2uqY1yrOPOemY4wOlgLvmvoneoxa/q2nWZIGEaWCNel0j59TMIYjFOudpyKqMJGmY9a5aFZlyu POHqcvgSFi478Rq4WDcXpw7YVSFLbcrNE1jFZZwB2Ml1tecurzAZuhy7Ot9t+tqKBfQ1ARVsIVPR XNLSEavXhuVNKnAhzTHt2aL9OiO9mhv5novaMy6X1AYtP+OC3x/B1bVSnR7HvooXCMeMWzJTCSBA wSHPycbVmAzT8/ZyIWrrAzu/BvadFxzAdDCmB1qcEcunTbgTaRZE3N8lFVNwMRi6mnIvbm3TaGqa l9YSFwHnmqMkHigp/wsVdYFXCB7SOMRNiQmXswJnzozL/RuXUAYfuJoA3jAxd4lYHGPu2QgjF21V LvyVXOq19GxFIRWFZIE0F3WZbIvncKaCCzyvBUwhqxsJC6i2cXPPlWuiNBpXSH5e4kYHsOxfbXs1 FyWNJ2pyRum6ztZzzHzkesO6Nj4fFzUVvLxb3Z6lYFuL5IpJCc6Jp2mtmMA8A2cox7haU+EyzLj5 calcrh09w/J2NCezVC5DlWvrkuigrNsjgVN/2mKiT7mb7ZGqaM9Xv/rV27777kNB2yPMCwVrUfFq jEB6GLfO19CFq3WNwXU4tsxViiw4iYErPVJ5S/JYKvEMLM24xOW4JY0rdJ+TpXtu9Gz1WVh5MhRu ycTMpffKRQvOLTw4Ey5F8bEM73rnu9pvXu967Z30URDvPP54vlnkn0LoTzHi7wkhozp807gDvWPo +e0nP/tZ+/BJp7Qj3/qO9uWvf6vd7ua/0x77wPu1u93mlvTTQHrTGvopdO4LH9Vx8hdOb/92wgfb a457R3vxq49qbzvhA+3n553LP7Emae6WfzrJ9RCIuuf84pz26Ec9un3ypE+2vfa6Mn0W303a4Ycd xh9pgb5RC2vha8TFWVTiyJHFYZyUgAp+/XJSc2CxIHg4lAtTuWIChH9K5qFypQbQeqiuMOZchYiy Ocb3MSVSXYti5OcMx4vh80UeFYxL/iJXE8CzSZzCpaBxea3gQBf/NLGKSyg9HDxwAcBnUV5EPxGX nikQRdnhqfApctKCNUTxLk8ROmh/E0RnqdCUYC75CPmxnlvWinhGZ2VzOC6O9IwC+TVQcgbHWHrW RHDBRtD+RV1YmesNkaEyykUPFoGNQ/1uHX1/recuL6wlrqkSCbyOy2VRF3TNWafs2gmj5q1N4+b5 Fm4WNa6Q/LzEldmABEs8J6mxmot2jSv8UKl7ZD2jjmF6Lkr2KtyGEZxLPfNcK7p4uhZRjZQ4tjUu ejQaC6gu96Un1PUwDAqg7pwrXWY+c01EuVBwTYAN1NERnu2RdJCrsHAOhH4pBEheNRSs3K6Fogls etMbVTZGKWQOjXgFTb8rATh/dwzSM27+aUriQtG55kArf/d1BRfluCs+idicSwCraxwbC5eCfFgQ Dmzp0jwfLeUBGPkwHRnNY03jYoxEIlPQei55daylkkv0jjusM/F8zxKNzY4raSbIUlCgrLNPgDDG 7TXRJ5qgo3IlJotgkxLPMr4FW+amntlEE3Tka8rFNScIOhtWTUtPuU5S1gI3YMUyaRkrd9M9Wubq oueK6/aIxBbrJp3YLQqigcn+6myCpYEpN9edrvOgJroq9trXvZZ+onS59vCDHh71cmMaFZVZIwQo dUPGKs+4sVaGMl5B67WhOe1ZuLpwRuMxuGWtDErpZS4JaCvCVQe6KubcPF++LnouSHqURih2aXFZ fof23Oc+tx177LHtPvf5w/Zuulm8/vWvL4V1zhguol8NxQu1vHeNJPBdf7wTKn7cd5FOFe+UevY5 57a3/e8PtP9DH2r/p/e8W7v1Tfdvv7b3ldsuV7hC22VXvJPnJe2kz5zavvuDH9EN4vvop5BfaTvR a8/Ol9mZp8a/eko1Y/VSI2TyzSAVwpvI4MDz2rOf/Zx2yCGHtvfRx1L8yZ/8ScPnGj7nOc9pN7vZ zRgTaqQq/+uWaBUtITnEUEiBULDHboL79Ze4WmxzLmvTSXWZP9SVvHYlUMOjttkgD1xKyv/Ibsg1 QRmLZ05fl9W9glQirMG9CeNFwpmMWbfO4HXcJz/lye2Ivzmi3fymtNdb+PrI9w8dLNVFLd3f8vq5 sM6QkoOIa7kEsLpEAhwHj+ZQ7VJXIIqyxZxwvWcnJAPiI5dVcsp68M4gkQFJ0jAm69wOY/PVvAzq rOSSTscVOHFBV27Z01y640oqcSlQ11l7AtC4Qoqz1aVI5RokASxkY0qt5kofcgaZLOOyqZl8PWaA 1hOUYUWGYZzXuGJtsOiMu7jOKrqeiw3rjm6dTYNRZX8n3CSlUIlApHATMJtabC2X1jnfJrHEjItE EYNPQMX6JrqfUgtcedMbJO3QW1qvwwXcI8WkTuHs4nbY7p0dZQZLmEPFFrgJEd0rlwfrszjdOgCT hahJgStpwnUK5erb5q7g9vPljazi4mkspybrXOp6z9RZ5nGjRZUn33MB44Ogsz3Ky2NQHjMYZXAY mMa+FQHo2bmEwnWDYwXXVtaAoq0VcqFJXeb6xW9KM24Wkn4WuUPPwnUF6qPnSu+E8F4kYt8aci6X rp4ix0XVa8PzveHrTIksCZytN+y+J84bQHvmGE505HXudQ3AIx7lGdxxGYOT1uCSUXfGdQoMgvbr LO1oU7k3lT31819oN7gBPoNu5HKw9KIRriM2nyd1PZtrIri0R5MWZ3vkcrM98qK8FOFNnjOwVny4 YATqOhOArhuH5bocNB7U+v0VrhTiNDfGjCWugyeXIRHB/eEPf9je8pa30OcF/n373d+9czv55JPp Yxkun5jCla2jv1Gl72/uePH5/rUTSsOBFrdhZ1on+ZTE1r7w5a+1z3zxy+16v37t9qRHPLhd6Yq7 tcvS3x2e9PnT2kuOfGP74te+zr92iqXlt7NBb2RfSFo7IobHmoh7X3DxMR9XufLu7ap7XsnjMK5K H3j/oAc/mP8dd9xb2kH0DYwb/NYN2zMOP7ztv//+/JEXWQ69+7F2fxOaRPLTgF2Prr3J/nphet1W Ma9gBguaI4TqCbfEzFGu9wR6ccglrMGrI7UErqQJFyjmk1B5DexLZe5knQu3PE42X+dfXoCfMPps eK7ZxR7J1ZrmnBckg6nf7Bo3qYcIzy0/tmXtfGGJlKfP2SxEhSSvqA5c9ojXOwNWcHW+XopovM4u uJqLCXol46ZJSY7O0MNhhTbYXyHQ2QtopOeybALlTaFwdqd75IUgZA2SDUkcFqIxVZFcPjuXUMN8 R25aOS4i2lohF5rUZe5Ge5Qb5DKyYzOux5SztM6Os4UhfO4XdOWq0jAUeHHATXCvlWL9Omd8XqsZ 18X710+p6624QXG3rdCcmzrUORDRe9gat99f0fZGvJTLW4TKpL9hNIIU7y8449jIaOvTZ00BvIBz vCr4WpLAKi5euEC3brie1inx/qJJ3xlIprWr5U2oqGvPmgOjWynJzLgUS/PlYswN/ZELFKKWCazU DR8I9gRq3goupdKxxJW/+8nrHDWNHlxYOLQJmm/do5HLWIZ3uZ678TpT+S1zrWfpu3SyVNd7rtxy JXdcIGO+sK2S1DUuR6dcoYPZc01JRvME6Wgpk7iSN/QSN3o2pPDQLz9lke5KLuCTx2C5Nrr5ip42 3HNJrnTScW01uUvmcgPsskW/bsiPHzgdV0CU19JWyV0ByHnKpZSDrUsJmKdkwknc4UgUR5C+zuSK RlUSVH82bd2jzPUXOtPTor7OI1fUqe6GXO8mzyfZMoMUMAI9dnONn9Ovnv4l/c0pPiD+yU9+cvvE J07kD4A3eBmZ2+jD4fduN/md/dslvzib0nSF0j6hHq8tG3yiMnSrSG9MswN+8ocQ2iEN/CTwqH97 d9vrSru3xz7ovu3493+M/iBjp3aD6+7LH8kiQAjSwRwxs8s/VSRZ1MabLN3tVjdtN7jONQLIls3/ Evop4wPaH/3RH7bPffZz7UUvelH70pe/1A57+uHtIQ95cMexRoWbrw0BUr7fIyvjkwxumQsEHGtL kgJcgHxaIykh6+oIN4wrHcVZuNafzcRkMULC4349MoLrGlcjZZDy2sSEaz0ziR+7XqmrC4TlTNV8 pCiW9IHgrJZeyYU0Hw5e5g7rHBxTWaxL3PL8avNRCQzBhYVDkwNXsnYWlAmxiqVItKvLaxXpZS5l iFv2dy0XulA01dTLZI8Yx9A83yVu9AyLlQVqHo2Vy5iu51VcsK1jGc0DSw6OcBlYOLSJfp1dSVBy JqxzlYdEz+16FqTi03XOmlvmghW1ywyX6jrc0NaR+ZgDxRzHncnJY4aVgHkymtdJDFyRNHTPjapE dG6OTl57B6ASu3X253VKe93+ed20Oi46sJ6lm9qf5OZ1o3u1puusXIZopf6xSzm/YeQvEingGBPN OkkshyuXMlovY5iqiRwHl8MEyD8Wz5g5VxDWb+FmMveiDYkQKrFVuAYZuE5SI7gIcN2Oy+thsUKX F+OYLyW7dQ6uCNR29CaPUnydddwotcClMGeIbLoYbf+E33OjZ9Qs68wEU4IjXNHBWXJlnTXJGaP2 NMZsHxeSaMcej1YqSY/tatLasb59j5A3IQMxJ062lj2XacZl+CjQcw2O0XJSSbiWR6zmtU0CLHFF B2dR8X7JN92RGyyxKne4NkxIadWtXEBK3pxxmRg5hC/CEzminJZxAFk45iiRdLa6KZRNW2dbrwy3 nOAXipsYPXb52iQBaFSugepoNXE9ruLOeppxoR51pd8Zt3Yx8VQ8czPKrotvfvOb7aijjmpHHnkk 3TQ9pH31q1/NsGJbv8a9401+q930etdtP/rJT/g1Cp1j4VBzR7rxw02ivJTTu6tecCF9NiO9tCFP MJ6ZN7dju+zldml/ep97tIsvvKhdQH93tnPG0sKaDq8zfb7njvTvwl9eSO/aeiFxL8t9XuVKV2xX 3mN3+hVWfwnluPVtzxmXvexl2y0PuCX/JPWkk06iX1t9dnvNa17dnvjEJ7Y73+UubY8r4SeU0lzm 2v5CdJM9ylyW8/lyW6yCOjksO076WEoU1EDGCFsSfdxq2h4B22NMNOJizbhG5mrai9S384RrOC3A a2Wxrh/LcRr47vXT8nbjqJJc3PbA+u65F+GbFEyQ4stcymh/GSMznHMZj7lIAYYKNyv03HWv21JR etGGNGS7aHMd6lrZnpY6AxdHvq5sfzmxwGWacwm5uEeskk4yX7RmffdcBnNdKW7TQHxpfxmTgbp5 OWTXDatSwnIYTZdrD9x1e2RK0mEow5eczXVb9wiX1Fa5vD10sssxd+mTlyWWaaezrYf17XsUU0ro avZcq4vRcsIYi9e8rh7mvgG3dLHmtbdguz1CteWetScXEKSvE8WN6xAYCqi56hU8HEuPy6RQAeTr wjQ4Q28Zju23WBpVsQ4pD3Opqrzs9jfKFa2YpCj5OTfB2Kxa1knl9hjTmMdrP8Dg6FdmzhWsnTfB GLYf59x5tOfO/ZFrERvnvHlUOHWd58gxWriaRgxHrPO8K4vaCM7IRXQ8nOPG5ly7svKlPqubpIcG VuUAnuUtZuMgqoFZ3mI2LnFncePYaJjqV6/H9NnqV6/n5sUAEse6a+Of/9c/t8vTO1Y+it6AxI6R O19nj3ZtdW5uy0p4LD+xezIZvRZSFrPR4NWvz0k9pmJDU3B9tot26epWz+p6hS5d3drzN77xjfYX f/HnDTeMz3zmEe3u9K6n+Ps+O1ZxDXPhhXQTSL9Kyp9/iKCS8JO+4+mNcm5729u0Pffck14/6W8Z 6UZwp8vsZFQZUxF8zAY+nxGhi6CLmz5yHIKLTZ1Pfeqkdv75F7Q73uEO7fwLLiDdy/C1iLpx1Pla 3PRsRBz9nXnmme3lL395O+ZNx7SHPvShdBP5HJ6b8RhHJ77mMxl8iwPUeRzK8Qru0POeoclfXG0j l7vuuNGXWPO0RuvQU7s5WLoqVs8wm41z7jyaFd/+9re3u971ruW6lvwSd77OWXO2v6K2CXdkz7jL 3eXnXNOq1wy4OOK5WfxNNJe4orD6vKS/mrWqt2XF5YxVGxEWsdGQm4zC2Wx/e73C1SRiOGKP5l1Z 1EZwRi6i4+EcN+bclE4iGu2SnTt93BvGxiRazFneYjYWQnJmeYvZaPDqV6/H9NnqV6/n9otR0dUz rj2CMxdIHPna6G+sBaGaNMhrEl7F+IgEvsu2kiyEdFZu1klZMTMmkiVanMD4hDVkMBs5XJwMrAnz bBRk9tTOoSxHdk3RWtl3HixTAcy2kI1Wd86tKC3fDZO6pVKFF0Vy7Jt3K1A2GxlNwMZKJK8mxOue /ApEnRIT0SUux+WqJSAZi9wxhatcviumpBXcfmqbcHuOzWTYX05MivcCBGFUPKIVsYJrKRt7zW7B BLZqjwYBDyxx59eV09hY5FJ2sz3SCeoAUXzAOn4a5DufcsivOob9XQXucsHNiVnx3DPZmyyUS+Y9 +lVwx34lovExTZ1Z0EZvlj6v8JL2hdO+0F784he3T3/65HbYYU9vD3vYwwKwggvQqEgxCtp3tU3o K1/5Cv3a5x9RjU+3K9Ab2mx0zMSnxEval7/y1XarA27VPvvZz7TrXOc688acq8I80KnfX00b/Gf0 jq7Pf/7z2zvf+c52v/vdrz3iEY9o++yzj6Q77IogpRTMw5QYGBFK54zPdoKYfg6RPUOPsRoxz8ZO MlwGVJR5Ngo4e2rnUChOrMnrJ3OXBHJ8wuUKGZNL5rg+lnN6BTczp4s+4RqHx+J0RQtAclO4BXOt ElvBpVQ8dpW0MXeyzsytAtWTXnCFDq+9E66h6zjhMmCpEn81IhIE6R/6nihfnguntDSXJ3pNiKfX kaVszH2WWO5i5DKUv9ZQ0iK374Z8wspz8zJXqo/ngTtC5hEqxdV+hV8fSeE8JxSlgkPNsUVhjeu8 PdyxtPaWyltdbjKlh3WOQGLDTCTNGDS+TYqIzYQXI358qhwZqGMgWVQMMhN3UkzQhElcpnCCbktN B9zJRmDJeZOAJxtwga3nMhCrrMcitxRWfNCYvYorDxbAaH0CqFXRtfZMSZ8vgoSfcr1nAjGOoL5o sEcuInykdc5co4CPmAAAQABJREFUr4sgzc2ml2XzHimM6zKXCcK1UmX0uhR1GM0PvU652oEOgOFw ONbGHTIIV9Yqiggxc4d1Xs91ubwg2tRSXU3rfpA3cOv+RqPyOGK+nXpumm9O9XvEmgbAWkJP1xQ5 S8EOLmyDjevMWEC4N/OY4o6UGLmpNJXIAmEPXKQouLTOXplwxuVG4FDsrLPOat/5zpnaG9bWgdEB asDjUaFqD3VT2mjCTeSOi7WK+U721zaFJ4DJahF0lWQRhRshWLTOSNip40ZdgIIp5gbc/HwDCTqk hBbCkGQZQAiu61yJnnrqqe12B96uPeaxj2kHH3xwO+WUk7ubReB6bp5Beo5EUa1re2TrfCH9Ould 6Nc6/+mf/qldHjeLjAs8B5QrnVEEfl47co2mlkEZeH36iI+3vvW49qQnPUniMy5nkjBj6JSxKS1C l/BPo/C3jSeeeGLbd5992u/93u/xu6t+5zvfGbh1nUmMmyalPCGul4pKIYICb3EjIgk7x81WIiMq N9gLexTUoW5Um3ON6lPynnOnHdf7B5uuqSiicum6QtImwCM9LnzKiet1Mx4EBU+4z3nOs9t3v/td XmdO85pbC4mra+5lFcID1Z1x+9ftTIFt+5u5rE/z7V8/ey5Pyee7Yp1Lw+qU2AouFS3rjFkuca1n mRiYlWtLmXp2Od58nSEvRuVyBnUX1lmZMpGubuTW7JH2Z9PLLfV1GWPzFaesy5yL/g1G87P1iKC2 qh3owMtRMiN32/eI+tE66IyvR/e1KDdApzwpbWrgJorReNI9l2oYV1IqqPs75aIvJFJ/WTb2SHEZ zBwU1QYB0ZIWya7A8joTquOmZyeomYzCEld7djr59rgX0sjlOAiasrVCE7JHohZMMOBZFbI7btww Ggac6WFMkmOTCPZMtgGXps59GNebJ6N77HfV6UlPuZJgTzGV2xHJ1e1I/bmJi8qdkYmIztiTDp9w MxZzyz4EnIucOTpmrHMNw3NXhMdCMHO9KuFsnfMeeV3SzDzZi6ixmutVfF08groWtWuDZKOuIw1F o9TF2bg2ItVzBS10XAnwa0xyeCZxrgpW3Mgta6Uy1tSMC4hNkw0UpP8dO6lrssCByxAYEy50TGuj PTLx3AN65CKqpHUZ6s1LeaEvXxtQSBSB09nXGbZHxbBHq8S5kYJwrvac+VNuknAsxZ5PH/D+5je/ 2bXzteE9L6wzSK5Fdq4LCpfcgIt1Ni40B25Xp9RM8ypcONIBW3bquVZX4kksmSu5hBu4RrBx0Irn 5gvoHSL/8z9PaH/8x3/cHve4x/HHSXzi459od7rTneidQXc2hTJyz6muy9NFgevC56gJ822dX0g3 W/ipHG4aGYITiPS/z4UTURZc00F0kz26y13kVw3/+q//OoQyF1G/kANS6nR95D3dbbdd28E0jy99 +ct804ifmOJvPD/5yU+ymDx+ScA1ki3JKDpYsUfyxY2LEDLbA5ECictpu8qQSs+vyA1SwWUqARyi XF8fTyiSfM6luJs9Vyh+7vcXjTkXhjk6eg9IUazWpQAuEBzG621OtnbSSZ9qX//61xknlAVuEVKy XZFOcYP18qWV+xV2rLO0CK7q0oTWcet8g9rv76wuYjluZXsuuqk4eY2pMeuZsCakY8FRjH3DgJb2 yLETLpjGXblHC1zukHIzbu7Ze0BrrKWRdVzauJVcbiDNl8Bel8KZK1CJ4KxTkjDOE27m41EDv8aU nq8rFa64kcuLhmbpf8cucLU9pjAECz7hQse0ZJ1VkAZQ1nF1Ngt7RFneaNG0OtbbjAuMXBuW1VHb gpd10LM9O0k8AZXq+0upzMXkmOvxCVc1ZCEqP9ctTC3o/WjSascNo6laERsNOc1bKRtBClsfniVm snkMhk0Dk7PCkc0cmz6yPjkFZO6cTQxKTLnpWwbruFJOUHy2linR+4IFIOYosRE71kVEuKkE02sd 8nqAdDLUtRp5rebcvufof8r1+tozDVYrz71wuTueTjqR0IQrql6EtUPf6JLv4zO/xuCBW6NQ5UiU nSMYNOfGfLUERP0gzoSLEP4Fl7zUg9AF0feMKLCbcSt7ictxKapnaSbis2tD+giMCfRc6WHE1d6E PSwCvSnJL9sVLl9/JRFaVY+8GrBmxjCVqFDj1igEEIl1ZgfhdBg3hchkJaqzmls55i1xOW4gHse1 Mm6BkbPEHRQ8IIy3vuWt9JER+7Wj/9+j+d1AP/zhD7e73e1uqfqo7LVJa8hSIGIzq7Wvfe2/6Cd/ b231Jm4mppW851h374GNUtRTXJ24r3/969t7/+O9/M6unsxGtOlR467fXyHj/KhHPap99KMfbU9/ +tPbs571rHajG92ovfe9703r4fKrDZ9vNCZfVI00gQYu+o1YWMqnAGKbcGtFYihX4knZe17ao+3k TlaRq/d1S8PWn40laQtAb5y0M78Tb80ax8aaLeucehCUceI5Fati0cI12aIhjuGXuJE3EYzEpQRy pmK4XBcxi4MlR3DFFwTOwRXelEuKfZx9aYQl+3x0Os/oJIg7ascM6s0aCkEteiYv9YB85ubKZq/n QrD2tJLr9YEihwbDZ51S17p0LgUWuKIaQPihDx4OyffxmV9j5HGgRqGISPQsJSqKPA4M0SkXmnEs czGVqEu4mLrSUW8ISisTbu0OEptwBbbEzfFsQ92OMT7WBXbEaSzDZ6DETTeM3fSyiHVm4+Q22uEw 2JHvfHl8BdcrO7jjetxEUMNmBix8y1Wuhy3N2BXc9Kq6jsuSCuIhZKUd8722BZIymcljp/gd1xSs 9oA1wGSPXMrINJanK+cmZFrnoEnVTbiC1C55mHAhnG7UpY41U7nwvC45nF3HZUHDhrOKa9UVXfeI gsxFsgf2Ie3Re86cdVyqgjrruSJU5YhJgbVc2l+fC3pjZ4GLdc5FnKsKxs09IwbOZI+EpVyCoDg8 j5DB9oQLdGmFMDvTm95MjwxUQB/ymiZgABr9T7wXuAj368wc0zBNxiUHJmGMWzgTbseUBciNTzmz IJFm4WmBCZS4P//5z9vb3va29gd/8Aft6GOObm9+05vaG+gdUG9wgxu0nejNaexYW2YFYCn1S/rm wB/e5958E4d3IY0jGGEhO5mvAWwMEVmabl3xsRwn/McJfCN37rnnCrrj9tcJgwhj+2t+KpUu9ohi Tr/zO7/DN4qvfd1r2xve8IZ2n/vcpx1//PHtF1Y74NWyx0rXWwVVr4eWfit08GbcvHQDIV14lbti j1wkGGFpcgj0XQwAV/WWekog1lq4Pnz/J6+9RVqdss7W3oTrFwnzhFy41p1pwJ++bnOCr8fSj/Ft TFyWdLB8beUwlvOkhBOXA5rG4D2TI2FNCnPsGXHHKqj3jaubmJdg4IqcMApwEtI63jMgxpnukWjI WeY15yZcv1ac2pwrSDnLgk640MRzgvXOvjmVC897Joez9nwCHo5pz4YViK97z9W0VVeX63hdBAGQ ZgziY+Vu+vWR0HsuokNdCQqBz/L1kXNlUbjHgduvM6kz3NRmXJtnv1a0zsLNCl2EXI4scL1nrr/i a6sK1FnT4KWDy+8Jjjg4hccOZfgGShCGy08bFnOuG1y3anIPsczG9cpL3C7OyhQTviY7TOcyxeut 4bIyHhhJZB03oFjc8FDYudwFTpanDK0ve3wauUYZNUZu6KLmbJ17NVHl69xaIkip5XE1eMBJUXXg KKoYTFhy9qBxdWQJvVGHjSPu2ytXPUIQ0kCJy3kHmSFNRm4TLrchdWwtWUC0chY2UjWDqNSxLnpE xmcbTMMad9UeLXFFh5SkDXO5TzisTSerwQAL6mwKl9YZtezAsgtXFZwrCHwBhbdm5v7SHiE7cLWe KhEiNT3hSoU44wPTn/fc57Sr7L0X/1ok/ubs5JM/zR+5gD7wzplvf8e/tivtvke75+/fs+FdN7k3 yt3znvdsz3jGM9orXvGKdswxx+hPCi5p5513fnvlK1/VbnrTm9AX7PduZ5/1E/7MPujhxgj4j3/8 4+2II47Q7lu74Pzz21Of9rR2f3oTk0MOObSdeurnRY+ms8eee/BHSvziF79oj3zkI9t5hMV80cu9 732fdvjhh/GbxOBGDD+xwIGbr5e97GXtN37jN+hD4A9q3/ved7kWTje84Y3aq171ynb8vx9Pv5L7 /HY5/sgHfA7hRe2pT30afwYgPufw5JNP5gXHTlxp9yu1f6cbj9O+8IX2qMc8hj9SAs8UF9EH0f/B 7/9+e8Zf/RXV++f2luOOlc8y1B7e8Y538EdXPPCBD2y4YfoC8X/84x+3e9373u0db38H/Trqf9I7 ld5W+8azz47tJS99CX9Y/QMf9MD2g+//Nz7/gr+oxkdJYI7foHdNfTi9Ec7l0o3+ox/9aH7n0KfR GuJv++wLcYxvfOMb267065t3uuOdmPuXf/mX9FEXv2x3pF97fd5zn9v45urIN/geXXTRhbSeL2kH HHBAu9/979d+9MMf6p43egOba7dXv/o17dN0jRxB79yKj+XAmv7ywgvaE57wxPbgBz+4Pf7xj6P9 +wLvAaXaFXfbrT3oQQ9qN7nJTdr16G8b8aY1OLDed7/HPdsz6VdWX/DCF7Z3Hf/OttPOO9Ea0IrT tfKSl7yk3fzmN28PuP/92w9++ANiSBw/PXzlK1/Zjj32WP47THkH1kv4Izye/JQnt/vf/wF0s3hU ++8f/KCdccYZfNO4xx570ruqPqvd+c535s+wvIDeuRXXsdxE36cddvjh7QV0LbznPe/V67jx33e+ nj7KBL0cfPAj6F1fz6Me6DFx0cXtxje+MV1Dr2rHHXdc+4d/+Af6OBK57rDeL6A35LnZzW7GP/X8 1re+5Y+XK195z/a2f317O4Wuqyc96S/oXWaFA31c17hO8W64H/7Ih4mDUnRN0n/H07qcR9fOn/7p A7Fq/LyE061vc5v2d3/3d+3oo4+mPXk15eQ477zz+PG4zz77tHvd617tHPr8Tl5T6v1qV7taO/qN R/N1/BdPejLF5cB6PJeuBfyE++CDDqafRH+NPm4T193F9KvRl6NfW38TXW+Xb3/4h39Ej7tf8pyw 97iuDz300Pa3NOf3vuc9sue06XhcvPKVr+DrGL8q/GP6W2k8jqht3lPs7WMe/Rj6LNFPtCvxR6Rg ZdGlHLhuYJvPUXYsY6PhR66zmYdT5Qizi3pBNdwXtLlZyW1Kij3nWpaV0nMzoxe4qiS9K8fmlesO 3RHWdFEXa5sP5+Yg25TpuFYP6czLtsgkrmmlurP9FR7OVQ3XiU+3z/pU3CAEbNEwrilixMFoOglL zh70+qoBvDbgfKWYgnE9DA1rOnE57yAzpE7klrmC5CnoKXE5khAkmLxiC7lyba1MfROuLiA/lm26 4IOLA3PKOh40IvIEcC4ZxgUWfF4XODjYiUjPBcT40BSk4aMTRPBca/tqDYxcKOKQjCmxb02nnlmX 0I5jo3IlhOpLBzKEkocq4B5IygtkhQaHAmi0j8/oA0YDHu9JKY8uqQxvHxuZlO1eA0T6h2nC8JtG C9qIfD04k9Num2Fj5cEbMh5woyNtNd7Rs+tSZuhobsZmG3kcvJ36FFoeAZKenhN3MnuiLBfnTE5n m4sNAW9hyAwBhw5GhZLn18YA1UAwwkIKHg6+yMQczsFgy13jruOroMHteuaaLjZULYEpNyPW6KxM r0zW3V8N9YbwBTN+lQ9fmO++++78BTbefAU3XBfTF4u4UboNfWGKA++oiZsdHMj99v6/3a5xjWu0 s88+m/9uzG4k8ZOeO97xjvyF95e+9KWGj4dADl9g4h0zb3jDG9JN5XlcF19Y2hM4OLgJ+s53v9M+ /zm5YcRT7F577cX9gf9x+gLzF/gCWJ8PD6DP6tuDPhbipz/9Kd+E2o3S5S9/+Xa7292O5/G5z32u ff/732cO9G50oxu2a1/71xu+SP7gBz9Is8GzNN2X0X8H3v5AftfQ//qv/2p4J1Gb07WudS2+SQD/ Qx/6EN/gUpLndEu6sdrrylduP6Qbq1NOOYWU5Lja1a7e9qbej3z9ke3YNx/bfvfOv8s3LHvssQff yEITN5Ef+9jH2sV0E4LLDGt3u9vhBvKy7YunfbF981vflL2guV/7WtduN97vxvROqhfTTcVH9AaG vjAk3q1udWvev29/+9t8s3YZ+ngM9IqPzMCNHz7L8NH0a5svpi/UseY49t9vv3aNa16T3/gIedsH 7MEd73gHQuzQTjvttPbtM75NH6exY9m/c889j9b7Y6R1IePwcRkH3v72vH/o+fTTTucbDrwD7157 7dluecsD6G80H8ufyXjQww+im378tHEH3lfsL9bu03QjxR/bQX3b/uGjOz5P+/fd732Pbmhpp2iZ rn/967d999234RsIH8faER77hx5wre666678d3Ffpr9tvMxOl2k709+CXnDB+e3d73pP+yR93Meu u+zCN9fX3fe67ZxfnMM97L333u1HP/qRfJOAtLB2u9FHmNz6Vrfi9T/pkye1H599FveH9cM1vM8+ +9AenN8+8tGP8P6Bg35vS/uHX/P+4ulfbN/65rdk7ajxa1+b9o9uNHF8+EMfpjXADajUwh5hr3CD i28q8HVMs9qTbnSRw3ES/W3mWfRYwz6hh/1o/6D5E/qMTfu7TSzE5a5wuXaH29+Bcdi/M+ia2IHW Bhw8/nDDfQF95MnHaP/weZp4mkM9PF7wjrnf+va36IbyNJo39vySdpWrXrXdnG6A8Q6+nzzpxPYT eqxh78C7xS1u0a5M1z6eF9ADOLQMbZddrtAOPPD23APmg49EsccSvmmEtTv99NN5D/Hc4wc2EsKr DsX411bGsXEDLh7zXAjN0nqau0gFHAf3ZoVslNR41nzPHV4DZzoS43NOu22GjYvVI+FQNyLXWRVB 3tBzR+gX0AXc6AnLvlPM0NHcJSbyOHg77fZ0HUko3L5y5xfDsg5nltOkupwcMkNA+/MhAGFZcoxY RsbIh4UMPDvWPfgIV8jbwEUpfxy5A4OOIi6hfF6ZXpkkZbsm1pfJJWEX5eL0yIo2qEwXrxBZzLKq Yc9F6k6HjuKYpbgDOiPjsw0Y2rQvBgpNgRmfbePiCXWDy6hbVam7LVz0wK8621G3n28/L18HTSzm HSjGDDeLFdqkhnFsBH5qT7gFCJ5eaLZHrrMNXO+747LrwoLq6zq3M2ZcQDq5jpVcBW6Kn+FmsVTB m5nhcmxqazDnTDvHpvaMO4ltwmVMBlIT/R552g3pdMZFpoMJuDtn7ib4rJvxsPG4X3zsKjhzrBWO TZ5wHbuOq0KORyv0z1/XyDDfRqttY47jRvBvn/c8ull8Pf3E7fHtsKcfxh9enzHGw5jj2R4wmlzC ZLzZ+IkeftL6wQ98sN3oxjfiWrN1Nnw/5lqwZ1zHuKEqycev4+6///780y/7JgTL0Wm2znlRNq1r 5WzULvhxgOsK3yTAT5fxLqv3oJ9uvvglL257XGkPg/HYcy2Z49m2PMaleMZkO+OzzVqTx0LmZnvG 3Z7X3v4xmGsVuys8+1rDIW6oQu8XYXGWIPZQX8r3UhmXbeBmPTNfgRmfbePmdfb8hNtfHP1zM9dM J9fiQnSyF3gy13GTzHBRbg+36K5zZmuwglPmq7hZrEhMahjHRuCn9oRbgODphWZL7zqXIpelXFhm 19eV6HjO3E5iBGtkhkOMJju89rqIkpa4w/pAjv5Nn9ddNGEyPtuXYl2W8qaiiRxy2w3BsdvFkMmh bId6wtCmAiOHWbpy9oTmcFdzw5jDGAi1POAGc8ILa1lMMXUgeHDD0mgOQHgr3KERCbBEnDiYy2S7 l3AaEnaFJtAqLsMAwLG0R5KdnzvxcNWKwMDvU+EvcAOwQmsBlCXZDlxYg6wEei6im66zi5OB70ZO ueV7PIKZnV0rJ1V30o+jZjyOrefG41XUQiosr9MZ/59yczvZLj0tJDxMxuJ3jB1UFMPR/BS2ShcK C1wOL3OVFS1AiYL4wYBJ+lhQa9ImbGMnYmGv1WnPXPxEFb+q+NnPfrbdld6F9OBHPqJd4+rXmEBN fZLy0BKG4ov752Sf/HOe85y2G/1a6FOf+lRKruNqTRtotHXmkhpPVdiUcE36uqXwyfTZkg876GHt kyd+0j+sndMJA8GB63k3Ul0Q6J8+N2zCPfuss9sxbzqm/eu//iv/muYTnvCEdutb35o1y8l13eB0 eGEVHpyFVITDqlyKL+xvMGaWloxUkZ2FcyzbhWhTAQDHZJ0X2hU8zktcW6S1xauUtKAk57rBYPZq yKppQ6TieTXqELiZ5Vwu51oRnlkOU9KEy7QtcLMEaDh0j8SRcyjmaLIXuRu8bnfi4YaVKlWzg4Qb ViWE1yPCVysCQur9kIpLIVkp7RvHEnFiSMiGtZKL5Jb3SLWnJSi49kFINXsu++u5PY3nZkEbORgn C/vzcaTCMlBEitVzAx5WISSn50ZqgZvD2Q4iWYsJRWm+g/FWyw1jl3EXDzJcE4B6sJid07mJw62Q TxdEXBPi20VXH9KruYwNIeou/ajWezUNGYtnDvpyO6sgaIf8frKvguMp73bPVfSK+W7CtbVJhaSp aV3rN/eFGIEX1ypxzHTtdVwD2mgCaUyp2QrJvAwf68yRbeYScTrfvoOoa5b0ww8NCXkPM27gBObg jturKpoGfCE74+Zq0VuytJRzh/kCG/0l5miqllwmeBzh6LkG6ugpnHtOYSKQl/pzhQQKbliyMkKX r/iduWBMuGkeUi4VLSqZi0RFV0+Iweg1K7rPbrLOxrHRW6XAJfTGC4t7VNZZ2SZSuFCse4xfeX02 3Zi9+13van9Ff8/42Mc+1svqcpAPMRyZy8IesnKC68+xapIRrrXN3E4Av2qKv43DDWz+m0fuhYir uF6DDfRs4jJWT9B8poTo5n4N3fjXc9/17ne1o+jNfiKqfObKHsWrkqE46T1HPyNXIsvrnLl4d1p8 pMlV6Vcv/5n+7nU/+iloPaSubVueFeOsvdGhSO2ZoQlftVLCtC7NPcrybucOLEhjqmtzsPnHpi1z HRtgnlG4M64s13ouOoqrQ4QnXLu4OZXxNk9jrp5vrWXcOhbPnK5uhGHZEa/bnA8Q/3RLftKbO5hz t7xHscjUSCqKttzt6+rjSfMyOFgmlNxkSq5oq7O4R0FxqwiSs8g1oI2uEEZKzWcJgB2xRxzZZi4R pz33HURdWFIuFY0gZ/OV3aNn3FwNUnFUdPUEJVzY+bm1V7AuIo5JrHztnelJAyy2kpvW1CsalwIx 37AEx00tTcWlDBvrDHE6Ut1UTnLlDCYd9LcToMgxMLoA3+4CKoyShYPDxcT18youQEWs85dvs0V+ E26PEeZQdwqbBRHDkeY7gwmoO0+ANVS9wh5SXaBb59XckqW1IC3+VnwXh9uVGRDruCCktar8EA9L EQjgSNyKCS8socx6rpjqKUuGSaqGqver5BbtVc6Klpi2bo/SGo9lQjwsRQ2Bnh2AsBa4awFJu8eS n57/CNgDVnAH9Na4SVnMJXqJF2e9RIEXZ4tcgic6/v7wpS99Kb2xz1ntoIMPpjdcuT//HZiLJizH ej+JrUiJ3FqAV+Uef/qzn/LfPL7n3e/hv3dL2dVmqUNOvTAWelHJnpuffAxCjyW8GQveYAVvssQH eDj8cVSEJJfOJVscgLpA99gtWXXwy0If+MAH+M10vvud77THHfL49pAHPyRVFLNwJ6VKaa4LkExq S1wpt3zuxXofzFlsEl+CDcUHYBfo1rnwO+jQ3Kq1GrhFmaQIwEs8WeeNuH7RdcLk9vzs23xzLCt0 8eqqR8Pw8EIKR2qrciU9PU+ANVS9ojFJ1RA8HKkxCYzrZHEbuz2yMI+1SElJngC/qq+tJlOJBqKx sDSLAI7Er5jwwhLKcE1RuGKqpywZJqkaqt46bsmvcopscVaxJLcF+AAdAn25AISlmD7Q+92qF+Ue 2/tb5PJlIj9htDKi6LpsqOfBhYlQcb0HzdefgDfkpuvWGvKrsEgUxyHB6SyBK2nCBVwWA0YFLHO7 +TJwcy4qOnqRS/04CF3ikICHJ1zBOdRdcOM7DCk8M6GLI22K15TMwplQ9i2IldyqJp7GampcAkTS K9QytxPijhe4Q89FVZe9cmUBFmJ5f61uXkxbPSljHo1DIOU6E1AcaZ0lQOeVMpQc5pso67go2GE6 VxpIeyR9KWoEe9uOS1yBbxt3pofY/JFANVJd4TK4W+OFCcxanEA95IZX6pc1Eppxihsr+nOMGO4S BW8egjfFefaznt0+87nP0t8qPrfd9773i3oZnEvkeLaZOQQW5kO42TpHdbee/exnt6tc5Sr8LpYe 1DKlWnG6y7PLQaeEiiNVPMSGe5w0D+9wizc/wbvEXve613VVy0sR9wpXquSz4BzthstGz/ZFvtM7 LsXxDqH4u1O8WRO+GXCPe9yD3/jGKW50r2MeJyP3kOPJXoRoouSL08l3OZSQkCa6PFwc/NTHuQoo 3sTxEBvusaZ7bnCYThLwMBvuGUjGITxbZwX12N6nuouv270EfBzpNWGQE4SfJd8LSXrk1sgyt5sv A+mUHveruJiA5KkP46ZJORd6OHy+npHQhCsEOgvUXQvUcPUcPIRX7JGT1AAXh/dslSW8fCbiMN8Z tzYnnsZqalwCRLawR7XXBW7SE7w0UVupXNetIAoPAYfCKNniFFgH7HLdGljW5dywTB412WHcdYM4 2WYJDQzxrA+bAAtrOmpuyO30Zi3w5Tr9lVSrOmNJu+laDxC+wynfREkP9q7fQNcEuCCjKcGMyIiE BRWpq4++mqpF2KuAgQtMeiBXge3hQqny4fMLAcI4uptVCdp55HKjzjWcjBU99yRac2BHBBaOWFu7 rpa4gsc5VNjr97emg8ZWTeY94kxNT7gILWzir4yLmr148pMJ5HhUgHkymjeyJFLz5q3nGtJ040Wv zxgixg5B+3tJefwGcrTAxRF7VNSKI8g4j9zIkbWSC+QKwIqU1FgFWJUTdpzjcc+slY/7YFkP9pwh j8Vad5VnSu985zv5owz22uvK9GuMh7S73vUufDOxCdc0+rFyIzs8diO11noPfcTBMw5/Bn/8Bd65 U46lSp1chrntRgeeuYrFgGNhj/Cumgc/4hHt1M9/nt9dVMCxvzNu7aJ6uD5tf+XhUfOrPL+2Ewh/ j/qa17y2ve99/5s+vuXe7SlPeYp/BIT0Six+3ZbHYqJamsfF+Ja4VSXXXfWwlEZmXGSob6RwLOyR JCu/rPOEW9HVm62z1JhVSlw2xU/RTO2WIVBYq+35+si5LBO6pTg7NTfsETDxtN3Rt5fbiye9ZHZF 1e0B6mPAsdgzknMuR/vUgK4A82Q0DzXkiAgsHNoYuZfa11YivHCODgAYrqua7jS6nrvssIx9fhVg ZV0IrQKsyo1cRtNp9vo5tFwC+tzs3ayrm8k9N+f62Y26Y6Tyw1uDXJP2ThLOTL5S6YKBPxwWtMeZ kWQ0b6BxYG3WHhkT+noukRZ+tN9ze19+7cNmVIv32N5fxcW1nKck3KSgT/bTilOuIZOGhXjUeMe1 zZbsEleExpYyaw2XJPIq2kNhNUvrDtyqtW6dc+Gh3jgpqqaoDty50txwDu64v648sCQQ3NyzsTg7 7RfsDbiGGaoLVxVSdimeIGpuD7dvy64Nn9NYjiJasSscblgjXSt0EHNtHHmIzLnWD3O3Z48WudLN 2JtEVtddzbXeBRVnvLMmPjcSN2D4iIZ/+Zd/ab/1W78VALbGjgIgawU/P/Zzfimzbp25Zy4dyviY BXwGJt4V9dfpYxTsEunrrV6rsWeZYTqv2COgcFhXiSXtKPfv//7v6bP4Pt7e9ta3+edXgid4WGZb hEY2TVkw+WzIHBN7OYM8sjh6ZXz0DD6j8HVHvo4/L/GpT3kq3zjmdxJdq8yAXhnVlh5HyOEg4hou UKYsfcgZ8VWvCUDhmHMpyzKWFawGeZg9rwsq1TcajxqHNMmasqFlNK8Q3RmzmTVmnUjGmN127qC1 5rFgc0U/W+H24M24iqJhts55TUZ7NVeyihnIwfXNZUxm/Sq40sionOsOzZZAzzXfxgLunQ7UubQJ FBm+7lZUB+7cvpL6c65dWZyd1gR9+7ljjxIZ42P7I2b7uT6nsdyK+Rp47Mgy0K3fgJSMMTQb8GJV Ln0iFA5QxwM/I8xPEGbLaB4ExwNcjs+SUGX6yAV8PVdqz6RXcyG+mtvPpNRYwfUpFQGpxaHhgYao 5mlIyKKwnFniSjyfZ/vL60ygMj/tonK7dshlru2vpu0DS4Q7ciwy53Z9TNdKMUPPm3BxVdCB5uqE e9faTKOSaICVD5lLRDppSiiDhpqTOJ8Xr6noeZGr+jWPfoQL/ZpLdQFbOMCZcS0utKpsUhwlcs7i 2hBf6tesMWO+mRx9GNfwedQKAfYk6mZm7ktAS9xYw+XnDFXOBVhUAnxe3F9ZBWBqTz13fI5ECZtX zxVfNLgVPb35zW/mD2F/PX08xstf8fKGN0jpbxYrtyqLjKwVq3fpntulib56nXmXeK1ivkcccUR7 2tOfLjeLmPGwWP1a9WuJrpd63oQrJQUpKyDnnntJe9rTnkafAbhTe89735uB5dpLLO5LrqtxpSCA KOOnaetomiSevm536Z133rk9jz4iBZ/nic/CvOtd79rud//7ta/919dQkg9wmdZxxaW63R4Zz9aZ m+64przqcTTv2eZJCiseR86NZkBQz3ouycgj3afct0w/IY0vcCW7xBVxZKtqZgW3Yuy66Pdoxu31 l7g+WW3Matc4+vBrI6VKfyv2aLbIM26S5orsU0vzriq6espY4Ep2STW4pUftonIrQlZJWq+ZzFqq 2+2RTyhzPTgYqNfvEZgSH+AlwL0SuPbc+bq/hcgVKWKFUnKlFuOUhKEcmIXu+eI1JRjUrXVEjM9r uMAscrWfmpeg9VZzqWeGxeuYSml0tlQ6F15EwKqy8GO+fVrQMu8lLrO7CZuLV0g7xsr1dZuR8RNG wCnEAyacpSilcd1Kq6GjctnLdobN4yVanGWuwXgsTuaQXQCSm8MtCozaOSRUy/hoinjbILk+Ly3u pLj2EAPtUV+Xk3NuiZKTv2uXNfP+GofH4gQjLANIRDy9jixlI0PUKbHVXIbKVUtAu1aFY2eT4zE5 W+GaloyTdTbdCpx4Ey6jNhAgSPScpSu3eObYmGmTugJbtUeDgAeWuBzPe+SMMDbmCjCIZBm33//4 ZqSSJtwilJyBm3IrTarBZXi+GTkrrjEe6DR/AGaRZG+de84557QTTjihPfOZf00fdL4P/0TxWte6 VtLMpuqnkERy3ZRk0zg2LuUjPq7znPu2t72t4YYR74p62cteVqoRdPo1i8qbko1RtbNWAjTJQwbm eKen7g9+8IN2wxveiD74/UT6vEj6e0bf3/Vcu6rlYiK8c3Ot3M8kzuk1mEwj+7i3HNf+6hl/1Q44 4ABe7+td73rp12oNPNecRcdYjZhno1UYRgZUlHk2Cid7aueQClvIRuMOr58MqKjoTeOK2SYui+nz bQirNa9bosXJAjVhHo/FyRyyC0ByBV4c42rQchY2uTRKavIauN3cKlA9a2ip7hxtrMWeOTHnlig5 7K95TTAOj8WpnVg/49dlq163VdB0k6SERi7H8+v2Ire7bAi3CTe1kMzJHqXsSrPUzchJ45a2lI0W 93GW0BgPdJo+N7uAG8LK67w9XJIFnYZynyERrwnD6m7710eikEXtdZsvj/wuqQE1y0aluwsDzcVN JafipIQ0FG69I19FY4WOO6yT51M9M/tc8cnhC6AEjTmOCcamnTbR6LmsTsEZN2H5EkgXaaTWcYFc 2iNOjScXF+7w4PD8SK17QsDUM6NXcXu5Hmu+jT0+F0+YZPIy4h5z+SC096wPdAMXIQvmMQMyN2tm fLaXuITJKaN4DAYdqef8ojIlO5eJictKU4pmysAyRYvS5tuzS2HAEcCUa1jTMN/HlHDTDUF1rlPd yIC8RwTIKcdnIwO2jyt7ZHo25lph52zYZtkYeFiXXHIx/erh89rRRx/dHvKQh/A/3AjIYRwbu/B0 jzpsv1ieFsNdlibPr08K1KQWx2CJS9p5553PNzC42b3a1a4WGINEpFolT06u6/qVEl4mm92Pgc6W oRA78cQT22Me/Zj2uc9/lp5q6Bd4Fv+mTliZG7ZZNmo1d8Vwl9Jhm2Xjeu55551HN7mfbK94xSsa /t4RN+r3ve99lZjFRbMqk1fWOWhsOVgN95HtuSXZCQk8nr+Naxwbe5rGUzpMsrj3iDDbXRjosvsa x0DbwmVtL8BKfvLwQl3POyMMz6nhvkJ6P5i8DbGulOixvZ+5vZ2wbJpvY4/PfsKESdZsnTOvXEf5 uXmBG+Kkkp0ZtxRKcPDgzq4NTtSXYgFrTLjD4ya3Anw+So6c/jFX8plYbYb1WPNtrBTyUmJuFshA 50Aikl5etyz/q+bWTck9aeUSIsfX2RL9uKJjgw6QpYTE+bwIocT0u6YzbifSuX1bNU2ez52QmpTv J/DfMFZ4LwaGb7JDzbARrGybSsTGryWTbq5h1KmeJkk25pR1jDyLVS68eutauZK3mI5d3ZlCzLjj TubYY3s/1nScT8Umz00zMjfb1p/hyHfTjIzP9ibcJDeZO7K4rnAM93JUvt/fHocO+5hEap8z3BhD BF1ULvQsAxuHcz1BBje7juuEJDrnAokj1mWBO+k5IUUkz8CTbuRssYUsOD4HRXXTNIi5tJcTGvNz HDaOmG9aZ0mVc+YiMfMRj6/ZCVH2KBhhgSEHxzxBRuEGBlbuWTJ0HrgplNMdodadAkPaua2dRR/i fuyxb+Y3s7nTne7UXkafxbfrrrsmhJjeVpfZajzPZuBqQIbIhhXF+9jjHvu4dsCtb9UeSW8ks7KG SWQBsrFNOObP61mRQM5VInEl5AnWslOJZifZ+LXPc889t73gBS8wGo8JUuJWMQeXsGN8jGSdrD0g NZDjp5xyCr8pzs9+/vP2PPp7R1xHu+yyS5WERyR+OHAmKxh0FtOccuFttEcmiXF7uET2r2FUs++y 92P9ljMilbQdaoaNOoHh2SLl3TQj6U76j/50Qjxszu3Xw1VIIu/viFt+rrc9koeh9GIdmT58HPpQ FYfPeb4SnnErzxDruClvFDTLXaScdmOZoQtPmFG5iOKIHg1HQTfNyNxss0QmTLgptHBtLL0e93s0 w43ziJ7y9TDDjTGKTF4/oQhsrJXU4Jgn5lykcQTXCUl0mRs8qCxwVT1lMxJEOiTL5wyUZMFP0klB CWnIeNg4at9WXXL5nLmIz3zEi56CZAiGWfQtUDsKzYJShb34TkokjWMjMmHj8pcjYmFpivARC3vG NYaMpE3EddzIZ/bIjWz0DO7In3MZh7thPcQ3z0bkY44W7bFjTYus4xIuWlD5GTd0yjpPuX3PW+Xm NZxz0aF1aWvCE6FgxIULP3qWfGCM3fc8x4FXuaLeR6HKuLQ+Uy6D+GSN8IhI9Exe0hEgxZjGJ+fC w7+1XBYcuQhvxq0zNqWea3FvkOtm7nyPgF/PFUyPg9/HJgvILfW4kUsRBhnSxkkNWrvI6gwKl0sy RnBpU5PpqCoW/U72aIAOgdobbk7+7M/+rN3iFjenz9S9uH3s4x9rr3vd6/RmcWhG5jWGu/mixQlI JqTnaCysIUWByIYVQjn2lre8pX3ms59pBz384ZOrKzhszdojsdALK0+FowO3EEvP67kV/sxnPrOd QB+zcdRRR5WG53UBSX0qYwm7gCx12PH5BSOsXKRWv9nNbkbvpvq+9uY3val98IMfaPvdeL/2whe+ cNQnMehJmaxshXMs0ymvXIkmXP/6mWlsr+IGmBWtDQ8jEK8/Fu6xqRuFWMRGY+q6eZ1RWxFct2Ox 2z+/BgaW1cu6Ya/n9vOdc61KrU1cSkRumRsYUxi5NpvoWbSn3G3eI5mvdWEj10CKj5iHRWKWYzeI RM/kuY6xjVN1Ed2MKz2bClhmr68rzRh+iYt8YKxv4lIw4lIXftSVfGASl5g5Djv7QI4xijCoR45c rHNFzbnA4F/0TJ4sC1rQY5kL7FquyaQRNWdcjiecNZPjZkdd0bJ40GUiOQ47+4YdY8MiMLTHuV6G F1A4ZvFof8MIniV4Qehb8zvEt5msv+noXCuu39YvcamWq6iWonhwAbQg/biRSntMjc4318bElH3M vTjIDYaz1/9I1CFqYKBDv3niCyhZByuIhlyXiUtcoaw8k3xfdyU+VpRguGTrA3/K9SmowYMHpxQP Ekwun54LhF9p0tVknWfc0rPpT7jDOut8vfJars8CS6Xz0Jj5fd1EcdOwHtiKsdU9ytobFnYYGVg0 HtTOcrD7+S5w+z3ivVjH5VoyX5j2MJHrmwrlX8PwukzS04bcTHF75E57dnw2FrgZonZZVXamExmZ C7Cvf/3rfFPyxje+sT3koQ9tz/qbvxm5FFmqK4+vBFjcoywraq5pRs9NstHAwlop96yzzmq3ve1t +Z1c99xzTylq+iSC6wqHXRvqCq6clZS4eADbfD1cOOKUHDt0MiJBSr7j59zP6Sd0t7/DHdoJ//Fe +gzJqzIy5ztq1WUgnVLPFVDZRXcVd90eQZZet/Pj94c//GE77LDD2qdOOqn92aMe1R7wgAe0a1zj GtqAVvYGxOjchWYn3DRf18hsDyYu8vhaY9gjB2cFslPcaDW0fFllpS1yvQQMOi7B11abVQKa/uXn Ziikn826OOJ6eGw112HGw+jBzC0JRnO2v6YWuB5WGd6uddyCJUce/tEed6GnUiBiUmcNN+uYTXrp krLoijE3UB9DiySnqMGDBxdpnCCY9NdzkdWFIksk6Tx9/azcckVSauM9oir9c/OUy413J62DaHle 76+NjibuVtc5i9gEc2xi9zDy++cbZ/U9O5dJthkQcIpfzOu4zBAdVVM9SixyowzAm+7RoJ+4/BNG AHCkabDDfgoazkZwzHYYDHeS6TE3nOsoTkXeLTdQUQ+KSW1NdpjOZZL1iv5WcS3LJH2greSSHtfj E21MBpNI51KEgZJZ5HJ1P7lGjnRcT5GR8WFbXSDj5Sr6FYXAM0yC1jNL4FRQipGoZ6y/gWtwR1I7 0ptHFriCAp+Q5ky4UsEAUJX5SmQTrihYHVMyn7NUF8r4h8NG8TRCxMKNZMFPudozK3WA4kYBVUc2 Cs/21/kOUxEe1CaVwk3zZf4CN7Fj8mmPplxejc33KGrw6vC8EZM4VTBA6jmQDNeTrMQqrqEFaR5G RKJnXiurq1mgcAhSbD4zjk6KL+useODA679wOeOMM/jz9O51r3u1/fbbr+HXCPubReZBgI7UkjpS F/HS8+IesUw5uaYZHbfMlzGISHmhkN9xH04/VTz88MOb3ywagVchuKVnwogywGarcKqLWnCX1tm4 yoSb+oOTn9fhWy0Zy3wpt9tuu/FHWBx44O3bxRePXBZIGmNdadh7LgBh27xLyhwazXSj2yOoFIw6 HqP83nvv3V772te2D9G76u52xd3agQceSO+sev/24x//ONhMsG46TRTJB2EFmYspl0KILu7RjKsy MpG8zpaQ4mN3FCEIo/iUublh6zfHRm6Xddfqejcw6J/75eqttYzraCYF0y03vKxT3FjiJorXI6zY KjzoO5LkJemRBW5IENKcCVfaMYBg2ePTuEe5bpoKmSM3550nyJyqXM5ktK2NUCKTeqYJuheAUclA hmYfJyVNuB4imNDlLI7afaW0zsxf4AabUOYkLsta3AFQjNdAW3fBCth6tpFzfJI6QDnS9Kluxmdb +Ihsts54/ayHcG0Ks+cbq9e/9gqHBFWzcLVncJnvMAXzoDYw2gb3ltZ5ymVF4eLMf0VoUotcVgZa StBZKORPuADllgRTuUyznzCy6uKpSHXKCySiyIJfWlwT7PT68gbD9H3HjWNjT1Lf01vjMs25pOW2 GTaOdYeMB8jw/kceIg7lNDwcejXUpKT6s2PcEETn9jT2HePGFDYNOoWMYY6eHKicyWm3zbBxoHZr RXmHujGSNFIR5A09L1KljAvAwGGPWPGWzkxb4np8iU1xx8DAsVldhm4jl2nOZaXutJxEBod3uQwV YDpvL9drsmYunO1UUM2atS6QhGLNKqUODjFu7cTAn/70p9uRRx7ZTqQ3KMGvoB7y+MdbSkcVcr0u 3blT2DTYEckVmIKNY+MIL5HCVaVjjjmG33QFH/eRPxcwE8HDEauTI+uLO4KNrXGlMp23yD300EPo V4N3478rDS7NwHViNl4jGQxLPpvTYA/q9sjSm3AJI09vI/iiiy5s//AP/9iOoZ9q3+lOv9se+rCH 0mdl3tTUU3uZa4I5VijiGAyLww0AjwNrtIbLOD0xdDPuoOoBMrbwHM/9Zbzr5MY62zFuCKBzO1aH 6cCdu8T1/fWejWjjlJm2gXBb4LJqlnbbDBvHukPGA26MJI1UBHne8yLFE8x1ARg49PHqcYlOz47Z Xu7q54ihdq47zNeTc1pOu22GjQOVH52IeqcOdWMkaWRE5Ei2RwnOOgSGHd6JBebjwN2QB7VLhZuE XG/eqkULzBwbDTQZAcHhM9yAIwyZqnPthtH5bgi8c02jjEuYpXghJyfjsw0I7qqnX0woMOOzbVx8 N8wXK9UczI4sd/P/M9zpfIeGKTBZgxnMYt0UOTyLGT4DMs5sG4Gb2hrMuQIED99ySXvk2G3gcr+p GdPi0RwF9XWd2xkzbirRoSeu1u3KT4ASmuFmsSKwokbmTu1LmzvR26QuYzKQJtjvkafdSGvWxZCZ hISQzoxR4Cb4rJvxsKnh4bnKMWq4P/RAGf2uIVKnfv7U9hD6wvxKu+/eXvziF/MX6PhMvf7IelNb g5azcSOdDty5LpHj2XYAGRxPyfPOO7fd/Oa3aJ/+1KfbFXa5QoYOdqKxzmydB5IGNuE6xo2RjNSs rlPcAOySdpe73KU9/2+f325z29ss9uwUNcy3UbsgPn6xqL6KOcYNQXeuSXAPprAJxonJuOCCC9on 6B1hn3HY4e1c2r/XvObVvIeA9JpYg01fx2bc/JqQWhjNRIY526ORpJHEFerYs0PcmHNnNXqKYfQl b1gzy/dj1sk2cIvrrMCMz7Zx8zp7fsLtm+2fm/uei+/CEv2f4pae1jmzNVjB6abIyFmsSExqGMdG 4Kf2hFuA4OmFNjzuL0UuS+UGJ3Uxh9mRuZ3EDM6xGU506JxeP4uAkha5Cs55t/9/wuU2vKmYXQ65 7Ybg2O1iyORQtkM9YehiAqYeS6yKmntb5iaCPYO6csp5LDVfppoAbIKLgx4mZNo3W0Qx5QCRICw5 uA+YwrVBIuu4oKlgHUCnIxVLJmeorlzrUZcps1PHFYgFbZwRKZbX2aFm2Jg7jdhqbnCCEVbhemuR N8vGUOt63jKXCPZs2XOpWL02HLDCsA5tBDTbSp2EAjdNRs20R3iIyhddxOFmt5HLizD7sjPKlj3y MmYE1yIxHywBRe3J2gFu+AqNkY6b2jHTODZafHk0ZPRcel0mUmbr3Nke0a7pZWd6WhQuauhaCVdz xLj4oovpjVNOaC996Uvb+eef3/6G/j7xzne+swCmXFzcUSMs00xj2qPoOfLGtTEy663ghLWOhb+L w6/XHnTQQQoFF8fwgOVo6VnLRLWwGNydyjrr42jlHqUWtpX71a99rd32Nrdpn/nMZ9o1r4m//xPR xU6RGK6N1Eg3p+IuihbUNjshH9b73/9+emOcF9FD/+J2yCGH8F7aZ2dyIYViwBG/bLYwJ74+BWmX dFQLFRaLhLj8PLnEZUicNuAGuLM6bs2uTOaHaaUtekkvPXYX4ZQIRljludnJkTfLxqySBJUJFA7a QzLH189QGbic0nwaVI2GrXHBSwy4cqwMTpPGXCO4jkv5xdfA4M6sskcOcMPnOUao9em1MSLHyPZy iT88lLUKDXZtLCxqrLlb1uGa1+0033hNsIKmAdFsa5E13HhN8KbCWOLyIuSeg+JW4kZb0Z9ZNpbe p1xXdrngRm6dFZywZhzeZlpsQnVAd7EAuB4A9WAxO6dzE4c7IJ+uoHIRhUMV8lat5nI2QeZcA8hY PHPQl9tZBUE75GXOV8HxlHe75zo6ILDSfCOxwM3YAEtT07rWb+4LsVo3V0uMMF17HdeANoaEWymV 60YYlh3L67wV7vJ8e5Woa1baUAl5ozMuP4QYJzAHd9xetaKrZ9T8WJBYOWsp56ZrRToFOvor3N5R LblMUBdHzzVQR07hfoVCgUCpP1eYcnsVQ4eaRcZxxg2elEtFi0DmIlHR1RNiMHrNiu6zq9b5fe9/ Xzv08Ye26+y7T3vly1/errPPPm3HHdMbWpOYvGkGeoi5WUd1nbWyNVC4PZ+To6QI23KQBzEcuXbl ApGzDPdTrNqRR76+vf71r2sf+tCHdbW1zKJAnxDfojya4/VgIIgDXRlAxuoxSE6WIHw8Ei24npv3 6D/pXVNx8//ud79b6tNjIR4Opqm1yQ0uYnklOZlCI1fgiONY5uZZMbRIFYfS5KeeOZsgF198cTvz zDPbU5/61IZfK345Xbf9ZznafHsu1/YGYKzZo1TXt3Jpj1LPNgdfEtfJK2FBGq1h7y2tpcGmdYng eZCLU9xcmcsM8NpHxXe6qNP3nPw51zRkLJ45PIPxESATsa5XvG6Tjtw/5Q4gbkdwWTP1HEvXc/M1 YjqpYYTcnXEjLzAHi1hykyk5nEuQnNRzrhaEZG3MLcAkkMwEyXUjDAtHunYlUOawmiv8ojmdb69i haS28EOFs+5mLjIVXT3R7RkS3QoX2Mm6hFDdZpWO5+ae65NJCmRamMaV3LSmLmBclrHHYD9zFl43 FZXMXIjTkeqmcpIrZ/26UG4YS2Z0ilJxRixFCmLZ2SJ3Ci/BUqpkyFlKanwpzTKUTOsqyiDg6K8b iZbzoD3TW80o2amTi+TvRqwFE6BwyV85pwzuuKjVpRGKI1+wFO2x5E/XeWU/qr7AHfSimbD6PpCZ 6QVDrKV1vlS4s6a0gaW63l/Hze72cKG/cm65kDcTxozrsfXc4bp0bpSYWjPpTbi0VpfQVzvD5bch 17/TnJsqvYiDj8Y49rjj2pH0BiNXv/rV218+7Wn0MRm3yKzOLiJdbp27hrsivSIlRWcAjfWpn/70 p+12t7sdvyvqFa94xeGpgAWJhMcvjmEPJMznXtuCax/7qj9oTwVTQZhLj6MF7iMf+cj2a1e9anvh i17UCV26bim/7EyLFvgUsT741a9+lT+K49RTT+V3VX0EfZ4m3jxnemjBlXUpOd3HTbhUdNAeAn1n awE9IRUhLtOHK2rkWKSUK44h0rjm9TMhZ2ZRLw6he78TWJmm5LBHKwlVfIDO9AplYER2LZegW3zs lrVZ4noHXW/Zzbbjs9EBOrf0kWlsr7k2SGub92iBO+gNPVGgnwMwM72eu7TO/4NceRHqJpRd7TmH 6rSWM4yj9LCmTnGjSpo3S6seICufkVZwM0+/bQ20HKOFi7BPioTEPRs4snIRo8u4jrtmYlVs8Epd tBbtLQszyXrW+U64RRvSCChXGpmtlWRmXIlZgz03GIIwXJ6SxRJXylFfWd1wmRv6RvFRU8HyjBor uEBQehXX2I5xQ7jy/UYtpXrJY9MpblCYhE3b8MODjxJOcUO42QU/uJZJ62yhss5gyTFyta7xAFvL 7WazAVfLQ5z+ZUJkluoKApwVXIAoPeyRkJUrjld3Y4HLeuCgrhxOcYPilE47IEDnKpEGp7hh3MDA ij2KeKZwVG8W+/iMy/gMXNhfmaYBd+A3e7nmNa/ZTqY3tXnHv/1be/Oxx6abRcOlefEMsVaRixlk K/LVWsNFeqodz5FcJUSj6IzLsby7Ar/73e/envWsZzXcLOIQWCdKQcRVgnGzExwvZmMAAEAASURB VPIdk0nBS9lkQniJG4rpqitcU48gWxy2WHBf+5rXtv844YT2oQ9+KE3BcFEtrMglApuSiXy2pKuI BNf6RSTy2cqIBAkJtoLRJdj9zd/8Tfqbxte0j370o+0yl7lMu+5vXLc98YlPbBdeeOEI14JDz7kE JUtfpsLBuCad4oYAe208duUwYOyRzNkBugSGm63ahFse96u4Wc96yt3OuJNvXhm1m1UXZjdmNgEP yapgae4Kp2ive6wJb/06h75pWySeX63IZJ0VbIi13Nzz0h55I6EallZY4loD86tVsqo/aG7CBYb4 q7jWvmPcEO7wum0Er5/0B24CkRl7FHGnuEG5Sc/BDWBYqlfWOdUgvUnbqXHUFMSombkpm8xVXCkC 7UyI3ow7rDNDwFnBBYbSA1emolyAUvXcBuNygICsJ1WZuIKbHmECVa7xMOoNIyqhkD35IsXVKaRP UHA5JDi+kQbMcBMuMHyolNUYuaLCvxmrFKHSuXBJQTX7yWWu7KVy+W8JVdS1VcR8FtVCmC/ScCdc pfAAiPSjW2xcZHuulxTDp0WFLOIx5jpBl4CroWIsiVl5j1CbFYlP/4umcc0XBCO5jAOVS/kcAjAd TCFf5p6BlpE6/R5F1aSP1rjJ4CLQc/v9lXnNuKgCLdFznEdI3UpN1llSwg9u2qOBK4HALnG1rgMF hzY9NOmZ2tajAClGfgmRkw7xqG82ClC4dO7rGr1yM1AygjN2jsWuleuHoRln+5tjVh1jusaHPcrc yjfPOpONtmg/31SDK0p9vzbYVS4Nrqnx7EeFHiiZwAbyRz/6cft/6A1sbnazm7fTv3h6O+Uzp7SX vexl6SMlDGvsWb+UY5hhZQ6y57DBRS5z41pWMoB0qIZLBVfyOFsvmjNXa4w4EcuPXZPHDcVee+3V 7k8f0eC1WcBFu7ihTCGqsUXhzDS0o+g50o+6yRxOWfKthkb9eb0v0uGImXU4m7g77LhD+/d///f2 BLp5+uUvf6ntgCE6wdU98p6tjozx2DJu3V8RVjUXBZcenyblnQpX9kjAWqVOxtcE6i7Kpcb9JU36 gg1/x/jkJz+5nfHtM9qvX/vX2wG3PKA9nv7G8f+cfjrzcMpc/grU6vR75H0b1QLai68z5adc4IQT 3cc6e4wN07aZGneyzqiLlnByLvHpf3b1jID4BsbcFeMJ1JU9qlzTAlcO2UcTQAzc0IxnYg5368xI EeVCwhUkd2Amj3WPUs/9OhM614W0XVdcYdUeeUXpxZeEVs0iXo6N6DmwiNV1LlwAnWsZFOZOBy4y KM76XkRqeNy5ihOKULmECaiYDi7HyDgxhdyl/QVSujWkccMv1xUXihzYeY/Anu4vEgMXywEt0ctz sArbvkdUzkRQ2+pQLNdBPPtB6YHkl1AgWZ5PplSAWjvXrVzxaB0tbDKs2QfNl6oDV8JeU1wIAjnj ApHWwK9nxHHY/lau5HBe5sa3opZr81TpgpmqW9DWA75NRR7Glol2zDKs+TZKnM54MVygL3FFA1yy 9DsIpmtjz+193uVfARc95SlJ3VSdH8X9hDU/5S7NqIt3XF0cWSI9GyNGqTu2pHECbnV/8USCC04U otLM6jHm27hqj/oCzrFC46Qoo6gO3Lmm0I3BHffXlTuOucGt17rE+TztF/wNuIaxcj4mfY/BWIoX EDtaPSU25/Zt2bVh9ZNoMrViVzjcsBJJTa3QQcy1ceQhMudar8zdnj3quLhReBH9SuI/0kcTHHrI oe2IZx3BP4WJ3qTb1XUFPc7LIjaGam8tI5YztlbY3/lT6HoungHPOeecduDtb0/vivqpttNOO2lr xGV6/xyJ9Pbtkb1EmrJ0mc7dHmlDPACFY1u44EkVWGHjHUXfcNRR7SMf/ogkFs6ZWyHLGeD6nrfK tblWnipz6RliaY9CBV9mHH/88e3QQw9tv73//u1/0d857rPPPgzoe5YZylkA/5e794C67qrKRteQ otTQLPT8egHFAkEQYQih+Kt/aNITxQjSQgm9JMIgdCVAAiTkQgANAiLdSBGkirRIExCkBBGIlAsI OKQKyZ1lzTmfucre+7zvF3K9e3zfXrM8zzPnWmuffc7bziF7fNF1881c8iTQ9qwozo3u69p1xagD 52WuZmfcmTKyduWiJnFxQtA1m61y6y8997bY1l/iLq8zN0Zq3f7WCjTglLq6zRzVXeZqdqYUXH/g iyiyzg1u6txnVR9Z3d45AIy2K/NtHK9zFXCQ+o27uke4Vh0Xegxzds9QtpyH1wUr1Apdoe3cjlo1 +3h0bFaPgboGmowzrs9pyKushhxuWD19vM7GsOur53Ekc+Uuyl8wGnnWtOd7A+p4ssbU92hvALc1 G66kOcYHtT29kBTRn734/rh2oUoB0ExxrI6YWXwFU9OBCmtVsYO2AfXbaFwHfSZqNlxxEY92sNRq uBIE/HR/GcPH5AWA5EBHfDttiW/BmF6sUr/9qIP2rtzAo+WK1XAfQWJrBvNuu9GRaqDnZuSSgOVs ZObMRlXETOKL10Z7XaDGkj2rWzmL6VEy34Y/8YlPlGc84+nln//5o+Wwww4rd7/73culLnWpSUOZ OwEtNBb9iBXuspRkAxzWBtpGCH+O3w3ow+zvTV803OlOd9rIMtioI43JeZQ26nAEAphDaBecEWbx LHAX+nvGX7z61ctDHvIQeFSscCXNJz70Ol9hgLay8mOQYkOBYXAGNuE6jrh97K//+q/L8097fvk2 /e3u3e52V/lbx0ao1+tlxhSPKsFoNk4m7Sw1KjoPlAoVJAyjXbANqO/R3oASnqyxEZdjfPC10eIl UU8NV6KAn95fUQNt4E7rImYLF/FoD7hdGgNoB9ej1XC/618zkYeV3QM3OmALVXPGco5ww3BdwBKu mxHgTfeXMXy0z6FbuS2PtYDL7vAYYzzqhpExgHbk9ccX5I/SBpOxB3jEDBsTjx1NYBrtDp4CI2TE tr0CCLz1oiUwnoruw1FN2eH69SKJ1UIyYNFZHOsP8JgWGzGRTNHkBMZ7qyGDyZgc5JCdAJobwy3K mGpjSKmW8dEUz6Fvgek3yA4UNxcPLyzus6srDSGmNk5DipIjfvcYTyjnSNRSNoZ0FcsJ9eqlbykb sc8UU9EZV+J61RKQjCm3aYlwu3Bxaszs1nlQN3PMG3AltUEg9Wx6PGaueTImBzlmG0B99XCPKILf zjXaYOy5BGI6DdseC1h3d267//E8qJ01yzSYQYQ6bqSWrTTfDOVvw331q18tj3/848tL6Q1tHvOY R5d73OOeFcREun67x1/WCA/ntJ2rLFznGbfqR8G6fDUug9qxVgbuuZrp489+9rPLm+ljGF5Kf6c5 w3C8Z1KMgt0PIaoKckZcgI3FHVDZMqASxh3cGIgh2/cX40rhzzH8ZfopG3/h9Au/8AsURAxysUTF YEjshju8qFa4qDPTb+JJ0VqgMe9RQtksXenMT51Z7nnUPcpnP/u5cuqpp5Yb0E+e5TNGhTbmjqMs WTMZILUsZKM2MLg3CyCjFMvnGq+Y8XPCClfEEDOzu6oaQHhAyMoJ82RMTiJVmgGwBN4zWvmKzzQh W8hGUxyvlWbtbBwbl7ktanQr3XV/rRMeB1xJ57rGSFFyxO/u7QnlOyZRS9lowjwmgCYUtp896rmi KT3XJurQtcJrQ/cY+W1IxhNuCxd1wp6tcyCmVqqLqEHjlraUjRb3MSfUqzEZ6OT3dScNDePGWu2H SyWYTkN+bUWRfMNVTD3bwA3G86eoVDHOtEfNQ9i4cnmcTa9s7NoOqFk2Vra7arhLabHjBOV24fY0 iXiharjfag/4a9g2P5DwEGDFNN9GBw4MwIRJllyAERFmcg2jmpEyy8Za0102eF/ybyfbXld0Hhpu 9+DwfKaJ1+bW/IGEh2Zcu3IdaAYQxuaGBwgR/WZQb4oDeQvlEYrSiuOa6wMjo7O3IxfhLO49Z9Xh hDdzW63si0zSorz7bmRSBQy5htxpf5s6U66J43ju7tG73/2e8vSnP61845vfKHe8wx3lb/XszV20 C+vdRuwtbMyinTUCj3HBV9Iq1wFqyNljY/02ahdAppFXr88vfelL5Za3uEV5y1vfWi560Yv29C4S XEll4Q4d1x+nWnDr9/SIGLYdA4GWoTgWtlk2IkPtD33oQ+WWt7pl+fCHPlwOOuigda5LqeHulroO nnA93/cZjfVcQe/ADS1mBvF99IZPz3/+88t76deUb3WrW5WH0rsE8xvmpCPgyk3PmymZaOJAOkyz bKy05CYHOra4jS2X4zzD0XNvw6nUENc8osTGgHFs9Fw13K+A1jcej21uzUduawNXTPNtbPHoAwbM vj/kiE1ofw7E+7rFk1rDzrnwwkoED7PBR7ya8pQm+rMDKtd7rlDP99Rza4+kktWdPn8agNBjM8Vz 90DwBO5R1nRIMlBjf1zcr4Wma3Wq2+6R94U9edANyU4hs4TGDxy3qTPdX28bDOLi3KuUXO36E8ZG HKhqwkY51AwbGYm2iUSst0CXuHiDtbp5k01TS8Wcxtxer/KpEebyoX8mGjd2jaqe5jXi58pVus4o 5mXsWdd9n+tcQ6xxDUc9uGkGckdzM9w2btwmeb6g7TJuRCuIY5oco14sB9OoXM5gba7CB8Y0Aj1R YITrY9Zz5rKeZVCbbf8uGyPkYlzncrei56JjLqf5iLk5ARqyWK5rUVXgM0TcdAOyWUf5ipNzUFw6 QsrlRPSMCk5xI7jaISeQy3k+IhaMsBQz8oXrCTLSHnkC5q9afJasQ1qu4jjNB/fH7wL5r5/5TDnu UY8q7//A+8vxf/Kk8ru3ubXkrYDLURRtBEkck2grcMBFhQqSoSf3kRl3HA/+yKq1a0oHui7IOOSQ a5U//uNjyx3ucAcCLXPx3my7H4xawwZPkEFE/qwr5sz+otrhzHdHubyRGsKzFbJc9Z2LOhPsGFJe 8IIXlPe85z3lmc98ZhAnWAZESbNsTHRwIh9WTacXEF12WM2FCY57ZM+zoRKWc8xouLa/nOafvPI7 qr7yla+kx9Fx5c53uXO5yEUuQt9Er3eABS7Iy+PR/Bj7e1vbZevHis8zqg/aDjXDRkaibZ1BzE0z QJe4ts7GTHpG8RqIR9vYo1jNkZbcKsUd4TTG6bg3j7mM8NYCIlbHHcxxxM08Q/R9WkbLQt4TZMhE IQc9Rh0nwJJbDLlqs8ReucFjFauBZsTQGl0bHOMjXqeIK6eWK7hIS+U2pmmcr3bY4lg7xyiyaZ2V J715g2Mup/mI9XICLNucGzxWWeKmLCKZSIdy5QwymrOs4vo9UtSAJgmMs81H7hv1NW9n5HJs5HM8 XRsVpEMwzJLa8SupTG8OQzbhLW6+rLYwArPOnTe2C3euEr1ka3dG8Be4C6ngTyzkmm3jhGLhtFbG sVFAyTGaXH36IaTt5RuQ/hKNXKobYbAmdQmxHy4UmJhad169oQ2Ag1Du2QA2guQgtJkLMmqSWNoj E7dRUMkJif1wSeV/4h6l69WWxcZYGZpbf9N+7WtfW5785CfTR0RclN4Z8kHl0EMPhTd0CXLHpcD6 HgU/WTNuAk2crpERbhNoRPSYKZx88snlU/Trh/xT162Hcaf4BUCXkgBEzbQRinShNmC+jcDtzBbT +nQ1/Z//c1i56U1uSp+9+ZBM77A5vejtg7v+2F2svJKMxsLqKV/+8pfLy172svKc5zyH3kn4WuWx j31sueIVr+jAjtsFHLpuHGjuRr39rPM6d97EecX9UWzEcNaj4Cg2aDCtlXFsHOAxtM6dCFE4PSeg qNvnApe0U89eC41JXYSs2GMFiJppI+gNQpSFqJk2LnEJk9bZODYCtzM3cedCaZ2HsGGwa2McUO7+ FXr19AVjKkCOLCZ9V8C+05TyjZbn2OCjftma4lwtfVdTkBxkQh1cwKKeNrSMrbD4PddhSPZgNZzm iSjR9uuQzK3fPPFXkpp1sFZ31w2Z25iLDZMNFM9QrOV6bmhUERnSJTtES9DrZq4S+u8cJiGi6LUz 5hpWsoN1HnHTd2hMf8DVb8PUunUi/t029le51h1gLTTjWh5Hw2KM7bbnNi/+rnuEIrPCiCHbYWTg Y1AXP4PbnifcrXuU9lcq6XzZ1BtTvX6mdbG9jdxM8ULttSENtHWRS/Z3v/e98sEPfFC+UPzMZ/61 nHjiieVGN7pRgwq3rrAGxPEFDBBbbd0WNuJKbDeub/FWrnSpzaxyuRX6z/t41llnld/6rf9d+NcO L3zhi3jcjXa+VsevRw70+6sXiYD1ZAVNGH1q2Hr2MFDNTDlx6GREAqW8keqYcjtw/+u//qtc4xrX KK95zWv07xmB66VNfLBWlpI29splHh97ft5msnbi/bjBuXp4rBrowx4ZnMfjjz9eHlt/8Pt3Kve9 333LFa5wxfJjP0afCMZcPrhnXyjrQlN+xjp24RjNcxNuFQGYAKUkBMH0smZ4jg067IWqxzU8OVeU DFWA5uBcN4DusWrIwCc+guswTejZg9WQgU98yJ1ZLA3T2X76y1EJglFpsD2wdivcKjNc5/Zx4HWZ VA+KDbmWXxqNu4RJudqADLs+b2euysYepTLmeH9jLsDo4UGYZo90PzJ36/O2XgKVK4X6e7Oue1PX msKRIIzlw57zxWh7Vkhz3rjODUvdWjgu5yGKr2ddq5omv73fOLHt2blCkuu+49bU/DnfAFylX+fh Wnld72zIne2RVwQjvT7Cv2HEEnWGOSSl6+Y2dgZ6tRwGb46YZ4A+MTMXvZkdQobQ0TzOz+zgmkVI 2ol0kVmqG1GVk3RBVOLadZw7Um7sSs62Vdo2Bte5Pnhb4EZ/rV50p0jEo71cbhduq3rguKzEB+9X W6WPZAR6aItgo7afPRpxrWetNT/PuFv5rTLPk4/++m5XQH2Moq0qduYMH6aauZjtNdpI9tFD+7TT TqOflj2dfs3ymuXo+92/HHLNa2oLcEY82gBxc7TOdk0xyGbmBDBarqXWajJuxGUeH+Oay6rGNT5/ jMgv/uIv0Qv+E8rNbnYz0V079RVMVTtqe0Y82lqn5/LEbG6IR7vvsb83Gz5X6JkcaXs2lGnw3zPe 5S53KR/4wAcs5eMa14FumKoHOmOOmGdMhBF82Bqqx+d17hjVKJLbPn9+h95N9a30t68nnvi08p3v fLs87nGPKze+8Y1raavb71EFDAbjWGrObZH9PBVhOBtZGW2rpOM4g1G0t3AzZuZlVfTQHrMNoaN5 jJ3Zvc4yN+NRNaq00cwxr0XluphFW9ltJPvooW2VcWwfu2t45LY2c/noH3ca17NV0NE8zqGNjN7e hduqzrktsu8oI9BDW/vNkaV1zkhm58gSt1+bHJlxc4XMMa/lcpx5fPR7vK64zEXVXssiNkoTcsqq 0tfZ9BUjdyjf06h36iCGxXz3qsGTTlzGiBaj8zHnEo6TfPQrJeGWK0E8OQCDalvKxg5Bieh5jBpG OUjHLlzXEYOepGjCOmXPqCadJV7Dsc5ckJP7484W2rtwo5aTrqy2OXk0io2aBQ/MzAyPITw//YYY EMAMdLYQgnaeQc6YAkbdFmO+zrtxDa2j14Cwx2rdPe+RXiCk7IpexSI2dt14wg3nmsGZPe0REfmx MuQOerV6Nk7rbuTarcVnJoZ7VmY6/ud//md5wxveUJ74xCfKr8eddNJJ5cpXvvIU3yei1sjq8bRU BPTHQr3RrHIrYBeua5KxvkeOlpbd67ilnPLMU8oXv/jF8rjHP240vdi5KhI9V7jEvcJQYxpM3K0a gRtZo1rRMzH2sEd8o+dr85GPfGThj1/hX8XUIzpg371qcF3lkrFSd8T164pFQkJLw3nOrSAHAKlN zTASt6SNSjbPRlN/5zvfSb/2/UD6afWF5VdVr3Od65QLXehCls5jJfPAh9wDJDa/r3s949bxf9rr I58HTzw5HIjDUjZGplrTRCCHEA7SUS9NdQZn5LotxnyPTMbxXIf+72V/07Xf1bVKOuYaVLMGsG7t IhPJa7kM8FjncCAOw9moGfDADFa2GMIF0+O+xnThMh49lEe7mQFS3Ea822Lg/jp8arTc2TqPBJwr SfNsDIZFbNRMeCMr2IFeXudQSVwKrz/3JkZcP3vgohJ31PUsbcrJoXqd8/u/Kx4ecI6JpiLUWVk2 0rN4ILKFeLQZxW36H79nmniIR9u4/EiRCQ+4KdSQZXn2wV3qea3urtym9SSPzgg3iiHHLoQ1HObd rob7LJwcrYQht6vh/oC7tkfGldEcLSnX1V6vjUErVXUw1LpN+QFQQyOcxkaZKlNTIwTGhvb/R7jS BjYoU8tPLp52A9asiXFmEFICnAVTgYj/4Q9/SJ+h+IzyrP/7WeXmt7i5vCnHwQcfLEzEmRTH+JVE +9h1bDXcNyLT6P/oHuXxA8h1TajPJsbddkPBjesKGP/85z5fbnLTm5QPvP/95WIXv3jGINAz6wbS 2B6t80xlCxcxSQcSs7oOqYb7ILTG5XfU/YMjjyw3v7n+NHakAXJiOsYNRTSu0zCOtgPImMURM7Nb 7trzNups5bLmxz/+L/SRNU8sZ7zn3eVRxx1XjqR1s4N1drk22gmPem57s1ot1+NgTLkVs5Y3KcSh zfnWN44lMI+2cPkl4Og1TgUmfHJ4mSdcbwCMA8xt77FQKZtN3Zxc8Sp3q8QIN4qlqgs1kDu0R1wE 1kIYcnsDd7q/DVdcF9aiU26afL12G70G0rlNKclrD3Sma3l4LNTQVAUA2SOrXCU5nly3DyDXNaFH NjHuthsKFreJTblK8bPTaFPZzodnc1i9xWTufETvYqBXbz4dhAMVxgMfekmscYMkX70rlbhZxbRr mmpRXgrQicxduLycer0ql3VyNfZEXBPV5NojrvfUGiATKQvaGJlUDNZZa3ITxrExImjp2rT9Gyde 2FtkyvXWemQf4fYo2t0IKpIG+07mgeF6c6n9iFqVmO8QaLAg8kTov6737CfMAof5Lu1RkjZnhWt1 rZPoiQQOENenGYZba3VtGtiXcWwMzMwy5MoeTej8GYov+ssXlec+57mFf4pxwlNPKJe45CUyerZW cjEu1OXWeDXq9TzaX9sjXAMpvsrtGNHzlJsheDeIzLrF8sz9Hv195yGHHFJOoi+0b/qbv7lOJIRx 1WJKvcc07LRWw3Ve41bBIRdqRkNC0Lq7cEOg7xnna5rnlP/nK18pv/Irv1L+4e1vL1e56lWhLvRV 4cMhSg7THAxIWAJu3JFAQNjiY9IXPC6sYDDCUo3mLNyqXQsGIyxj8ce13O9+9yv/8vGPl6Pve99y 61vfpvzkT17G0la++lWQPTDFpbrt83Yl9UPDVYAFbexpEhmmLWgjciGG64qQxg5GWHhfD3jN07Df 50/TXH1tJcBcN7hsYc/kwiWm089cTgODBfRYDA6TxlwRHHEhBnuUHvcykcCNrLRHDjAjnk8skhqF uqOJGMfGzVwi7Pfa0C2Myt7fIBR9xXwj5kwKEXn0/Ll2X2eJGbfuUTz3Qj3h1dOobsONqYW1XDdm GYywkDu64A1pY9P5wDXkyjoDk/5yfHzwmsvBmnTUodqWFLc7ObdmhIsCHQP06kYYJHErjIdghGUX T+IakmDGU4Z5ivaea8FzpA9FMtHQGjEPuMyrXP05piKhvJkErDmmsIncpi5lp0fLlfJVmy/4/oAY 11ECLZvd4jWP3GCEldbZZYJrSBtxvolLDWDP3K9xbIwIJylaexZD7IqkwTg2RmQvXO5GD19ncako 1M03lqg842r7ilvj4nyX9shqpRHWasS1Tm2crdV+uPoH3txVX6WPMIyiukDk5HVGleByFI4Jd3Wd WcK5pfznN/+z3PnOdy7Xv/71y8UuevHyFvqg+T/7sz/rv1hkHvTMa+XXhpj4Gw25a7mmHM8y/WMw GGFJq+w2XK/LADoyQ2N8HtXFuTPGuDZyLB11reTRC+vGGOM89alPlc+e7L5YdDwZbqu6cVUlPK9d 8evrvMKVLglD/5auDVkrLi51CclrvhNXCoiAcllM61aLhzhI/6d+6qfKq171qnLb29228N9/Soew 1wEeW7lnbz2BeRZ6hMW+c2u2Trt6OgSDrfASiBx5/rT9rbBghJV4jof8CpcpP/MzP1Ne+tKXlre8 +c3l+7Rmv/qr1ypHHXVU+Tb93SMfVUJs9GS+LCB1cX87UuXG0HK1da3E19TSMV7nJS7oyTUY6rX1 CFQrGGHJPQOQ2DNcltD9jNs8bxOMkfYfLS7nayW1qaoUrtodl0E1h9w6Uc1kbmawp4fXrVwZqvam PVICieX5jrnRc3tvntUNRlhpjyjccg1pI65V4jY984oYx8aIcJKiMF+1K5IG49gYke3cxOGG6PA9 Uq/2oFV4nYf1BEsn6Dk9fxJpz1zuKdW1YjpKv7O6DbftXZa34aZ1Jr5xbIwIJ2Vi2oi80ZeadjaO jRb3cbK/eb4TduVKlr4L4lIuTgYHnY4OfHWOeLQRPhdChtn84IQLJQkpZhCq5BUuEXnDfU5W0tnz HM9hidtIde6o51GsI04CQy4GV/cIwVQE3Q3c+R6R0OJC7WePsMnBwkxKr7BUaAKahKO4PHTGF9Um Lt8EBodyGwV0F/ZoE5cfBePS1A0WatyF+eo0Gm47N0qPLo9hzwPuqGfm8jGfTu1pAKgZ4X/60/9a /vzPnkcv2P+6HH7E4eXYY44p57/ABdrVECyfVnumteIXzoOyVQOru6waC/tbATTMladNC3mhLucX 0gspUebTxz72sXKLW9yi/PM//7P/bRnz+FjoeFr2XOWu7NHifFe4iwtJa7Gk/Sd/8iflW9/6Fv3K 5eNl3XY5Jd2Rk2JZOaWSo7hByAWWcgya5TnOx/TaIMDonqGsXpdfzjz6MY8uL3zBC8vtb3/7cve7 37383M/9nMFlnPWSQLs4KLj62G163om78vy52PMKd3Gd98NdbEoWY7S/uCxThQloGMbgwh4hzOti cIGreARTBN0N3P95r61wgr5iYUzSkzDw5s+fyl1QoHWePfcOuSi1YY/S3arl8p1s6WY2T+ZrJVai XkJYCJJmTtIc5mPaEic3ckXjnHPOJrjKBc+seqNglw+oqgjDYc2ICadxOTbnCiNOA24kVyzm8gE9 a2B0tkLz+bYsY9hsePQHeyRbmviRNmvOVYTholpY0HMz1zm3aSvkPTEIeS4ZA+AglCjsCIZPfKS+ 19mOcENl2vMo7TE3lNW49RrlnGXW9iiqGyO4MN80V0SM+3DVEF0KeS4pb+Ya0EaSAzPEh8FII62D doHEY8cRbigEdqDjWMApbhi3ucwq4d/+7d/KPe55z/Jl+tW2JzzhCfLui/xh4Xg0UtEfgiZ2y1WY RW2kKJghFcHeikjg0Yp8b0UEGWEv5WtuAOF3s7zGNa5JP/F5Sbnm4J1jTX9Aral5xrh7G0EXTNMa hChlUbjqLGREGSPYW3vj/uAHP6Rfg752OeaYY8sd73jHVI0drdNXs4yPAWk0IjGyBByJKbdJhDvl BqS3gARmj8OIAft15i+4//7v/74c8/BjyqUufanyvOc9r/nCcc61CoownK8qpS1W67LLB9zb17lV xaRUQc5zLoDYnHIb3MhlLh/QswaWz1JyAzdaM6vfo1klY8QE59zAqlr4Zv1P2yPrm+YDpq3VIGQp HwXDJz7S/q6zHeGGyrTnUdpjbiircWFakQkrV2rjre/oQWIQcnha3AFwECKuRW2EECgHDoPGsRFz aC/lNecIN4zfBSzhoyPc0BQ8whzbGnIpxU8YG4UWLT5j6Oi+JTTgSgjjM65KpvOQS+1WOVRNPHYS lx0+6qOG3Nz6klKT67iqzOcG2Ud6gJP7FEf4SI90DTWVei7DKj9PtPKboRPI3C6N9C6ZA+rlmNO7 cA5kz1l5ayXMSD5irRa5Cq7nJW5WyR7Tjct21GavvRqE2wlUfrdHGbgbV6unc5arvTFCe9Z0B1KJ LswBPvbKjXWa1e3juSZXV0y2wots7FHUZZwd73jHO+RF5Cc/9Sn5SIO73fWulqpjrb1ljxqmusRP 3KrXXi/Ysuu0wdaHFtP0CAc1lTXhwkr6Wu2HS/Pijxr56te+Vh5HH7TumjDfvh+O8EGT6NrMgZ6r TDlnKIW6AMQwRzbMWRUxr5E4Y67lYi4YQwugakKgEr75zW+W61/v+uWNb3pjudzlLkfRigHojKsS ABQuS9A6t9dLDtQyW7i10W5ouXVvu/KIMxGL8chHbdbCGqRzF/DMKPeSl7ykPO3pTytXuuKV5CeO hx56o3KBC5wfOGZC3a5EFzASjJW/eZ2BOt0jxFRbWsF+qp2HAZFCicsOH3FRVAkNt+eUbLjkdtOu /ESTWBPZmcsi0XMtQ0PWzR6jOGJHy89o8XKIiJU/m6hJ87jC7dKr3OhXuROFLpwD2YuiEk9Jdvho 62oUz0pDcs8NPOIGyyTAyu/WecDNIWJv43qZmF5wYc6zDqf7W7naVteclB1yYa6L3ESuc4V+g8ul YnIRt1jP1eb4rGjzjSvM+ILR0jq2ciZhZGwmM9tygywsziAL0xxkpQGbdM5bjxZt/fSHowaqY4tt /SUury9OSbmgMPwxd80PudYcaFhIxjHXVl6zy9y+JWTNuNpEm7XvTrTx1HJ1Wkzrr60zXhzbuBXV gBt31CrFgtvvr2dXudizsUS534S8Sl2TGsBzX3yWncVnChjfzrUlM7ZdGzZvi+dR9Xvu0l3GFOA7 yHBbqIqtZPmnf/qn8nu/93vl0pe+dDnllFPK1a9+9XK+853PxOoI893PHk25WsZ6jOJb6i5zl9d5 xrUO+o4sw7r8GxS8oKPfpP7Hfzyj3P52t5c3H+GPPMjHeI+iVxKV0rCBLrDMFdp0nWvPpGXKgtdi ep5ytSVuYy9c5mkttsy2CI1imrJi2vPrX//68uAHP7h89KMfhZRpQAhMzvIxVl7njnmsSFyhjxCz PWIeH+tcRpmydqlnji89JzCKjzE36v7gBz8on/3sZ8v9jj66fOrMM8vxxx9ffvd3f1fJ9QwVKZK9 ANY4S1PRXNdYM66q9FmN4DnqZavnoiZlsalM7WbUaa08FmyuLLsLV7Z/sFbe3rBurdBMqavrImgs czU7Uwqub65II+vc4Gr/vTLWxTn2dss138alx1G7oc6xMit7hGvVcU0jjbN7hrLlPKzJIrVCV2g7 t6NWzT6emhanx0DdHp4iM67PKaHNqayeXAHTBOXH62yMmrVCzZi58vjnLxiFbApCSU6IDML74YZw a2EhsuUmGLHpddTKsA8Nssn+6AUPp8aH1gWZMWwYBS7l1UNgH4lszmWPUX1EuIPwIBRl0GqAemHE kyJCO1u4ISB7xCB8lulIGGi4q7zA41psuzb2w8Wes42qObPu/Ui4oyKj2Hq7+tzDuMV9QvGwt10b gd/f/upkTj/99PIXf/EX9Ldh3y73vve9yi1vecvJLLEuVp7Ah2HQMNNGwSenURjkBqFMGgMkOk4B nQD+IjPAu3C/9/3vyTvJPvvZzy7Xu971VDukci2/YDIge0BxExFm6yhnCzl+zVjjLgkC18okeHIM UcfMFS/Bk1PuS+/8yV+A8xc47dXYc5tS4hLK97fJ51I1icHMxUyjNObKXiuLzwf+uXepo6jLtyhE 8m8XnHzyyeUb3/gmvavq75bDDz+8HHTQQToHASI6cwGkJp4zTTK93ADEyEF4EMJqYTdFtj0HVvp+ uCKhXfJ5v/s7u0xrp82gdS2YPY72EcO2Y4/sI8IZhAehVl79Fkj+5vk23G3Pn9hGCGy7NgKP67gf Lnaz1R53scZGlmL7yJoG5PdDXuUiIOxt+xv4bo+4/c2vy2CuK6a/S6po8zvv8FEHdSAg/XVJ7cu4 QeqtCSYpuoOzJVu4EKumwI1jI1bmGHCFhlzHIrnaHlICn/kBzoenqscbrMcClwCiYVBjDLkcrMXI Cs/Bwu7qcnSwzl1dkgmuSOmp5RLRuVbaRqBpg5yInsUkPYEbx0bhVsdjDZeYkrI8jdEzBwlvubYu ZSVleRp34Up7fqI+TMcKuu8gMWAGNTHgSqYX6LipZ6yTuewxV6KWshFpbDf7K7C0RxSZcTst1RO4 cZhutggt7FGqS1q7cK1JrzWv+7rXva5c/gqXL8+jN7Thz1P82799XffFYtczzLXbF8jlnjEBLDNt 7a1nG5EmthEgkbi8UJCbcQyS1nnCNX18HDHf4lJPi8ZaCUAuvhNPPKHc6fd/P75YRC7b9TjHbqAy AZ5nTARnHVFj8v4iwmwd+WzpETdUsGRwY9qV3Ym0ceCaeForrLPMFaUpt8gXNu9697vKhz/8YRLV ul6SjcTtGleOYYxoY4obF2uQDRjMGFqkbIq2CRJkNCeUJecqkLiCbU4CyFyTnnNrxgFR15Qs9Ru/ 8RvlxS9+cXnFK15ePv3pT5crXelK5U//9E8Lf+aqtlsbrW2pl/XjcQBxWCubkXAHcc1bR+QNMMwF RONYBeNCz9UUrgnYCDTdHk603P65N2hVyPWUK2es64TBc+CAy/vLdE8Jf8ZlVC1WOeEJUdkuVg0Z POjATVxGb9yjuDa8RMdN87WWbARa7BEEuWHqJU0ncavjMZihmD03emYSgQ40F9oPc7C/kYQdlo4g Qyb1Fz3nVOv57G1ONrbAmLRkBGZ7Lg6dptwsZlyjacMZk2flXWp4sL8xX1ZlvDXTc6WSpRnpduW6 L0g49QnjShX5ASNHtvzYrdbSRvWt4O2sDS7ozLj+yNnOlXXijdyJW9fE+vBxoW6zjLotUFcbAZSt DIb4wVnfLXFlna2lkOVapMV7U7mOwRJoM4Xgsi/N+gh3ScBzbpAy2GBiSbFnOY+70VExICiD+khG c33Cqjp9zKW0blzGubdgWP0JxNNm2Mh4tFs+5WKPKAn7K9CWi/6uXKztXAoOr0UshMRsj1F9NO+R 5uVs0HaEMiOupI1jC+x+kPnNV/iniaeddlq56tWuWh70wAfTm7H8SgAWuAASFPvynOH3m1qwqdsu p6fdaJXjopxxh1Tr3eQ6kAbk3OWMFKOss90nqvZWLqu89a1vKXe7293lV1EvSO8qqwcWRrumaWjr +j2Se/B+Ao9We20I15oWbq3Zlm596QP215+EY2+s7myPND8QNiLXoHS+fQEeTKAkk7+oucENfqO8 9x/fR9/84L9nrM+6G7gi5Dg18Kx5iuQGK41W1vfCRShHtsX7yQ25/R4xDDWFFidIiRmnwKxacKXU PkM2LP7M1Wc+85nl1a95dTn0hoeWe9zjHuVqV7taqHfcSCXLJclo1kdSnk8sdTznBsXBnqyzkB1W DRno1PQwqJpKJC3TXKoLggbPGhRtrquEq/yIkeU9U7J5GDrODcJYfzZWzengJdjgGlSkcsWV04TN FIIfsNdW2PNK3XYtpEPnuDFpXMOCMqiPZHR7FHdjExxzKTvbIyP66AWVZK7ns+FpM2xkGNrsku9T IDv2iJKwv0zdxmUcigqzJ1u4jtaWjTndR+Hu5NqC6qFZStCTe3PLbX3j+sYhwOw6mlur+08YdVFr lEFysEH/zeexXhx8OfHhZ8PgrjHA4salTRAu+c6tmtFDJbVckSOwabECc8WvcStoXO6BMXY4lwIW Tz0jkTB80dRDXjSKTUTjhkGZwAqscuWhZymvVUV9MEANVH1ZK+PwSDAvvcBljHJNT1ly1qQgOJsq K0y5leoVGdhykVy5TmMjcQggeCRVdLvOVsdH44a6vJCRGqGnL+wrxrnkG6SOvpdQN5TBYg07DOta ssKaNZyNHEXbNHxUrvzUBPfX8sy1OmyiFtmaZqMmbGSOJl0AZCRXGcE1gIyUlVGDliIxiofnGhaS 0biCFhncI1st4fKJOe3I1Ko54nLaOWyYhiT0dMIJJ8hns33mM58pb6bPUHz+ac9vvlg0kaplBWtd c3m+3F5cU+RxQE/QB4WsD9MwlMWZZjkZa+8WFF0G0VHrcsrDC1y5Njxf768k4616TtRrHxTUf/EF AdUd7pH0VLnSbyVS6Hvf+165//3uX95G70YZXywy1uZXbR6EG4N/IVLr+mOSuT5xIQYJe64p7nlx j6Dn9Diq/MQl/dw7ByTY9SQt1lTiWExG4FpcFGF9WMhyaSRH/8m7e55G1/EdD+d3TNXFkfOIC/Ml sGoLrtlf1rF6dv+wQI23e2Rp6UEa4HZMp5JarrQw2iNuzkSYRP/1HycixSanBWp4BthRueSyhYdf GxyscwwFs84pl7nMZcpxxx1X3vfe98nnr/7Wb/2W/BbCF77wBZWrcxRGKpIc71keRyaPXItZp0bn sebsMVgL68DnyTqLFHJdi4IcF58MqSWnvFCVK4WMm8aGK8B6oseuHfH4pYhpes+MUqzjhlwiOteU g1slXEsQXIMPG9WDc/QowVpC9yhzxashEAgzcWu41nUulAPT55X213pmIAsIQVmwPM6NRirWOWQA N+NUj2P+OOKQcbmHgAgVn3slMOVSwrh1HO2vanBBPuooQyU1GvgcaHAfTcI4rU+6Ks2GWDEyh0PC rQIVwjKcc9e4VkdGygLXUsKlDTOujXltei6us7GFyycTH4wc6u7N0gQnGq4IVpE6jOoqncCCEVJd jOCqlP4Jo5XLI2MZxVevLWBGTD19euIG1rhWJKT6SOTUMoSNNd+4LWsv3E2S40Ky9nXpBXEgtbzk SLSJNa73tb5HLVOvJ74pnEMn+bnpdH97ri3Cdm6v0UdqT92CjJAOciOj1Msxh/bGADgIEQ+iZtpY VRvXa/keccRANk64kqaTr/MCt0r40HF32F9rK/U87NGQXnbRyGj1MPaVr3ylnHTSSfTrpn9bbnKT m8jffV3xilecaiI3QBA108YA+RZAiEwAmmkjALtQGzDfRuB2JmGG+9sBcyCkwzJEH7FMHR2gxjH0 WZX8t1/HHntsAxy4DXeASCGHL0THmLQbyhbgDJ0K4E4CFzAmYyOkOrPFtH5HgMAAe6973Yt+wniF 8shHPAKAA3PAHaD60E68BuyuG6K/5K01kLmBnsUD0V8DU84g8QP61VT+aJhTn/2ccolLXLw84AEP LDe60Y1QXm3jTu+RPcUifo88V7jeGJWDVyAU1p++WBejcc5FqREzVt00xiiLZlT2DDMbW3Trz3gS b8CN61TfI44YyMaKalyA7f76SLTo5Pf16bXRVo1mtnN7jT4S09YKhrCx1p0MI9QolqoYwEbQHoQo C1EzbazcxtWoBCFjpo1QF02j+Tpz0jg2IgFsS6frquYtp272OBaRsCoVcoHsUYZeH8fc+iVtfc+b uQqw1YTAnKUZgCYuxKcSgAETV25KxRXcmTtTTUIzEMVHuFFsJFFxW+FziR0UAKomBEYFMAbQnbmo I3YVA80OshZY467ll/SH3GFwSUVyyqLz+rO3akEZ564/ex9QbiemgfkZep6DBpmNPP4+F/+Eiz/c nN9s5SEPeUh50IMeRG+Xb78WadpbBQkPr62UTdw97NF5y7V5r4y8LHzw9/R0EHfr6TWveY18Yf7J T36yXPCCF9xKS8VS3eRM5KDnQFBwyx7th8vFuv421h1yR3oMbA7omc1zzj67XPngK8tPzfkbI4sH 9AvmIsWTQABzsAbOCAMIYG7nslJ7TSahKNVZI9wo1hEpUHEt/EMf+lA58sgjywV//MfL05/2NPkJ 5IjOMeW2CjO0EwRwwLhbygMGTJvAQsMLqSS0gBultnIrbit8XmpvCsragQvQHym3m3htBPrpIGuB Ne5afkl/yKXglvs66wJfzX1y+xcC4+6hrgK6wJjH0R2gSQR4YCbI1BkShsFegmDy8mj2BWOWyd7a ZAXtFDe0icZtOzOuXisNuHFbrvkKo7NfcEa00ZALo0PNsLHndBkJ8IkO6aFDaI7T9D+9TvUAGd6/ w5PhUImyx0dVy0lNwVnSjtmNKzIzLtSYmombZj+lcEJozrWAZ9iYHkgTkAfc2AN3SvEEq/MRs4R6 YCoqn4VLp/jhPhDAzKzw4huUokSJ6CJQE8v198Nl7SrkepN6FcnZrsuGy28A8pSnPKV84d+/UG59 29uUI+hdDi91qUtl4YaTk9ljKB9RF8loKw7P++GijtrLtTp8glcnxTqGB4awYdApbvBHFPAbh/zV X/1VOfjggzW+gcsQPrp1Fu6ywJhLYiv3VynIMKvrtTjDnXiGA8vHfriiXGu5TqzEcuHInnXWWeU2 t7lNedvb3ibvnhoZtWw2OppXUY3bctlnCB/pvQk4INxlgeAywQ6Knld7tLGudRqXgvXsmfKud71L /i76E5/4hPy66lFHHVUudKELVUCD54VY2FpJO4YNPirB4xptzz0XCq1wRYsw+rLCjbbEBh+5VtTG nt5lPGCGjTtydSI9qUayKnmIz8lOQ9KOYYOPve7Rdq6UmdWV5MopceHa2EJzLoHR3sJFjHPdwGyy GcFHdIoctBWH52UuIsd2vD7i/HKtTsHhfRcdtg04lxPVSbGWEP4QNgwGx6whbBg0ho4M4UP+hpEX TQNu2BQIYlDdTvOEzVmnVKMOgvYrYI1by1Rx4yprzLX6Plau+c4lQ1P69IeXpWEZEPSw4gqecBla uV2XEuATcd2GOlKGfzBtHUlAWyK8ekKUWKwzuVNuracqfu64HKAD2qqezVPSfoLOrDHNeXu5bsLX mQgBE4nrpQRd26MgEKqZeyYI6AA6mBLUjEOtnAfyvF2ncnlQqGcsIEoQ7eoa10sJA+pBwnXEUI/T 8cUik4ErWnpyrrjm0a8QuL4oeX+GaNlp7RuulWNuwmHCbOdyIJwpt3amXZoIjJQ4m3668qUvfUne kOJ3fud3ym//9m+XN735TeU+9753/8ViLuvz5rDPXQz1+rrRc9u/dLUHLlSOHsASXVgr6RWbrbaH mIttgsOYtEcDLlJDU7tMXG2MqgXqAQ94gHzmIn+xGNEJVwCK4pq5Lnp0baOYLICfhIdoVaKIBHNG Woa63JkjHG8RG6MWTypaCStqGQd7DlIwwpKeogtylauIda4pXYF+JfXOd75zOeyww1QSmmWMdmbz Na9CaWBMrHOtWwdGMUNZPdd6ZpwfLFhXK7ialVRVM1XnOU1RrKEVKUGGena/80zQoWerL0mB8sk4 uM4Urv1a1ZarceNStta5/vWvV571rGeVl7/85eUf3/teeVOc5z3veeXb3/621iJKaEonzpUMJ6uW qHsJNmyeyuOz1ZVI5bLdc/u6jEu9oEMCWloNS9nI3MTOCU2zgoqQb717QDHMo/88aAaEHJq5jhBj /fWRvraKcmJNuVSU/nkNpfXrTAjGSIvQZ8yzEmno9qiqb+GySuoFnUldhCQ2JhIXeq39agQI1cw9 E8p1UqW6OizGSkoGKAeBa/urYa9auTwwN/PRC7vlsuKI6zgG1CPHzKM7TMgTMno1hNLDS5ZzcxeM SfdX68HJZDiXk+HMuLbOGY1RtUd1ERWValNVcFhX+pWTr7Pw258wMsSFuYO8qrVSQkH1WRwgcpF5 BUjMuBivNoZEoQuAbmN2UAiA2bDU7fIQAHPIbYOI79YZky2RfExPuQhCjVl8gAGomjUAcWQlGzDr XACzCLiJOywA4IYr8JQ2px2rsIWtAfcp7+tsQRsr1weO04HfzdQIB+k/X/s2eiIbw/QwmHgJ4f0m SHaAoGYNQDwITRBcNWsA4jHPFIwwiUumSWvNCPLHCjzh8U+kX8n7QbnzXf6o3PzmN4+frgTM1Aaj KsaZSXTsaY+2cFW+P/OLkfqOyVKftIb3154pcDr5nTPtry1C7S1QLmQICQydhuuY3PNrX/va8qhH PaqcccYZ5fznP1/tqOGmquScB+us86TVkocb9bd5nZu5pHX2iU0NXzZGTLkJ5VopusK9613vWn7+ 53++PPShD+VCC9cVqqJtZTnGh19Z6srZ8DPMLM5k44KNIckzzPaI7FELTOdjxDXCdK2U2p1Rq+Na 0saOLQF+Uy3+CfsrX/lK+Wk7/0r85S9/+QqecWdxrDHDzOIDLkDVrAGIIyvZHaYLALzJNW7atKUc K7Z59Kd7VFtxbDXcZ11y5LFvQRsrtx0W05a0cSdyBVcuSKjZx1t193fiApgFwFUTAl2BJte4qBXC BrLRRavBcTrsca9ePRvHxpRkkgYWuS3H/HqPNGm/Liy/PBpNUENuQsRyEEEzNZ9g5vDIR70BWpgi Yppvo2DNsVGCVkyY8lqjSSvKgjZWrg8cp6NZZ+mu/YJRgXTubt4mbqMg+9NiWpMZAt5wI2qJCuOB j/h+gC0yZboXBUHiudtxYLnSjEnT/Qm+c0FFc12G1Z4aU1znUrNzGENTXgMYBLInIQbrrP3y4lje xoigFTfgUb144TJSyVxrrCKpp3No/7CTed2WS8i0v9gb2TBfY7o2lWdurhsoXxYIOZeS8QVAzNih g9B2LpHr9by8R9FB1F3mGiPaqxYPPOGFulOuUIFLvm5JaPfrXHMNl93vf//7hX/96xF//Ihy5qfP LCeeeKL8VJFz2w7TPg/2SCa6UJdbm63zfrh5xblCjdQVm9atee1q+ljgvxm97nWvW974xjeWn/zJ nwwSyKc97xBtIDrMFuNUqWPIPbI+WodrtcatikMu1JSGoCupuwO321/kxl2gRmPgkh239lXbsa6u ecg1y8te+vJylav8X8q3RKh1VkDCElDjdkQKBIQtPmy9IqNxONdUMMIClJvx/EnaBOVtsqN/3qYM 5INLcdlf7JlVajONKa7vr9ZFXc6nA2Q4/phHP7qc+pznlt/7/SPKA+7/gPLTP/3T9M2U8yeKOw1X 4xa00dFkQGz4PFaxkAtGWFueA61qv86k8yN5bcUdYM/kDvdX96huMTJsCkmmD0KNERvTTragjZ4g A2K4D3JN8QQsb2NE0MI9Gj3nb33ujc5qPerjvH5tleZpDcZyWCStlc13zCXy6HXK2n2dK63skdXF Z3BpkPvlvRzVlQs1GDG1aq1yY5YdV8pSdFp3xJWOF05WJXoOlTFNHop0YcpUEGJSep2j4Jpkm69c F8Qq67bQ9sNdLyGIXCJ7axLeIwP9fYvXWJo/kFy7yFl5txlk/I+Om6+rtRXztdKrlpomQ+w1Zp2f T4yMHbiijlwo6uFJC5J3kBtZcsJtQchGe0oHEJjn/rWxx2JIO/1vTi9PfMITy+Uud7ny8Ic/rFzn Or9Wznc+/mnWwuECZMD+eniBGouyH24usFTXc27Ua7RKQDiLkuc5NzDYwceBPXL5b+duQH+7+EB6 cyGRQJ1xpRyt+P1wRXCPdXMzsJZtgnwvMWnW86vcAWAh5LpY14OZ+MEPfrDwR0CceeaZ8m61DqsG SmRm7zm3pnbhtmp74rYNtKID3yl7KOgU1t3L8zbzvIFSvvWtb5U3/N3flScff3y5+MUuVh7/hCfQ fes6jEoHUCienwNzLtGGjs9h4/MgiuxSK2Nzz6g5snOP5MG9eYTHWMeF517EjWzncpL2d5fXR86t rzV24ba9iFYNot3iRj7i0R5hcyzPN+d6T7S9ABn72aMduNIJ1oX99XDfbkQmoEk4eGwBCEwMZzxS gADmItfFdiY4M/W8rVjPlStjj3ukD4fBF4xcBueVHPjqHNpJ5pSbUCOnudCTkOIHoSq0wiXi0jol 3eSQ/Ap3NBOPTbhtCcdvMIZcDC7skcIQTAXRXeBqawvrLN97oMtq+gS2wGVx7EOLwXkxOd0jZa1z Rz0PWRhcmC/CfBIYJK5918/z1VAYgimB7sIebeLyZBf2KCXburtwxxNro+Lz3wK95z3vkc9D+yG9 rT1/kPYhhxwSWOwjorIs7M6nU4kDAGf4GKQ0sc89mu1vFc+VcX4LdYdcDcYZtSJarcVkvs6A++pX v7o85rGPkc+qk/BIZhQjMIf5mK4z5SbUde4NHFPvAABAAElEQVTCWq3WXeByv7OeOMffpd5pf4UU p0Xt5cqpsdNOO03ekOXUU08V8aSbnFp7FBulBrhByCeUcslRyCAkCY7zMb02VtZ5pquqaakstLa6 jhsZw3pN8G9OP7087OEPL7/4S79UjqWPnvklGn/iJ37C5RIcHZqr/RTBwclYef5M2NZZ4VLp+euj /XDbPhp/UheXpWGEOwENwxhcWGeEeSEMrnIRTAroLnC11sI6M5cfJfMHCpXCP3dQuOrSGfvwoBmL SeGOrg1lrXNHPa+wqCatBf1EbTTdYV0U3Cd3bZ3TJjR1d+La8tuIWhajcThfyIu5wOX8aB1Vgoij zaUkS/JhXBnPOedsimsoappVRx74MCaZmjGc+QyKGHutK7Em0TBGkIhttViUD+hZA8tn78WNMT7S ZsGD3UJjKiyJAedcQ5hU+GZVrrkGpFFDkQgLQGwOEoNQQ6ruADgIdVzB8ImPc2mPVDyfvTc3NN+4 oyXR2KDnOTcyYoXrTbWh1p8CKTHFCgmyYJreIGSprDwEDoPAX+qt555yyinl5JOfWW54gxuUBz34 QfQrdleh1010UfTQVGPkOMUNRTXuULrFmH4bb33DjUTHWIvaSApguh4EI22WjYHOVuR7KyKZY16f /+Vf/uXyjne8Q36SZajx2HNb3Bwxz7Qau/mgC6ZpDEKUsuj83qx8wwUjrMi5nBWVMfK9FZGWqxk9 85tB3exmNys3vvGNy8Me9rCqXrkgkcq2gk0vIzf4U9GdIAE2C3TBtOx4NODaHgXbGLhH/kI7kkJQ N4K9Bc+9zIDnMX4nYf5Ijic/+cnlYx/7WHkI/a3pkX/wB9GIWSFqkbo7kQjLIWoMEoNQQ6ouA/mA njWwfBb9DdxRHx5zY1wr0mbN99cQphS+WfM9MsScW6+SFkgEDUUiLFOr4yAxCDWk/XFFn098pP1d r+wIN1Rmy9kpbiirced3nxZI9DbU+t7XIDEIOTwpD4CDEHQDWTBDfBis6aUcQ9byUaW31rmOcKNX mUXkUtJfSW3Z1W/DVSmHw+MfVuqv2epvwadrdQOXycwJxdx6xMNihPyQdIUbSj1XXpwaIKctWsec xPlK04ya/noLc/nAVal6nmr0EzrnfJWcK+J+ymjw4LsvGoVcZUeELT605/2uc9rfKKIl0jknu7o5 nZi+LhBN8OQASExO8jHYIw4vckcAJch5R67BQYEL+GF5DQw8Cuk3jnLOBcRocnZt7IG7tkdNpfL1 r3+9vIZ+avWkJz2pHHKtQ8rxxz+5XPaylx1NJ7e8tgltoYZtm0hTrfcqAGzkWgsZnj1QHZjxImZ9 j1r6Mjd3kT2eu7w49rAbUmTm3eEOdyg3oC/mjz76aFu+tilbkj4uzwn4eOogO3Jzl72aRvTeXOs6 xY0ZDeIVywMf0/u6pvN5b+usGrtzv/Pd75RrHXIteROWa1zjGvvao9kKTeOwv1MML59MLiN226MR l0VJmVN8NHvUMBggMD3V7AHhgiyZuW4pn/3sZ8uDH/zg8qlPfarwOwzf+ta3Lpe4xCUyqXqZG153 fx2wAV2zddXrzY69wAwEJJQRXd2cbkRyEvdXMjk94HJo+x6FAAvzscRVhJ1zK9mzVZJomyKBHBp7 Gs05rh0Rtvg47/dor6/LuPuYT+twtj0qOpEqZhRL9AwwT0fzEgGcnBePTjs/99LjSH7quYmba/pP TCfcjM4eTyRFktPkMhLWoJoNtwdoBB+7hpGP1VAHH2gc0S/4eEHbQ+vx2Y4A6Rde8y8WmRF/UK2e q2z4gk+4fPNLNwbyJlzsUupMuJxzbJ2O+0JkwLiu9EIpWSvh2gxBwbmxVr7NQ64WNSXzrJUxl7Na k89Tbl0rhmo31tOIyznLkzVZZ6zLXegRPPY7bk1r1UrxYcz1nmdcX2cXIoNfIsugwRlXspysAPF1 Jbmu9Nlw+97HXIl6Sllyln61rbauwAmkNCMHd7q/db56M2TtnmsVI1cjtr9EmdWdcW1/eaGEa2V1 5bwLfuOUxz/+8fJ3if/y8Y+XN77pTeUFL3ihfrGo07PilRkV1XLhmuAX2HRMuBauYBrqzGQYc01M dVGh1q7cOlTpmquN9NzogHtg9OIepWtjO3d+XbBG1FVF69m8fq6veMUr5ONM+ItFyWaKEkUZuR6W xz2vp65HxNVSjvQ8mC9fUz3XGlCu6qqN6siN5zFbnWWu6mid2X19Vte40rm1SusOFdXz+Tqotr/7 Hl3oJy5UeJ/44zb4iPmK6yfrwgPV0LXilbZHR4vgOGW958jjOrczMVRwMwK50bN1qSsmGlJ3xFXs bI+iLqsgv86Up8RhSVldqajzVdMA1Rtxde0YoFk+x3HlK19ZPo7jda97XeF3Vz3kmofQr3c/tnz3 e9+tIMX33OiZ14o9xYQ2WjEDn5SkZ9zcJYv36h23trSVKw0QWGir3AowErOIO9sjgcmJeWtcXTuG 6yxxBmOuRD2l+GVu7YJASjPyiMs5y5M13d/gcu96BI/9jlvTyqwUH8ZcXhTJzLiDa4NXUuBWaMZt ayOp4douSTjdb6q4aEVdjVpOxbZw+Zqacr3fxrA92sS1nqrGCjceu4xvuJN1tu7WuLoe1oeOulK2 2qYUI19TnEWudIW/khpwthjaNt5GxxgtRDe4Jp3d7EVFbrLnch6Plq1+5rYY44/jOcoeH+0KZJRi 2vMYM44eSG6rpX5fVyN1rcakafTc4PYd9uUNYyMj2Oaj3SONxtk5bmznhkpYo7ogHcBqLeUYMspb zMZOdCFgHBsXoF3KODYaIPvZazGj7Fn/flZ58V++uLzwBS8oNzz0RvSmNk8oF7v4xYwaa9CQG9fx 2agoALPJB14bkNaknHsuh1ts64PAqjniWqwds9j4MTrjWFw1sme6HnVjhNYkf3F/CP3k6t30sSYH HXQQAStphSv3byvo44HnunQ1mrZydFzeJRa5Wck5aizvUQNu3JWq43TV6JOPeMQjyr/922fKi170 l75VVjCjs2cYJo2eezN6PF8vmMEhPe2aE5WUh924W/Q7xRwYtz6Oes97qMt/r/3IRz6yvP71ry+3 u93tyh/90V3KwQf/r9yMrQlEtZPxHgFsaI64s5m1AolbkxzjA++v7G/RnHGZv3aM9cfRVmsbKljr +B6hkdljJLRH1rnB7TvsKxvGRkawzUe7vxqNs3PcGHMhHeSJ1WJbn2kWs3Ei5TjMG8dGzK3ZxrHR 8NnPXotps9nPXsttJ5TR2TOur1aTbtxWutIriob6E8a4JDjFB4/1a3jxNcJnQ9QwXE6WSVyR1ow+ hIzHY1+XI1634VoPokCSwZaI+C1X9bQjRUmBjpt6rgWYqzW0/xp2rkV1NE9Qjsk9R8eGnnF1nQ1F mvItNtW2aM+1SLtLfd2IqKb1yUzTl0xyFMtcX2cA7YermlAMTK062AtKME/nAoSB6Rg1RHIrV+VA FOpiFKR9DXuuMfI6j7gaMzy3bGqZ68VkVnpCPY3sn8ua0Q154XjlvudSvvzlL5cjfu+IcrPDbl74 Q8f/gf4O7qSTnpG+WGQB56ox1xzU1euREsBlk/8jHNIeH3G5+BYu47gC1hjFsK4yUqtCie8Sop7+ VME4NrZ6IkCnHCevNmb98egYN3QG4DrqN29603Lsscf63y3mtVJV7rblZl+7y1yL7Z0bCmrxXOd1 CVOTgcF19nQV06Xru7M0cmd7ZOtjHBs1rh52oxHOetQNu8qWuU+gb8L84Ac/LC984YuqiPWwNJOo m/dozoW2lEznGVdXssJIcs4lTE3yYNUrUwItlzHrM2NQMFV3oE8wrauqXteakloaNY3A2OzxuuDs uO6FL3zhcsIJJ5T3ve995drXvna5/e3vIO92+9GPfjQkB1ztr2rKoJ1oVegKTBMccTXGYCCAOeRK UOernQCBTI2FombzujBmxLV6pmhci/PIvC6+aX9nexTq87pWMc/DZsEKxrX5t6rMNIzkkqNonRsq TOruwFVNIIBpPWrFnOBYF88QoTtGDY95vBaBtK+DyjXrUutiqRG31Y8dyHrIra34NWq+cdf2iHvq 9bRTjkfP5IUjZYLbJDrNnssCWpe4alRNu/uZ5phrVz5yTdOY5oswnJArpel3VWmduBHoBAjJZHVl 0YKQwXbiOqChUVnDy0paLcIP40HnTUQuT0DZ61xRgZbC3MiNNqDrZW7UMLLMoC5bzcq6Ud6WoUJ9 KV0EannSdCejU9zIe+TaA75T3FAuNyo9U3x2naDu0MbgoHYNJZQ7bjgRVhVisKRGsdFRNCW+prrF J0A7xwEXZOKaEBydZKybusRlqCypG7rOtrYNN229U9zYA5dmgTXcdkOnuew2mAz+2L98rDz72c8u f/+2vy9HHHFE4Q+27j4awyg2wuLmPRoADDtIIdfTYrjX9G5ivCxxbTCaD/1NCfKEPt7ftEfE6bjt 9SbKehpxa5WqFF7eOPKkp+g55SUHhRrTuYN78Ctf+Qrav1PLG97whoYVrqzVgJt64JVwzJwbM0A8 2sr1nn09647JXBGPdnDtIWadGK37dRgD1HG0R5zSnRGVhhFuy+X18fn2ySCS5Wkv4QYkjXIO/W3w N8q1rnWt8ta3vrUcfPDBWsnXH7i8L7CGYZtW7RK43jNzIb4vrutEXbGgPTHt5HgAVKqvlUtN1rmn jtfZavXCXiEZpKsUNyhAtl10aCdiKc8/7fnl5GeeXK521auWe9/nvuXXfu06+lmO1uuEu/gYtP7T XjeFTZ/CYIKTog053ECRtVA3cAMuz5GvSX5QDYAeQsNq4fp4Pmq4RbnlPdIWHI/GjlxsKR4yLkKN 1EZlvmTbdYI12a4wCQ9tDLbk8BPKHTccCI8aiOm2SMAoNjqKW427hIcFRyfbK04MuI6vafZ3fu71 Mm5QLbJtbZu6mOKevMUGp73lYOLWnnkrx0fmai1cqybPIhayEYTnj3sAoQaE51wsRLYvhpJlbvIF Iwo7hw06jOTxmIcCGEP/00rVgMV9pFZp49pfVc06E66VMS0jmS9jwzWMjYY1P42c5AMmglfEIpd5 CnDYfrgsR4drqTs5j1HjaJWQpCJGuFHMmwGuxyaded4EkYuc0VolDoHNN575I26HoQBvq3PMp4Dd SIzTjZVkdVxjC7cT00CrNYJZHcqB6chRzIGSVMQQ5yogbsAZ13pe4lLu058+s9z73vcpX/ziF+W7 6De84Q3LBS94QWSpnepRaOpTot2jFmvkNj7queukkmZci3e83LPcJlss+manUR0LSQnrGYNmp1Ed OXu83l+xV89R0B8DFKSGU89U197G/L//+7/LNa95zfLOd72zXOIgenMO0xCD501CrsV+cL20cyxS Axb3ceU5QejBTT030ubmkbl02HzVi7P1IRg64bxsvhREmJMxaHYa1bGQ8cTHoNlpJMd69vjCOhuG ivDH0xz5h0fKu3Re6McvVOe0wLXGbJam5eNue5TXkKZB+tPnfKnNCDpsvurF2fqICFiVO9ij9bos o+Jtida3pfFROuhQ42gHq4Emzu+s+pGPfKQc8/Bjyuc+/7ny1Kc+tRx22GGiGcINFzTAbDjkSrLh BkotExiOFgSS3as4NEgDMgCG2wPXqOkLgFxk4Dkr5cbRBJk6i1xIgulao5ivnSQVgcvjZDRMKI3m AHAkZLB2NJrHybDnXot1GArgPdNwo7rG9bGCnWNaFOC6Fnc8GJADMwCjoMVkVMdCQWwsA6RxwB3N N3FIV3zgen7h3uwY4td1Ts+BVNeet73zlmML2caXem7FiMvl6bHHP2KsjoMaoxFGPNrOwuACV/EB FstdMsSWNsVkvHpWycGNVM/NPIbPuKbdSKZww025cFqU+jmavTVu5DurWWfMt3W7mg0X80NuApBj NxUs6naAxQqXL77duK6ZDZTkjPptNHPMa1Gt314mnW9CXnch0IkHtk21/tJaKTYYYoW7+zrvxNU5 vPnNby5/Tp8J94V///fyB/T28Xe5y11icmShJCfUj+jIMoHIaaT1Q7zLmISPHaINtL4zrWcItOYC dx/QlhrT7TKzHqOxkWUynDubPgPzpvSrqIcffng56qijLKWjk93IefA6hAfcAHRrNhh33RBC9kxj HG1XZowaR03Zxi2oJQzm0O71+2wfMVYdK4B/PfU73/mOvMGUIbZyZa0EHM+aPbeJuOuGlM3epBMH ubEHrmnrmJVs93M0e8Fv460fyGo1z2OIR7vjcaDhGuaMM86gd44+vnzrW/9V7nDHO5Zb3fJW5dKX vrSldWy4fa2IiOUuGWLr/no4qTdRdKEuhoM+jka+tk9DXGHjPWo55rcVWr+7SULPpmFjx7WEjavc UAirkhsu5tWOiFjhTq8Na8tWjP19c0M0WdiO1+kWN1HcGXM9je1rsCXsAt2Vi/hmj6BsNQMsVri7 71EvLhGU5ID6ER1ZJhU5jbR+bFeXMQkfO4QH+KehdPhPGJ3SGE7oJ9Ege3fGhXhPqhHAgGlNTGmS AAKY27gz5SQ0A1F8hBvFRhIVtxU+l9hBAaBqQmBUAGMA3ZmLOmJXMdDsIGuBNe5afkl/yB0Gl1Qk pyw6y7eKVuHpmnJueqpd0IAW98PVCiBWS773ve8td73rXctFLnKRwh8ezh9Sre+wtdDTUqovsYTO uSF3GMw89oYwCu5hj1T8vOL2UxtGeL580LMATv0lL3lJedWrXiUf0aCAwRkIYA6AgxAQwMxNDGgS YgIf+CqTu9+yR/vhcs3UbA1sqTvkjvQY2BzQc1e+gbbu97//3/ROxNcuxxx7TDni8CPa9LIPxcAc rMFABghgbueyZHNN9ms/qMuhVLBiRrERveK2wucSOygAVE0I8HTohezXvvrV8pjHPKa89GUvK8cd dxz99sa9tTRAExfiox4lBhgwx+s3FWkSSajJrblbuRW3FT4qq9y9KezMhTI/Um438doI9NNB1gJr 3LX8kv6QS8E93F9Vap/c/AQz77zruwvswJ1DUwZKgJkgU2dIGAZ7CYLBF4yZxB4f8byc88Mbs1Lk 3PObZAhDQs39cheku1oYaGY4v3l2QFSptmDqTOSiN5KNA84olODJkS1gSp4vYMAcTYbTLBI/HAQC mMFNQfjGKMf5yJ1ozM4NdwVtrNGYlUaIAxCDIltmFxUJDTc543I+VgfEg0hWHzf+kJvg5tiowkte Ki1OgyZ3eG0Qln916uUvfzl9HMYL5O9s7nOf+8ibNphm/oZd1c3yBqVxmgjMCAIxMIMzsgxoY61u 0OE6W9I4NtY4u3xs59KvkBA68MrXcyOOKbFzfujlIChME4756le+Um7ym79Jf3f6tnLJS17S47ZH pmAjAAyioQGAQ3bE3CsQ8WbbSCQ27chciuL91Tg2Golh9D9zwxOYAepoLkhUc5BpQo0LEjWTAOgs XRvz8ppRHVTjXwu/8U1uXN76lrfGx9Y004bmfJ2HEBRGErTF5irXdGwkjpk2aoA9PkDRADZSFkxB 66lGZTCEjQkBnMZM8OQsrxPLJHhynMuG3l85z0edZ4KH87nPfU7fKOf97y/8ZlRHHnlk+dmf/Vml 2jngFknjSjphW+dHw91QxSFkwHNts+i+znD15Cm5DoeT41zOBB8wYLZcU9uNmwT///nayqZoIy0Q m3YM19mSwqFT2u/gL3JFw4raqMJLnpWOcQmdc8ExK+f38/ooK1X9UVBimhilrbN06RvQRgKxaYe8 Syo3rz9sFMNy9YFicN0S8wykXPYqtw6Mjk1U9JyrdOtsC5cVk1512pqIS3hO2EEJzikXUCAGUQMq qXJVClDC5ZO996GpV1GB8osDO8LiSPbIp0DeI0WYqqlEvYgEtwpzgA7prrYjAe9VPTvXH0QrAxqL LyZEyXsGCHHMI4yZqmTyaWRIbY+tyIGZWg4EosMWHpABjyYixOYiwNWaiAo2RmWtBtzcs10TVkO1 fJ2bulNutECtGsqLi7hFFRp1sedYZ8p7ghQTOZxXv/a18kLlRS96UXnuc59bTj/9dP1i0bl0bQWc SofDEKxhfUUPGhmdO67LxuxHPI55a8QRm7liKJddl2NC41mo5RpyC1cKChDR3pmUaOumtarFg9HO O3QZs8atBWVg/Nlnn10Ou9lh8gHj8cWiVeNrx+rZqAqGYM/rSis1I8N4nbNS7dmmweMCV9cKwYRH t3K5LxaylPrZk5iEiMSjcBXZOBTMXFln4yYe89tAz9XOCCdQzGdu9ghuFCZKUh/fqqDoy172suWU Z55Sbnvb29lkBNpdG1WCudjBaAbBrZJSKvbXC5GhXWCEbCvAI3DZsRQbppg0DFC5nNNQQnmUDLUp 7eoCRTzatSUlylnXGQpq08O6WYm0KKB1xXBxVot7pHhVNQoHl2JEv9IVr1Se9rSnlbfRmxld5jKX Kde//vXLPe5xj/K1r30tSGClXqqjawUglZZAwmM3C1xTytwa5SD950HrDlFYiezaoUAnr48Iokp0 vcOEWi53MarbdUGBGRfkRa3ltntkN13mrXG5P6/LaBCfXRsAETZrSCVI5LqK4DNDuF893Mh1Ld2M gCad6smAmYZUXUfYFLlB4LKbe86eyFBI1opTK1yvJ0Q9pXW2/lURUHr/5EDWMC/ytZvENYfR/ToT 12S4bppiODMudhRojKqNNXRRdcGQY33i6HUFSJ7SeCZismv/aSJRRkSYLUTGM9kcydYTgrTZEQoZ YWfuejwQXqmTyIHsIZ/sLtkEOpcXbTa7DhxrJ6UWuA217UtfoE3qIhftZqozd53SI+xS6DOTKpuB zG/AjdvlpSSCwAazgw1KJW3nVsN9UUrQGpkPE24bngv0mTXuzntEJUxzifutb32rPIve8fSvXvxi +ly+Q8qDHvzg8vNXu5o3OOe6esXW69nCrhBGpMzikY+WW/MGU1A9W9DGlCRnwp2EM3sZNKuYNarX gNVtgtGt3457hM2IM3zEfcOw7R5Z3JgvfNELyz+8/R/knW1VwzI0EhifBlpuII2JY6A5Gp5ZNiIn Iy0TSLXm98iKNIKNJiTjMEiZJt5MXrMNJumCM+UyJvbIGSiLdgJkrsGaUs5g4573ule5wPnOV04+ +eQUN24751k8kd0JNIfCU2u+Rxnde6w1e/6MKsyTownNuYRGLNouNavbcomMD4zKzwU8uNEYNFSZ mOHPSOXPtX3enz2vXP7yly/3v//9y/Wudz1FIlAiXWDeSwdtAo2bhLpcE+jcjevMRQ4gN/V8gJ2m zYF6j7DHbp8Z0Dm0GTgAd9wuAAU4x0f73KvRro9OqgsQscba1CRcK+Wh5U7aySSvrOFGo3GdavH1 PTKkU22m/vy5gKik/jnBOO0Ys+EMH+0eGUOzfI6IWTYGRq0ab9JSofuCMSuDkrFthBSai2lNZgh4 tiuoZ3aF8cBHfL1vC0WZ7uYdJPxuVM8VQdGN0964/PW3t0FFc11Wr7qNKa5zaU5zGENTXgMYBLIn IQbrrP3yGlrexoig5Vc/M6TfzLWngJEKcr0tq0ta9m5Pu3Opl3oZsK6aobJcV7k4i+iNLJCJuAXx ZYnFArU/LunVC2m0zjHLfsVxviNuz4De4dr4/ve/T3/L9uLysIc+vNzmtreRN2G46EUvKhMMRljL dWMpgxEWcmMFa54G3t/pHgUBLNNe2SNghLmRC2uV1lmaXajL8nxxjPZ3P9zmyrdZ+MpP6n7py18q v3bt65QP/tM/+RtrBLeuSheI1TIrIGFZbjwGLluM1kdxy5utszJYRa1qpEG5NbRlneGtPXfmdvuL dX1HUn/iyBTo1F0blK2LVIcxd7xs8qupJ55worz7rRIblcbtxb18bYQRtRg8Djoe9KwMDqhVjTTE OpM2QXmb7Fh73g4uMWR/tWfmqwxMEkzOB1fr2tQ41x0NV/MWtLFjZVhKG8dGTEJsss5vfOMby9FH H10ud7nLl2c84+nl6le/evmxH+NfIFvj1jwNy+tMAH9RY72dG1zWrrqNKS7NX9uIa4P3FRgM02Mx iEm0d+UOisEe6TWFHUatkYXPgSPu1udt68pXhno6r19beS/R3DAUwYXnT9aYrfPafX2JKw/6qBtW bZo3ja+27t5suxkMi/h8VrmOhOs5VKbzbe5swKhNzwZDRs/RwZjDVzLfKGUqCDEp7RwFETW2nSvp 3bitomhlwRZyQPxcIntrBXKPe+B6gZbb+g4Uw7Ni5HX2XKZMPcSjPSVAYhd8i219kO1MwTqBjPqC oAMOAh138dXATIDj3oCAsjfgJUpGZ2+Nmytv4oIk4tEGSDK/9KUvyReH73znO+XXTe95z3uWK1zh CgkzckQbC6A9IkBsP1yRqbXkkbDDtYHcvMqtB82iOZnjJLxUrqrmxzKWSjYWQDuBJo7glfRDelfU 6173uuVYenMU/NXFCdMXBSSm0FliT1xtVyXRnhXB+K544jrFjSxoL94warZT3LAMj8OgAzwrhns1 3/pOE8OzlSs91uAnP/nJcuihhxZ+k6r1x3K9Bl0w19nk7Ye7qQCsZJ2vfVm4he7tDbmeHUp5tnLx WvDckAk9S37jY31JCwq+/e1vLyeddFL5Kr1Rzh/+4R/K/9kbkAFtoh7hjM1eoMaWoJ3ixhjcRM8t 7loXOZ/3KOeahgcu4tEeQLvQLvgW2/qdOAQE6wQydnj+7LjnyWsrmAyZPpUczt4ENAlnLniIRxsg 2UQQ2hnVeQJFPNodehCo+E5nAO1Clat/w4hZTtB/+UqS4/Qd1nPo4nG/+dqS4X60XE503GCExbj6 nzl2UEzq8qmpaxAZJ1zHLHEZZHWqGN/842DxyVHreo8ktBOXZKNSw5WeMQs91JY8y3tESu4T122i pRnUnkFNTMc33IQbcSmG3IRHp3IdSzkOhc+eHmFBgIKCrQSZoZM7hkn55J1L0IXVCR5bKMsCtDYt 11vIzJ4rcoBeW2fTA4qbW7kwgS1c/r4Rv9DgX2261q9eq1yVPkD63e9+d3nc4x5XX2DGgoRVG+UA /Zc6tZhgorDNCLoCLpnOJeKuXFFiASMO6tZqMQi2upW75/1FLZCMYmAR1tuTn2BBruEmWXYwgFwX DEBYlYcB5vKLAjr4b1H5YzTwi0WECggDwsX94mQAwhImpjRgAFnzHbiCr5o+3+qPBqvDudrzCDaM EddLEBelFB/325RjZwPXaq5xbY8ET49PPJLHDv3Hnv25V9btHHk8P/c5zyl3utOdCn+TwI/KdZ8N e96uXNzEVFewiRlQ5zZ5dJMYOeg380Wa2ITF+ebHbkajrNWYcqWuZw2uglXIs3JtxLXAzxGeI0ZX F3vmvK0zqzfzHXEZ5odpccHK5c+8fRm9myq/GRn/1PHKV75yedELX1T4c1XTYVwONnVbHE8izyl7 CY8OT8C4QumfPxGebObSIbQRd63nFe50BlhXOuAp7LC/lYOD16Ke3UYA23WtUtjWTvK1sQSoTuWi NofCD25YA24lSJdO7hjRQU0JlE/k5xmuc0VswvUWoqJaKDsCra2z6fFzQnts5cqGKTlaiNl3yhyw INZ1siUD5q3VlED5RL6ExGarApJV2ZHSC8L8HeqKUq0rtHPOOZtkVIH1slUjXSFtU39FJDMsU1vu XI/LRJUbscaKhprERncPfKe4Ma4V6YEVoSE50mbBF30WqszGhVWzTOWaCxU1FImwAMTmIDEINaTq DoCDUMcVzBZgx4R298B3ihtaoHFHS6IxBvIBl+5OXOCxzBYu4zrgOCTQ7tQWabhnnnlm+eNHHFu+ cNYXyp3p8xNve9vbxrtkDrjDZrqis8BQMIHXEQmeHOe6kdLujNISGyTaUOsviY6xFrWRFMB0PQj2 aYiAOeJGLFtnnXVW+fVf//Xy4Q9/uFzqUpeC5FAQ8kvmecXd2NPm9gxoI+mDGdUi2FsROU+4XJ4P uOccfb/70RuoXKE89KEP09zsDK1nyDSRYfvxNpcw4Pz5s23DGLGZc25gVSV8s+rIAx+wzpoxXFRD SzgBEZdPc65D1JhyNc0/VT71OaeWt7z5LeXmN7+5vKHVQQcdFFy2oGdNLJ+lJJ/42AuXeYO+OWzH KO0xNxTduCBtGXh9xBTo2RB93ciIFa5BD9geueDImNYdgZvYgNsghq7T3BjChkGnuKGwxoU9ChnB tEBKt6HWd4VBYhByeFIeAAehzdykDaxt5nLlZY39cLPySEl+wqiPIE6nx5Ky63eh5UE2fKBxMLj4 260a7UU9LqLhMdc8G/HBzQ15HCyJj7icgJ7Z1SNU2NeeNcZn/wbACldmTnX9IFO5bHgUDMYqvkvz dxollbkcCuwKN4BSM7icCG6/zpSbcpmnXBbtuRRsuIzTUPA41nJlvgMuY7GmeM3+ru9RU1s09TTj Rs/KjdZCy3uOpIiGO+Zy1LnQC5szrlXVkc4BFAXRdMvQEtAdo5BG6dxwGXUOvSsmv1X7EUccXm56 k5uUO97+8PIO+hXUu93tbuWSl7jkIlcFm5rNHsFl411qd9xM5nIcI75HSmjOiGxS5Dp3MGdFVz4+ dqvMgd4jlp21IV3Q4167ofMQGMGw6n1ywq2zq5XD0ykat8hPHW51q1uWP//zP/cvFgPN1cJTbj2v hqNTZuj9NSl00iG5gTvrq4mnuvY8xphcomlM3XRpMFcanHFDMCyjjPc3z1e9Ebd2k3pe4wrH5sui IMzcJz/pSeWpTz2hvOMd71B5OutaqbLrA4+BHkdB5zICMerbObhhCR4X2lNkNLVVxwHitvurj/vM bRjC66RprWbcwKpS+NqR/ASYU5yApIU0GFzsWaIBrIK6hirF58xVz6K5JguEHFv6U+WnPPkp5Ywz zpA9vspVrkKf5fjo8vVvfJ2yhIGema+HValec1/3e+RGLqrqOlNkytXaka69cKtismGKOqrLSQG0 aQrX/WUgcBkd7pgrmAyUohFiBeA2ayW5KNJwmadcTvC1YZ6OdG64jNOQITky4HJ6wBWwV6leU3fr HikbZ0Alra2mdrgKaH1pd9JzizXfSulIZ0tYYzRGyNB1zjzQdbHOzTyerURWuFq54do6U1gzOR8e dx2edtxESAuP8MZcxLbSwU0oKthnZD3pQpWUbLavMIPdCaVBWEIpnpzKpRgtcis5QkYxs4wbaG64 +xtsg7ej0JTLZ16wzVzRWuNqvi2rfnB5fWUJEjw5ISHhnMseQ/uICAzCg1DUQqsB6oXRbRsywh5w 5QoaXEZBGlvb9hcLhr2t58DjOm7jjnvmKKoqqo/M2JuRg8XZzK3F3/CGvyt/+qd/Il8o3P0edy83 vMGh5cIXvtCstWFc2uDM4v6OO9vMHd0zSHL98UugAZfbHXfEGTsyAj20DT0eFZnwc2csgdFVbgI4 U6LjlLxF/+c//3n64uGpw0XZzx5JA5O63lyzEwhHO/BoGUJH8xiBNjJ6u+dm8pLSgeOKUiqVnGh7 EN7GJVTzWOBvFN3qlrcqb/+Ht5eLXexiUaOzMnfQQseIgHGVxWdeX37saiSQc6vnZvKSUnD5FiVe gicnWuiBuaQgl7ghxVYvtyM3y429RpIfu3xfbm/N//EfXy9/8zenl7988V+Wi130YvR3y8eWa1/7 2klTHvctMSFaR4vxmSe7fm9Gfub2PWseGWFDjszmEtdmuhUYh0GpyvcRSQzCg1DVaIYGONujhqXu gCtbtNM+VSnSWt8jLBj2tp4DX69+nxJmPJiMjEAP7UTpnB7ZRzqSBkYXfyInZyICUmwu7tFYT9rY wu0vevk6b/3aoLoDLpccLQHH+RBd/JVUDdu5TiYPzc1zPGG+UPg3evMXoeuXj6qNudaVjW3lEbfF zLgar3UriLl8tPs901S0nseYcRR5bI9R42jLHfs9VyN5vmNuH03cXronQCRxa5xjfMQ6j0UtaiNz ei5H+8M5bmznutoKF9JOMWMpx5hR3mI2mtaW0Tg2Mof/juUjH/lIedjDHl7+42tfLU+hLxRuQj9Z bA/j2Gj57GevxbTZ7Gev5eJiMJKPtWvDVxCke66jVNTPlQRcTjVu5yNm6SaLOLbtMP3ZqLjxY7Tl tJrGxZUzDI+fPvPT5XrXv175xCc+4b96bJrL3IrK4GZtxj37ih5ALs6J7Ua6pnPPY8wKNytVz4bx fK1OOxpLR8tOok06u9kLhRpv0o1bTjnllPKKV76yvPlNbwoqreCW523BAEvNMbeFtX0YV67Vcesu scitqC0YF2yM3bgZnT0THkf5ahuts7F07Lka2cLNSuwZ1+4J/LfLxx13nPy9+qPpp47808cLXOAC QmwrGxf3nWN8xL1Z/ZarUasfGLZarmGXxpn+EsdyI25dTYOkcYRPgLqqGFPOkiqis52468UTOXFr hmN8xDqPRS1qI3N6Lkf7wzlujLmQXhDRVIttfUZZzMZedKy1C3ekafVsNEz2s9di2mz2s9dyfeI1 kdHZM66vFqTZ5AOvDXx8a5bPlUSDYOsPGCVveja2JH4YMC2KtIi4WDijOOUsPYSwHtusolWQy/Fa GQkcrodyDbU7N+aFBcAemFbFqlovOg4IlLDojKtrxQrRkeotcU1Nx54ZXNXCHZlwNWylfeQwH1pj /1zWwm58gTiRjoSCDDQKJgDInCUgPjA1BAkQHUejknHtao4MWiDYdYnzDTVe+dH+ZqXwXkyfn/jE Jz5RPkOR336dP0vx/Oc//7yJ1EfMMqwEiEJiYc+YAjaYiJg3BAQwjauhQYIA46gxLT9GjaPGMY0R arYGykFG2GaNuZG1x13bh/XTj8blzNn0q8jXuc51yrOe9Wwa9acLw4pIqpIasoR5cXX3lSNi6Og+ cmvWnAudW1uN2CRMKOA2HHbnPM2OZm0cHc1rxcdxi9rYs7giH/0j3zg88hEIzcxmetRR9ywH/6+f Lcc8/OEyX2XbzJa5io2zobW6eU3PGg5StSZhykIGTBPgEB8xX/X1PCBQwqI6mhc8XSv2e1VD91yL 6Ngz27rhm8V1ueYSl7tiFB+Kw7rA1rAC4Zy5pXz3u9+Vd83lz+f87Gc/Wx7wwAeWw+94R2CEmblY AOyxSSKQCMkcB4iZOpqXiHvgmpqOS+scSNuPiMAqp4YUYSF8xE24mWBEGSO1G5fRfOC1wT52M92K jGJaPaKbJa5VNZaOwIWERXU0DwBkjqNtPM2sCoxiWdu8qGGd6Di6NpgTeLQjGlYDtoIybugvCSE5 J0IJ4mAaU0ODBAHGUWNaXlGyLvIF49q3yE2YePqTTDcoQLb/jFuFo5xaMjEiDrl8eWsnBO63yriG sacz/R3bZa5Uh5bCJMt/JBvRtm/0A7XMTctRBZzLSZuvB6OKcz1HhvXpScJ7PrhuOcUN3SOr25D/ X/LeBNy6ojoTLoEAIuAsOAui4IAQMIqAYmRUUBz+OKSj6RbEWZwlavJHFEVMVFRUUFuMSVowdgRk xgHFWYxGZBBxAkGBIEQEEfzoNdQaq2rvc+79kvT//FvZtYb3fdeqqn32Ofd+557jZTG1kj2i2spN /UFc9q63v9p3z5jg2oPFiAavFl5OGvQ4vYp8kNvzCzLD1TQZcKKxXsOatBK+GU2TASca+1zf0nCP 9DHI9X7961+XL33pS+XQQw8tm95+03Lku48sD3rQg6wZbQBCaqtBuFDXw0xlyEVI3KOoTRISktHp Rq5LBCI4M1xNkwEnGuuFIY8tJ+/rIhQPfqeE50KQdChNJ1wrBPqXGJhQLj8ICJtP0+ucCiVyrhsb a7kf/vCHy/e///3yrne9q95CoWddhxav5TopWqsu14PBVoyq8bWh8bTqLp657Xz9jH0tb3Pd3jpj pt0j3/8Ml9ItnlnG1dtvxeuVkpvyRLB1vr01meGi1NwebbfdduXTn/502WKLLVLllqs948Xf68cp 5LqLcnVKbknNTHXTY0q52oe7rnghYbNpUXhUHK8z3UK1mKvVCjumM5WihhNGnIo7UjWVogZz9cLp c/M66774+U7VreW/BV+38tpDXlduuumm8vpD/qLsvMsu9d0H/bp5AoZy/Xfquh1RCeX6njWosPhS U8KC83skMcH4EXJ86aoR92gl3MEe+ZbsIZPqDri+ZeNC1PenthqBNukoRQ2FT+6Rb6alQtYe6U6Q b7KE77/GQaznIhQPvTdPcHmdrZnluVzLTw1tulfUVG8I+wuALkWDapAUcnFy8nqhyxaKjK4JWit/ Dx41O+J28R4MtupzYdo5/RdGwcpI0wdgIoVFlQkoJwUkriNME+7K9ZIRsI2Eq2DlQNpfYxIXlvg0 VkdigpFxFKd8J+mviE5aZHlkQBfWDXp2nztLG/UN8UmuSzpTG+rFVJCSFdEFqow1ITjPdbDuM0Hg dCakeTDkhyWJibb4w9FxhTM3qtYKuFlbtHIcfZdzpiJ7MUniDwPvee976O+UXgafirjFFlvAEg0e dSIURnYkRLr+sSCFBJDHJg+AXD9zhv4CXFmsRqPDld50rKQRV+KKd4bLkel8Qnlf7DCyIyFWrp4P ih1Gduis8c79VXOlfPtfvl32hU9L/AG8FRX/holu7Zqf5vI9uIKVAx3jZQXXRnNfFwxPCkEMlriO lSu+4r1h3NCzQGa5AARifiojuud6W7Rr3xMpRgogjOxISCTJ90GxwwiO9KzxiXUWDPULlWSyEh/s EV4Te++1d7n4hxeXO9wBP0ETNlQ57Or+SlwmEsaaFIyMgCHT+YFGDibhkPmyZ+dFuNB3hpGfg6Za LQZkWPYbcWI3qH60gdVAjoMv29a0iQHCJ67TcKbRJUhjdSRmKLXwXxrxXxw/9alP0fc44ttW+eiQ /HNCJ62i3hDcUlwmCbUuhFedsI3lQf2oR4ztSa5LOlPFejG9tihZEV2gytgSCM5zHez/E6+twhyg ebk2JO7nI7bLOVOytj4WsRgRmNXlDjmQGHGl52W4Uhy4w+dPxYAwPdfmcQGuXGCNFgRGr8t0HpWE UIzhD4yioxhKwIkQBArCHu9t5WsQDLJFyPbMSijY7wUWDVxE4WFK6C3OjbzIRc9JgQ26dSGtAqHq qR/1CLQziv0czSz2Myr7Dcv1jDmPZ9siZlWVZbleIHGbvlwnRBtwfdg0LGqWZcXKOfYt2rOmuZKF 0cgczP4E1KUqF8j5AVpBWTb7/ppESs5fDX+XeMKnT4C3Gn6wbL311uXt8GmI97znPWfrVgAM/Agh XS++7P6yYHP2kpa0aM8SnOU4kn1bjCYjEjo2CA2oodhsZET2pY8mnoXAbzCz62wiDddSrW7N4d+w 4r8avPNv/qY8Gr6vrdPBkKvyWhgMsu2uqikFJ0MBaiSAdxNGXTUIHD3hp6i6aizOFck0RqWUrO4I g3E8ZOV6OIuZxay4a20WUBoEg2yp5FIiVkf8svdzv31uOfajx9bIIlwtxBx1IxfDeFgX6CkYHefG ePQY6sAc6INyheoPwCJdR0ThIT3PstJj1+O9zapw9sFZroHJUhcMsqXLJEv9K5ih6kauhrXBUq66 6qryxje+kT5N96CDDipPecpTyn3ucx9GuJ573NiJE01m5rKfo4lU3YzKfsNyPefcslyPZ9siZkmj EHHP+T7PtkXIMheWERzHzX37dV41txWniG8HA+xbtGeJlOU4kv3wODBxoYcxc7M/tVYZm/0pbu6c uF5g2T0KszLHS/ailjdLcG1EMnVUgBoJYG6D0MCtpX6tht0YjQaW3IeIwA6aeMlICj1vo0+HBOnX ZR0uC1WugKuWuImLYUpVbiw0zyX8gBt6Rsc9SKUdurgJSAC1GsPVyFz2NdpQpQZKZFT2G3Ltmcv3 9sgUzAIVKsaRhbki0OE2fbmZEE24COytcxAwsFkBQI7meAL96wqReE2lI0eyr+1XbfVJR4Is2nBT LZkvs+Ds6JkbfMQN9hd/EHgd/A3SDvB3idddd1059ZRTy9///d+7HxZbbm7LX21UV4q7usxxDauI gL2KJtUwlIbAsKhaq9ojVXFFYs8NQgKdurRBji5QEQ8+rRVnOA4BxxWOjC3XR5bkiiiMXsWFyxFH HFH22nPP+sMiZHC+tT9pc8RVHQEgN1yP47pdbg1KXXKDI4UqUFzXM2Y4DMT/KG4tT4Or0a/rwdJb jSUu8WtMpubZGnPzFQnNAcHbypfgEnv0khe/uFwLn6B5zDHHsMyIK00QSgrVyuImLoYptSi3yiFc JBfaX+S5GpnLvkZrFTdUrtT1SG87hpnhsdB77jUoWSJIxdjh8j2ugOt6iJvWGXUlZbZFyBI3cSXs 1++ud71rOfroo8uX4auWNt5447LnXnuVZ8DfN1515VVQSBlWs64fzc+i7Pqzw6lKjbGvUWMJp444 ZFT2jVyttEc+vyzX49m2iFlQgRrlCLe+zP4Cf6Jn7t+qkWWucv08o21gsyICPc3VtWdfoy5vMVHJ kewruWqrTwIQlLjvo4oHLcTltVoNt9awwaqRJa6ry1hXVMkCdmuJuQQ1lBLBsKha+Nith0hYRDJp FIDjGkJUOCJQzUsAuGSugX9glJiCyEChNuOj3l6E6zGr4XqdaEdV741s4wuCR/EwP7KNK1bLlUw7 elXMwj8t407w/1t4iLRcv1c+6+0gUZ2cz36PIyvSw/ZiUUMQPIqHGG9HTvaW4WbVtcdFJTzwUZKr tJGI8J63STCp9X6JdenPLi0fPPqD5Z//+Z/Ln/zJn9BHpG+44YZMd+fMxVp4tI9sjvtz7ku4i/K9 FtrCb2v3KkVURph2VmWk4H1WYpHr60SE97zN/BjprbMoR6RVF2vEneMhP3NVEwypj9+596xnPatc csklZf311xdIl4s18RAue3L2HXmb88JFL/IlI9GW26sQVZk7mi9iW9VYF7nYWK+LlsvV+dzemwUf K3iO2aOeRcOQrbU8d161h7jxxhvLAx74gHLSiSfRh2L1VhO7G8+3p9qZD4Rk/TnbKnqlkW3Kgmj3 yDDZEo7Ex9yMFIaNjBCcjJj3tuHHGY/3do87zkd09CLLe96OHPPw75+PPPJI+uUkfkDOH26/PWxm fCvwtA5nPcbbVgmtnGm5Ee+9aa7PepsVciT63vO2ry52zmdfcL2xh+3FIlcQPIqHGG9HTvaW4WbV MTcj244iwnve5m5jJN8jfdbby3LzymR/VLetmZnt7BGBPDzi/REj84rTXK/aaklERkTzEVWprzXw EyM/iUKy/sBiRLNQQL1q4IIFLmJAtZ3wFLcKw9Al1jRpagMIdscoDhBJyehYbELCeu6julEMwjHL BVz95Yf2wgY8ScGEea1iBfXEgFHrUGxxru0RNksdW0PoukPKWaNM0f1UgCNVU1Iycth5zmzZDq04 NVITfbZDW/sU9JnluaM9EiWvrnata1xB8xhxvZgiIhG8a665przyla8sn//858ub3nQo/CDwzLLB Bhs4nHBltJREZOSMeXYDtJixDY0LzNe0wzkzc8iHPF7DXa7tWJeKabr+tYYaLDi6cVS1LpqCPtMv 7aOKXgHXX8SqMzPvsB/1BjDLBUBc51J2ftTO5diPHVse+MAHdlbEddZwfTW5mi2GYuqNuARQlF/O wMUttPn6NvtcFRqlQ90RSFV8QZpUXW6IT3OtZ8AtsUcyXxzpJfcMV7uoBtZdCTdeG7VnnD30ccEF F5QDnntA+cpXv4IROnp15fnMAIqqrD43JNEhmnBljNwYdQqQmN0jIXssxVby/Ckiq+DilGm/3Tyq Ka3K5Wb7i6QKAm7vyFzEaKxxooLgZOSs85yJOfxQnG/CB+S85jWvISi+nTl/lyMlkAeHzTcJcTr0 qQgy5tfZHntuvgtytTDgtceGW5vMvRIOeHWkbalceiBFGnkV6hoNZnKigHBl5KzznBmZ5iEE57z0 8zbT8PZAh9+VyaYVbyuibZIRlSp8OGSuqUZKxHFOY+SKJ6PxJSJjZlvcLGMburfOdq0OuBDG67DH Ha2zKq2Aq32PuCSuFQjO1zn/CaM+fsxQyVkjyhp8FDdEtDze24jCNocf3BFlminQFOGRIhd9gkc3 FV6mbi48yU111gY3S8aJmdfD9WLGAKsC5nA+r3aPq0mr0glpMuSCw9cG3glXur8r5Wpzixi159T6 kJlx3/3ud8sHPvBBeLL+Rnnuc59bXvjCF5Z11oF3lXvgRI0OjGpr/D+IaxOMTxCjuhTXpLAjV6J5 7HPjEmVO8GvdpnwATTsjrsYnanBKkVpIIyvg/uVf/iV9B+fhhx9OeqIloxapF5KPq60Go5OrEj7u bQWAMYp7zMjO3Mn7axLxXLTx1d6izydeasT1+h7vbcLYKwdNKbca4suowM7qKUYNRifXJJzVw/zF IYeUH/34x+W4445zyMXNrLnSPcKKy3Dz0kxymyahmHvyWIq7wNLkcgtQuhCv4+0uWIIV6PHeRhjO dyXPgWfBd3i+7W1vo+9vfN7znlf23Xff0nuXi7Sy1B4pqRqp6aX2KHGz9KRfuYtK9HC9WKi5YA2v o/YKuKE2OKqFieBwQH5ViN7oIFriruS6ShKjcm2bgJzlVkAP14thcY3PchWpPWtklsuV/DqPuBrX KvNcgRK3I9AJCUVHxcCmos0LQxY49eapIMjSZCygQoHrb7oqU0n/BdzZnsMs3MUh8015cWkqaT7q gkG/sdKAsHikcMqpC8aKubiD9CsKqOP2QapTDS2Ue1kdF99KSyVTXSyHB380Mtt4tjbGPwjMc72O aYtFNayQhHWcSDEmAcwd9zwS99ypPSK+gck9//zzC37owPXXX1/e8573lF3gg0vWXXddLSUG0RwX TTzsY6nr5iywR11u4qF2xGGED2qDToCBMfyLhMOgma+NmqahSvhQjI8AgJpIsd4UYCqH7JQnV070 AOYS/qwUNfL6QWKKizw86j6oK3oyMorOZ555VsHv2rvoBxeV9daB7910XDKFI6PjoqlhNVxMsi7n 6YNwhdTsADQIM1eSMvqiYPfCGgODllgDkaxhNZzeIlzk4dFZ59m6E1zScz1xET5TeMSV1Zjj1n5F 96lPfWp55jOfUZ7+dPhOvimuEOpo0GpZICB7YY3BDYM+MVADgdptR6FgLLTObr5Lc7GdvL/Q1exr DS3E8zG3Nu10GeFwBqagudWygKfyWqWcuavrWV7c4ve6Xn755eUdf/OOcvzxx8N3eh5SDj744NAH OlY32hlIOA/2XIhP7S9pjbgzezTHpcIIctcOceA07FkS2DQeK+D+/+21FW8wL1f33Ntfv86dNVYd x0UTj0VeH5HkHLdTN9bgek3M6TJigMtJqDf12ir37OloD8oO48hhTfqBMdHVRQOPtBqax1xwktt5 cZ3gnh7RGdiW8lzsxA7hxlE8wjnHmU5SojwGTxwQcqazJcqjeBENHiTkLQKMwXUWtIwyq+SriwYe i+9RXGdmh7NqYxQcukszYpYbhJgurY25oaApuDBxax8WRguPNHcMGciZvgMByIikqaPHNTyrjLU8 21jeilx8y+n73//+cuUvf0lfqIyfUjc+Ine+1pSSvBTImFgjZ9Gnuu5aMcyA68LGdUESyL6pBotg eeaRG73AHlYSDo/itdypSMPSgBqO3ovF9K3wLGffnehy6bH6GPg01I/A3x09QN+K6vco1wG/u3de H2yiddbZcbNyVOhw4fErnCrffUjX4k6OWYHrsmYiAo/2/jrkSkI7YwU+c1IgMipCA2poiubg1qqZ k1DoyQFp/t4GycB1smgqF2l5nV0esRPHr371q7LLrruU0087vdz73vcGJNcNpaVWo5MTkUvZDFEN ScQxeOJgV2DLL6MsLBaP4tnicDHjIgKP9trgOJ5NhWLqeq6hI1zBDAhucPp5t+idHXVFwcxyzo9c ScgYZchzKWe6EhKVsZSLL764vPOd76S3rD796U8vz3nOc8rmm2+u4oYUi0fxaAJhvnL1Y/dor2yP Wq62VA3rk2gZYgAAQABJREFUgALBDU4mgh/zcZ3n4MAN8x0993Z0MORKj+s6kJdxYeLWPlw4Fhhy YV+I5DsQFRlDq15JbUNqSA3OTSEUOjAilztFqL+3Dqgp7GcZU7FGzLHn1znmgeuug5jL3Fwn+z02 xAiWu4/c6GUdvDbhCB96gww8dB2hAExEbsrhDg2wUKDhJkB6Alyeq01hh3YsVHfARZXUSHzIhqTV FB6OKj29GYHcyCauPZsRLcCDg+kluUjRntFxR6rrMrxOGPBc38uSXE/1mxDjUA8DeLi6ERM9Btdz ToEfH5cZ4Ng5BfOL35WTARNcSAX0xFp94xvfKAcecGC5PXwn2gc+8IHy0Ic+1AmjECjpAzKmUhFI ukVD6BwXMUQJ3WIUDouZxZll9qjL9W0CYLRHq+HWTm3IYhN1jeTmm3rOS91wJBDqBqcRD1l08NC6 Ics5t0f4luW73OUu5c1vfjNvXeb6RabrwgCNcgiAs2Iu1PD0peoy1+aP/U4cUz1P0CiVuPE5IZIT lJNuj1bDXXidsQk8XN2Vc1nqzLPOLAcdeFC54MILwtsMw3wRmgPen7rfNFwgNteVToib8mdfB5pY ap2DbOKmnlMZ7kD5q+HCdEFcb+XBScuKTeChdcH2jSUuYeW0lrm+bGxCCpZy8y03l/e9933lUPgb +z979p+Vv4Gv8ol/Z4/YqGTsXmp6nVfDDV0Eh1VDKK1zzNUu/B75xhLXp2gpMOC5XnxJrqf6dY5x qIcBPFzdiIkeg+s5p8D3D19fN/DQWZvcLD63VjrX3AT2BTF9QCbhAA9OBVrMLJdCk2o3WUhYzCzH 1Z4ZqutM/SKOAUtxSd4YZlHCt8QBAHD79S2pjMCc/baX55GlwNeOq7i78hRNhnoVWLlcRsgwZpxL eRNhcBDaLWJgkyMRHvUMfZPtuKxYz5RktPTkuXVfAgUdo/W4AvA0wY1i7gYZoOjg4faIfA+qGNwj PMJcPQ5yySU8nqpE5GqWjREXyZ11DvDgeF1O5MetwGkMzjxXEEKzSWMED1ygmlWQGoQwT6w0ipvQ 6FrKLI5iljfnt7/9Lb2d5x//8R/LpptuWl76kpe4rz9QGBLqAVrd/ZX8AqO2o4brFfgWXkAswYUr oypwIO+vpr1BUDzhYXtk3CgePOXKxR+yoBd988yisnhqQjEQPWUZsQPohDzRuBo1hlmabAz81+lX vupV5Zvwy4f11sO3L8s6eGhVomGkinE8Mn/EzTrZRy3PRb8eDbQJADByFYEGHtqmZjieXAxyCM7N 40gzLNfhDkVNdZo71JS+uEL2KNpwMYCHTp5dWavqkRbONcCY2/6wxUXwq1j+Db7f9e1vP4Jbacq4 5ylfB4vUPusw4Cup4gXNo54He6RsAva4gJBwBKdwBKmnBpLRwcM991I+gCCffeQswq2YZq7CdxvX KyGwWm30urfbHnIxAbVJelSKkr3iHLN7MwmWG264gb4X+KSTTipbbLFFwb9zfNSjHsVJrhgvR82Y YdXEwhG7rX8GI+EaTRc4RXn9cVICrqO4ykVjan+RAMda2KPJiYe+uCSfIbHQHnmO2Cya90hK0Rgc 4eHY5wpCaILjEbN+zVs0Rlqui1pSyGEcpyHT3aNAHzhVVcXVcL0OqE14wJWwjMprApoxo2Jo8Hi2 bX99zthkDbiG6nPptsB/w5gB1c/hqhjD5uHPnnyjcg8668J61VjkIrl3iQncoSFE7bNmXaUprmj4 SxRjTc9WxChqxaTn0tWEOP73+Q4DuXhY39qLppJ+QMdcyyVxPUW0edhzXGfLCdkiaOHBPS/CZTye TYW8XDemjUZWTDZ1Y7rDxZCtc4AHJ1FtE12iEnDAw2TZD+cszj6dcwp4a9b8vpx00snwqaevKA9+ yIPLhz/04bLZZpuRosCdwqASIvCwxogDJ7xnjh+JyGF1tPDQdV4NF3Xgv9vU/UZdPFIliFi/TT6C Z7nI1yNxNa4GA3CuzYeeLMgVKYFXRQjHOQmuHesLbSDO71Fmz3N33GHHctJnTir3uMc9Etm43KrM gGFTnu5gBKn+IFzvr2ldEji5ptnbo+HVEFXC/mpKDa3RM5iLGegbKXik+zoHR2db597+xi6ihwXp xbCG1aBiU95ye2RKfr4W5U/E3GHHHcsb3/AG+lqW3mz9Onuux1rcLMx7rm1rxJhOjPueR3tkDLTw 8NdhzWrK0Iic8jSrXGTYMeL6ngkTgSQQQ+YhNz5vWz2xHLqGeL6LcEVD51YDDdeKGEWtmOT5cg9n nIn/Yv28svU2W5djPvjBct8ttlAWG8jFY/E9YjyeF+EaWhhWKfYta0DRnKrVetxmrdJVFOvGnhfh 2gxiUw03po1GVkwuz0WR3uwhHKWpWjxlAPt0zqlIbMQF7hQahgUEzRHy4NS7NxsHrchDX+7Ny3J1 nQd1Y6XoNZ0s+doqzClJJ1eh2G9+fUS7Dgks7y6Bpj0VgTs83bQsUJc0CATHoCOuIcZWkhQpGcdE yBDXBJRjoT5d82zQWWIy9pnuOnPcthWJDFRiEfG0/+ZirjICdKoSMq5LejMDgMgPDA8a2Imb3AGp HxaujAMUhO3GJRjkUBjG4W9ZESw4M+jyRm6rKup1VG6MD8IRBN71v76+HPX+o8opp54CbzndtrwA PtRm24c9jHDTc0ZIW6WNkFR76okvTI5yJCXdDBesLy5tyBiVxQNu5+JDzvwe9bmo3O9Iarajx3s7 I2MueoQNoeBkqdYHODGG62wU/L7Fre6/VXnzW97MnFkuAtqLnurRybRbq88l3CJc90jzcG+3NTEi CB7F85k+z0dbrsqSEOSHN5A+l6K0R5yXatGTKI+UgxONHa6iOw8W4bplVHgwCBgiem3McfEDTfbe e+9yxhlnlLvf/e4q0pHUHBuC4BHPWBSXVDKJYK4C2FC3asz1zEKRS97CQgGo/eoWqGEtkxVpg1AH hMiO5gBJuuGUgCiFa0SXUwB2nA6X9gjiw8s/yJiATsFCAYnOP3/60+XvPvYx+nqOP//zPy/PeAZ8 sFI9iDbBJZjm1YhhEVtijEpIbCMk1wlLSOc+qpsBQOzcdvvsxE1unzOIClfGPkxmFbPIoYsKxslr Q3BpHTUcZRfyprgxFz0UbyOjkh1kJzRiN3HgEn34QOyL095I31PczgU0va/SITbWv0H0O2IetXLr rWsA0+uqUuMgFes4krefxL10REcPBTnS56bCzUXQ47YVWKUfr3VrIcTgkVemz2WsnBfBCDaPfW4/ mrl9v+VyJM63z22jgVul2wotDyOBWyEYw8PWua8mURmR03Ix2h7KUWNxrqrNcF1aKWJIDj/p9GPw ZIl/V/a0/+dp5W//5m/p74MkL3gcJSajz3m7l5eYjB4/ZzOnvTaiVvREU6Iy5jj7OZuiLo0mHnPX hq7WJFdRLKrnSnJcTCW38T1m7iadtQIXHJtfrtvuwxT3C1/4QnnjG99YzjnnHID1qrpoSkc3eliT jxpP6ej2e9bKEZy6XI4rXcmYpLs99zHanUhFbtcTaL9nqZNHYfEo2UE0paMbPVOo8ZSObr9nXAX5 Dbq/KD/3uc+Vt7zlLQVHxVjBuod9roORGfuQbOy5j1ndHsVHmdSNY79uPxqZi/VmnEXWqq3LkUW4 VkmsHretwOgcD9wqiDE8/L0L/T63jf8APiDnhS94Qfn5zy+DD8p5V9ljjz3K+uuvjxKTx6juJKkm c28YrqvZpffwEdgiJCJjxE97zIn7u6hO4NYyGMPD9qivJlEZkdNyMdoeylGjz3VpJ8LR/PyZsdlH AYnJ6ESD2ctLTMZAcE4vLzEZBR796GVMzkY/epmrE6+JiI6ecHW1XBpNPPy1Qfd+DrtzJcFA2PoP jAQQvZ4Ywhd5cAkXBbkZVp3iuu7ShTrgctjTyI5hz8V0XZoIUo1BGPIu0zE55BKqiEY/LtExFzN4 2Hayb4otQtR4bJnGRa3IN279ywAux2EpHUZLLcdFNB7+2uCIO5u4C6I5uoocwZmRPEq4uDOFy6FO grqReQiax4y+/PIryuGHv618+cvnlGc+60/Lc579bH3raWTGPYrzFdXRGmQlryWz4FGvDZFsqe7K HYBquJftxUKJIXeW6SelkswSroyanjQiN0IXU+qhpveox/CVe3mJyYh4b+Pbm3fc8eHl5JNPbt6K 6nG+jtjT3Qoq1jNvTp35iMIjPu4X5/bfWj3PHyPGGexzLtt7chWOjKiz6CEcGTNvao+EgyMe+viu s5jiMoPPkc+qwn3Ri15E3/v6vve9z1PUjlzRw1XCo3bEkpx05364p+hIYE4jxqrYDWdbDM8X69gq ooeHoHHEwxCi1rsqGJu5xl+ci5xYe8CVYlxaz6vl5vmysCvmTC1KxjBRLrzwwnLMMceUz3/u8+Wp T3tqeeUrXlFut/HGjt7jYgwP64j9vEe9/ZArWhg2SqU8iioysWZbVRCsFbtjTlNVilh5tSy1HBfR eHB/psLReh6EcQa91VqUK1UDvq5XjJkns+txR23GePRYeYF51BaMLdZquPEakFmKsvg49mI+L4BZ nAA9uUPikCTy6Mmt7bnwrd/1wB/x4ZAHAo5iUwI8Wkr4Z0xGwpkNGD2XnyAiv+VWCnNFpwqOuNwH diHNgdXhMk5B8Kcnprg411RkJTKX14fnKxhk6dxIQlBVD5Pwf4rK6FZaudoz44ldk57L6lW76vB8 MZa4Us/pIJ9dVkIuwIwrAA5ynPI8hz63wqS5xMWwpLxVZbm+ABIX8ZbSpCpSBAHYmKRlVCamNKhc CgnXNcP1pGrmViDJwcmtLb7R+8orr6R/Tdxhh+3Lne9853Luud8ur3n1q+mHRaQIjSzHtfbq3/QS sPZA1wbWxXpSXwwR5bhNp85CuRUn01K6GrRa3JKArByp1zD9aRcFIpfbs1hgZ67CfC0N8mTwjCGC uByYzBIu32+EpEgy4FTXmcQaLkaVQRJCY7zLqcl1Uda4NYYKJiAtuSuRQ9qSIiqNfC5kszMQxoT7 PPhEy/3gi7Pj3y1WLg9GrJb0HO4ZDUrAss4CqOus15QvkmxwsVeZA1q0Vo5rDLDUYZt5fJaeuQu+ XxFcTl0uo2WthlxOwFnu6xrQdRYujlqqWjI/GYUd6zJTuTUpHBk9F9cq7JGQO9zI53UOXC8stuvf +JGLX/Fz7rnnlq9/7evMkh6QC/9HnnExJD1jtD4yCMB4Falc9gEJPh10bbCihKiQOrxHoabmUMHV RReF4f/SAvOMLXV5rZiLeDr8OlcNYyKiqkHPTIFzjwtBRMp/pD3HrfVEMHNlnaUutYqgOl+uwdnM xZxdG7UCgrB5prCNOAzr4T22CT7gena9ElRpm222oa/i+MpXv1Iuu+zSsuX971+OOuqocu2118IU UNVq1W2A3jBW49JnTUoLjKgYrQaGu+foHDtcpBibLVsrKOrrgk0Ip4M+u8ZlSuUKQHRUkLX6XBR1 jSUuSnI1MJyFHh4EF0DiIt5SmmSi52JjkpZRmZjSILCqIoXgVNeHRMHlrFTN3FomcQlNMVRhLsvW YN1foZFKqkv1K5tTtQe9NiBpAgIPIzICN2TNGb0+Qm5cq9o/Ums7ynUpUhau9usAlasdQIpDkuD7 ukS1B5JwOrgAiUsK+i+MiMWIjNKZdC8doA7gpHwfVkWCFms3XNHFkfCJ6zR82tPMTlxLsCVaMoZ8 L+hizgw0dSYAEynf2CxMa3mjz+pHK28ymS4BKSUcGsWR5GAUWBjFcRx89OQ3xQssj0LTuONKTDB5 lLyOjpuxs76ItMALzr+gHPIXh8AnDP5bef7zDypPfvJTyiabbNICpyJO3plTDNs4IjBrliuAMIrj yq2tPRJJKTE7AiBfG1lDblqN1gRXNGQccSUuuMHYhfmg2GFkR0ID6bSvgCKCsU499dTytre9rXzx i1+UlTApgYURHLgR071Y4/DUAevcva8LRtTF13GCq51UsHIgQc83EMD9lbjivWHc0LNAZrkAlPkK R8ZJLoIY0IX5oNgykj47ISSKPih2GMHp9CwQkseTBGSkAMZhTWl9wa7rPNxf1KGjioiWjmDAHuH3 7OF3e573vfPKne9yZyFNcyFLMqKVWOzW5AgzihMZk3jwD2s41XBMchHJgAzLftBUp49qok1ABaIB ONm2mKge6VSxjmYnJNOLm9AFuoo5T34OAt4/J0haRifXNXtcAF519dXlk8cfXz760WPL/e+/ZXnr W99attxyy67EYsFFG1pMDVGTipPJAVc4NIoz04/AwiiO4/p1lrDA8tjkASDPvYIVjIwSb0bHFeyi o/Qsmj2eyzmzh7SYAGlkR0IGSpYAwtjhSs+eHjiQEF8w4gN3eG9WDJDC/Vx8AMgeNboVI4UbrQ5X NHSsJIRiTH9gVIAzpIALSW0f6tn4k2t6+dEuWI8IsS43YK0xsxiwKi4uSvOM4wvnai6XU9mfWrgG 63TJZEAX5oNiy5hlkh/WSjgyurqJVjNuf4Uj4zLcnvjEWoWel+R24SHIEwjTkHwv6GK33HJL+elP f1pe//rXl29+61vlyCPfXZ643xOFbaNwZLRMd9ZhvsKRkbjshBDGIUBf8M4Pc3vsBWBwrJPVcKl0 59owdW5O+grxRRzuedB5K9ABdkKRJwAZXbYTgqXuzLcDbEIQmN8jV9ybVeymm24q22+/fTn77LPL 3e52N48Au6nI+UE4khnUQJtAZHlvCainkT3LFYCMbq4aEtUcEF9GwcHYhHJAfBkdtzEB093fBtgJ LKLfoVFoFdxwLXf08S3Pb4VfTpwNfy+77nrrhUfxHNevbtNiDmTf7cxEijueBbiJNViXc2YX1gv2 Yk5HzLBWwpFRQIMxcAUTuMERBI1dbkLUl4Yhis6quPCiOH/qYizQ9vyJ4z5RXv2qV5fddntMOeyw t5Z73ete8DVB60UaecxtFajpdjodYCcU5ysAGTtd+FBYK+HI6Hr2HAl37xmLcEEg1G3EMRCEAmI1 3CA04fSqh7oCkNFpdUJxvgKQcYoLmEXXuZFbgutaYHPEDcCmonLDDTdwxGHuQEFANnaAnRDh539g NFmylmwlXJur59ZmRrPxvTqMM0M/Hr6QHYQmGD1cL9aTqLhF4WOJJRQclE0X6BXwMQddmut11pbt +ulKzuW7pBqc4H71K18tr33da8oG629QDjnkL8quj9m1bLjBhlNqkAPByV8nO7qrzaYLOFjXdNCl uY2gE2tyayngSjhzMfEuoRts9bowCK5gj1j8P4e7H/xSYs899ygHH3xwO6epCM4XD3gW6E6ds/2z Izizj83REWEU9/wuBoKL7BFy8Qi/EFyQi7ym9mq4PT0skg7Xc1M+QRvXEdh0gQacAg7qTF2Dl770 peVBD3pQwb9rbA5HcKZyG7wPBIJLjOIOQmYP14tlHvoVtyh8LLEyBWYtwXVQZ/baamOO4Exdg5aw QCQITeB7uF6sSuB3FH/h818oR7zjHeXmm2+CD186DH6A3G2iwHSKS00UnKAvzXVl/lO5E3NYccrN pasxl++SpoIguMh9HSWa2ivjskwjNm6ygTaBMXelGVfCmYupOYIzF+bSU+ca+CfG8Byq9CgpnowI 87bSyBhnBDdGjDPCxbGPilHvjWzTFASP4uVaPm5cseB3JfUilzUd43Om5Zpqep3TzD5qec/boufH /C/pc3jmMipj0cdD5s5ePgur1ZBMZrT+Mtysunou9vO73/2unPvtb5e//uu/LlfAR89/4AMfKLvs sotrtV9XAD7rbc7HyHJ7NM/FGtN7VLsAKf8v7qgsxzw/9oE84bfcjGXfR70tPfCIGTxENXJ9ttXw WdSICO95G5ENFgB5rWJHzOqdR/uLNfEQHfbsfNZZny1vhw9TOvOssywI1hxPwLkuxqe5mJVuvM2K wkVPUDEj0ZaLOOELqsfNPXslb4+42Jjoe7y3mYtnibb3ZsswWjSNaxb27OtKRjTE7415voIZc8cZ 5GIWj36/01zkIeK3N95Yttpqq/IP//AP5bGPfWyNwjBQxYwcbYXUEbj+daLHe1v0pvbIMNnKSu3+ CiMjrV5ECE5GzHpb0Dz2Mz7q7UW4ETPyoqr3RrYpCYJH8TA/so0r1jRXUDx6VY587WtfKy+EX1Lc 8fa3L2+AT4Peeeedy21ve9tIIy9zY12f9Xa/bkR4z9udJsI7djE/h/f1MxZ9PPqPW85ZBWZ7DW8L uj8uw82qY25GWq/SRUR4z9uMjpF8j/RZby/KRRyuc8tlBTn36kpuep9AG8T96wXkYT08Wm7uJPtz XK/KXK8gtozUBJ0wggd3ROc18LUa9tZRR3FYuJ0CBeBplhon0UCoNRCB5trlUrlwqn3XAZdvVDfQ yHFc9LFV+J+tScvgCPLwoGXkHasmx6fO2iiDkpvXOYoncHW159k9apsccdsZaDE37f61sRQ3gNP8 KNeLBVJ15nBzea+ZsM7Fr8Y44ogjym6P3a0ceMCB9JbAddaxz5CK+2Wats4Qa7dhcg7GhUbyncZK mOX6XZxbST2uKQ8eH47ksNnUXnJCfafjTE33DMWp0UOlWMUqRY2E67kj7Cje04CYg/fWJcYcGKg3 3HADfCrqjuUs+GHxnve8Z1Ngist1nd7kPcNJKwXV8RKGi3iWW0mOqxf/arh+8VyLZrq6GKRPEBg+ 6IyWLe07J9ifX+c+D6PzXFd8cq08rtaD+XJ0ZXs0x/0ZvP1+n8c/AT4I55vwon0jdy2P67YrUfvG AQ/9lAfcp5qjRO+UuT1ML5Z0kzt9PSewttB/Dmz3F/vB/eABPcXM7i+iPXeF64xLS1VRDfWgmcnn E50klRf2f+Xro/POO698/O8/Xk484cRywAEHlFe96pUwBXn+dYvLzdZl6+8RQuxI3JpYfI9ocU0O rBE3gMiZWOe1tEfaSyjen3OA+P7aRI0sqoPwjBVfxmGRDpexNrdFNKKMcmfXufblSii3pnDoxTTt uBpzxiSXcE4g9TvkKkWNZgtabsUqBR8/cMjfMLq43hgoD6f2YYAZO5RrIbJG8QRT1+O9jQDoE24K 40483tvCxZvimK0ttAtZN2Wl3KmeXdVu3SG3mSAoQYM5HPSd08P1Yo6i4h7nbcH6mNrVUB/BwUEf Llm3R5pegIvXxtT+ihaN4tSG57gVVn7zm9+Uz8K/6Bz21sPK7eE3nEceeSS9LUvys2Otm8oPaT1c LxYEJmp4btde21xfhJqMtyRNp7rkarLObubakDXociGZ5QTvR89dBI/cHg5jeC3nx65iq6E+4uvB sTajkWrgNbvvvvvRB5AccsjriO25ioeM2sKFGN7LNE5sO/m42mowLrlK9nFvKwAMio+SHtixPQ3t 3jp3aBRahOsxQcclRnUVUg31ndCy3FZjIpJSydUufNzbCgBjFPcYtD/8kY+U0087tXzyk/+kqcyd e95WIhg97tR93XM9GXUmr42mEODdE3yvZ6WoUatnv4b9MAeZy4uWx3kb8/UpUKA2VqDHe5u5EHHP vUZmK+CDg3WnuUFrLXJR94orrigvf/nB8CFM3y8Hw/iUJz+53LX5O24AprqhpzmncheV6OF6sVC2 U0M4MiK+a3e4AViJ3X+1X4A7t7/SE43i1MnNcSuMh14vARCdVIqSvVhgTdTw3K79fwnX92Zzm35t JTjidgR8yNvCwxHj8isZi2PUHUbGhuBIeQdtcp5LuAHX68o9u8fNL8C0narb44o2ciUvPVeauNYi Aet8ITrkJgFykQsG2XCa61mKL8rVJt1klAtV6Re0FBBlGylcc0K32ALcKuW5bFfRpC2Va5hcz+UN sXXOT1iIneZafm6PpC6N1RHtHpeaFQA4hx12WNluu+3K17/5jfKJT3yinH766dM/LDouapFLdes6 U4HBqXKlZ3LraWp/vRpykTLiirZwCFcdyTXclJ/lBiFETz8GBU5jdbSvzuNX6vuxy6XKHtW3PVf/ oaMP1Quvttmsc+9xn6WQi/Nr11lUE0MXo5QzzjgDvqvsdvD3svDDYo1zz8wdKJCg1CWMaMoIiCku CiCUMZW0BBf5xJUijos5OQZh5tYkzre3zj0uxqgkGGTDqceV+rKm6COeyItwCYwEpbCzQq70TCLa CEuGs6uLcXR5iWvC5WXple9yc1zlgIG0A+Ffd7DS4YcfTimM5bq9dU4lIxeSlIcTcnO/Iy4BK3fy 2kABJ0p66Fcujr2etUky+KRcIJFNJwfwZsqZu8BzbwVL2+iyXRMwwFI1R81SXNKeS3niDta5Cngu F7bn7eEeVa40RW4VktTSXCAStwrc/e53L8cdd3z50jlfKmvWrCm77Lpr+fPn/Dl8JcevpCzjqe4K 96hy6f4qjas6G76nsFY1Mcutep7LNlwbmKt1JV/hEiZXcgStpEqji0Xyi3G15PgxmHoi/VpE6vb2 l+oLQJrBsfZMa+Xj2U51ya2nWW7VwlJIabgUkMdWLsz+kFvhdQmUXCXJb7lQywHmuCgSMMptH7/a gDOIWwWUmjUd3ptIIyr8FgC4SK9KiFJXDYzWA+GAVXjCBDc4wGeu0dkXLXxI29SnuZR1kD5XADwG Txyclfv1nIXF4jF44hAXTrySrnsBwAiTHc3Xr7PNPHJlbWjtzHFunDm2RIfIiGNNQFmrVtFu4J6t VPRnuUZkTdeH51oYLTnSR6MbKPRs4cW4tli5A6srloxX/OKK8ql/+hS99WXbhz60HHrom9133FkH socccXEUcq4zpYSme1zfqRKc4S7ZWIi8+kST98Lxg+maG9d1IE924Umuu/6U3uVmFQdS4sjwXOTB 4eqy0kjPc4kIJ7see9zMQBYfEd1UhAB/Qhui9Ua6EPdXv/pV+aM/ekQ5B14kbb755pUjAwn7KUuC R62LNXNXzG3aiQrVm+bmbJTIWa4r20TZDFGBnJjnMgPPePh5W8ZHGQdnlqYrwO6WzJG1i54yK3f0 GGRhma9oKZvSwsWovz6YayHpoLLVRQOPKS4j9KxcjASHfWhYeqasgzzikY8o//DxfygPeOADluY6 GceVKI/BEwfQ1qZ/JAoARtczgWUCC3Jt+UQTiXCo26vr8wGMjuOyG8/cc6jrevbVWqHp+fa5MhEe xaOenOO5FkZLjnSfNBAAzGktiKy1PSoFP6n87W9/ezkevpZjj913L89+znPgz0W2gx7kcWAduLZC jzSjEYySGc5zkBJ+rQQeRqdNazPc38DKRTnptHxdF648hNseEdmB+lwEyLEIN6sYFy0u54pKuo4x E9HRY4KvlqTIFb0xF2FyXUQF4cYoeJCYe95uOC4w7pmE23ZcI8Z1QdIecF1dM02FY5GblY2HVn1O Ch96gww8dB2joP/BCmGhQMNNAHqFiywWX56rTaFIPIIYpLwfX1lHHnoeC469OGiSkYs8PLStJbnK Q5HETT2nFl3NFXCREmpjoB6proRpbOYLUd/YklxP9UIxXmtgA67niIkeQvXIKfDd/RlgGVDKjfCB Di972cvKmWeeWV772teWZz3rWeWOd7wjSUZ09LQmGp1UCM2tlZtr0CVtUOr9OrmpGyqyzMJ1O1w3 qSaLATxc3xFjnllMcbIcAMBoj1bDrdVsyGITdY1UrQ7Xz73B+0DgBqcRD1lw4O/Nyx577Fn+7M/+ W3nuc5/rVWe5BND9ATG/yHRdIIIBoS6GQ2A1XNbS0qRr4mZhUThyIPuM6p8DFhwt2oeHaOLG54SA jC0iDw+3zqvhhp7TYze12NRtudbYNBdwHrDAtfG1r3+tPOlJTyoXXnhhudMd72TzTz1zk+7s62BR v0dLcpdaZ90f7OW/7rk3TDE4cQtoP7BV37dfu8RFqB6Iw2MtcX3Z1CXXkXNTN61zuMiEVMdYBIKJ OzVfQONXDX35y18ur3jFK8rtbrdxOeaYo8tD4Ze+dCRuKBWcCodBl25JLivUc+LGXPW0EPi+lyW5 nuqFYrzWwNKubsSYZxYS4MgB8P3DtwUwba1znSxrQyP/N74+0jXOC4ddW8ysOrEcAF/Xma4LxLF4 hjpZFvNcihjDLIb2uFSF/4WxgipKyWSoJyAemzA/qDGpayNVMzb7gBve8CtWKWjgYUWkCscVyC6e OQRnXGk8JrlRQLlICqnUM+UCIMK5cj0H1ao74MYw8Oe5WmrA1fyUgVw8RmvF2c4ZiHPrTKymOYjW WEoFlxw46aNGWBUVwJ32sIbjCuKiiy4q/wif+ncG/KC4zz770NcU3OEOd5B0HXviPT3GRXT0VLgJ NwGFNsYS0MgFYmcNFpOrqAROLpdrgn1u7A09wDX9rZLb6LVV+3W5Hf846DF9LEw7OIzSkBqePbZP OfWU8ncf+zt6W7Q8VAi9pM40t4qpphptY00qB9I90itkqM9VewipiZAPThLr5DhUE8M86FAuAqLn a3FG82oYphOqyR53jDZFtCa4sxJL7FGjZdx3vvOd5fvnfb985H9+hFur2EAJjnRdZ5JyzaxSHl08 6OmJchEQPcbymTOaJ0M9gqinhvA5oGEy1BOQL+NiiUuZxbnD10eugkqiscTztnaG98gpLgFjz8rF gjEV3aW4QZV7imrmpZq5Cfz72ne/+13lPve5T3kO/Ivj7vAvj+uvvz5rDrgxHL3aTC4D4QFOCc5A KB5ujzgwdwbi3B6RRK+XGkup5AIbIu65kvMV1YJTwwOu00sE5w7Em3ATcBrJnIJO5VCmk9eQGqke uTWZMMllYhPsc3tV2v4W5QKu2Y+mkVYemqDLtfuWVIG3On5J6jwMhO9u5R/u0z9huxkbGoPm0Ttj gYxNWdQRQzwiFuGaUsvVniFFizJ8II+51DQWoTcl9wSQi4fPVT1NJf2AjjldJeWSuJ4i2rx2rSwn ZIughQf3vAiX8Xg2FfLqb8lQiTIxjRB3xGRTN6YdD01M4mHrHODBKeWXv/hFOej5zy8XXHABfaDN /k/a355QSMcRnEmp5pQB7NM5p2a4AncKgSH54XwBwPcFQwYBcmJO13k1XNAl1fRb0VQJULY/2ErI Bwez/phMJiHPE5v5ONfmb5VmpLO4wKsiFIhzkortWF9oA3F+j5h92WWXlR122AE+lfLccq9735tu Mz2u9MSs6GH/9MJTw2oQfMrTOUTQXJg+FGNunQeSfW68UrR+szd+f7WAGo7XmnzpViwOeAzv65yO Z1tnUknc2EX0VrdHVStL1uZi2Dx+LCBo0edtm608jnD8kz95etl3v33L//jv/90AYLlK4NljRLgE VpAaQcOrYML3TAUwOFxn1MTDaquepmLdKa/lsrqcR1zfM2EikOgxZB5y8cUVzsCiUpFHi6OFB893 ES7j8Wwq5OW6MW00smIyzBdS1I3fgsBGLh4eUPU0VX0GurMCUoy1fv/735ef/OQn8F3Jryvnfutb 9IF1+++/fxfLQa5D507JGHIerJV8cB9HXa5WswhaeHCP7R4ZknH+HHMNN6Y9EeyYXJ6LcrZHQS04 qSy5GcA+nXOqoUeAeDyK15BqIObJg1Pv+TMqRB6unTx/Ls2Va2NQN1aKHvYUIvUxKb2GXEQKxMYI tniy+LFr+4xp8iCBEt1jrD3OoFCb9RFvt2XbrI94e57boNNCe4WMzX5+O67n5gkvxq0oGPjiY8WG GwolJ3Fl5VljKSUQ9qxp7nQ29Zjc1XDH6zylWnMJgt/pdOSR7ymXXvqzctDznlf+DH77uA7/5sB1 3OeKlIyO4Mw+d7F1Xg2XW2h740gbdy1Xc4QZxVuFXmSKXXNDyDABhewm7p7H8qXSa4i4dBts5DlA 5+E9o5JWxOV2Gmp4DFrLOMM9dt+zHHjgAfQWacyMuD4zwrRxqWUZsyxHT5biNmPLMEjdIwu01sQ6 y5O0398gMMHF/fWdse0iQy5XcMha0imskEt7VG/6rf6orszYGGZZDtcKj/hUb/lRRh9HAqXRVwDb P1EFHF91v7rmmvKwbbctp552WtkWxnAM16q9NnxVbgMizb2Z1TM2+3PP235KDTdMoHV6eI71Mi3f Ih7vbUOI1WZ9xNvCsHE6a7ielbnZn1tnf0Eat1rda0Ny0I27mI3b61JixvX7i1l8J9GbDj20/PiS S8qf/umflmfCf3e9y12EaGNTiAP+bOA5y7Ma4UCezgZo46yGG26SQXlKteYSxFyzgiQ5fS7fSeo9 u3tdIHkBrmCawsxtOxvFG4GO8uLcVk0i1pFZbU4icWwZlu+/PrL8lBW59QfGNVDNPSKVX5uIg2bZ GDUaCwkpoqOHGI70uaIhY2b3uBkz4nK81q0g5OKRV2akyWg+L4LxeG/3uf2o543tlsuRON8xP2YC t0q3FSJHvMCtQYzhYevcV5OojMhpuRhtD8/BJ4znH/R8+iS197z3veXRj350+y9NrYRcnJTp1fU1 Mj3n5nzkC0bGrCl+Ly8xGQW7yMic9tqIWtETXYnKmOPs52yKujSaeMxdG7pak1xFsaieK8lxMZXc xveY4fNarZG1Ahccm1+uy8zPfObkcsIJny4f+tCHSFH0ZKxlUo85yyiNqpHioYIoy1hJM9z+D5Zr nytdyZjaquFYt4/J695X7HPbxwqyBZtHUeZRsoNoSkc3eqZQ4ykd3X7P2HXvh/M5Luf5fP73zy// 44Dnlq/DL+R6R9QSRI3GQZI6TnIrahGMCibjP4/bX+fYTtsNRxbhRiX0ety2AvNyPHCrNMbw8Pcu 9PvcGB9xkT93rJaL/eK/keDXZL0FfnD82Mc/Xl7x8peXl7z0pWWjjeD7RN2R5+JS1WwREpGx5Ywj zIn7u6hO4Lru0LQ96qtJVEbkoI2HcdnPZ+Wo0ee6tJPgaH7+zNjso4DEZHSiwezlJSZjIDinl5eY jAKPfvQyJmejH73M1YnXRERHT7i6Wi6NJh62v/W647A7VxIMhO3/C2MmMylHTbWK1gB6eHAz09zI 7F9sOmGW1TXrcW0BAEyAiBJPxiqpmlpLAWoItBnxBsRvu6pYpajRcDSgEM9FG48wGw7VM+4F5luE CgZ8cAASf/MmHBkZHTxxZFRBDuRrQ2A0BkeJYEjCxyyas+abFZmRi/Lyi+lTTz214A+I+JvQF7/4 xWW//farVNMyy1Qxhpze/vbwxuRerAePzqvlWdUGeNwjwUxwpYSMQtGxl6gxSck4yeG54e8BwwvM hqsiwRAYjcEJsK4jcJ/EWH+dPapvMzftbx/ajdpj36d7e+Q797bnse2z+FbUHXfcsXz3u98tm28G n4qKD3gPaOkpssgejQRrPA5VXzgyprKpSUThwfcr4cjIualzH9mPTulYW9Pc3g5O6kJSFInbf/AO JOb3aNxPrRqHWsc6kpWPDUieo+jhscgeRSbPXbhveMPryw9+cDF8P+MnIWRIsWREPB7Z5wBG8Wif 4Tiez1VFxdTIwOpDXvfIc+d42C9j2s7mucz2z9vMGe1vUARHW6ZZ9LnCkXGwALYObo2FI6Nwza+W BQSi+5hTdo8cc0VkMS6i8Gh3gOO4ynyEa5nE40pfffXV5aj3vx++T/S0ssMf7lBe/JKXwFdmbSMy aczdpTS6AOntEXc06FdkZVRZDsSOTYmywpExcdWthsBklLz5ZklORsnIqPHB6yPJj0bUaV5bVXCu 0dOw68pn82q5nIjK6FJs9rgVLBwZG24vUPWEI2MP6mIMW4TbCoZIdUJs+Ch1DTgTuXjglUtXr/+U VBMWS0bi2JVaH470YtGnCJ44Na99TnIFnEaVrIb6iAMnPkIjOWAZbvcZ4QpIxiihnkuTKSeq75JK QKPGXdpMsHpcBaABEMDwDz7+gl6QC5OV2xTJiraMVKGeNIYGHHldNc/pcA45cJbhOiGSCVrYB/yH k5DR4RszYU479bTysoNfWrba6gHl/e8/qtzvfls0FA4AUXteYJ2Dii/a4wZwmseICxyfEgmNoQGH 6zk+gSqQcYSFk1wMKK7cCoEbP19oHa6pcFsZIr6MDs8mJ+g8wozidSFoZbXnBE5uUz4sJiiBjvwy IaRaIkS8uN/flFqAGy9kr9uS8W9vdt9j9/LGN74R3pK6RwUIR8bM4zidK8SQYsmYJHWdoUuFiFFH vUYmuNoScHS/IChSklefDXUpD94UVzRENPSVuIJRTjZ8ZeFKTMbMYd9nzRZLxszluM+aLZaMlasu GriU6b5eo/H6oqBbdxZRKdIBJVpnH608HDTccik52KOnPe1p5elPf3p5xjOeYSKqVYU91wph0tVl N6ZBKPQchCvBRPylYciskesgEtsYrHOovyCXilsHlcWDhgd1NR9YXW543CBiIW7VDVhwwh5VzGhw XDLl1FurrJG5lIdgj+uwNDnt0d+b57gogmzb38+cfHJ58YteVB7ykIeUD8APkfe93/0Ioyet23Ip JXkZlQiGxtBAH56I9bkYffjP+4iRI+TAWYYrGjCSTNCSoBsdvjEd15nTvZOIR/f2qKnkAiMuQHxK GCHmHW8jOPs5BHldZ8HmUYrGkVAClZTchGSUuI5M6HIF02hCgq6ZHjeBkyuSsg5+Vyimcwdk5XIp /DF9eEgVGZnstYjq0q2US4KZuZYVq47iOsEcMl+sOorruMEMeXFkZGT0ICYBGZ1gDmVfuWYoO2Oz r8AOl3MdRhNKlwPk9cUyiURC9OrUa5Cvd4/wtnUrsrTfAqFRHESw3f1NEaTsWvGcWkNCnQcgvtD+ xCc+Ud5/1FFly/vfn35ruNMjH1mJyw9SSpjZl3hvXBwb98hv97xG5VZgu0e9zmoMOH6PWi6LjvaI bljSoIxSrvpdbsLofEVjEa5o5FE1wPAXusQTfhBmVEomt2k7SQc3c/X6B1TvtcJHjz22fO6zny0f h7dN0VEF/CWfNbOfG1SuAHWEawjWKvShOWmwBlK8u7+CaRqoWiIFDdG/3gteRp5xPQs4chUiHBk1 EY1uWoIyRgp4nOimu0EW8KwMy74uUa29Iq6KVkN9E7X7qcX8Cw6Zq/YjGrBHzbVRJZQjpMq57rrr yk6P2qmc/YWzy93udjeDKQ8NLQA2XHnVlahCJSCjJlqjgWhADSX5iLcVoMYoK3EZgQBms86q0zOm uS6r62MqISvLp2nLilVHcRWZDMjbHAQso8d2Yh1uRmW/adyVyNjsG3ScEcwYYZk1a9bAv4z/Uzn6 6A+WTTbZhN6NtNdee4lEdw/8D516f1WGaWMoetWvQeZ6hLdVkA1I+edtFvZ4tkf3ZtvfpIuuyLST IbCkO0wXSqjkCnAQlnQYM1Z8GQM4OPH1kV+rWS4A/Dq3exQKRUfE69gsp+bB8K9TUEVzYOOtUSBN vD5/xsrsCVbExK9jc21IvqfFbWAj2Mrg6An0Yh163aKYWQ03KJmQWQzo1l2UC0vBbz0MBOfkahOp BtoEjDyRYhADujAfFFtGq9C1wloJR0ZiBCdorDWuqIZSwRFE7cjfnkOq/P73a8pxx32Cvj9x1112 LUcd9b5y594ftEea87hut3ov2Il1QvBwdT0LQMamuguAOc9loUYOAvwls/VHAAHISGWCY4VXwx31 bOqE6P+IFEADh3sedN5yOsBOKPIEIKPLdkIL7BELNFwIjPboxz/5cdlu++3Lj354SbnLXfsfytDl ul7x6umu8yAcqJXbQJtAZHlvFjoBmEhxCQHI6OaqIWkmB8SXUXAwNqEcEF9Gx21MwMzvUcPiwCL6 A2o7iRGwnW+434xplMktZu5pp59eXviCF9D3M26wwQbAMYZZtUgOZH8tcZspNXUaBAW6sF6wF+tI hrUSjowdvA8FriQCNziCoLHLTQi5Z2SVZbhBEpzmxWkGuP1dJsVY7jT3S7lesBPrhMq//uu/luc9 78By8+9uLu993/vKzjvvPPP60DoPayXiMg4bk9nMvV4IQlYUrFBXMgEeHEHQ2OUmhFwbIbyE06se 6gpARqfdCcX5CkDGKS5guvfmwGUnhFBzCa5rgc0RNwCbiiE77TB3YYUOsBOikvRKkn9gjBD08Kgv Ndnx5wAPDj3sBdrlR7hAdZysvQC3W1PVx0ZfuhPthPqqPWCMRa+vYtGIRg+POF+HcSZd4R1kyydJ g5OGCMnImOhVnh8CAJz6Ky0M4xH75thKz9dee21517veVc6E71Dcbbfd6EvNH/CAB6xQznpFgTCN KUUC9rlRI3omGblSG0dbqw6XQhKXkVWnPEIEADju144hxXLxHABLcoNSEAqZScfRnDlJ0c10BDFl ZIHoUYxCcHJrJMUiOnrGBatquJcDIlFH1AcTftv4uMc9rhx22GHlUY96lMPAUyvUl19GxkrVi8HA 9VeSS5g5wx2mTYEtAcoIUTTxsGuZ/eZMHDi5dRYZGRuOBBbmdpQkVEdxRdrGTiaFkmtUuQADwDvh pZPjOdPDXbheOFIhZNQZchmBaTy6e9RwY2DEfetb31quvPJK+C68d7M40eDU2V8GTJylZB1xwKPt V4Cc53OMRc/jqh0AwZm/lgM8OMrFKm3fEAzw4FBjGMFjnss4f27VfHba7nP70Wklyfa4vZjg50bg pmsKGd11aqRi3eiVgp+o/tGPfrRcCF+99aQn708fmrfxxhtXlYzmLYy1HUZMGoOjXUlUA9kIAHDq vDGMx2JzZqw/B1lKtBGPX8oWKRmBLKaMrBc9ilEITm5/pXZER6/lxvyUZ1xXydVfe9yqHwWlKIzD hMN0TKIxd2EFAcqYqq+DZTCXLzG84PiDbTHHCD5Xr16RU9zhRRu4qB8PrDvHRYb049nWM0c9ZmQL 37iM5DN3ErjD5lAJX9BJby03rnOep+dKVzz6XiSC6taKdOhq1mSPixqyzvnflwkvwjQGh8vXPRKu VMdRbNccVRNf6gpS8ZXr/VqsM+Ba3Vp+/etfF/zC6K233rpc/5vryxe+8IXytre9rcQfFrMi+z7q bVpVmXKdpzUQuegJF+8lIy7LCTJ6yOIMxDnlIxSSdRaAKBGXOELE0bLkqcsYdFMIZeCAPEPA5mvT 6hKAeMpXbOayDL70xUNrVdv7BOAZsqnnBbhaH3v1qpGLnmR5jyDQ4XJIkNHDtnr7i3E8EG1rNeJW IKAZgUw+Ahd+GvzH//W/6Ium8YdF6YiR9sMi+r26GPRzZp6gzUPL6tb4JDevc9QiPdTE/2SCMkLU HveCxDEexgVi4iISQ7lnvz69PZJrQ7iMZ/GWW4voIAh/b45cROh8wcaDEWzjimDPrFQzdQixyozc dr4izlypgSMzZb4+ozZAkCf/abwacY9S1vXc9p3317ivec1rytlnn11Oh39txGNqjygP4qxP8GjL 4tQRB5tvZ51ZomoImarIMirC9qiGKrw/V1lt1rJz7X3IZZ6ts5/pPBfrGBc9O0jJT9FSatlacchX H9lCNi4j+cwF57iiITs74vpVFazn5j3ydYmr88fr0asxUvAyojbbSqSI9xCx0047wVtUjy4nnHhi +fa536avjPnwhz9Mrz98Fa+GGnavYkWqJeI0BgfbgYN7N65ERR18oVEKnOrbtcGzyvP0PqvGM8t4 ro9ELHtZ0XMjQu+RtVeZJ6JilehhvnfPwDgeiLa1muMSmnhTXJmV9kwM4LK8eN26yCW+wxLR+Wha zyRHEOXWEA+EDpHem0IbLtVjrj12UYa6q2f2OAI2cQAiI12Lkq3hNbeuAZwgMCl21QYXX/wRBmcp v96mdI2DLY0Q38ksxhU+FastIBNNjMW6iI5HLYgDHvCJDSvnokDVQ3N4aDFGLEJRrQRO7vR8E7i6 o3WOc0nc2s+Yqw0rctH9zUztw7WgdQPYATQeY5dffnl505veVL7zne+UZz7zmfTBCve4xz0UPTai zhiHmRF2FPdqI8woPs/VtZp9LFQtV2qtcF2Lqudi4/UKIFhVf8+IOfZC4/Ve0MO5mFLUWKAdhyWp 7Dv9xhxhJS5jQ4yBAEOnlPPPP7/ssceeMH6/3P4Od+D7H2UCeHZ+k+tMUk4vXVNDrlLQwKO9N7fc Supxm8eYglhe8hpWA/LervAw1DwOeNin+IAzxyUGn2agcb4JnFynSuY81wlM7pHH1SoTz4GxLuIr X2UQgbu7yv2tPV951VXlEX/0R+XLX/5yuec971kbTHXRpT0iA07aDAY6h+sZs9DqYkfSTW773OsB 3oZq1dX1XHSPXKOLc5GE+8EDeiMu5uKhjdZ1Gu9v5KHnuOhSC717uGsMcXS4mDMlOx4TOLljHmYS uLq6VjkfxBK35ozLgZ/85CflOPiMBPyQHPyAnNe//vX0C74glbnp2mix2qhey1p3NdxQqDc/F3Nm oJEzmQTEXN4rjrCj+DLcRTRiu7rOi87BlTCu9diLWXbamueG4nqtoOqQqxQ1FtiuilXKrYX+hVF+ WMR4vRuQpS4kBON/WGQ036WVK3ftevPmWtVxP2h6ri9GOsrFqsbt/VRN3EpSLlD4dha5lLdizhIc hNBUIYZg3T4XwZWLUOUyD8/TXMM1XFir4Xx9TZSodXGtuHXXE5XwPtt+PmiPuSTAJxYPy9Ny41pp nQ4XhXR/oYKtVeqxcvGP0a+44gq6Oe+www7w0dcPKl//+tfLK17xioI/LGot17IEJYfXhcQEZnUl IqNft0qrvQgCR9H2Md6UGGFg/F1PQlQ3zV+jo/11KrWZ3GbeX9+z2j0uxJRbyyBM9i1y09y83izX 1jHsUd2CvEexLjVEFXpcTCieUHLK+wt+p2dBxzHukenzGuDzez405GuEFtC5TXnBC19UPnn88eUO d7hjWufUX+Bq61QWS/T3qOJIygm4e/MUF0SrPhrVmeMqznHrrzJpvzhcz64nikgNx61I5I7vkQhy XDB9rRE37xGVQhlNsOnrxnWmQkQjyiq5vmd87pW67R5ZXZo2udgZNgDHCvaoxyUp0SRhjpBZS3HP Vhd7vttd70pv6cOvM4qH4CAKZuBCALlu6SNV+kAJ/M8B0ZS1SqQKdtHE9evMKASIPNiujtSdWyum sA5r8hnvE8ilvNsjzKomQZErOAoQRzHu2uCsO7N4rSFcZNZ+Kpd7dDw0MxcpEFMuurpH7fwQqUfl qh+4Poq244mbGrS6i3GtZ9ZOclUk1cVona/H3+9+9yuvO+SQ8qUvfalsueWW9F3OL4fvcvzxj38M n6Pw+9AQ1iVu2t8AYoAsN6UwlLm+B7U7XOlZa6Q96nIRjNPXJLNtndPaVJzA6bErDlPdtVEDOkQt otGprpXiegZzUykAVm6bMJGaq6U0rutMCxCXQOVmuSyHMLnWulytangJLcIN6+yWcYpbpwVbCwRp KnF9D2xXQB2QSyZcECRBBbmqcEmb8TWR8gL8L+VKE3W0FuvP2xYIyF5YY/gAgwd4XavAQ4dwCua0 umDg66FVcVWsKV2LW9ygtTCmOsUJZ2ASsNgquVgwaWMBDOERfrkPvkHrHhFqfLrgwgvKa1/92nL1 v11NPyDuu+++5Xa3u53TablUwwo1gIkUYycAE6kuN+CD07TlF4eSBJeTvGegs78GthbQ4rUHgQFX 21HD+IHbqYkUPLr7m/QYaecR1xDNUvgU2xM1JlKtTo7MkXt5icmYNDWshptfjR3x9iPKT3/2U/iw pqMCm9J4wqPug7qVO3owSNrnm5gGuIScNayGZHCswW5Os57Q2ivh4tMVvvhagqtQMOjerIHYUi+s sUW4CmZddcWQMZblqWAOD7e/ZApHRkbpmcIjrizSFFeV2DBotSwQkINwFYFsZ48OOOCA8gd/8Afl gx/8YNBCR/XkuVcDEdoLa2wRroJZV10wpq4NQis4caF7ekGV8tI5hVPO3GpZQGhWMuXMXR13tufQ idsjmW/Ki0tdWZM2D7QgTuss4DSuhktSo7rSc8qH8ilnLliD50/k/+Y3vymf+9zn6HMU1l13Xfoa JPwsBT6muVSDThUOg8VqIuURiSE8us+9lJl+bWU1CFwZevvhHiwVrB7XA8NL5YoAAEAASURBVDrt +nSdYAypN0dO+dALOnjUeyg77uy4ChWBwf4qRY289pAYXNBKUYN7IVdiMro20cQwHnl/KTjgUA5O mlZDMjaOUqM4Mvn5iH5gTDB11QC42DCGBZJ4bSa4wWEN4Bo9asVLfJpLWQfpcwXAY/DEwbblRQjM UX+SpvnWOcFSCZxGcYgLp/rMHrkYBODEfFUUjBHXLn5flKXbuthQPQKc+xAtX03gYVyYG4Agkf0Y 8nUNiZYc9ki/5ZZbyo9+9KPyjnccAR9mc1Z586FvLs9+zrMFWMfIDZp2kbnVzR2InNVt5qCiPa7x GKZgFnauM6WorlaP66spwRl6yVIsqjMXE9afo7amo4/rOpBXcGHPdWFAg+f2Q+kOZFyzeC8Evchc elzjcTlXVKRp9FwMRHT0mGiMrBnROcvLgY94PPj8ve99jz7o5qc//WnZaKON0rXB9egMYvzpbsa1 LCW7S91yM5+5i10yeUaRm7PWH1q2ahxnrlwexB0K5MSiXOThgWstGjxGj0B8ggT35PuN6Ohlbtzf UBeEZb4Wr3yqK1yM2fVLWCNCTjowLsMxjseYm5hJKmfBdz1T1kH8CiUh6CFyd9xxx3IUfOLkTuHD nLBXFMRjZo9cXZu+70AAsa70oUsiMBBZO8+9KpiWwMVxesENDifz/jrfd5qElGtw0DYnzNK4Up/H 4IlDyu0KsQYk6Zh6fQRC9V/XTBItOYxLmq5nWys/c1GB0WMNzMICCzPXoC4BR1wc2c51pjQc8uS4 Pj71vz9VDv3rN5Wtt9m6vOrVry4P2/Zh5ba3ve1CXD/LVCQ2JWquOc+1MFpy+HWGmIEGKzTiQtzN 1+qaxeJWFy0u54pakLJ2hVlC0D2ur4YMOyI6eoxiLtr+/pgVpGeL4yQmn3t7etwAiYVPZXWyNdm2 I1zA2nzNYglqquUGfXE8F8XhCHs5JVOfk9bAD4y6bFXD5p2aoVepWIUZCB9zsRkHWDVXK4FoOnwd THk/vrJOxIRtXC+UqJjCQ9vym8Gp4bmRTdzUc4AHByushps6THVDtpkvlbb5L8mN04jeF+GtHq97 zWvLJptuUv7qr/6qPOIRjyjrr7++thPR5plVoTkAvnt8pAmoPBuZ26A7AJHopGIoekKjcSLFeQDU J+DAQydwg8PQuT3Sa7lRDuKNMgbwGPKNYRZTYs8QA8CK9+i/ilunstAQFsCc3XffvbwbPul324c9 TGUsy+tCCV3jkK0ci5nVpFjMLzJdF4hj8Wku03WvV8PFku4CWKoucSdOQQwcP98JGqUSN76YieQE 5eTkHhl/lut7To/d5blY9z95f1PP2AH+/ddjd3ts+c53vwNvu74DhuoBM/LzlfBoTAswtUdBIvAw s5rnzyW5WE6vDXTckdYqtIkOHp7rAYnL4HpeDRclfJ3GTclakoZO3YiOnqfmms0etQCjN7LTe2RE sBpuCqV1DnDn4J/P4FdyvPOd7yrf+Zd/KQcffHA54MADQqngIBcPv78c4XOq61PUMwYc17UCCfPM qgqduhFjnlmO62pimfjwbRiVGFrSWERHT0FoTKQCrucEbnAYPbfOOt8O1zXWZJtAbs4AZlVMDmR/ mbrAXfEeAZemfyt86I1cbdaLWHUU182TQ5boWQS3hLLHXIWw0eEmxNhFLh66yez2z1ZILTUWZbgb 01rkZinzxap1xXXtcsgSZjkQmp1EJ5RI1e0AO6GGSxgH/O1vf0t/k/iWN7+lXHPtNeV9731f+koB k1CaGpabs5SiBjOS65ZEMuP9FYTUNj9Z5grU1en3MQRCoiOn8JDtADshx3VmF9gNOtKUOc9VhBqi 1wQkoaMi1OBUchXvjREmx7PvNbLdx0qUxzcdemj5+c8vK8ccfUyiC87vpsRkTBR1Ld9aFlF4MOby AB5CholQoe+snDvNdFlnSg+dkJvg+HHPfGO3lkX662X51rKI9CkjZyzfWjViCaHW0RI9i0CWGHJT wtwhlyHHfuzY8pEPf6R8Hj7Vej14Cx8fjuRMEe2EICXRuT0SFWOYNeayutQwhlmVixA83GuNeS5T dArVxWHMdSADhqB1G8Kt0+m5BbUR0l+Aa310LAu1BSBiabHm9shkhGEqc3s0xa0qJqpgDlnCLIWQ 8ZOf/qS86lWvhr9v/FF52UtfVvbbb79yl0W/G7oj2gnFguARBk94uGvS1oRTvbPqq9FD9WNKUYNx ye3s77izMTf1kIGQ7oQcyWWdKYBOyCm6rDOFO1fZcD2rK9gDdmLzXEWoITJNQBI61h8Y8cfqDK5+ DldqDJuH727lf/xI//ytJXOlyEUyNmVRRwzxiKB31QoXUqN/gGG1lnsbIWAKj/Ag4xCfe9xKUG7E GFsBFpKZaipypzxdJeU6WTCHXEjIbxkYE5GoYhG08OAFCetMUUMSLJxiruG69Cc/eXz5q7/8f8v2 O2xf3vD6N5QHP/jBZZ116DOZSHGKG0oyuoZsE10pP7mWSjPHsHEDIQh16G7lOMsEOi/JFbhTCAUl 7+sIgHJw4n2OSMH0ePjWbPrb3RVw5/YodhE97CVEghM7TsicnE0roFejFwsVImDKC7TGsRdA5557 bnnKU55cLv7BxWWDDTdskG3AXgD19ne6J+PyJT6Fjrm2jxgZofG6kPurYtRgjeSqsOdqMF4pFk7x wNUCajhea+Iz4m3kj0eQgof47M2cbZ2pYuLGLqKH1yf9a5mG1aCaU97ktQ3syLUp8Fqhv+jzdubW 5wdSsJxYVtcs/LAy/PqjF73oRQzTlBpCr2OM+55pYohacp1xvmuHG1tNnWJjBPA9R4zxY9w85C73 +gg1re4cd9hBrmstGUWtmOT5cg+2zgpOBnLxqHiyq56moj5BFIfGFNfQaEWl6EmWojk1xQXs6LXV ZZddVj50zIfKcZ88rjz1yU+FD+/7i7LxJptoU+3+dgobGiyba8OdouaZL72/2ISr7b3JusjLAOc7 E5HtEQHi8Shey+JIzJMHp97z50hBdOTePM+NNedeW0V09LB2iAQn5SKynU7ijgDhsVtBtOuQQInm kKBdGgzhetNV26yPeLspOzNd4BI9d+V7M82mUn1wGMKsjM2+/Z2jcdQCsNwoMLYYt6ImuY1SLdnn SmXOjrjadTI8a5o7yo7ivpBgrrvuunLGGWeUv4XvUcRP0XvHO95B36fosY0t5Jowt1rd/ZUckNxl Y9ymigtMc6c1+tywR91+sfwCXMG4btlkbtvbKN4IdJQX53bItUDbkVWuuQQx1yzjiJVfYHNcGDIK Oo59rqw/cVezR0OudbHnnnuWI9/znvJg+NTfxeoyt52XRGS0GmZxbowYZ7A3erI0sWQtwJ2EQFJ+ cReUp/eIoMN1Zi5i5KHPLbjzkMtN+JYdiy/zFXJpn0lMuuJa/uzr+rhcIzFmHvLw6CuPVRfa34me p5R7873++uvLQx76EPqXxj322IObrudGa2KdEYuHzJe5TqHLrXkYxs/bToNLxPOAy6xpbpv1rDbr C7dZH/G2Z7Gds9mfeo2Tsdmf4ubnhMW4FQXDeI/aOYaZDrhN/SBjdfWiojzH/TnQvNMUsMCNN95I Xwl2yimnlCc84QnlgAMOhF+cbKVsQ0pooYoEztzsi2J3TGBzqzXzOPJrZdxupRoUXXDlwUsZjtO5 WxNBq+dWBarIJ1fXRXvmfwRX59QrKPPt5jDYdmTQ/vPnFGPEpW2KPzD2ZXyUbTj7R7FVmLS8TgT2 M/1oZC7v/ceoLtfHsj0si6/drIC2AspSU8d7wGGHvRk+Ke/octDzn1+ef9BBZbPNNksaoy4wjke4 w3BoxedaiwZfd2RbIUWoITkfQBuP+Nt7RajBqPjgn+JCjh6DjYAIrZVxrD7OxDmsjTamaq0N/RmN yfL9ZD8a6xz88oPLeuusS780scyIOYobs7VWwmlVYmSkOYpH9sq9nr77IXb44mJU0XMBs9QtxXGD fL/HKI4YPHLBHpeRdq7c5rm3z22jbaR9rDKmRbYR60usHhdjeOB8o8all15a8BOv8V/Z/+AP1qsY xMrh8d6W/NQ4qut1vO21KndynY1rlswQIpNcrMWstcVlPZSFdU7/0upn1qsrMcb5jiJTcBHhvUVs r7kI3mM6XEp7TN9uoxBp9sjr923W8WqC68Uk14433HBDOfvss+mHxzvd6U7l8MMPLw9zf7+OjLHi ODPFartYJDKqNYovorkEZrJMP8nRfm6JygtBx1XGmZXv0UhzFPdT6GP6Uc9Dm1H0jGU/MFYqDfNP iPgPk6eddlq58sqr6BfD+P0zD3/4w8u2224Lf4/zc/qYYVTB/+OnRD3xiU8sG8Jbrs4667Plsssu hbccrlvWrPk9fY/NYx7zmIK/cfzMSZ8pv7v5d9Qtfjzx3nvvBe/3vmv51re+Wb73vfMKxrDune98 Z/rtDAJPPPHE8u///u/6dPQo+PQ1fKvLDy/5YfnSF79EHMRtsMGGZf/9n0Q94EcgXwZPVtg46m2z zTblkY98ZLnqqqthTqfwL8uAcxt4WyQ+od3xjncs53773HLev54Hfd+mwAcFlc0237zsCb8Zvemm m8pJJ51U8G/w8K1XqPfHf/zH9EWuP/rRJeWL0MM668LbK9eUstHtNir7wnvY14ePFj/99NOh3pXA WYfq/eEfbk83jKvgS45PPfUUrI5t01sznwA93Al6+MpXvlIuvvhiqoMLe7/7blEes9tj6GOdTzzx hHLzzbcQB//o+nHYw33vWy644ILyzW9+k+J4wpsT/mYL1/6kk06GtbuO9JCDPWy33fblF/B9h2ee dRbNBTm4b/jee9zHs+ATS39++c+przW3rilbbrFlkf07Cfbv5rp/+JZS/NcT/GHwvPPOg/37Hn3q 6Xvf+174SoyNYE/PpXU94YQTCv5rIx64djvttFN54NZbl0t+eDF80fNX6lz5Gtp///3pw2/OPPPM cvnll5d1YL1/D31vA59I9shH7lSuvvpqWlecCx7rwrrvt98Ty+1vf3v4+8ivlQsuvIg4WGezzWD/ 9txDrw/E10cAmuEAOPSBoYoYAQOL8fiRUoFLmAUEAEIovgyc8gS3pr761a+WH/zgB7qvW2wB1wk8 xq6DvT71lFNhj24mPXwMPv7x+9DjCffjvPO+V9aFfcPr+453unPZ9wmPh+tkTTkZvqAYH2Ny7Lrr rvS4/eEPf1jOOeccuhZwTTeEx9iT4DGG18lnPwvXyc8v18clfsExfkLilVdeSfcN0cI3oe+7H1zf cF1+61vfoi+uxxzq4Zd8777748oNN9xIj7Hf/Y7vDXR9P+5x9Bi75JJLyjlfPgdU8LFXyqabbgzX 974wj3XLqaedWq655hpdB6yP9yd8jOG9C2vggdfJvvvuB9fJpvDdWufQ92nJY3mLLWHtHv0Y6OEG utf4HvCDau51r3uX73//PHrRK2+9xLng4wXvifiY+PfrrqULCP0dd9ixPGy7hxEe75cf+cj/LOut t2657YZwj3wS3yM/+9nPFnwxLffILba4X9kNPiiE7pGfOanc/Lub6drAvvfeex/6mxh80Y0ftCD3 SLxnYQ+3wv6d9BnoQfYPpvyonfkeiZ9CjC9akINHvEd+nu7TGMc/c3/Qgx9EHz6FjzH87bgcOGe8 R+Kc/wU+4AF7wMclXkOb3/3uBf/16Ca4N54Efd9042/hhgYXNPSAHzt/X7g/4XeXnf3FL8JcIQ4P W7w3PAHvNentubhV/DiSyiscccubx1RPqwPshIxZkzTAaakXo0k4uVZjzhoRR/E5Pcz3uf3otF6P c+yxx9L1dDx89+jyR09xeRVlrEhuWdLotZV2MTaGpfoJivZTXKOTk5CMbTM10wFISEbh2mN3WS6s VX7+JIlYIXpadSEuvj76xje+Qc8RyLwrvNvp8Y9/fLnllpvLCSecSPdcvMfhc87DH75jeehDty0/ +9nPyhfg72/pOQc4G210W7rXbrDBBvT64xe/+AW/PgLOVlvdv+y666PLtddeW06G++bv4dPf8Vhv vfXodRh+8NMLnv+CcvQxR5enPe1pZZ+99y5bwevXxz72sQWfa/A18fW/uZ442MfOcO++//23Khec fwG9plkHXxPD/25329vR8yg+955++mnll7+E15bAwvvwQx7yYOj9j8oVl+PrujNJC0/rrbte2Xuf ven5/yvwmuHi+pqBnnvvcc/yOHjuxa8MOfmUk8vvbuLnXrx5PhZec+Jry/PPP59eW2JfyNkUPqTw 8Y9/Aj2f4POrPPdiDl+XP/CBDyyX4c8G8PwmBz73PfGJTyobb7wxvFb+In0oFunBnLbZml+XXwdr 95mTYe1+b69v99lnn7I5vAbH55vvfOc7IgevyzeD1+V70mscfF1+A/QPL+RpP3fZZRd6F9ull+L+ na3P//gVbfgchh+seDq86+3KX/4Crod16Pkb/zwKfzbA16j4Ogj3D683fM7E1053gtdJX/3q18pF F12or4PuDs97e+21F9S8Ba6hE2gNqUFYh10f/Wh67XTRRRcB76vMgeSmm2xMr1Xxa4fo5yrYP9xA vO7wNQu+bvgl/LxwBvzcIK9bEIvP8ZvAW5tRCzXXgb7vc997w/Xzx+HWDaXr86c8WmTUpatGGxcu /ZEYpvmATUejPpnyYFnC4JMgG+W73/1ueeELXwj4W8stsJH4wuRn8JHweFzzb/9GF/st8MIUFw0f LDfCiz60L7vsUlqEm+EBiS/2fwIc+OCdcv2vry+/hgcGYv4Pc98Bt1dRvLvpIQkQSEjopNFr6L1J ERGkKR1DFWmCf0EQUAREqgJKEaSKoFRFpEPoRXrvIZCekEJ6Jfd5ZnZ2Z8973u/74O+9v7vJ957d 2XlmZtvZPbt79vCPS/eTJmOgBffZ8M+k4rMRc9A1ZszYMHvObKkUHMDMx4PSvIibgAEp3aiRo0QP 48SGLyenB5OROGBiPuSIvPkLZBDLQpiI7/xxME1+yuMgkR+Lp2PaSJ+LtNKGyZMmSpiDONpKGuUR zxuKYD4foXbRBuDY8FmBycM8WbDgK7F9wfy5aCifCoY3m9mz50Qb5iEf54SJSCMd0yoYSesCeXAj fTLyaRrybz7SIumFrlHR7vEYHDOvaTv/Jn4xEfmyQAbhlKt2a5qYZ3RfoPz4IGyyeNOYgbxg+saO GyN4ymLj4UMB8+7LKV/i5jotlcMc3GBmQwYfpPfZex85JYwN8sILLsDJp7+ShwoOYmkDZTG/aQsH 86xlfHg3m2nH5MmTZdBLGvOIvMSwQY0bN0FsmDJlMvILaUX6yTdj+gzUxUmSppEjRsFe5oPWIdMr kfKDDXepustUR4ziRjw6Rsb6Hy9Clp8EFD4fyqzZJ4PJBPbcTi/YHSJxZyxx+EtweACYNm1a2Guv vTBI1zrEsh43bpzkF9vYrNmzUhnNmjUTdX6iyB6FdrkA9cfKYeIXE6TsWFdZtlZGDI/HjYtuBDEx r4mdOm0qymiaxI3DTdcwvPJBkY62+DKaDXs4cUI3gu0F8q2M2OF8hYeVL/HAxbZI21TmvPQww7bG ByjWkQUL5kk7YJ3j/YFtjHVBcQsCP1lBx8mG2Xh4oSz+sTNkh0BdE5BubWPIC2A/h010tIU8tI0Y 1j/WQz7EWP6qPNDR9uinzePHjw3zUAZyj8R9jvc/On6T7o/4vADflSPvZNRduY+gPtNO1mu2W15H 4P2Xr6BvBu41LEMpI8TNQhpoFx0fvMgr9oGX7Z7y5iI/eT9mW6UeyrR7JN+rEUy8R36JeyTbGdvz mLGjxWa2GatD1CP3W9AsH2ZDB/OTjvJo21z8LUCaJ+F+Sr1yj5T7P+9Pek+zsiBmPiaZWH7M72m8 nyLfxKW63aQtKFfkdcxFu2C0i6tvVE4SeB17EajBZtay/9TGm2OdgtIrLBXBlWAJYKiZ3GbAaFuj IKU0Eyex9TLrqc0UKD3fXzPfkCFDpP+/4ILzM/H/ou8bJLUVa75uToCfI7Cmrkkcyc1UpXFZKVTY m2HIWhNnJLuWEh2ohsHKl1GSivijrC4BbcFGxbXYIr3N+m1LXkVvwopx4cxfnhnHb3p/HDd2nPRB M2bMjOMtpfN+P2b0WLGK90D2U3N5H0Sfw3HMVPS7vIfxXvgVx3W8B+J+xrEqsexDea+0++ZM+Nl/ 0HFh5Prrr8eCxvfCPff8QxYcbrrpJhlTsw+ReyPvq7hPUh7dOPQrvMeKnnkYj+K+zT+GuYij93rt pwzD71hL/wq7GM/xKNNLNxoPcqTRPtrLfpDhGeCxsTvDc+bOlv6IGN7DRZ70vfPRP05NYwYd3+p4 gjyjx8Q+Av21jU0oj33Y1LhgwDFC6nshc2y0bSzoM2fOiOM32Ah5fCCmGwO5ajdtXyDjW/ZxLBPa oH2v9qPsa+jGAjsPD+OG45iJaeSYl33j/Fh+7Bt5aBEd+1kZu8Nm9okcY3DcTR7297zKOAN5x3yh bI6bJ8XnBJYhnznGj9f85nOF9L0ibz7Kc7z0e+x75fnkK6ZHn6vGosw5MpyMfpwLMlaHpiGNNr79 BItTLDfWyaPxXMZFO9++c5Mzn121HegvU0o6QpmQxAgCBsZYE0BQ1RHdGP/+e++G1VZfo8r8/0G4 3t5vbNg3EPcNIK2Y900kfgPMN4DUGf7++++H62+4Pjz15FNhn32+H4479pjQFbNf/z853qDuufvu 8KOjj4ZZlnA2Tc4dZmcxSnHxKQIedkToMVvDpnbksaKtxDKaLtuRANnUJja/8+47Yc011lQBbfh1 ktvA/X+H5f+VDf9tPd9E3hE4Yn0RzAj/4Q+X/9/JzDZJ/SaWNxf835TGjpenJB9//HEyE0+tbZIP Jn7riq0mt5vS5qZyYoSP935vg9B9pPdHdVXS/ZghP/GkE8Oyyy4rk5/zMDg5+5xzZBfGJRdfHP6B mWjuymB3vPxyy4U/X3edTFAcccQRMgnEWXc+/A/54Q/Dj7CV/5577gmXXHKJrKQzsdwF8uc//1lW m4855sfh448/gbx2GFx8hVntLcIF518QXuUR/yecIHokPdD1W2yF2xyz/7/+9a+xK+CxOOO9MKy4 /Irhlr/eIoPaAw86SAaGzFoOUg8/7PBw6GGHhr/+9a842fdPyG7Nbc503/7322VHzQEHHiiDL6aJ A5/tsGJy7m9+g9Wcl8Ipp5wcn5kWyqz+lVddFQ45+ODAmXkOxplW6hk4YKCkibTDDj00cJBt7rTT TgtcZbjsssvCbbfdhtXxLpKvXOW4+cabQ3fM2O+//35h0heYUEE+LMRgap8f/AAnVR4f7rjjDnzy 4HfxU024Y8PGK6+4Ug5b+9HRPwrvvfOu0Liyvv76g2XL+GuvvY7TLn9q6mUy5cwzzoANu4RzUI4P YlWHKzac/O7bdxnYfa08iBzO8sMkGrOIA7qDDz4I5Xd04APBn665JnTCCgtX0bp07Ryuvupq7FhY XsqXq//MBw4qt956K7zGcV54YugT4Ywzz0g7AjgZc86558oDxhmwRVbqpSwWhv79B4YbbrhO6sHR qC9sU4ziRO6RRx0pZXj99TeEG2+6HtVH1g7C4ostFm66+WZpO4fh3ToOnrk7iitd3E1xLnSp076K fi35SOYFdUS6QiHV81XbRkaXfWAUV+hoxBrFrl6at8/Jdqz3YhWROzuY121yDtsm/m/AxJ02F+Oe wAlKtr3vYvWr/ATNNxDaAuSbJIlPDW3NMlPtSsBIbbg2t655TBvE/tdY/t9Y0ZKWatxee+4Vrrn2 muI03ioPk99AiwS95FjzSQvRB8YmuWecPjrSOLN/+umnh7/85S8+Nvm/WeVQeOvYbFj2/RewaAUt 3ziq2lJyG3O/gbWBkMEtRFmqeOurZfNE89s1a6j1FflsGLsKoggUMmqx4ODMydHodLmF+HIc5sHt HbblzQQU2Ex0d/c26jVscW2OLdgQ4OzR7tgO8eqrr8aBqWJrJdQRa2g1JJSbe4w0Brs6o2pIbcAq yrAcnHGF8c477widsKKbhs7GYFfRWwSyJSAXH5k1Nru2hEVcbXqzdOFwhV3EtB5QIwpTWgLVMNaQ SgnGYFcXW0OqT28dI+Rw+8yJJ54YnnjiCblntJ7PTrn3Qn4t1vPAstp8bkIuoBHbwNpAKFE+1Cpr EwYOUNdbbz1sD35atkt5mclvWLu6tCaSMVcJFrar8eHaQKoSLGxXh23wgsfK6Dd4WKLw0884XR6g yMuHKf7xQULmbZ0AefgAgHHesX/i/ZQPEvzzjnTGczVbEuIiuQWuDtOiDcDQrq9jg3wmgzbgPuSd 2o3t7jCZK9be0W49LXjPMOxTPCi5RwTaXWdDS3anfKi1oT7vTF693foqTDUfDFNbfk3stvKrw3Ab fTt5yK/Lu5btrpMnZY7y4+4E71q0AWVBV00rMVwF4asxnJyod80bBcuQMpq75tjGRlmVothaCXVE R9trr70x8XGL7HhqlNq2fruKY7i2D3R6tYHW5wex/M8Vw3PwmTH25T8++sfhZEy0cBtia1jffsS2 r6G3ASsC7KcQZMSvda2T0HpeqYr/KhbC7N4s0k24XR2xIJH+NbAixv80w3oeKnD3wCKqlYDs1sTO Ok7etcnVqKohiSi+ZV7vJFFNTI51nPtluYWMLimgh2HwNK14iVl5EzrS9dLk4ShBRAE1qZ4kU8MW tKvB5Jqmv0qsVFp3Q1NsVYI18Ej3F4sSq5D+ONOddTsGIwIv5rioqkZlJYO7eTEUGR00F1hBNGX+ ak3UMZrXrmRPeVVitXQdI7zcf85tFZxI2HfffWVrBTvU5MReNbqhbjAxLu+z3pjI4hL1RppkREvY aICxJ3vgYRGVNkK2/k9sxNEVKhgWIn9KF60TomEjtzJavfCMkbvMl69TRrlucIvpG7Knn9KcEvPa lTpRvkURSybhB4ltwNaUUS1WkFGJyKMelSnJjHrVNGMQIn5cu7eoJtgiGUlwzOlm2MhnRWBaDZ5k 0lPVK0w5nxWjZVSWb5SWhFEW/mL4KBzyxNUFcw35zIgKtjaffRk5+SZXry4/UwSYgU0Q8zSk1/FE brtHGiQJacC6JDtm5h6d/Bq9BksevgeZB5iWzxVsEuY9jWVEVFIHVohWZ1eGIoPVDTXLUJGfF2Oo wSYuB0vlC6Xz8eoBHQfy3vE9pCTOsLgy/VVesRNge1gxdpGHAHOqY3s8ZEFgkhmVGcZ0Jyw8fMgi 1lCCRVBs4ENEyrSMFnl4Z4aKDGsS+MDbYACg7BL4bm4ERZ6Fcv7BqaeeGoYc8sPw11tvNSVyrc0H xojdEOgSq/r5W81nsyzmXbTbJVm8DfktkmCmKwvWDaZNqgK8zLs65zEpHljCizJPkeopbYjKcOGK cTuULV21bMWGyJrTtFDaUfsmZVFrd5TBd8tEi8lE6Ja4OHDKKaeoimrbTeUQQf7i6o+SnWAmqIol DU64XGIrKGWKueHY8vjIERPW0dQsxmSXytfnsmHsmtkrPr1XpXbPWMPYlbSUXgbMqYWCBS/fC//9 738XfvrTk8Ll2I2y8047h4032TgMGTJEzt0wVCwMBIn0SkBqUxlVbLaMag0bDTB2s0fCVWyM9NaR T52jmteuxoJElmlTm3PmgrHpvbkRq/czp8S8dqVelFFRTJow6KnkMzENmeCxiBRBuHqsYap5VdVL W6ICgyR9NVhunfUPjFa6rWJFT5GjoiaSdR8ChTQ4ZIB0sZJ5ymF8dpXOAtsV6FIe02NYiSl/BBuZ TU5CR7p27YlaCrAQeBWfQBYj10gtaElfE2zGJE7gleopdXo9luWnrhFrMXoFI1jqsQ2cIGROpp43 OqHIT1IqQB/y/qQXSMvnbG+OVR9+vcqCmKXyxeeN8VLwT37yE5kF47Ymbpli/ShcMtawepVfvWtL mWrYkNGA8oJIcIFWxQoq8mbjhcslRcOqgcwJUHg1njcaT/ZY1W8UuyqOvxmrGoyjDCknf50dkrJ8 e2ypjHgf8lgOUjpgQBqzVDtOskRHK8wSqvRaNUCKchR6IdCwEtsUq4pkxQQ8yqtaDJ+VKl251J84 4WkZGxMELlpGXB026UypSoxCacCCKi6m14JiSzYcZFK0jKi3yKsYi4s4LaMQjjjyyLDtttuG1eUT GohSg5tixXbwRDYVJoFMEb05qPrwq/ZWsBKrzPwtsLHCiE7h81jhTnYkdeapYDVnvBC1huwKQbiC JbfXrQijKjshhc0RQy66rEXDRqGuhLWoxK8EKyOzKyYp2okuF8K9fLOP14Q12SltJChWVwMtQhlN RkG1QLxKek0ur0aPNGOXIAIStmvk8RexFwReEzZ6eLE/wRhDygzFqd0OBGmGM0gWLpLSTx3WIo89 9li8Yz1bDpcymvJryPuFYsrkqvmsnBbhcZ4GSRZswCrGfht0Mq3ACCxiyWt8dvU0kyVXwWp+ZZRy 1GNFSVJo96tCJgKCjawpbeYxerKyBX3gVTu8XuXv0qWzvEuWdLt2L7Qm2KS+0K/UlObEZJ7CCoj3 5asWJGwyyDyujIRUcpYhMphO+tuObZRDStv67UIl1YqjHSrV2j1DK6ywQrjowovkwJpVcSAgt2If dthhspsrwUSgWRRlMNKVkVBTUqNHLtlm0Q+a8iqPSc02R2y01UJmu9pUYpMMieSPtgFylZzK4PnV n7Wonrq+t1FSdXxkWGoht+WzatVY002s16qBTCmwIBNnf+TNnBbIFMFasKaMLErtolSl8LelsRW3 8h+C1xa4jd+wJkuvkAUPJbJuJHsRFJqC4i/LKJdTOc1JFqYiCpHiSGGCAEWYA1K66nYYIYpKxisP aWjmJZZWMTrKJo84CzeUElmjXsMCkDUg0IBVRs/TzN+IVc5m/J7O1JWWIJdKhsLOxG32SsL5E+2t YFN04qAHvKmMfFjzmZiqmFIvOeiUi/Y2LSNlzL9mN8rorrvvCtfgHQy+O3L+eefhRK1vZb6WfKl8 WRWzzYTQItra4Exvioi2p7ClxhGSV3k1mHJCgmxcPXsuLieDJvbCU481ql0J8X4to0JQlaPgJzZZ JmktsS3VqQJLOcDzACrLSF++lFrYKWqSZgkpCVz8jz9fRoatLaOMFp/dJwxDIv31WM+V7fHUb4qt yhDj+NNQp0j03GWoiPkGZcTtle/jRD6eKptctKFp+SJe8zHnScJGTxXLDJZyS+lrhjXZpUTJ51os YpKo5CnAggWlMa9ax5ogkQH9PLlOt1+VWKtXnr/OrzSzRO2t5pXFktf7GY6IVE/ahI35lnInhond FacHfjr8U4o24Um2EvU3YxEGzvQ29IG1ZUTZBJksvb96LOWlsBWoyUrYZIUK4q+RwFuUQcKCR/Qa Y4Z6XzRNSTVYvoe5Jk4m5Am66667riVF+AtsEmrUxr43scCTrIo6q2HLZ48xf5W3MVzJZwP6q+il HRxJZZvt/prKxIRb3iQZFmFYyqroNZaEiR6Tlcq3EZulpuqjYMNKiFzK2Yzf0xvvsS1jo7Xx4iVp wqpl1MhBaDUTctj47SrcSB8POxMnaa1KKMcpHit4/AgtYlWQ/kpbq5aRY8iWkRhDsYzqsFwRPhTv 8h6I94NvxSr8wXjvl6dhc4Jev2Vq1pU2UzpjYioZzK4oX5JVhknKlAzJPs+VU+Op5rerYGvyyvSa bM/v/VqnjEuvLdULYrNlDheJrWFr0QU2Szc72Zb1xp3jnGbxVvWSaLYqr8eaZMbk+6+neiwPNuRB Pr1791apSVTyxFLOuZ5jVHtj28WODUaZUgFoLU2dFD2aduXyHcWyeEHdtjRkZSZNlSq9go0sXpZw UxftifFZJmm0I2eUSo+/EVRi8y2ZXFaApXURbwot0ituDZtyL8pyWHot0020XVMiI0xKwWEVmtNr OGGJ9hpNZCFC8gjARI+yi3DEVlQBY3kfuQtQMpJKZOvpSSedJJ+q4Ccy+LkE77zs5I8euZhsBHwd qJZRiY32maIUqYQq1tjsTmHs0r1aAEw8YICfZeGhB625Ktb4nTgjST7lQPRFxlp+sFi2SHkiXMdX R6P0hAXDYji4YDE8BPM4bXOpfCPBy5F0kR6JckkCKbvM+xIbdXusKa2htQVbl8/V8k1ykkeV1mFd 0swyvVq7j1QRFeVVxJY4hirtyPPTz3bv6zZJPBWVx3KbE0ytDYgB3cfXlpEJilfhpx9l1xZsklkn J6Uv3kdNeKwXLWIb7Ikgj43yTKyZEFlkG+Yjjzyct9V4rJNfl88mq7w21uE6bLIHnlQ09KQI9Xqs 2SwskTdBkieE9TdYX/5Yl61u2DWJj3pVVqFWMIZNupDIVBYmJOUVq4IGTE/TukE76RLWkEr2cUmW RQFr9pKU7InxZrOxF9cavdyGxyP0eTDUSy+97LO+gDYELP2IoLeujAQTdcakakE7rEJdGQlIZUra wWtmi0fClXyOGNMh4qt6wcNbNGX6eCuDhnxGhPB5eyKzyHD1KrLoRYVHHY5UwTIthb1k9VgGaTBp zgnNYV2UZJSIMGIRiPKaYQ0jV1jWCtZsh9ICKeEKlgxG+sVpv8i7oWALXSEBjKmMJDb/FHwRa3KN i7kqtBhvdF4TXhkin3KonBJrsnnaPLel8m/o0KE4jOl/5PMO55//WxzStL6kJ5dmYz6bHFOYwlRd BFrDZnZp961gNWX4reSFwCK2IiJBkqdJPjOeWN/uGaRrKZ+VI6eDYW9Dup95+5JActe0y2RjLAWP JcS5Ule2tVYvcHX5THFeDrUWO/yivW3BJjl1ZSSKpMXTB5e4q8EYUYnnkb/dunVTWCUuB+uxqqFB pZD/W9hmGUQlWUcOJBpujAuRYUW9EMv0R/iMOV4tSMFuIs+h/vdYkZAUOXkWQcV0LRquLPwVUfmn kimZj8ci/wGnFt51153ygMjPqQwePDgyUABck0QX5sZApmWfCil/JdZY4tWCohIpaFZKddhSesDJ fziqGsdEd+/eoxrVNC9Ub/MsFkHeyKrkluJqhDekgzytlC/bJb/HJIMAE8ArgRVsMid5yFetG6RU gCSZM2y8ysVoZUszhFwLvsRfsLQcaAHTQlTLMhn7TcCG4ZUO2WWk/fffX1ZL+I5WIoLF4tWDkGtD Ka6Bj8KrWBKASB1VLq0kJ3kErj9Gs6uLojeRk6fC0EKwTZAmTJzx5yd6OPnR4CydTbAN/CAkVrmv I29ay2cnxGOlCbSETcwqIAXhef2N1/Ad2k/lQCrGpjjze4LRPGMlnlF0iZw8jmaxLk5R+tuE7Fm8 sILeIraVMqrDJlrE/ubc34QPP/qweN+XBiQ+F0g0Kd9mPULEGnO8WpCCpWgToUiuBipxORh9mdAI rsTlYMtYic3MIjcH24CtWPKNsBH04n9elAeTlQcNKsuhTocpqjHRVkYrsJy2Cjbxge6aXyIXHsNG og96v8dwCCwP6BWGHISvNcWZWURLMP/Eyue1qt+zWGym0QfXRLfwKQe+Of5UuBar8599/lk4cP8D ww+H/FB2f8XohkvWQfn4c/2VMnvpJbwO6zmaIz1XE39r4Lp4o/FK12yoYnxgSV7x4IdXAiv5UPKR R53B5L1JCajSxA+25E+eKpbhSqSy5F+LtmsrEB7atRW+9XgbVqD79e+f5fwXfI3LKppmzTso0Je6 tXlbumi3OS570gmsio1MHNLXYWO0Yi0Qr1EUYBlbYZGg8fk4o6VHCSN4Jvg9me2RLqW3hYdF4Us/ SBqxyBTDUrCXTVbvJM4Y4tWCrWFFTmJWqTkIHwOZ4NVWmdVmUsEv+Zz8yspffpfmz9dei4/PDgrD 8Z23e+/9p2xDHbyePSwaVnX7umFSCnNiQC+xXkXGplgTwCvzWfjhEb9FmrZ8lRiL5jUpUCw5P8Mp qTwW3c+ZJAkRK7AK1sQmcgJFTxMsx0JWPq1hRRKYRBR+hJ8B80dVxUWYQ/hy6pfysXUJCj9++DAh /gJh5pRxhV6AIlerNpM1YeERAIn1TmIsOmKV07D1uEQ1LAmiK3rgt6hETqDSUxtv4JK15ZBheI1+ Xl588UX5BqU8LFKC8dFrykGTNhjjSHZs2S98FFJiJe3xYVHihEN/khyHTXnFyKqyNmLFdLPfYcyb 9BqB18jPlt+S3rm472yzzTby/cYEN11MJ/1RgZETX40n5zMfJgB02OgVlPeb3HxfZyz+IpMzIWNd HIkZG+QD3G+99ZbwSlzyRZG1WArBX1VZFcsw+EqbGY7EKNvBxOvJhjUeCbdFrwF4jUI42dommx3W ykiwoPM0WX5b7NZb/+q4Yl4ZJSYgpQN6k9943FXijCFeLUig+BPBAc0b4yxvrHyb9Z8Gk6vHgqBB 1weCELOvERaxFmFBX75NsQaK1wJLmhGa8Ak58myy0SahtYfFJDJi0vhIBMFK/G+plARWwWrGCLCZ udl6w5JCCP7o4SVGqTiS4c7D6zT8HrG4KlaIsYx8nHKXvyacVDVVFLZWNwTmsYAbTbEI4b8ko9SY 0kPyVltvHW7GJ1H+/re/hWeefSasutpqMnbj9wLrnOmQOAbMZnpEmXDUQZN9CVvhao6sMNYFWwP7 eMsU0NLYiv46uaQ5rN1vNG8RwXtWxDq2DIlxIhoKhEdo+CEWjnrVJ8HsFz6lkUl4+COGekTk8ReL TvyIpPGC9YzZv+MOO2JLf79MoC/xl9hELrnLUGSSLan0m00iFIEUllyNzVsMRhWWyHb4ntJ/wqmn nhYef/wxFR6FxrxLNAlXsIws9NYRwOCxVigquPJbFWZYkesDFZzERz30w042UkliDWtBok64ZCP8 zbD8GOmEL6eFaVj5od+nXme3RBJ/RJ4+wMAOyTdy4x8C7TDzLkmVCGHHj1AApPb2oTNON+N7hZ07 dAg9FukaunbhMczRRVYJuUQ6b5F2foB0yV69wiOPPBJWWWUVkyL5ZIFmWIuXa8yrQjgCGZtzzpuY sMYYr8JtNEs/mBuw3ogaLE+j47eOeIR4eTJdFiawGiy1+RR4VWbI/wYr8qJe+p238Ff1fomPuW63 7XbhjTffDF06dC7F2ExqAYoBZF6qVk5Z9ub0NuSzJyQAPMmfGbIv60185BeGemyD2V5YxEo7cXqb llEUNnsuPmQ/eWqYhYcUbXdIJzJC3msRM1SYiJcfs4LKmUTdkoI3YcQv25di79UJ9Wv4uInhtLPP Cx+NHCttsyvaZgfIX2KxHnh3ViXkX/pctmmw+FVrKkyJWLCWAZhblK/lnaTJRcLbMKHtoqWsiKVL eknQQPYJR/kT+aVMarDGzG+/cbKKfz16xNV/8pvwhDWthnRX4yVJOliAHE7Ijr3wApvzygvKXCaq iGUArg7Lk0H5QW/vWsVaQVAZ61QSnLMiyfPRMb3CnrDkVKsLvSR7rA+3EZvyVfijmQmrOim2wXlD HHYePsA9GUfDX3rVdeGVV18OH6Pt8KPXdL6/VAiF0Kkenk7OOxXTJD5Go53J3UvaZeZlfnZBG+3a tUvo1KFd6IHPRXTFwS7eeRMpk6JFk/woQbwEyf2VHqU0xZJFnLs7tYYlf1Jk6EgTbCVSWfS3MAQk hFNVYp6kgAdFv8P+4x//CL2W6hW22nKrhkjHpnEkwKU6CL+UQTKzASH88hOjhDXyCzZxfB2s1oek Vq1Ikjih144n5tK1preSz4UVPpCV5SKrYFVh/PVYF5HEtIYlJjIvvfQy8uD4Kb7jyW+5crWJB62d fPLJoU+fPk46vNRLR2zEt1RGNo79Em3T+koBsg7RxXrESx7DIk5mDeKFQXyrlKdgE6X9p/oQI1sp +W3Srp274rum7UN3jF+7YRybnLGSEG0Wr/cn5oqnGdaxOTGOCi+wMXnwZEGZP9fQHJtFJL7kQVzy 1yEi1keRX8Lw1GAZxXHs2eecreA2YN0dKCqMlxpsfIcxx1j/FK3KAshCl3IsyEuVmnEaVYtNCSyx qtHpLaNVYBOsRlZ+U+ZFumEZdDZXUBoUrNkSr7zQVeUqVX4b02syEO28n44eHx579e3wxAuvSGGu sNzSYGgP0frwZxXRIPmKokRAvhVDIu9pcpYJ6NIpNprXAe/i9ejWFSsa48LYydPDwbt+K+yw0ToA qss2G8UiQhg/Ad9YwvsjrHBc1p41a3ZYBjcffkyZzlaTOYBjPB+0bHDMKx23kPm90/RLnMtHdvxX /PGPYffddw/9+/cXnE8JWanrySeeCN/dbTeJmjt3TrgWK52H4YPRfBhOOiSz2oUPP/wwjBw5Mmy/ /fZiG7dkmm3cmqmHZ0RV7sLGwm9f0Vm+W3TOK4uxqzHnRLkYgTdio9TE2BasWVLFZnoSZySInTNn tnxoOWtApDG6tmAkg2pdN6pdHVYZhN1u9SU2hcSTJIgnW9MqFqzNsC5GlWWxjeGK3iQzmskHxbeH jQgPv/h6ePn1t8IKyy8Tei62OHTjH+S2k7E9PdpORZU0SHxcPT4cUiYd49hnyhXtlGwSYkfPp8Lx 08OLH4/E4LRDGD5yRJg6a2G45CdDwlJLuG8lVQ2EBLYx1nUekb0ABxnNQr3+Cp0t663lBcPdu3WX djtp0iTpqGVQHTmILSZDAOV9Ag0EHNHBb4fxbLnlliLdouQKVm5L/xM+0s7T+fgaAtF///vfw9pr rRVWW30NiENaIcfKl22QA8zvf//70N8Bq4UzksiOnTqGRbpiy7Q4Z0cueZXlbSSvZ1Vw+m3Iviqv hRsYLSeTqKgnMyZf8mReSy8pde3eIFavMpJqLLYeW6TX5YWiHBZCNTrTBGtBh6X+Qu//AktZhY0W bqJX+P2PlYnQFPTJqHFok2+GZ155Hff6zmHF5ZcNN9//BPRovIn2YujX4Vpsq5C7kIVBqhQKUBpM fCR0xGcq2F+OHTs2jJ86Oxy6+w5hm8FrJNFVjU3Ll4x0Lp+/Fpa2tQkrWvKPKimwOdL5KN+7mBdC cno9S/I77PDPhoeXX31FHxhFd47MPkXW5VWSWcEmevQ0Yi2hYKhgXYygG7EmNF4r6fX3xhaxTKDD qt6sPWOjHrsYSwPWGCjX+b33G2IJ699/QOC3X3/961+Hiy66WD5bs99++4WTf3Zy6NW7l46hmuml DaJbGXg44Ihxk8ITr70TnvjP62EJnJGwWA+8ihYfFKXvA2vRBkUE+gPSsdAhkjiGhVzpn2J+WBIV GzBxg4fEbp3DqFFjwxfTZoddttww7LfDFrRIXDWfJ0yYIONWnqfCPsqvqJpsAjlu5cIA+1Q6s4HX nj17wk5NK8NyNgvCShF26Xevvurq8IMf/CAeJqP0/NtOTq3l4Xbs86yu8GBI9pnsx3Xcmq3iFwb4 GTQ+1PPbw7RdzEAiF+m2iPbb3ggqQzhLiIRoBO/rnOh+4IEHwq677tpYrzxWhHjhpdQi8VGNPDBS amI1TyqVKDDJNQY1XAdG0VqLStiUigqDpUOFSmUjR9IR2QuaCXdx8FpFLakxRHmE5dTFCL2UWFMe K0nCFpAUIFac8OFH4IqtWvrwS2+Evz3yfOjd5auw13abh40H68lv+kADKbEjFBHOVmZjl86dUHnb 4yFoASrUPKhBWUXDFcYO0iq2ap6HRvHoU0+H9z4aFiZ/OVXMTDYlj5rPX5IW4EPP/DDsxElfhAcf fCg89vjj4dhjjgl9lloqLMCAlCMhVuRFFukWHnroQTTmkeGYY3gE+qywycabhOeefS4sutiiYeDA AXhX5035UDAfHn928s/CTjvuFNgw7EPAHKzed9+/w6OPPio3NEsy08Wtrzwdcfr06eGyyy/XB0bY d889/wjHHXe82MaZ+gsvvCDweGnN9xBefvnl8NDDD8sD48O48tSw5XEU9fix48JpvzgNBygcwaSK 03xWP3Nv7jz9NprRUxYlj8VYPkdBZjiCxpEg5nFtQXiMsS1YU4OriGsL1mHM2xqWfLktmBK7ItJ5 TaYnZmyOpS/BksfiM6FVrMsnRWesSateM4cVQj1y7KTJ4Y7Hnw9PvfZ22GSl3uGA7TYNKyyztHRu drOPOR9VyO1Y/LzxczDLNjxnzlyp21o7vE7fNgED75Qvp4Tbx44Ob44YJu/PWi6VZRTV4XLTTTeH 3/3uknAn3h3ugfdst9tuO0ziLK2HNDGhqF8zZs4IV/7xCpxSvH34+c9PwYPfs+E73/lOGD16THj7 7bfkRL1//vOfcqo1J1s22GADfNvr93ifbliYiokZTl3xY+HvvPOODC4efezRMG/ufMkCtkmetLbc csvJRMzxxx+Pb6zuJw+Mr732WuAAZL311sPug1Wh5wCZBLI0sQ3/8sxfhu99bw/pSDmZ06dPX8iZ F1ZeeWV8LJtbDX1+Md259Ph+sdzrSHauirAoQ9bHa2x9nNdq0nBNbbexZB0XvKaZmBiswfIhe/y4 8SUUWIMkj8OSOcU7n2psHZtNy1LUgGxz8iW90cQcAUIKJH+ztivoxF7Vq7LrsQp64IXXwq0PPxtW WLRj2H+rDcLgddaEdo2jNDqmXB8I4UdHaH1g567oL9E/cOA4b56uSBJJjpQGUw4SF5bmop49NPSp 8P6w4WEKtvJ7p1pr8jnlR7RMGT00cuSIpr4ckfBKahem4T3e0aNGa1+XYp0HjBPGTwiLYwDPg1Do ONnKiSOeMlt1bE9jRo/GA0NvmXitxvuwZZOnMbUdMTBvzZXYnMDsq5cg5Ss/iCdzqpNWAwxHJpVm MhPFPFWsyCPeGFQWH2ZIEWdRCRu1mBKHNe0GcVEmTUlNsWoJmeQhIaGcpwUsucp8zjiB8Qey+UB8 2mmnhqOP/pE8SBxyyMGhY6dOsuK4NbaxVl1S6SJmzZ4fHnnpzXDrI8+Gfkt0DQdvt3FYpm8f6Ss1 /bkNeqNI7dipQ+gMfRxGzsHEv+zckTRDk4BVgqqTCOlT7310aHgLY9jxeKCiS1zJo4jDMbbjauVt t90WbrnlFunDuMghX3GACtaczuir7733X2Eadl/9EJ+coF2b4FNwLz7/Qlii15Jh4ICB4QWsNPN0 ed6nT/n5z8O3d94Z/efbMlEryvFz1513hQcefCBccP4F0h+aKezPuDAxHDvyzj33XHmopHUXXHh+ OPXnp4V//etfsmjBFd8lcaqtueeeey68+cYb8sB49VVXgf/C0K9ff3wSY0K44ILzwx577GmsxTWX kVlg0dwZtSD89re/Deussy4+x7K8RaRrwsbnjhQR21MON/riA6M1PVdxY1kSYgrUtHzzZEHMh3Hm UqWPWMNpvE+Y9zudUVAZm6TnWGFQ6Ulnjk32kqTt3lniWljbsFGwCIPiCCqwFI8ou8dIED/aqYXw GBraaAxO9/7e9mGd1VZBY8B+eTIrTOzVoHZ7kjzaiUFcz8X6SAWegQ9xcsaeK3taefViukQYIkQq hG218QZh8rQZoUd7WSZJeVLYLYq0fHlT4WcyjjrqRzIgPProo6SyXnrp7xsGbRwkr7zyKvLdRQ4g p60+LUxABT/r12chbXPC3nvvE9bFIHLdddaRQS47MD6w8bswxFIjVxzmYEZl7733llkXbtWaifcI 7rrrrtALDfi5556XmZcnn3wyTJ48ORxyyCESxwHvAThAhB0e3VwMDD58/wO8i/hZmDxpYvj888/D zBkzw6abbhruuOOO8LOf/UwOzxDmmF7xxx8+fO6yy7d1JifStGSsqCMIFytfsqk/t4UIreQzQExv g14lyK+vj6ZfCxGhjDWbTJiTIKgcT5Xt0sM5I3NcFSVQxWcmCStnji/1eromsaBUwLkrqUQAJNVB wDGuwiLbS318ocgCUUMTbIVsoDBq3MTwECZzFsV2l9223yb06rmYPHyJTQRJzlG2+qW0kU8sss6o h32W4o2/fZg8f4q8A8MJkYRlfsYKI0UcK0EXrKztut0WYewX48Hr7p2igz9qrfwCeMIJx4eeiy8W ttl6m3A76nMn4Idi5d0Og6EatnB2mHQKc7hqAABAAElEQVRn/vKXYcMNNgxT0TFOmTIp7LDjDnIM O49e32OPPcJhhx8mM5nkPeOMM8Lzzz8vgwfDc7Lme7vtHtqjfbJjZwe6zz77BH6o+7HHHicM10fl wCvOop599tkid/fdv4cj3g+UeP58+NFH4XO0Sc5Mv/HG69jy1zWMwSrOxx9/HMaNG+s6QrVb0i2J jmGMLrbHw7F+fLgsX0NU88oqU46nJYqlj3T+abGU+WxY8iUHZnLRtRWb6jMBcKpF8ccde1wYO26M RjBGIvNAuCWsgqLQJFXlMs5jvc1RGTmi1yzKMcnnHrwSTTwOG20mOekUnlhG4vc/XxMLG9hfTsRk wyHf2jGsunJ/zLrPkj6Ir1tobY/3XYjWtgUycIzv2XNRmZmfPm16mD1rikzKmGVS7pY5gFhOMH6b TdFm0G90a+8YEkfOPaaZfRIncW6++S9SPy+79FL0OyOEWyZ/oYiDth133DHshh0y52Hw9i4mY+RB izajwa6y2qphG6wqaF1sJ338YPSZvN99hfsIHe/jH3zwYfjW9tvLDppeeDXEHOPshPrjjj9OBrgb 4HRMOtaz6TOnBx4aRD6ZWI1AjiG+tcMO4YYbbwibbrJpuBjpGAnbwSYZwvf5FsGAmU5o4nM/rCMx i9R2FyeFQUE1WMvsyN4MK2gVAU6AaAQunt/yLIpKF4Op3S1j1Rz97SuThHGcJEIyNjUb0eJR6ie5 QS8pMdrijOAlJGxmclrEG3+qqBxXLaNslfL4fGMfcMABB8jfPzABfwwWBPigc+aZZ4S1116nYReW x87CriW2y5ETJ4V9t9lRVhf5cXhrW6KNyUYdYJ2zdsn4Rdv3CIv3WkwWJeZOmhvmzpklq3Vaj+L9 L2EhiYqB22GLTfCwOCksFvtJy6ZUvjHn78Vk6He/+12ZvGSbY7/ECVFue2XpEEcf+7jeaEMcS3LV dQ3sipmC1cYr8aDGBZA99vgeTs1fQdrLhRdcKJNO/J7hNEwitcfMEvOWr0rMw8LNHpgEbY8t7Pp6 WcBOmnvQrheGZ/HuKCdKn8I9YiImbc45+1w5hZ/ja46Be6B/pePDrOyKg97xWCFlv/gFHox5D7gP J6lfdNFFmCyaLrz6E0u2WsAxD6x+GaCD9N82voilVMHq00YVaRLsWmLTA6NFe7gVEOMquoSy0YYb haPxgJFd5lKshvXXS8uI7GsJa1zkgZMak/mVqL+Nei028reKVf5SejOs45IOK6dRfezYvgrTZ2O2 Ex3IfMza86GIlUwrPfKVIqpOwHi3AquLzHnydu/eDQ+LC3AC1khpbCwQ0gUuZqADAYHb06SxomJ/ xYfLJo6fXNBBooClcfA9xWuu+VPgEv9TTz8lqw6E8wZQ59j5cFDJBmKdHF+0PRLHoXMGiysZW2yx BexZGLjqx22h//znveHKK6/AiuHd6CS7h4svuTi89ipmlG+7NczBFtju2DbATw/8B6exTZ48BQ3w OTT+S6SxcUB+3XXXhc232DIMfXxo2GmnHeXB6BJ0eq+//nrgQ/XlWJXcAMfXpwyWHIr2o4wQUSRl hRVXCBdffInSJNrzOH9t+TpRjtUJU6/opTcOdLwNVoiFWU5YS1iKdKwM0i2FVeGzzjoLD+IUqgz6 WyiJUTUCgFLOFrBUVKecZGezBH16SRBX1RttE2y2M/sMx2sjVvhaw1Zg89AOZ8yaE7phZn4uVgln TEfbRPsxMdLdAEMYV+Hok2Epyky3lnDQ1h7bYXrKx8YnT5kqXFKkBAkC2z9JwH/0EVItuSIJRdAj VkcuXzeiocBx0mMfdIA80IBbxuUmD7pvkxxGm5sze07o1LGTTC7Ni5NL3IrzOHYM3H777eHLKVPC PXffI+zX/vnasAD3FK5Qbr/tdvgo9KOyNYdtiSv0/37w35i86SUrESNGjEhbVt/Eu7FXXnllWHHF FUP//v3DLX/5CyZ3vsC2vnHh1VdflWPdb7zh+sAVyHHjxqGNXxL223ffeL9BLkreWNrNclyZT9F1 7tI1XP2nqy0o+ZoKpqBKjig2ZluKFk8ckDiiauFvzmfzOraILim12IKlNCKnCFutcD9ffjnO+EoG FOlVEc2xWUXElqxRZrbO+BvYLKK4GpfllYaNWrC6MiroKCHVXoclDU6wdVINK0zSX85H25yPycBZ M2bpDD/rPCpOlJSKLioV7ZxM1BbK7WfdZTLx8xGjRbVWOlqYbWG71PYOOvxfoS1oGgiJfA3mLpQJ mfXX30AGlvff/+/wF6xqHIZP5izdt68MBCmLEy0rYPBJN+SHQ8Kee+4hpyRzoMjPOB1z7DFYrbgz 9MVuAQ4Y/33fv7Ca8U649a+3hiuu+GPogAEmV2XYn3PyZ0fs0lkavNyytnDhAjyoLhbuv/9+kc97 ga36UTb78f0P2D/wJPMxY8fg26/vCx9/FsHEDfk7d+oitBuuuz789Kc/lQdWPkz84vTT5YEbGZIw 3sOxS1+sLNFljphJkJsLhhwu8+ymSjLc18WWNURlJPmixumq6DWs5zAJZL0IqzpyorgQHZfYTKK/ NydkUp8pHkuqhvU3p1j4hej4s5CYN/8trAn2uhaGPVAfv7Prd+RAtiuuuDLwnn7cccdi9W2IAVwZ ISVoezPQt3D3GnefTEdfaW1N8wedmz1hRlXcAdARD1VdMSHLqsEx4ZJL9AyfYtfbDLRrru6rAwC8 rJf8YxvhXZ0zKxxXau4bL685LXwovBerd/fdd58sSNyMvogy6NJ7qfAnVfDzlR2ORWfP0oko8vbq 1VvGmLyHHHrYYWHDjTYkWV6L4sMiF1Ouuvqq8Nijj8mY88wzzwyjRo8KN914kyzicAKXffUbWC3k OPRFnO9yCfq9Y485ThZR+AC7DhZQbr/9Djzcfgf6O0v8U089jX4xyAMux8PaN1Kz5gl96jRNjX2g xVeuzKLkYgto0gaj5MRdekqsz0fwxYIQZYVGrTyRHotDtiDuj5uMuoiVgGGNM7KIfPpLE5U70gwa eTKnyVeKVChISuwUmwLKI79CMyyZyGYyNKy/CZw5Ekn5yVdijY6mUwz+hJHs0EQeNqYQZmM5fvq0 mZg5wB9mM2dj4MjKO5t/aIyzsTrH9wbJw5W6pXovKTPzJmc+to2yoU5DPK8zZ87CQxZwwHJGs0Pn jhj8zYHsWZAxQ7awpiRACLfpsEJzSX4cZvvVaRq4CnjiiSeGPffaU7aE0l520ObEZ0FcaR+PvefS /+qrryazkrff/nc8rPQOe2NF4gO8U8hOz1YVuVLw3HPPYi/3ofhm0M/kaG6uOvz8lJ/LlpqDDzo4 dEGYs6Z8t1FmgNZYPfwC20l/+ctfyZI+txywQ+yDDuvkn/1PeO+9d2Xv+g033IATwVaVQTxnhrpi a4B8uB7GMwnJ7GoZIZ4D6KFPDNVkIiusfBNBPC2Vr3LGKhUDvFTrBsNeuvMba0JHAm0XmzWc2QwL Cv5b+gQeA/y4b0c8OJgdjViNUkm89cPZTxKoqIw1aWS21HisEJ3NSZDwe3SjXo8le8QmEdkKw4rQ FA9EtXxjXEImTwahSwJuIdrSbLTLGdL2ZqIjYduci3bFBzDWdW69noH2xskRbt9cqnd8BySK4kMg 2xzb5fTpwLM9CxYn1IF/ITqdaehIqGMG4nWCxexQw5J5KFT6aRe32PC7WqTwQZDZQrplj+RB/OHu g/Hjx0sHzc5pMQwqn332WVl9P+zQw/BNu5ekM+XMJh3fe+SkDw9I+iG+58VvkvLhcrPNNgs7YzvO VltuiVXKKbLVbeDAgZhYuUhwp6DNDn3yCdnS+tBDD4U/4H1krqRcipWWiyLPeef9Nnx31+9K53rh BReEzTffXO2GBLE/JaDMA1GAHz7sUrbyKjWXr3HxmnPNvCbRcxX+xBA7w0JMigS1xp9IDpuEMxL2 CA9+Eq8y8ATD0zGbrzY7uyW6ZaxKiDzUUcArWGWW38xmxmRKKZOhkidzlnTFZW4JG0s0rMQypBS7 cyV2E+auC4M+uM1kH4N+chray3S0nVnyjo+2ydn4FJL0l2y3aHdsf0vhMBYeXmPJYHvgJBDjBY82 rP0sH7pw6AYe4FO7R7vmqwlsWuqizTkhIDMSk0WYJPrVr34lq+tduuh7Rt9Hn8eVeL7f9ANM8OyL CZL1Bq8nopZddhl554srE3zg4yr+gAEDZMcAzwwYhXfv999Px1Gbb74Z+rtfYmXibHm9YsghQ8Jj Qx/H6xmXYYvpitgx8z+IPyv8D3bOcDfN8tgqfg9WN4jbHiuR3/ve98Itf70Fu31+jbHErHDVlVfJ lYZcftllYWPsvPn00+HhoIMOCNdff13oiQE8V2eI4yoIB9t2f5WssPyI1x/96GhZmZKEWZyrjGX5 WuY17z+tXlDeN8ZCjWHFrmRPqVesiYlSy/CL/xzgy/ZFAWsMJea+10s3v2JVn9aMlBbo0KxRWSYx W6lYkxRNUlEKhL8ZVqMU29j3qhBio/SKPMYbthMmSvnuHCfhr8fEwd/+drvszOKn0yZhV5d3xIg2 yJuFfo1jUI5jZ2K8KuPXOA6dzau0W/SXaFNdoINbMFmv5MEPDYxtgP0gZczEWHX2rLky4crJEY7/ ps/AGBhlMhU8nDSKKXHm5BwdO3Z8OBYr6pwcWQJ1GTMsjq/Ry7KeggfWvjj8Z+CgQVLnr7nm2tCv Xz/pw/jq1By0G07S0HHc+vwLz2Onzwnh8ksvl4mVRXssKm1/ONrR0UcfLTTycmXzxJ+cKBOpPGDo t+efj1e7Hg1/xqdOnsInT5ZbdtlwPHYDvPXW23IP4Jkci2P3UA/ouOKKK7BrCOcZxKTpfSimxZKE a+4DLc4ic57QFuZj9dyORiw565zJzHGGlQfGHC1FmoxW9hwriXGDMr6seYZ0gOSMWMee1UWfw5Ji rEyq+PlTppts6ipYm/xJ7M2wIjxxiawSC6AoN0W8Rv4S1oAVWMQqKwMl1kQzo/kO4nRUxploMDPQ 0THMPcarDBqId4D6h1VXGYBZxD5hJjrDqWhMwz4bhZsZtq/CTfhiYvjgo0+x1WSmzPTMROfZt89S wCh2YL+VZBA7Gw2MD5LT0XDnQL5VmocfeVheej7ttNMwk3SczFaK4PjDjouNpdeSvcLTzzwtKydm O1kkVfyJSeRqxR/x3lT//v1Ex6BBK8vM6+mYoeTy+rk4paljh454SHwOlXwhGtJPZKsqO6aRI0dA kDp+qqPv0n1xmMcs2cLDwbm6diKHA9GxY8aEb++yS7jxxhtlEHwTrt/BYNQ695EjR+Eo6b+j4fUI O+60o9yQdAXIJJXXVEYgcxWTjVzfr8StKSU63owVGks1Jp60WMwxGpcEFL8PZdbs020XhvbcTi/Y HcKYocqoxPnbKcIxih/y5UvUDS5hGWPpjYNfYilSZHibyFs6YROWRqxZl4xJUJVZiyUPgA3YRGjE irEpviWsGaAyMidW2RHFVXJpk2ibMzCo5Na0jh06hUED+2HLzoCw6qD+YRVcOVM6HR3kxElTwucj x8hDHzu5YcM/DyPxgv4MdoTAc3Wk/0oroE0PkLa9Et6l7YEX2NnmZwA/AxNEspUfnahmuNlXXtnJ 3nPPPeFYzPyefMrJ0s5ScsVj6VEcVwGPOuqosOZaa6IznhbWWnstrGqsgw7qrfDrs38drr3mmrD6 GmvI+w1EcPs3Vwn5+Qryq1soD4nEDMGkw9prrx0++kgfMCODvKv4Cj6ozndA/oIZXT5o8n1E3les GXCwypXFxTHzyhMVX3nlFenETEa6pvqYy5dxnPDhBNZkPLCaS2k3QrrGfIgX5UMghpXNBeoE2c1E aqDjFTDDEVSDzdyV/lN4cywH+F062Wl/Ss+xLWPVDFPusOKtYJPN4tGfJvmc0pUNcaDobYJVawAk 1kyroitYu78W2Aom3lFSfzljNidH0WawstGv3/LaJtku0b6W6tNbHiR5auNwbK2chcEmbRk//ovw 8bDPY3+LQSmwyy27dFhtVfSXKw8MA/v1C316LSH06Wiz09F254KnrDRMmLsfx0Sej4HgxhtvLFvb Vl11FVlh4MOguJSPilWibmHvhlVPrhpylY4rGR999FG4Ctvh2HYOPEi3c/fv3x+fefq2DFgvwETL ppttGrj6v92228rg9hy8H7XpppvINlW+V/ze++/LA9/DDz2CB8DrpS2eeNJJYT1MGL351psYoB4f jsDqJ92BBx0U/viHP8DeeVhV/J8wZMihYTb6XW6l0/5PrdUyaryvM5a3rDSJo4WooPjry1eyIuZH Zo2+TEj4BqzJlCsFOWyUqyzWjzHky8sQVawpVyEnIb94qJ6iRYT4jcukKINRic26SBVpUZWlRTD2 U7SFbLNINAEm3jB2TVgSDFtfRgqJgiryxDwx1FqZiAtrr7M23m+8P9yJVe+38N4eJ/i48sxxmTro hIfp4mtAM9FmuDuHkzldcXjZymhT0t+hTbLf5IPidDwIjpkwEbtMsDMG99fZs+eGj/CeMPtPmQzC 4gYn99m3rgr8AIxhe+JdXMaxvbOv5GnJMWeTHWJ+DC2D7cQfox198sknstIoFTTG6cVzBxlD3oPV wgE4a4PbQ7ldm/0fVwwn4bWxS3A4EPscrtLTcdvu7rvvJm2S37cUh4z4D9535Ir/aLwPvC3aJvs7 OqaT499dMF6dhDH7CT85QT7bwkN1+P4i2zPbGx3P3eAkLrHMbz7MtmvfXuLkx8rOXc2b66RRVCZ/ +Q43D6dbFg+o3hlnwiZCxio/I0BTspCMVazTgMZaRBJqjdTQURbjuf3o6SefTjYJVlpKlqKRUXMi q0d/tdGJH1hnY5RbjxWzEJX4m2AlPumNIhmOWGkGgq0yqS1JfoR6vWYz80Lbc5ZhOFL4x/CcOXyY mx3/0IlhVnQJvDfVCx1XLzywoR8J47+YhFkXDDxRecaMGYcZHL2RcT/z2HETZNA5W2TMwrf2psu7 RsTy1MFRI8aEGZhN5eB3Fre+YtD1CiokZzzPOfscrABcJttYNtpoIxiVbdWk4eVkzDByNmTnnXaW hpo5XLnEfD744IPD3XffLYdrLLlk79AX2yCfxcPhp3gA5GE2d991TzgGsz5cLeTK5gI0kifw7tXP fnayzKCyUfGBhlsjeGjGv7Alhx0gZ3Z48uK++/5AtrhttfVWGMxOl5eAH8V2AD4UcoWE22Y5AOMs 8r777ysNdMsttpS95WNw2MeiWCmhy2moBiRaVn9kf7oNGAXA9LobakP5urphBU1x4m+GjfqUKVeK glxiKa7oJxqwPnWKpTiuMnHrQ+mioYR4m6OIREK9UH8pm7KEHhkltgGr+VJmulrhZdZio/wyvaqz OdbbWM0rh402iyXiNwLw8PKhjysP7ADZ3qZP121fSy6Jdom2yckUrnR8+eV0tKvZYRJmKNkWWae5 tXvCF5PDBHSCs4Bl25yBDmAq2uui6JCI5y6CseO+ECzb/2zIWDAfiqXO+TSoXfKrXlk1P/644/Et OmzZRnshN/802mND6N+/v7wveNCBB8nhURwEckLktltvk077fKy+c0aZA1Q6nhbH1XluL2W7vwHb SCmd27rZ8Z1zzjkyKH7j9Tdke+kBB+qglhM8fOeYL+ZzxwJ5Pxk2DNvlP5eHTYb/cvNfwiYbbRzW WHNNOVyBJ7Dq+4iiWtIgPiTBp0VS5NLuZ4yrdUMl4dciYsawFtp9PfFkjVFfjIm6JDr6dWjE+Ma2 YOyCjgFvs/glshHLwQAPaFGnnPqrtJawUWRjXkV5HuvlW+4yfV5L5jdzGFulRlvrsIhK8mKfECXF S8YqIcrmJWIbyyhyIh5doTwwsi/kqoXspkH9X2KJxVOb5IPXF9JfzpLVjtE4jXwW+j469o3j0EbZ XmdhYMqJV64scBKzF9o1u7+RmPThyb2Mn4V2yVVtaZIigT9qs/7G9IDKSdfVV189bI2BJt8VUj6X XvEqiiv4fPD7+KNPZLWEYbYbvlvPFQluZePhcvvj8Cj2h/y7AROi7F+phwNa08xJwGWxo4eDS97j uYrANtUZ29umzdAJH24vf+Shh/Hu8o4Y/F4SHn9sKPJG34Xi9nJOKrHP/P3vL0Vfi2/1MiPUVCZY vQxDqenlU4L5r7jiShmMkpc0ozMszmFFrGBtfGRMLWAhkTKzSYbNFNGZg1mvYFvvt0W4EyKT1HE8 pDZTpOlV8SmlZHBYNcPZDIKLjmChaKJ8pIBz3vp8Nq2NemOMKlZdJLky8liqi9qFLLAmWPJx8u+s X50l7+CxPWy1zVbh4osukvu6bPEE1saxfJjkJKi+G8gx7BJhicUXR9ubJu1vFiZ6JqFf/GIS6hka FuvdWEzkTEHbnM02hzHqVPB2xko/+0m60Rjz8iRw2eWDtsvXsHKbZF7l8rW0cafaAw8+GPbcgwfE +NSKyEgidiFWI49FX3obHgC/I2PJxWEvD4R7HxMv3BZ+N1br+fDIszXoOLHDsSpXMQ9E/8cHU7bh E7AAwhV9jnX54MiHPU7YcCWSq9U8oZRnb4wcMUomS9lnjsHCx+SJk8NnI/BuP/pmLq7w1Q+Oz9kv 83CrxbnKaK6SFAnGsjMW1mVl0wj+cgfUCpikrjrrJo1OXBUbCbhAEuqUOcO6dxhVoTGkKzES1RjP VRxuOyxd5svFm2klL0O5Anh/61gYhkZOyWpiluOx9ZpLbKEXtZMz+55GK7PLWKWpBvlVQ4ScwgiR zEo/B1te2IFxkEkqO68FeJfJ3FcL5qMxonNDI5TtoMhfbjWlmz+fR+rPyfu+YSPfu1rIp0y4qXio eu/j4QiDX5TjQCLMmM7rsFBmOPoPGCirhsKMH7WaVlgTVAq3gi7dd+mwzHLLSIzy57z1+cKtoR98 8IE84D2M7WP74TAaHqxx5ZVXYLvN7fIQd93S14U1MWj8wx8uN9XhMmyN4Za3/v37o+NdQxoOIzko Zt5zVfTkk0+RgezhmB3dfbfdpYEddeSRmJ2aGH6Ah0l2kpyd5ZbY7pil4iwq3308/oTjpaPlt4jo mLuUycbIB2La7B2HdfynjnkgCM8ifssv4yvDpIIixNoY0aG5iPgGFfVYk1SUUR22USDyUNtlW7Gm K6ZEbJTPuUii1GZpFpoB8VeNydhcT7JesIKtdWzMvkJ+Pa0mAwWV7VAh1bBIE2KOYethe+TD3izm GW728xFmp8hOjo4PlOw8ZVYVW2iYmEVw6prEg4fvdLDz5PuMpHEgy1nYOJEYxoyfgNWPUTEP2skK OCdzhAAVreXz/fffH3560knYMvS38FUcGEgKCiwMRbiD3FMWyCD1xhtvCrfP/JtsF/8C7xhywuXI I4+Qk1p5tDqP+jbHd4x5YABPSOa7hy+88IJE8eGRjrOhe6Jt34n3NHiYBt/z4GCbBwiwQ90c21i5 bZVtjauTPOHtHnxSg1vzjvrRUULjthxzfHhiHg37ZFhYDdvJC5eLp6gAniz8LJ6CCAL08x+jikjH a3lXYkEtZIkAJbWKLVUpMooD1sqXD9mxShlLvDYqrrexzsRGrAhNNuf47Kuol2COzW0307Ivm0ya qqlr9w2ICARCykixdSliHafjiYrc8iaHV4DE9358f8nBJB8QObjkE+Y83N9tayE/3cTJH6hSRahv 3HHDtkw3GZMl72PHDts+3yUmHx/WGp2lw65BXhO5EQ91n+Phi+8AiwJRVEXjHAIMODkpugMOmuEr Ahwk871Fvt9/9dVXyzu+E3EY3PWYuOEppxy8nnbqqTIRw0HrKqusisHrXnLP2AzbTp95+hlsIfyz DHz5ztTb77wduDVuvx/sG/6KgTDfZVwSh8ZxMmi55ZfD4XBL6ismtBJpPf30M2RXAQepJ5zwEwxQ F0fac9o053MZaYpy+XbCay8c+NJllHLpb3NsrlctYCG1KlfCNCxGVOM1wjE4c0pso+zM2kyqGx81 qDBMKdeoOb2g1GKVaPxMh/hBtnuGpO3rYJEgrzfLzik1Y3Jctt+w/F7jH3Dv5wT+fXhHkBODHTrh IDRIn4dxLNsl5bCP433cHN8J5qnDjOfkKN1cjGl532Pbm4vzPEhnlWPbWwRbyDnxSjdpypeyK0Be JwID2zIfMolVly1m2If4/i0PfbIddRGgXMKYuXnGw3vvvSurexxD8kRx9oV3YJKd/dvgweuHB/El AJ7Yz3cP6ZZddjnZNspt5zw1fOuttg5cmaZjO7Rx65FHHBl4NgDP7jgS41Xaw110Y/Eu/0477STv yt6DxZT11l1PVlN5mN0LL74gY+IhQ/BayIr9RCYTx2cr7q7rgvf5l8DDeE6Bsthvlc4847iZ95fa SdoITDjmrwXsKjw5YD63/mnqK1fjjGQpu3hDlwGTewqtIGEDwKmwC2+VtSHcIlaNSJiKiS3rbQ3r bp5JgXkqWCOna6MhiNJVCELnz0MHh8bD1YyZ+JuNDuorvMA+Hsv2XEXjFtM1V18FMzU9ZfWRD5cy sCQWD5PcLid7xtHx8eXhQYP6oaDbyWB09NgJ8r6Vysf3XKgHDXsjbBsbtPLKxcMixCXn85mnGPLU w12+s4vM7nbATEUzx9W9/ffbXw7T4Mlq3HO+GGZrdsKgc4011sKMUS85tWq11VZrEMH3qybhwY8r jpyJseV867j22muvsNZaa0k+cYss38PioLn3Ur1xOt3vsIVhFRyK8x/Bb7jhhjgo4Da8jD0fNzO1 l99+k1XUqJkTGzfedGO49PJLG2zh9gAeRmG6reU0T3lFRE39r8PmWzLwxkCs1Kks06IyheygGp95 C6yiCqzcZYk0gOoVMYXNBSqrBbmpzYmrCVZUuTjnTVDa1cxZWpvFR2ythDpskd4slB0W2ZlVc+ax XaKTY7tBu5uLASe3jI/GQS7cYjpoQD/546ER+o4jO0lVxneTuao/ExM6HF4su0xfbHlbETOpU6Rt Tpw4RdrjLGzJ4fsf/P7jfD4wEo5EVMtILIzly3ss32niYRTtMRjkSZA82Vd5GsuIp5lecvHFYV+s WEz5cnLogRWMnniHhA92S+H+wk74aLyHJE7NFy/fheKMKbear4PtSex0vGM723NPzuBCJ+45Dz7w gByYwBnpUzHAZTu995/3Sltl+77nH//E4Rh9hZ/tjwMOf4Q7V0cm4xS5I486Qnjkx9nDdJPHby1P PMZnFYBXoRlBsjXLpc94GrAgGC0ispQKwfiMoWiDkbd6Aa+V7/rrDw69UQbJmbxEqHgqNrfGXqAN G4lfB2v2mrwCWwQa87l1rGVeI1b0Qb6MH1H+c/Ewxr6SbUbbjU6QjsMqBd+BWgavb7C/ZF/Ifo8P j6m/RP2V/hKD0zkYwPbGCsaqgwbIQ9NnmLzhSgfbI7fJybuQ0ME2KWMaS3gr19uxEya5mC9ycfcb 1uFV8dDH95W+vcvOMjDlZAxXGDnRwrbNT1hx1YKOr2wMHz489OvXL/wV7y8ffvhhctjUTtj1s9uu u0HWKuF8HOl/0003SZvaByeSv/f+e+EhbKH76KMPsRL0pWyx+/f9/5aJ062xcsGJ1AtxsAvf82K/ yFXNnbHtle+ucbWTNnrHPG/mWL65r6xwaeIrxByUupGDpa8VrLTfElEJab3KtctFV4jVMuJEjnsq ccDYdo0COQkrHouovxZtwWMTe8Uwo4P8jbGQ0WI+i44memuwrCvcWcLJRO6Iw5YsTLzMj+2SZ3Cg 3WAxg22I28D5QLG6bC9dXr71y4dDPkDKxDwatrRTTPCwPXNlcED/FTEJNB+TL6PCuPETtS2yD0Y8 ZXLix9+f6yz/CO2Ir1cchC3X8m4y+ps6RywnO4bgwYzfSuRDIl+r4wPZDt/aIXTDwZLLoT/7+S9O xeTnoAYRPHmf/MRuvMnGknYyaXtYKLsCeJYGx7ODBw/WT71hIWVZ9K0ct66z7roybr0bBz5yXHzN NddicQgnzXIAAvfSyy9hq/m3xM80c6zBczvuvLOyW6wNdW8Exuc8P6TB1WFrMrWGJOUgOVsnI1kt HuXgLwVxUETH5dy8x1lI7idKdZqdV/ha1esAzqtGQEI9vtTLkGElJgZaxEbJnqd1rCUdg1AwG9Ze FuWSLmdm5qBTY6NhQ+PAk4PJZ198Jbz97kdhIpawOeOy/rpr4kCh7pgZxCEwsfJzdawHjrvuhneh ei7WI2wweM3QGbyvvvl2ePCRp8LLr70VB7LoODGAZYPjzA+3gzZ3aqXZeh4+8sr3kvheEx+kuKeb W1/4cGh/3NLC5XQOELkayVmUIUN+KC/ysuEwXTz8hkviPDDDD/i4lZSdFmdXTzrpp3IyF0+S4gok G7y9R0B7ebS3df4ffPABPg6+thwdzlkdrrry4+LsZPnNHD5Izo83pZEjR8q2gY3QoOnYGGnTl5gp 48qpupxuzhbdeMONDZ1mZKSE7BVfxjLItmAcds2AKqUMSztqWh+rvFkqIS1heSPmjVZm5oW3EVtK z/FVX7yXJbKlt2145fK89PtwEuypkif12MzvfU5qDdZsJsLrJiv/OPPJFUVpl2g7s9AxcgvqyNFj w5PPvIS6P1K2s/VbaTkcxY3vhC7SDTOFOFwD9Z2ua9fO8o5i9x5dMRPZV9omt6Q++ewr4aFHnw4f fjJcOlt2gFw1oR7WbX1cFRGFXaRY+b6Elb1Ro0bJAx/b8nzcQ0aMyO2R7ZLbwLklhu6wQw+V1UWu VNx5x504KKcjdhrMlXcbOZPKAaK9Q8HET8E95w94r2kFfLON7zF+DtmdOneRrUl8V4sfNDdn33lj snkP4OwoHb/5dNFFF4Z18X1ZnrBKx4dO6wjZRrn1lZNDdCwDPpDyACGe9pgc5FpJchDLQTHf/chU eCNPwsRYKUjz+8gkEUQn31gsnxn2dcPiMzVOLuQI8ENgjUzHEr2KZf4fjS1IydWkJcWZx/HAW7h6 e8kSYxzAeX2OFPI00DK25fS2jnXWOd3ERSyu7dFZMm9Z1+VADbRHTspwIDYeW7rYX7733kc4mGMK tn13C+uvswa2l6Fv7L5I7i8xs78odp50Qx/KT21stP5aUlYvvf52eODRp8Jrb76HPlIPzhHZODdg LurkV7b3qmKdC4qX7+Red/31qd8w65nPUi8igHS2Ifap/NwTX7f4B95L3hwrEDwM6k/XXCOfNuAg lI78vH/TrYZtr5dddrlsV5uKyafrb7geaeAJzfoZDk6q8jtx39752/JuJPtivlN1ysknI/fa4UC3 L3G6491yONWPf3w0bFhBdvqwb2AbZr/IAStXQc2xXW6E9zNtFdHodmWbtl1PlmbGiT9WMk83XL5q rOfx2MxHn+fSsB9b1XGQpq4RSzqp1TI6+IeHSL4qzrhyyNuRsE3TWur1oYT1omv9iqrDelotNOVZ o4zWsSaxEctVwphkGVOyzbA/49901KFhw0eEZ194NYwYPU5exxjQf4Ww4grY/dWtK+pXZ6237dqj 3+wqD2Y90G7XWG0g3ltcPrz6xrvhAYxhX3/r3bgg4sawqKs+/81CT7sSh67xaw36zl47ObBnJD5X wb6RD04ydv1MX1/i6yXnnHM2dsgcKp+F41bUDjjJlds4/4WTVrnQMQ3bZNk+zL315lvycMn3+U86 6UT0ca9h0uZ8rP6vIq9l6RhbAfzclvV7b7/9jkya8t1+GbciLewDed/hyiOfn6iI42aOlTnZw9eq 6Dh2o1wetLckxtqFgyrT4eksNStj7uDJY28XI2aW5etiEz7LdbHAYg+WauF9Uoa+6okNi9IJEC2x ocUQyJytyu9KgRBvtipCMRRvLkkyj10bGNqABabgSrIKammz6WkVqzK8pFo/dcLFLNMANPrKpn5F c8aUg1HdBqPb3h56/FmpQCPR0N77eFhYGSsTm20yOOyyw9YitxteKKZbacXl8cCjs9OUxtnQp59/ WQajC7BioZ0UfqkQdrEBcGucZVLKHvFYSO0ihKdA8lTCO+JsBpfAX3rl5bDTzjtpFRAruC2okxzE wQrL9yx42tsrr7wqMyZ8B4ppY0PgMc08Me5ENLDfXfI7fPvpW+GD9z+Q2U8ersPlfjp2eNz7zQZ4 BLbL8XMZ7733XvgNHl65JYffieMpbudjUMrBMN2dd94lqxo8eIB62DCY7kW6d5cGzO0JPJGKjgcI /AgfrGUHyplWdTHdCHTHQQTVVVDLHVf1Iy7FWLamKxkoNXFETwqLBNUr3sjv/Yk3eSwWsh20Gl3o BYSzgjxsyLZn1GEpI7uqxBzjsaSaroaEMrJBjBrtTCeX42sAaLz81mObI0xL5jAKr6TSGc1CpLPO crva7I6IRWPmA6QcZIMHRq42PvrkC5i8WSRsthE+UL9y/7A8Hgr57hIPsKDbcPDaYb21VpdC4vsc E/HOxmNPPh8mTJwUT0ONehHHfzyNcQF2FkhbFQkCjT69mJ08LZHvRdDp5MhS8h2tlNdIAAfV/KYi Z1h50Mx7aF8M742Ven5gOLTDfQDu79jSytPbuHXnjbfeDGej47wGA1auCN6PtrHtttsK323YGv7E UUfJsd8X4f0VHn7AU4z32ntPWeFgh8et4PthFdO2rO6KNnrp7y6VreZDhw7FLoM1JNEcjD4x9AmZ eOJkFN0SeAjkrD636PwU72UVDulhneN2HNqVneVI87wib+ZCgIUrBP5ooK4+I1JcgQUlIrKvwpCC 0WZBxM4gqTYpYB49agw+czAaE2Y4st0YcFVI8qQoYzKbDZIYPKHQS8tSpKQtheChPA68NW+iJ4VT qgTHnxRlHlzNJmEyepn7ZVTiiWol1oQ7nRDMpFArVya4qsH2yfCciTg59/Fn0F/OwpH2E8LbH3wc VltlYNgI7W/XnbYlKH0eYWC/FXCCaF+t+pDH7auPPfUC3h8aFRZghYQJEJOiarZL8uR3TCHM2Zy8 0cNDan6O1yY4cUKnnzACBP0yZdNm6ZcQdw1WF0djAMvVAra/43AQDSdHeagUv626xZZbSH9GOZYT HEDeiUnUX2EFcp999pZ3ILfbbjt5n2xttAtO3tjKYIeO7WUCpjv6Pz7oUf6//nUfJpKGycOmvj+8 GE4cP10nlmAbsTxxvHev3nJfmRlXOthnjB0zWnYi0B5xKfEBK0L9cbjdBkI2WyNXuhR0h1UGjS14 EtJlecRluPqKegecl5N4m2CphvyJjwS4veLOCQk0YEnNWhLWPLjGptcomMgMzXoNi3jndSEF1WHJ n51DJ68pjDIys/gSm6c3EGuwHGPhH1n5egZX5xliPX/3/U/CB598Jq9I8buJfA9vs40Hhw3WWyus teaqMg7hAww/DbfV5htK3SKW70S++8En4R38cVKT+cypNesX+dCkE6tqbDIzedB3o73x1YdnntEJ l6XxriD7NJ7QDVGp6Fivud10UYyNDjv8iLDi8ivIp9v69euPbae/kwe0nhi38hCavdHeuLjBE4a3 xXvKw9CO2PY4cWsHyTD+T1f/ScapPBiHn397Aqftc5y6G3YJ3IBFiJNO/ImMbffHq1p0PDvgJ3j3 ccuttgwvv/Sy0Dhe4HiNZwgccdjh+FKATt5suOFGMsnLySOOy6vO8qhKlzSDyHxj3mRn9YKUsnwZ Yla57CKTI2Ss+DD4J29yBZBRvubWcyWq0+Jo9JpUU5WNyIzGkynq8/TodyT1OkIVXg0XrAzQRXsa 0lsw52QoCL8uvgGLWNB2+dl54cOR48LWA5YJK/fGrAL33OCGzY94c3saehlIQWMBfTUs5++9+46p MyjkR52cGbzvoaHhY8zqyHsXuGN1xPtTHbG1cj7ksRFzFvETrAZ+f/ddwm47bpusFU+NnaRPw2cy enTvIQ2Wla26Lc2E2IMI7WDHZTMZnN3kigAHtnSUwQ6V79MxrnfvpYTf5Pgr+bjCwcbDmRXOJnP/ NQeWfJgl3TvmK7cHcIWQecRDEfjHFViuqvDIaDry0U42MD+TavnK1ZnT8OmOv932N+HPxRnL1RWv jLKkLRjRrgrNvzXYFGmY6tUYWsIaj12rvHK7tZoMJtNh/DVXx6Jek4lrQ7t3zBTlgup1hKTKaLzS WTureI1NeOzHiHaN9BSM6U1hw/FqRLv6OPUPffXtcPgFfwrd8VDznVWXC4vxZg12vqvRAZ0ZTxxu hza5EJMv2BwpkziD18WDkMmuEc1VyfseHBomYsDHustOsRMeLuWDv5DHNsEVxreGDQvXnH9WWLo3 Zg9byGc+nPHUM26bZl3W2czGtHAAyD/eD8xPrknY9kkcZ05pLusw20NXbMOZgkMvWBpsZ9qGhQMU LSPiqJ+DYK74870ofq+M7Z87D7jlVE0nv2YGVw3ZyXFHBNPK1RXy8QAAbatghWM62Ob1/hHrhNUN xPNzJvt8fx/ZIrsIJ82MRdD8qcn8ghTTYqM5pKUxn5Owiof1iiqj0q+FrVjmsFyJZfnwkwwVrqRf 9cagw2Z+ctA1ZEiZI18Tm+Wr9PxrFjXTG+mWzxkIn2FJjH5PEhqjkBYmJ9r8rRPPDsPGTAzbDVwm DMQHv1GNpH/jJA23iZNPPnCPiHXXWC18d5ftQkcMSJuVL7fF/evBx2R7uLQf6OK7vp3QznkKI7+/ yAnYj/FQd+Ceu4Zvb7sVDYYrjFUSfjmpesjBh8j7h2wPPLSNdZn1nnWeaWHb5+Fx/EYwHxS5G4dt 4u/YfcPP2RyOd4wewTZS4vbdb9/w4gsv4oCaxzFxNRvbVH+Fd6geCgMxGcst4jL5gjT/6dpr5ERv foCdg9BzcWLqdddfJ98RHDr0SbzjfJtsceWneGyQevVVV4dTTztVtsTykB3uRKC93CLLCZ9LL/09 rvtLf8vDO7hq+fxzz8uAk21bc6A+HzRDKnGVoEkQ3lQnjcmuMWsrwSL7EzbyFpGgJWz0pDDjEGi4 x1KOMt144w2Y3N5Pxg6kZlkSavLjFTiWprocjylwItQbCY7uUYXf8RTYgskCjpkkF2yONSa9jsMk 6OHn4XuNn48JOwxaNgxcYlFpgxxrsb6zXZGTPzzEZrdvbxfWWHVlUmoc3vNHv/rSq2+EF156Ewc2 4VNV4GL7YN/F3WKcUOUrXO8NHx523maLcNj+e0c50a54IZF1mpMldGx/zcetHWEez/6YI2NB6mS9 +Oyzz6SPspV9tknrm/gdYY5pOXZ0KpFOhIAlH8eqi2DXEU8f5v2d41/uJJqLh2p+tobOsOxT2Rdy pZOOu+S4StsdGMaZDfSzn2a/zLGs7HIXgwUWf5LUGFYGpp/ffuUCjoyDjc1Ds0WgNggGjSBeEOei dYVRo9KvxJuS2oZG1nbh3XfexveATpHjeBOY0g2bicKvQac9xRuAcea3yGpY8TkdrAKkZbkZQR8d 4uA1TLqCmAcFkQ3pFUlSITI2ihBROg8CrwhS2RKfsJSVraBizkPyPTvpoKC3DyrSRuutGZ77z+vh y+n85gtmJdHJzP8KL/nSWDoRkdOlRMxmYhC6FFYAR4zCiVIY0NEti0HZhhjMvvvex+HTkaPDcDws jsOW0lrHMpX0RdnRVH5fRp3OjnIwl1ORfYaVyk2yuIVp9sU4OavUiR05pPClYWVDLPQbTyTKjYIN k3Q2Tnu44w2Eg+UGLGTkAahu0bEHVWXmr5ZvaafFatr5IPn2W2/LTYY3LKsbLI+KkWK3oom1FNiV MeaP+erZFIhfTzT+FBnjjQ3xLCs43kB0Vgk0MdJhozrKppc3MJ66xXc/5UaXxGRsqvkJq5bJb03d yGlj7VQ9Oa9AkQCENWCpINtqvkasJDKlFyE4M06vjVjYYUQFuN96vYUtMEJSgs6LqxnzMbFBnavj /YUlcbz3M9j6xjdjcdIMJmEwsMTEjrpol5nntHbt0in06b2EnKS6YCFWMoBZd/VVQy+097exje4z HL700YiReBDTE0/L8jVBajvzOXUgiGL5s02Kc/ns64bFW7ZYx0SMmAsZJpMzqq5ojCORqC990BoC dXuoaG/4LI+VFb/jqE7vITYjm9uqxvKhUyaeaGh0ZjOD7bBNiLO47FCTDYkRnGwXho1eknKCJGBm ocnEOivtiGw5Puu1uq28LiNEs+azeBWPymdtgXrNX5qheojV+pONznorVksEfjRBru1Td7Q7muEv RUzEarzF2NWjzN8sDnSxR+O9zdlqyKjCXf00PLHk07t/DLiLpZftjbwcgM1Du2Sr44e1B6+9enju xVfDVNSJ9mDgpCj/eM+x8tX7TxQajW2PFbilevXEFnOcOo6BHO8Z/VZcOqyzxqrhHbTJYZ+PDMOw ejABr4ewDMUJtpoojeL7vn/ENjhOYnJy9ho8yH2Bg60IMcfyXmbZZSTIT2edjQfGH+AAKDpOdPLY fbYvtoG777obqw+34ICaXuGjjz8KfZbqE5584gl5PUQAIrm9vHt8+KGHy0Mnt9nx3s7vKfPwmoED B8ignVvY18f7U5r0heFobEVdDCexs3bSUd/B2InAh8MfH/NjPCipTWxjT0Anv0l8JQ4C0erjarQK lMOwuCo5aOVBkBaJuNj9PF0Rl/sEsCIrUxlJHmesxNE4qRuUatisItUNgZVYQkWkeWK0mZewEl+N 5OeF7kbZ7CexJiJhMxW+RmwRzQAzrqHuRy6BmwzmRzYbXoKbYB1GuRzWlxH4oD9zU2YOmS/rtXzO eo1HLcshlglDPIyHK/HzZGKkXVhntUEyIfriK2+Kbq7Qs03K7rao3utTuby/Lgw9MVHJ16umTJsq iyX8FNVqKw8Ib7//IXYCjJE2ORlne1BvdppTubyxSwwPi9YHcqWfByI2GxgQreNBSNVKju+brhTF gwZjeXgdx5109h4+/VFzUUY8T8D6vA4ddNxKe7vhAZJ/5gzLa+qTwcgxqx+3Eiu8sE37adoUiQ31 ykvNbNydcwvuJ+IMqyH3W4/NUmK8sUVk7QMj41Ihi0JpwqkMzIYxOBCCR8ZXXcLGiChCcsKwJcZb 5f00H5WrBpS5ss9kGsWaktBBNHq+mi+nV3UhvSiwFBs9KUybKDQSJL2wUWn00BcjhQ80/J83Z34Y sNLyYc3VVkYl6xZWRIfCj3bOwWludBhShMVxc+eKgjgnQgn6y09orLPmKvLu3hxsmWM6l1i8B17Y XRYD3Z5hZXz/ZeSdE8LUz2fKqYoem/y0ETaJmc7LeJ9v2YTss4YmshJW400k4zIi+wxr3KrLQh4j 0sufaLNkL42vVrSSWy0w1bwm4xwWwjqiEzVn7BKOAYHxh44VRPRqpM+rOuutbmhmxHYUc6bEqvji 15URBxdiB7H43xKWK7VcWSKGLotpHSs6MiDq4kVleb1KEQ3CV1EGWplXkVPZ5DdSTJDXW1O+iS1h 4TEiaZpB6inKyLNlgPhwE2a74+mLm2ywLj4P0xuDKWzTwge5F8dDo6wSUjbcisvbO7AaTr9JL97r xiByc2zHGTCwH05QxMfBIZ3ff+uOle++WA3/CO9SvPPpMByqE98tjthcvirV5zMp2eqYTJdXUs4i J3NlX7JSPMlU85DR/JG1FgtiYoseuSRiqae02MUlLFJYab+FXvBxAsfqsEgwXS7tpBtZtRRSlIRf 60OSvMhWxXp0Mk+YYC/1moO3LCNrIcpQh1WOLCP7ytxSrCiQiFy+prz5NaUneqLppYIm8ISN8XVY b3OtUNOLvLI8t8qbsdlXmGIGIJqnhM/FCsOgQThJG3/8nNJyy/SRzyXNxfvGHJhingcH3iyuh0GZ sZUyonxuHeeWcZ78SCwN48Fyy/Ttg+3Ri+Nha6Uw/I5xYfooHjxDQXBNTGTUZpttLn9k5Ua9LfCZ C18XxBQyRrfllrZiqQSu9vMTGVqftE84EJ/CoePEymabbAr93gBmiGI5ecqt5+bOxYnF5s466yzz RnYFHbD/AYnOCaUzsc2Vun95pl4tkgd18C87Z0P08hWRyVMm4wH4bLBFIi7Gma+ZKPUZmaJJgkcI kbO8iGppJ5FuWI2wnK0BZaOTMVWslpFifXkxT6LEJCVhJeKb99sUbFarP98nqjo1jY6asEpLcsCY ubLP6oxxl+nNmIyAzwIsHCioLSPoYz2nY5vuiJX+LTZdH4sWS4ZlcfAUJ/f6YvcYsdwrx905fG1D AVmF93HlbAWMV7tgVX7dyVMF1xsTrX0wadIbbXM0JmA+vnVMmDUPY2OzUSWWvzFTWJ/VC2b89+Vb AmIoptdktxUrfA7rvCI4mlOrsooV3RWAJdWukhgLeGUsCKmkWZWxcUfQ+zj3g5/+sfSVxpXY0gST kuV6bM0Do8ITTDzu5g+0xenVQqqgVK60KEICJbfG269h7Uq6xxqfXD0TCBa0K3kadNkTumeqYqNC jxV2DixRYJ5OHXQRooEaDh58Qx6uMPZZqpfs7Y7MYU18SLiZS2Ymj3KycfDkQ/5V3QrLL4PTVnvj ARKzn1ixREusOLv5QSgrYHSsf2Z6plpsviqbYybMBQVr+Zxh4mvE1tQrwzqZBKdgMg6e5I+KvgkW mPnYTtHMUa+4pCt5lGw6I5u/1GGLvDJsSpyh21BGTbEmo7x6q72/5LIQDPrf1I2EhaaqsiZ2axZ4 vV8PS8uT2opSMcH0WhLjlfdcrhJw9WflAf3CQJzaZm7w4quZt/aais2lsROOzud7FPyruoEDVgxd cFgOj9fnAyrx3lQnRgbMLkFVUQj7vCrl1DBXSK1gU8IqMAQlKhoqF2802ZtgSaazMpI7YgVbQnW7 D2eO6SSuwp/oFl8KYHQ2pxkW8uW+XoNNEPGkkMjlDx9qGvuEiiCH5c4QeYUgSWjF41V6P2EVNQ2S Ir9Tn1lqsCTR+aharLIVv4aRa43eIt4ChYTG8mW3xd04y6Iv47tQ5tZavdk2N3JE5ZHZVPE9IX5q gn/eMZ79Ze/eS4ae2F3DVZFY3XI+mJAEVIL8JnU1/Rj5a7AcyNLpw6L4iv4zRsql+uM0V6MawxXd FpRrbITZhghn4hlnzEbG1ZLKgT7rcYNrDWsCKCn5s6qKShGfaIm/Hlu1N0t1hkNpbd8LFrvHaJqs 720DNhmoSOrVBxVE2I2OYhxfSopB3FXZHHMd1vLZ4ehtxFbSK0zgaql8k3FlPqt8aohpQR1YAyuB y8UVdNL58Pj13EI5/KY/3msMK5VIntfBNskDrb5iP6mqCyaSxNxkcyWfLZ8SY4YrCb++jHK03Nfr 8imztAGbmSu+EuvbgjCqcRWMK99kc2MZSUYhnttyj8DnPe66607ZSUCRdAlaUSpZaPmlrOm3io0P jNnK/GRuNGsEkGGkKG6BKDGRPrrCWAkSrqQckX2xIkQdVZ1GrqQ5BV39USUEGNFyzMJRmAYt5TG9 NIgOkRIPbAXmTDPr6/OKOMZ8hSlRniI17LMRWGlcQQYPH+JlYTnGGncVZmdPPOgNwqCVN3PTpxMJ pkOTxReCPx0+Elvf9D0kwfVbCbOy88Irb7+LI4qxHRUNu7wZEmtyTbqksvYna8zRimoFC9vbgk08 yQM9UkYgyLWqN4cTJHkMy2sNXyYVtjF/OBPDLQheFNlz2HyxfCnfSNFOC5qaHK7zRS7DQp4zGaLb UEZNsJTMNGm5O6nZDDMxJSER4MklVwPwjDVo1ZZ1JgnJQwWMByHabyLbipUSqMX+H9LOA3Cr2vr7 QXG0ah1dVq2CeyturRP3bN2zinbYOlq1dtdVtXXP1llx1mrdWhwoiuLAAe4tIKi4EAcqLrzv93OS k5t7n+cH+H8Dv+dmnHNyspOTk8QppaJJ0eSMFU7JRoSWD55qYFy9/+yLo3Uofo7wHV3B/64e+R49 9lU7v+d4fRZgIGueSahjTTbF+6nOMTz30hi9z6hzHXJ/X9LWefX2Ew+HD3/0KT3BoecBiJjAkiuP CFI5jbWn2+qUuE+Ku+NTh7ttunBhq+Qr0e3AdaJlvD3ilkCiLtycxEwfSyTKTYxcqOXqOka2JJE8 3J9vW7knawAAQABJREFU7CdLIMWRnQWzyWphYqInXOeFb26TBRkSEOnXng5X5pX78R4lZ6abpsSN /Ja4ZQpKvJjW6cCtQWp0Y7oO6GYz4Dqgxu0SEPOgxWmB2wh3R4ti9I5I1A1pltk5p5d1vGKc/hbU bgSXO73w0jh7zxh0+rhvSWjK7cXAez6nKlSUvYRCmkS9OHqsbnCMtwmzi9FXE1MW8I888XR4U+qo 9sgxLMg4m535HMu8LKN2vJGC+BGRGq7gzxkUYJFNjmbflBOyR05qOOcsgdcBGd+8WmDu9G+OBIt7 eoN0d6LYclrbzfge2AW3Zs1tne0oo6e4/OMYdQ71jNtu914edd534padD2fu4ng5nWWU0tpz+Xqq PDWd3zp9dVjEmgau4p4e3AyTLYrH+JaHl1WKuh1jRskWAGO8NDTO3D2li2rm0PGDb2i8fHvCRKmQ jhdIzGfUQvtKDZvdfzcNUvL0MpqgY1O8UWxtWQKdvgvOb8esHtJtxu++x1EtYMGuTZtWHVLYGmVU +Mta53NBqbB6/rTrFVTq3C8QCqvj1vW2jrsrbh0cbcZcSbDwzg21oF6CevkKhV1gzkBiupYvni3c opUYXjfctGD0pIiC55J/FZ1FmGMllkhq2aWXsQcso1tVwHH8GwMKjhOuwmN5RqLdJg+OWqe2TF2d 1mniWpRNXKfdxPUEFukFoGbA0ezbDGnhdoFgS59G8fhTz9lFN5uut1b4QId1b9QFGe9JhZBYOay6 glRNaTQUuMcdqXsZafCTjvgYNbKbbhsanh/9sp177KvJ7OYbrWPPAVxyzU1SfRsriorVG45TazJe Z6QnwWuR4BKq+1iqGj9Oq43rcSXgZj7XFAytCy7pdtJTxYVUxq/puq2N6zRLFJ7/4JIAzyfHJWNS TbBIIm7tEzMO6EjNaUa4oi0UDBqMA1oKhZ7bQl0UOfGQT8boNnDlkGe3MkLladvtts1hRqKNK8/s 5ZE0ACN9A+oKWHu289nIFLzFiGLOxKi+SvmCh4nxUQIlpRjW/M2cmWi3xG3CWV8nLzpKrgkffPf9 6mQ/D/2WX8oWfHfco8sf7IyUKIrWTttsqgXjSkYkx2H4zp0OsUtF/Mlnnw833Do0TNDhdiaqa63S L6ymmxyfeXFUuPS6m8IHOpcR+8o6JWYrieZUFp4Z3P3iN3u3kgdXMUy/uU9u4tYobSqOW0PUqYSG 4L3yZV4d1uNwd/ur9tHAJdxx4hc1MZ7a6Ti/2CZVuJ1CTnOmWdO3MAfsghu9Ul4UeQZKT7g17w7E VxgWT+wzwOXsSjy/kujLD6DsckuBC4R7Z5s8YvY5brOvAifzlNNaU2mEi3rdq2XgJkjBQRnQtd0b QGZQrna8kUJ33Dp+dhjZ9R+hK/fZadxg7dVsAnnjbUNt0ccC8XOprK6+0nLaJZw3zID6ciTd8cuZ q1ES0l57sy6+efU1O2O15KJ9wsbr/CC8r7F34FU3hDGvvKq5sCjAWGEizTqfc7kWZWQwOXLH91yd Cq5ArRzbuKLt5WusAIclw3UwKA/iFUCimVyWnEirwHFrpufQMcBd3cqIC0m47XJaponreeB5MnXs Nm6ELnHhEBMT4MmIfOvXy8a/gjMYfgy1iX/iiScVZ8MT2YzbzvuEW5QRPkY/W+SBcbcz6B7y9zJx kIhQ/HpAG1cg2YsoCloFdp1e83RiOLwspoEbQQ3bflKkzGE/+uiTcPOQYbYBglbOY5rT3jNct34q UWhdcE521+22aCwYS54tY8TSBD2LM+yBEWHwsDjuom230bpr6SzxO9YmX3n9TYta3UD86hc6Nqw3 CcaczX6kVyaXkcXYyLcIEBEsd9q4gs5eXm6G5L7+lWdhjXT5dU/NLjIf7qdvWSQ1UrJNq4yKPrsj MzyODqLZI0N0zI9ySIZtW7JKagRVJjmOvinbi6STDZ6YeKi71psXQhtXlaeeGIheImhXV5cN0vHE nUl6qHhtTrOPiOh/TTfu3KEqgSGKEpdouH2UdBmOmACGeBwHPAz+GHSACetQNyIBKYPKOCKS8IjD HNg9p4yiqb1NUc3nYfCnNKEc9fJYu4nsY90GWKEKIzC7cQm30ciU5Ip29+GmuDvvfSA8J2n1q7rF 6QPdMjVK7w/e//jj1og/mvyxHUxWQiztkHPcyD4xqBzr5AAik/xli9eLN+M1kPRjkE7UMGMljhRK SGg13W2Y6PZ6BbG63rRxE4uZYJtWmagaN8XQAsaJhPmtt94Mffr0zTSjxZmucTvL13OsRo1Y+jVL irAVr2NF7zrQY4x8N3E9rIFbdBZ1eDz7xVMmUGgaOi986vzFxaKGtlG3qRRLSRRAmZrb6OY38lu7 AWKyB3tcfESLiy26xoY08dZtMLbjTj7qvsDhO9lKMdTkjZnOWAsesSZC5AkH9T/SZRp3qF0Ne2iE Jqmf2dXhOb8EzAUcTdMZ7+s6ezFIg+lrr78RXp3wtu2GvPzG6+Ha2+6wd954TJz+xSN3lus0RR/j nciLzC2sxkZPuGUpRbqUbZtz58D9HcCptsOBi+mlfMu6UkPWuE61/pZ55XF5KG7hGnoMo39+9dVX 9Ebd4hYW80PWBmqMz36LvIogDph4Tqj4FljRXuAqWCbh6gMsBp/pwc35nEjEuCLuoJtvDk/onco/ /ulPoqYQC6zrdxu3Xd9hE82S+IRDjKD8hU8fP7EnFrDKuMs5ir74ezz4tEPxQzMG3oy/xHOJAwyY 3t5qeOL0eAERckpkTiuoBa45hUI0U7TLzI3CI/U+G8IW4pysG0/pWxhfp0jAyngKsLFlyLLDa+GD Bs8dEgaNGfdKeFW3+05SOx8z/rVwl9o5c4NJH38YVd8SJ4mMuZz/mApvRykdxGtxRYzIg8dcc9TE Faw8LDQGpOgifPSvcS2wAddMa0I2ohlXTHn++tfhWpRTLhURqIy8bbdxobHLrrtIaMbN5M20Rw9R T0htXMaCRl4pyiJWBXbDTdx24NZtxuJNP5Gepz3R68Al3mYZ8USQX3IS+a5xW0wqpoTbZezNuCCJ xFfBLdNhqEXmeMvqIEkUBRw02jDR7ekFYCrl20IunZZceRDdFzpaNUmbHYNuH2rHKz7VWPmpnr/B qGnaLalcItezoc+ZoncXnwv3PfJoeHn862HS5I/CWI2Tdw5/2G4s5pkXblKlP7M+TcRyUs2SuEuf HJZyIHqnwBLXmGqGdsctua8h3Lem3PTp9Pf66HCpjBokHcu/dVrr8k1h9qmRvc9tl7zVmQyWalBN 3phx3BRaM9iwNXGTMjqU3NR2qpnH2YrLgLnOlkdoa1PjPv3Uk+GUU06pg2S74cYb7J0wyw4nXEDw 9tAv9abJZHXobmqK+CQu6ly0R2n3238/B8/8ugeTs/0P2N/e9jM/4cLXSSedlCpiHQMsMQj9/Gc/ s8ffaVwjR44Md9xxh12Bfb8OfDev7K1xmR2XSYr2wkfx0gB4H+VjLVImaLv9vQ8+NHr4sVhEMsOj 4Jw9fO/9SXbbJYOvJVu80QhRlUOFYsuNN7CbURkwed+Rhec7kti8KxVVJK9wVqBa0uMPIYk77wXk E1NS8AuwecYQnKWJkDGMX+/CmxSmFzdSzrhWvt1xo3ipDss4nkldcROUpbdOBb5c+7/jjjvbZKR7 emvcOi7PwZqWR1/7xFwxdyveBjb81slJ6G3cCBB/W1x04EYStmtq1ibutXrImevcS/ObQ34TBrf8 YiwR99FHH7Pr2kucaO8hciFffvnl4bgTTjAwrxtluj/SI9Y/+elPTJACEOeH9tlnn3DPPfdE0unX UztmzGjp5f/UFvhTNGDx0DXpoG0++uijsUa38tlx/dsgXDjs5jedlfhCPHyop1kmvPe+BsTJutpb 7VV+CpJq5NfsjSTa//t62BdBg4JTvDxJ85H9LagLbrbdfMPQW7eloubK7siHovW2+jbU4TiToeYu I2THT7zIKVNwa3U5BdonQrhPhCz9ClwH6uE7/ZAlgViSHWyVID3aUy1olVGdXnFUECaft9tuB3vK Axjjtytu6ncL3CYLiefCM6ad32nhRu4ifEHAuEn5bvGWZVDa69SBPUI3WDbOME4Fl1swDzzwAOPR Y+aRaR6AblL1+CobL2hTXBPvPHsoNKLdQyJV1JZ2Lm6IbIZGGJ4Dufw/l8uhUPHM7cs8Ro2QxSdz hDnuMUcfrTfOHjJk3tkdMmRIGDx4cBh2773GY6Ra/ta42VfM0k4YGydrbJuo8fJ9jZefK84vGEd1 oVRv7ULPpts9gXlf4yI3hrOojHygOveZjZdf03M5W22yvl1x/7H8PmOhKU2AiWqTjJdTvtCkSPGx eGQhGg25Jbtlmv00/XGpPragE0wB2vCp6cQpfHTHX6fUQCgcU8ONYJmCWWr4gkjit44346TaEdtg d1zosLiym7dl/0q4RV5BZ9q48JCgpoVr7JY8d8ctfGFBJtLnnVtuY46mgLL+JtKNvzXXhhs9Ex6f 7rgRoMRNoJ7nESD/lpCRYvTJ/h3xZtSUoghQcOM5Kbah0gOBIr1QzPEZhnDkASbzSsbK9zWGT3j/ PY1vtLt4eyrCHC54m2WWGe2ZM7Rp7CmbFCX9BUczeMtx9ZWXD2usvGL4VPbPP9M4qdvdJzBOfvCB 6Mc2SVwmadCnNngm7oznOiT740VaU7wlhMNEChEg/iaaDtwVNwZOE9dpdPmWuCW1Jmg78sRbi8WW 00ggUPzjH/8UFlxwoUQy9a+tvHLcLr1vwUoTN6ukRgiYFBn7JLsF0DHW/pFEL3sc/MKLLwo/sodP S/igN4resiuYQT9ej7K/8OKLen9kYhj+wPDwwvMvqDOfbG8ZbbzxxjE6wXE97duSAOI3dOhQW0B5 ohJTkjq/aos/3lEiY6igV+oNvY032tgkXwwYVEpUmdZID0XzGPzuu+1uKeHxzb/97W92FS9vIvVb YSVdi31ultqCe5sGt/32398WcTxOj2Sst24uHTVqlJ1B4ba1mFrnjsqtXDFnyodGdhAQF4uoxzBB xdiVvHoPjUUfz26sqVsat9po3fDGW++EqwcNDsstpkeJ1ajm1s2pmKeee0nb9w+En++2nW6lmifs vPUmYbJU6YY9PFI7OdoBUcOj/KBvUSgajwv8yFLimTBKNTnTx6C8fGORR5fhRgJOyOKCruE2APBN 9BWLxdMVt6xXEcd/Y0gnbs1zIuh0IxeGPt24gmaH6/PP9Ti06g3XryeOnI307bl8c75li6O6Rxdc AyliclBH9bQobXV6vZsDqInrWWBf/bylnS3eeou36UXiHsUzetT929wWqAUPN/UxMWdCd8utt4S1 117b8gNhSnz3MmL17dsnXHLJJWFOPcMAjpvIRSyjR/TgLbezgsG1zjztcbLorLmGbvyzdLBQ+tKe XuHMKFfmD75tcK5/3L7Hm2OPaZecBeGAvfZSXIcaLkRZpNEumdnx3mb//v3DcsstF97VbbDsQryh B6un3gada74px/jIcEU/cX5RSX6mhoN3794zh6/reu5JX3wcZtV3q03W00H/RcIDIx6XZPR5tdXl wgrLLml9FHl4/W1Dhfel2uSmYYmFFwp7brdNOOfyq8MrEkigP2AXahjlGLsNhMltTOjHywh3aY/h cCVf++gni+s7IUvsiBXLyPoEfjJupNygX8TsuI14Fa4iyOXWE27Tv46no4xigmqAZKNfor7QX7qp cd2Hb53+yG/KohKkbXfAArcGSYH2yYAKjvaYh0DHfjHiOQ8t3JzP0b+3xqzPqiiJr/nuhqv6roXM zTffavFcr4epEfRwayyCmMla7HA7+brrrmvv+TlvTOTn/e68YT35P/HEE9ZenTowcIxQlsep/QZa dpMefHC43vI7May51hq2i075ciRidY2f0HzwoQftPU7SShtHcMNbYiwKee5i0KD/6Z1ETSVSZA8M Hx5W6LeiTSL322//MG7cWBubR44cEZ566ml7VzDlVMy+1i9qbRzImKInpmwxJztZye3hc2hct116 +a276kp6M/EHYfwbb4VrB90R+i29eFhlpWXDnHPEZyRGagdj2MMjwr677yDh6rfDj7ffyu6AGy4B WKWLW+iDfPyjjRr7MGYmJcY+ye511Zhv9utWG5J/rBnCcTSjV6a4aa9rkvfrDUSveZEtQ63Da5vT jD5OyXw9yL+JMYNsAHgUcFT2GfJPuGefc44u7vu2hKw7Zr8yoY14IzlDrttuItTiBdAmrqesmc8W V5tngTpujLI7bmcZRWje2qs1XXrGpe1MeGeC3sdcRGwITv9flSozc9AFF1xQxBKu+DN+5GQjAAFO 3759Ewow+tN/57mRHDkmvKMbQl8aHdZYY3WnKByDigwLl3F8oYUW1MUxejdbvgi+eQN30UUXjfSd ekIDfvHFF7d2b7t/NHIglQ42KiDvPOe4iigNGHg1RNLEgs7zk8XhzOqbJqlfmmuO2cK2W2wY+sy/ QBh0xzCN2++HdVZbSZoiSr/G1/e1gDzvP9eHtVgs9ls2bLDWqmH4Y0+G4Y8/oXGFOQLPV0E58md+ ye48WObhaPBch6aURA8ypzSeJv+mHK7BvFSEJM8IloDto5/cr0esGjdzZjE6rlHsAbdkrcSOXHS2 QSNjEUbq9WBcc9FL/eRmm24aSScwHD23wSYXnurS13FtwVjTjMXknWhEqEMtb3NmkRgNLAwUZlIR q9BPP/10k/4/++yzYeDAgWGLLbcKN+jA/1/+clg4TFc5b7/99mHrrbeJ174Kl6QaLVU6zq3whtx1 2rncaaedIml+U7xUfB7CZSD7TFfuzjLTLGH3PXYPtw++XWeDPjAJGA2Hye0iiyyiB2x3s0XmIYcc IknqTuGCCwYG1PV+tN2PwvrraRK4zFK5s2C34lZNnME/9dRTww7b72CVeMQjI2wBatcvp8xxnn0C URRX5Dl50C41XSQB4T3RndKLdxblUsB3dGB/q023CHfcc586oT5hOzU0GtQZAy8PT774Unj0mefC vLpKnAXj8JFPqKFdHcZq+/49SWA20GDJ7XE/3flHeth0rfDsS2PCZTof9bkkP86b9kZs0hUZqvO5 k2eHgDFhG+9wKWtym5cTNocF1z8Wpp8cpipvuNatFJHXKBk448QwYo48duKav4ElpOnBBV5wHbgl HbM7zzhSY00wdTTd4wU+p6eBW/uWtnY+12HNTqLm2RiJP+0ySplunPGjusWEsDRoA/zt738Lg28d rIfpe4eltWj74Q9/qIegfx0u+Ne/JHGfHDbbbLNw3nnndpwb4/29e7U7sMIKK4Qt9H7YUksvHVNr SVaEim/wbbeFca+8Yu1yogRDc35jTrW3nW0ROIn2qOdjOCe46iqrhtfGjw/HahfinYnvhK233Dqs vc7a4R9nnmm7hbx7xER1iy22NPbJjZN0xoQ3+T7QJPrPf/lL2GGHHcJyKywXRj4yMrDQ3HLLCJtK RnjJVnukrPAyigG0D+h/pgEQyWbvXrb1p4nkl2GV5ZYJG6yxSrhp8F1hewlm1pd98H3DwxXX3yq+ J4Y3dM5iycUXtny48sbbwpWDbtP1/jOEN99+J/RffZXQb9klwqE//7HUxSeHW4feG+58QDsuEur0 0uQickF/2cFgWWQp/Z6aVt9sqJ6eNlr0t1/7KdqRNQTgW7iNOpXiSrgGa/1e5Lc5PkBK/gU/NWU8 5crhAosk5J8sOSxilbjGRYbPGMJtm4gV+wyHqylF6MJd0MyU6KhzGt3uoVPHrUOnXka85cmkqeTH cO2nxv2PFoXXaIH4jianxx9/vD2wfs6554QdtON68MEH2TgKDQQ80URcJr0IQyeobh6t9oXgJ5uU z6+/Pl5v/v07zPq1WbUYY4fwS/UD24RRo18Kj4x4JCygyyo+0k44Y93KK68cdv/xHuFBCXl5qxb6 7C7yIP3xJxwf9t133zCzxmHvaxibL730UtP6uXDghWG8hLMIpi7XeL3WmmvaJUbOTywCJTyXfwyh PfLvS/17T3x80etz2Wg3OgIjVcitN+sfbrvznrDU4otoJ79/eF3t7ezL/hueeeGl8IwEut/TDj9P 29yr9xr/dcX14ZW3X9eOxYfWJlfut3TYd9ftwpb91wmPPv2s2uxg0+YJtHsxxKQoqos7lxQMNTi1 H31TUZl/rMvmY25o1OnpAbcAr5GirSdcIysQr98JuvnJ+RgjcFjL50ygiWKuBs8xPOIWfUbB82fa oUUYYQtGI17TNLAEm6M0t+cfsAmphWshbdxEugYtcHN6AapLCHvpihiJsEUCuHwtoPCn/ROkv0be mW+kgtDmXxor773vXmkLjNBRlrcCauZ33XVnOOesszX/nBRWWH758H0tHiOGhLeC+cEP1grHHHts +Mk+PzFqMRbiiXxwJ4XtwqXQ5597PvTfcMPwmNTX+/btG33F2IwS4tjiTj57aiOD9zJXW201C/+R xnLaIpstffr0CWx0mEmM7LnXnuGWm28J39Zif+ONNrQd1V4SmnxNz1rcjVYPrMQsEFpCSh/oMF+d Qv+lHHr3o0nhi4/j5gQ3jG+w+qq2ucFRju233FjvgS8bbrh9aLjyf7faJYyfi+7CEqK+p93Ii6++ Kdw+7L7wtDaQRukSqnVW6xd+usu2YeuN1w8PP/5UuPrW27VgVAnm8lB5SnBYm6J8GzzXEHX54mcl mgJlp9Fmr2ypkXPdiLix5rbyw5xdcGsqRT0q2hHhiVQBWlgjTfu1n07cGt1t/q1xqU+HHXZYOPLI I+uzuY2oE46j1hmSeCFA9Iq8cFCbVboDGOsEE7MxZyNuTmgCtkYJnBvHFYEFJF3gYVjUariAY/75 57PBZ/gD94cdNYkcM2ZM+NnPfmqLOkfPPMjjRz/6Yfj9739fLxiNnwi5ySabBP6Q6jOgXXLJpZrI Lm+BK664otSYtrMJJR6oGXAz3XPPPWv+b0iSxMT55bEvh9//7vcaBJ82ycy5555rgx+NdpIWbEiS MDRQ0o2ku5sxnv3HvpHRgl3lJ5VfkwSR+EQL3C+nfCK/uDM6lwY23mRcdslF7MapBx97Olxw1XXh JT0kTCPhUpxJ2vbHjB3/RhihBWTvGXqHO+4fbjc6/lk3vXGZxqJ9FwqzaoC/4sZbtb0/2QoRdiQE sriMQPpxdss6UvI7WWesWIxz9gxYmueHypM5NOHPOIZQYzEpYNJQS+mITNiRQMcXmkiqvz7bbBI4 KI8xdBBW+SI402remLRLL1JU4BgfEaPgpzJVJdSJ7bFTS6QDpa+z2/rCC/8pE4s546bG6mQsLQbY iNd5jlzXwJmM54MHefxpVHLJjQdDx3AtPvkmQo5mcNmvxSOBAPJJX7PrhzMaC/ddOMytm8hmUV0h H5dccsnwNT0cy043dR4Vht122w0UmRijx7vAAgsELgg6ThPYiy++uMEjecdCDoP2wMabbhxeHvOy 5SlqdJtsvEm47/77DB+Y0aNHq13uG57QJHSfn+xjj2CzCEXF9Mknn7T30tht3FRSsjW0Q/mZdhAn TJhg7ZCBy86bpI0n1MiyKfPMGS/qVc7MhKDneW13kQFq0ueTwwySbtJJfq6dh5lnmTmsv+aqapuL 2ttQ/7rihnDDkDvtoD7qN6M0GWbXEGnroxrgx0mQw3ueV992hz0EfvSh+4eVl1/GYnpu9JjQazht nokwZaPz05npaHF2zaVwq1f+kZu+LN4YqkQqv4mX2+pmU/kZrhMQrJ+9/kRCANqDT0xSkXrR2tfG hITLQGOLewnbrIrl/JQlwfjNa7PMPItlJ2mBNx5P9vw1XBIiHIQECBV9UWHp8582z3KnLsDqrwdH 8BSoT8kzYXksyhHjWzqgJOO40VX/EpwjLuzQsLKIoAZWY2VPR4W+2Z1egYB1fo2L7ARgnGeDh1XH lfU7EprQ3pgcflfPs6B5s7mEOTf976aw4047hqHSvqENoulixnFTfNtq8riFhCh/+fOf49NLyZ+0 LLXU0uGiiy4ytK222kpC0w3Cob+NWgMbapLKrv3JJ50c6ep3zz33DGPVlhdeZGGbCD+hSSoCXSYk 8MAOIiqotH/G5E+kFkr7XnrpZWIayULVKwx1heysjQJJu5nIJHXV6qu+aA5M+TLe9Md4+C31XSto F3EZXen/jW/MHu59+DGNl9fa2Gj1UOM3KuWY0a+MD49LyDSD+r3B9z0QnhVPx8x3QFhaC83FNHn9 Qu+gXnvLkPAJbR6j6KGR64F5xf61ZNHLmj7gM9XtWaXu6oa2wVyBMcvKVwFtXG56zQ9yW/0qgBJw iYvW0CeTP1Z/LS0jwi2bYl5Fu9qY8pwFPs9dgPu5xmPKwm8Ydji+aBx9rDkFPPi5vZrJlJIcj8dX f9HqyniAF3mWhjR8zVhyUpoacST2S9zMY4nrVIxGRHLUlBEJzSMBoRwT5V8GJdru5/lcqiIbuP8U uMw9JklQzxxxsurYoJsHhXPOPkc7Z4uFxRddPGy++RZhId1Sf/LJJ1s78ahQ4X1cu2fAbbbpZuoD 5hfPicdE/0K1x79pQcn8Kc6helkdQmvu67pgiLrP2LHsMlqI6VgX2gfUi7c0n2Wn/09SP2T8RiPn iiv/o35h3rxgpG9mfsYxJ2DpS0aMGGkaC3369DEtBeO1ztjIurtT+bK45H1F+JgsocGXqV1Shrwp vvmG64TVVlo+zDb718IpF1wWhmiO+q4ENRju2bD2qfFopAQ1E5SPEzWnHD3utfCRNA3323OXsKTe WkUr6brbh6juSkjkea92Rn9fm6J8nUcFYuV5NOKhLbhBG4OxJy60Rchx0jdqsXxR47TiMjoNHN2o rnZOPLQhD4pwcqUO4iMJySm7GUxrKVjaaDclb4arH+aglJPNxRS/sVDy4ZEU38YYKF58zAcN3oYN uzegTdm3b9+UFUKGt4KGRVTgJsAEI1iImalxm/MWB/AvGMaZIxb4svKILAswMxknhB123MEqLAs4 djG22WYbSWHuClddc3XYY/fdQ98+fcLOu+wcjjryqESw+TnjjDOtcrOT2KaN+xUtRBf8/oKBAW+5 5eo3mq666qpwyG8OMSkrcHSYO2uXkskxuxCo3VDISy25lGXmkUcdaQ34H//4B+Bq9JtrsfojszMB gj63gk23STW7yIqY+SJAWSEpZX5LB2Vfqkr1pRbY86nRzSaJ8rvqBN62CgS8dR7qoDEz6svEnsoF 7pvvTdQlHVwAgLrblDC79MaX1nMcNA6jL6DGZNqoFD+JSeglqwVSVuwMux8dJTs+L7/8cl2BCFRa wcVwBo4dXDPRK9oJd0LFlwXGFltsEa6SSnA2JLgwSKdRfTKjICR1CAief+F58TI2SuQcRbg33Xhj +POf/2TgL774QjhS0hXUMg/XH5K6bnwAzNXQRxx5RDEIxgQ0kmFU9eM8FvGmLHAI+3bD9bwyPgxA RPR1kk6ggZviaZSRA4DrSOVXntSBT7Xwxzgu9f4nP/mJ7aqz644gh4kfk4dfH/TrcKTyicnPyiuv Eh55WDeeibrjQgd17CclWb711lttpw+/mID01WfIHUPCCiuuEM6R2lJcgIewxBJLhHPPO9d2NFF9 xfBcwtZbb22LHQQ8TGAfe+xRq2fDpc72Z010WSA6PJNRJLd0qquuulpYUXF8pkHFTDsT3J2/snie RYz612Hko2aotshfVE5DzWimmWYMCy0wv+Xz6xr0PvzwY+uYyRvaYyTbSzuT6kY12GMmS735dfHO xVS2oNRgP5/yeiE9Ek5btTbJl7gShTKfzYtKAfHEH33CKqusokmBnspJfi++9FK+odq8+DGcOKAy qCF9vuKKKzKO49o39esZF9418aSNsdjPJsXnuCeeeKLOgJ+aad4pdX92G1gIcVygYYR7xBFHhrvv vtu8r5OEnj6XdskO2Ie6rMuM0lvygR9ZQD2YO781axAWb4aNBaAFBghGKf+koORWYJlefB2gjQto piKLlUUknqNwgC64huqAfIsxgcUXZ/8wBuJw2cOCAgs3du94N3DAXgPCPnvvE84//4LwjPrl/v03 sJtWWbDtvffeqkdiwumk7z/PPssuCzr6mGMiwRweLR9rzKbtzzH7HOFXBx0YYfTLDsqtt91qcbrn NlttbWrkK66wYvip+g/GAia9nDNCbRx+TtIkGffyaqP02XHhqIngL3+Z+wHoORtO27MxulNo8SGc 9kIazU5aZXg7kTPFb78zMUx4650UxhhJO4ww7PYzfkLuC+G9Ka0AzjQC/IUWiXPNNnscLzWJo63T Nq19Wgzxp81vmYCX1P722WdvAdZQV111tc13wK59Iy08EMastNJK6T6FNH52ADZxx4werba/qrVN o2TwCSl9GHufevqpHEy7OfTQQ8PrUtPnLzMjeBY7zIUel+o/5sILL9L4d6T6/yM1bzrWJsOWSYl2 iQs8ZcFlRNnQPtyYNea/e3X9OspXwS3akdFMuE7KeFZA19gTboMXATrueuuvF9tRAyA6Ys0LJiA5 WXdfPPnUk+HU004NRxx+hE3GDzzwwHD9DdfbYhFBDnNIN46LYAdtG3YFMR6vc8sclT7y/vvvD8su u2z461+PNJVTjokwbqOSDm3GUebb0Br10qjwR5Uz81Xa7H81992g//oq7zc0Bz5Y/bHKXeZsCXjo T5jTMdZerLHWBFESStGO4wJVgIkp59nd1v8ZJYGQZ8CRyWl+ifULE5LMGub/3ndtLvq6bjfl3D6G nj3HIbsLG4jn/Q8nSQCr84rp2MFcmostLkEZkVi7J45IxGjxY253FTxjHXjBwHDC8fHeBAc5Qfco nHPO2e6EoWjs28vmhqtL9fcdaWVk04hEjgZOCPdr42vAgL0N3IOiQy6BI8BZddVVTV3ZcdnkOu20 02wT7T3dNULKDFc/H+hM5wYbbBDefvtttfPJ4UxpWx1xxOHWJi+86MK6vXlk+jqux+tBngYEO2z6 1CZBOGD+prG3BjTijSzwRAindwnX1Q5hsFMEZk0jNIPOnHPVb604PgMGNw5SyX+x7y/C0LuGqrP8 QOeZ1gwXXDow9NNCEppUPsaA1PYN/fJ/Xx5QgeOg/V+P/qvtFlLBnQXUXvr1W0kTjyPCPXffYwMV 8EgKaLxnnH5m+OUvf6GKOYN2Kf9g6qWzSuL385//PBymiSeqqltsuYWdr9xWZy+pzOxSujnvvPNM Wn7vvfcZDzTYkj+H6/pNeZSZBYg06g+9bCqJ/YOgJqhIq8aOGx9uHnpfeE0LoldffVPqcVqgKrEs ZAZst7Wdh4LM6isuF378wy3DFTffJjydt9Ii8fJBt4a7NLmfSQvJPt+bN2y14frhhVfHh3c++0Dp IgrFxpbGVIxVF8UHX0zyx2uAYaeOBSKdH4tRJgPrqqw/F2/LLbtcuOmmm+IuZKoUdKCLLbqo7Vj9 4he/KGJTOmWQHKEqxU4lvc7MOrdJmf76VweFR3QRBJnE7sanyo/faPDr27evdeATJrxjkw+uO/+l Jh/wtcsuu4THdAYFPCa3GMr+U0l7OUyNGalwVEd2127ZzbfcYgsThBdmvCJFl52toR7UJvIcf2vf Hm1dZqvdcBvNUgDGBrhUjgKhsOYovYwMbiq4jsDV/QhPMCUuZcmi67e//23461FH2RkkdvSYeD6t dmWTzyJ/StxjJQFlEf7Ka6+G3//hjxqIzjLqFoliQbL6F7Wv06TKfdZZZ9mZYhauqHcfdvjh4eqr r7bBDRVSBkXqFBOPTdWRHvrb36rNz20qsZydRJiAsOcFLfwxtJP/ajLWp08fTW4Ol4r2XDZhjHHH vHR7zNjsipYuZUQASXXDFGgGdUZI6pDoTtaAxxmoOx96xM6MPa1bGploIqnl0eJ9dvxRmE19A+de d956M920ODnc99jjlt/vSAJ86sB/S0o8q85BzhKWWmShsOaq/cIL1w8KvWZUrrI41T/LX8Vb5rMc 0SSeqdvc2PqK1H2BRGWfi0++rj4N1dg+Cy1k0uaddtwpnHLqKZkmWgLkOX30mmuuobzrmwg7/RDG SzWYK+XphHsxwVbaP9LtdNtIRRH1ZIRl9CFoLxyr9stg/77KbSaVK308i8Ttt99WPPSxAW/cK+NM nZEYqEv0J5OQhkvCjTlNRxXYLd5A508R0u2x+x4m8bZAfoq6hyS23u3OEBEGJ/lU5tW02hGwXuD/ F1zidP6mEi9gDeOwwmUR39CScHoNhHjuifbxrhZEHN+46uqrTAjEpGN/7ehRPj0ZdvdQl0NAu9YP fmATXcZHj+oDnSlaZpnlwoYb9Q8fTfooPKHdD4QRGNTTt912u/DfK6+0+wUuvuRi6/8pd/pT2us8 c89j7RhhyCzahf+hBIy/0uLLJ4IIfxhjORfGwoQ6wJkaTOSB32g8a9xtXwU7hOaLya7WovJlfODt 4Wtuu9OEMuO0i/iZ6hm7fXPPOXv4+c47hEUX/L6RWXuVFexs45W3DKZ62wVUA69GS0B3I/SaMSyy 4Pxhq401Xl40Xpo/8SwjbdL6wAZDnQ5bNGmS+/bbUevhoIMOtt3fmTWmTVSbnO9786m8Zgynnn5a 2H677TMBxnQWcyy6OddmwhASW2TEkDuHaOF+nY2PLIDJ11fV9lmcIyRnZ5T0fkNCcAQC7B5N1GT3 88+iYJv50YUXDtQRl0VsfKStjpWAHeO7KQhfwcMcKxobbbyRXeh1xulnaMH/s3rn2iCaP/TPLDS6 GktLkZiuQD14TgvXybbyq6YWARys9pet5Rmjqgn9WvW+J+N9M5N95hvnn3e+du7/YvNJ6gGLdc73 0z//VuMYizMEQxjH5VZRjlQ8/fTTtvuOwDSayBgbGox3x6gsuMDtbO1cflcCRrT0WBBuJeHqUC0o cWMQ2q4pFW/UvhddbFE72rWX6sezKnvuJ9hbQqa5JGhj/s2dA8yZ0Fg499zzTD32EAkT4N3/Ii/x 13guPQp7POykeqSso7ulXTFWosJ+n1TA73p4pGnEjdbTNSaAEeDaq64Qtt1kA2sP88wzd9hj263C WZddGca89rod4Rj5zLPhqDPPDbPMOFNYZIH5woZrrxGeGfuKaYxpzWN1vZzDtorSuINnxiOOpL3/ wXvmhxDgFd2KzDyTOcjf/36cpfcWzQfzXFCQCHDQsqBvRViNllD5QgCleMEFF1i5QIv2SD9+5ZVX SL33W7agZ2eTi7c45vMzrTO4MRbtStoYeUzfSdkznrKuGTBggB15g1HaJP/QfmScRMPxT7pFG8Ei gr2LL7047LrLrrl/tcTVVTf1qebb+CFeV+ttBsjVkYkFwQTcAYK/wKa6YHQycSyWSxb1/zL6kZPM 67div0gpccHkjoGCAYtdAVTOvq9OnAQwiGy80Ua23Q7coosuorNR9+XMYEL7l8P+oonPqQGd7BN1 BmPYsHskxdwwp/F7835PZ50GayK0rlXY9XQOEWnZkZrMIiFHnZXFy+gxo6Vy+kRYe931wvvarkd6 xoICSQtShzvvutN2SBnAR48ZFR56+CGTxrG4QYX2lFNOtorBgMfO3rSM55XBkUfmwY+sFJ4tDuRW I2Jyivs9VY6rbrkjPKNB/u333pdfbK5g0QDemjBRaplSyZmbx7/nVeNbMVx58+2ixySyV3j4iacs D1DrXFRnT5ZabBEb/PCkkeljDRseuhniSfPS8Lomj1tJmvzi889rQvJD7e7cGY499hjlw2l2buWh hx7WpPHocMMNN9Tb6ok+C4MbtYhEqsIO5XzzzdeIjnA6OBoEnc2gQTcFOmn8R4x4RJLh3qZWzIPn TG7++Mc/WiNl0rT44otpYjJrWGbZZaTzPjr873//k7T9/LxYZPDbVR3iq6+9ZrtSXIKynd4g/IEm S8ernEkjk2cMdiqSVWHsMuCdqx0xdjymZsAt8WL5gtHw7UrCcDMB40JY4PGXA/4PuF1RzHM1TUrM JPJIr2grDFzsXnxrnm+F70nd7XOd12PnCikou+qorRz064NMWOOssdtH+b48Zowt9BZeeBEtDv/c mDj0779BeFiXYCwrlTaknZTvP//5T1N5QXq2qRYgLHbm0ITjrLP+abd4IS1FQHOfzoS8qXI87rjj TcrG4Py0JObsrHFZ1S/3+2VYbvllw0MPPhQulXDnYy3OTCUyJb8sgdhXpYCctSVECkuZo2ZihkUc EzGKBMnci6+8Gi69YVB4+CnegWMyRolBUCo56mfe0kPftgs5w0xh5eWWCnfr/Ma9Ix9TX9FLt6F+ HG6XSg7Qs/SeKaz6htTzRJc/Gj8T01j+cmMyn1gwAPIXbLD5+3F/t4U+t8hytps2wFmUw7UQP+GE EyXRnCyp9F9T3yykRI/d3aOOOtrUpej32oZJChenIFx7WrdZsgPChIhB7L/a/d94k03DXKinql+i r6ccueiEcNSH6c+JH2EcOxqcGXfDxSpMpBE83a6z4agX0w631/nTX0mwN3LECJswOHzkOWeE9b0M nAywrsZjuaNsiTkDZsovK/QaN9NsWXLdMNCECzXvBFvwHU4i/v/APVd1/QOd4zlCuzk1nTo1Ht++ +/7cLrch3b/73e9Cnz59TLD5mvqqRx552M4qcQEMwkx2JVB7wzDOoEVAeaBujjDm0ksvs9tWPZav zfp1+V0S1l9/fdt9ZoLL4sVuMr19sJ2L+vEee9itpiwul5WAkJ1jNIL6rdDPJp0nnXSiLs4ZIRXz Bex4CX3wzTffLEHuiurPR4R11c/spucXpkypJFU/VeN97H+dB09n16+AaB/WLhnHNJCxWGRAY/z+ z/8GhydHvWS3m6qhWl0g3V98PsXOD/v1/jwcjpD1ils0XqrRcS753hGP2pjIYm6pvn3Con0WtJvH RdrqgI2XmSkVdK4w2dMs7O6i/UR57CNhGyqFjz02UqqBfw79Vupndf1nP/tZ2FrjadvsLg0r2tDv fv+7cN6551nbIsXR9NLu6fetnSEQQpWRReUVWsAj2GYhv50ECPQ7vTXBptw4x0rfzoVgqBOjTUP/ QLsmjDOwbrhbgjOmaOiwwDj00N/ojoR5bexDVfGsf55l8Th8t++P9/xxureizB9rFFNtRwaRwIxu tk8nrjNDJWrjeliXbwa1MLlUpurOZKyi2Ye6z3yB9lQawy0IUAbjXhlr5/L3023+zGHJX4TZCEuZ v/rcp8Rl/ORSwiM1Rz3nvHPCCcc1d8EoP/pFdgWZP7FYJI3EN9vXZ7P6tJTa88Nq+8tI1dvNBQMv 0LxpRZsrstBEELH33gMkcN0q7L77bg4WDld9Zcd9221/JGH/jc0ytryIoCXP5lOkHX5ol/6Pts0c lrb5xIsv6aLGiWGkjp+wkUF/am1W0NwePlG7iOwYziGtgHUkOL3yptvCSxpfe2ne97IWjmNe1XEO 5c8yGj+4swNhFGMtwzFt0jIjstjxSzBz5U11dvNJjWH0BYsutli4WgLmzTfbXGOPLtbTAZBFtNZA g2KZZer8c2KnStC61VZbhltuuVn5/0N5F5kiF+r1zEtnUn88RGMZbWuTTTcxFeV77hkWENZyuQ/3 L3ArNHNdLiVba621bJ46duzLNu9iDGVMjjddx9gP1MJw+IMPaq7zhpUz86avKZ8Y90xFV7vLjL9u LDvkdB//KrtqT1mpy/NIs6k0bdyM00M/1w13BjzrjlIkjWr8RGaY3GD0q/8p2Owvq8M64ABUWoCI uGQKUhd2oRZX5qAWNVaTBlTgmJwzIV15pZVtx+kBHabnjIEbLrcgQ1ksYk7XxHFXTRjJODdzS0rB YhHzJy0s5pvve6bixiB28YUXmj+LC1Te5v3efOFGLXCWUGPbeONN1FGOsXORdNgsMlk4wg9SnLHq ROkwD9OCdbIWabw1xCSHwcUXHBAnfQwWSBksM2KyUx7l3IlZYr5JDVW4NCIaAYY8/1D61UNHPhre fleLRfOM/li51v/awXfaLYu4X3vzLb1Z84R1SlZe+oEedq44fnbMWJO8fqgdJIw12LrF1eVm8Ucm LE77CUrvty1ddk5Nt9qq/dpC7fHHH7MF4wknHB/WXH0tu2GPBmpGMAndzntGyct/Y1j+jQ+5smu0 tTrDf//7Mk1AXrOOEZXfxRZbPJx9zlk2weEyE+oJEyo68bXViT8jCdTignlv4nsqj010idGuNoFh 8sriB2k2aqcILjgHR6c8qxaY1nGJBzof5YZxA69x0m9O+0E6dM3V11in474RWq6UV3xiOnOIexhK 4duRzxnXM8ooZYfo1PZMxyzRZaEZBEs7BcZCHa+cDFyon5hJuCwGL9NlFywskKr9UIKVW269zaRk SMKQiH2oBdxQSSXZ2S9xmeQcdNBBthvEgPj7P/zeFvURKP6y689iEcP5QwQLtOXeM/XOl28gxVtI FwKsvvqaupnxQVtwspPFTvIuUrO5VDsaDK4MhHPOObddwIEa7HPP6jmBXx+sMv3CJmRzzDG7deAx 5vj7mia1LKasQXhAzjevATHA8zm3I3l7LcGPs0Djxce9umiK674tc629Ye0VRo17LfxPOxXcNscA 9eizL4QXx4wzODQJMNb+ZGdX5J4Rj2myKrVoM7RbwvX1Ust8YskOg6ZvOuufZ9slJX/605+lLvyw DX6cH2OBft5555qEmed/bMEbI3HKasMz6Qy3dkqTOrCnHWYZBJlEMLD9S1JUFpC0SfpOJuNnacHP pJNJDIanEVi0osHBAmG++eYPN0oVfP3117cdZvrFzdXO35fwi8XjyaecaLuWO++0s7QJfhXTrMUm Bgl0p4n9Gf4svKGNQM8yVr+duZN8LMua+QaNmAkej49jiVCDWonr8B5rJoQlFU+KN3nUSRFuQu9G ZbLaV7N8Y3ojbI27y667hdtuG2y7BUwC2Qnu26ePnpy5W8Kd98OB+x9ou69jxozRGMdiMVLg4il2 GOkDMcdJ0PAHLUxQJ3eDlJzygmd2Hljoo27KBXP//e9VJsxFeMQNy5ybQzhHfVhOu5JMirgobqwk 93dqJ4w6SL3ba68fa1L4rhZA52uHSk/laCfy65ro7qJFJpof35wnTlxoGky6mLghDDRjrEf+nUdc M+iPEovtiBAJYqQ+f9fIEWGiaZKIGG0IYBF+X0Kaa267I4yXkAkzTmf+H3r8aZ2fFAD/9RerHrsR U8ITL4wK1+hCq48kfALA6FiMhq4f0U+GMP2Xib/U/79pQrfc8svp7OafrS9jYc0OPwt4hNV9VF6e 7xk3WkS6l45jXCUV2U9SDMQV+3VustxBi0LwmdNw5Ib8Rwg/WuXN7tI2W28jv620azR/eF4CXvpQ hHHHadxmgYmAiQUQWjhHSQXcJ6hbbLG57V5wRgzBwo9+tK2pzzFelGN6Yqr+ON/yee2VV23OZPmT syjyXuaZIYOnPz4GmuHdA6gmbo7KLLGHjGg5pIjGcaHjpeOWbriipP+ZUuIHASVCMDPteBMMAjJ2 El97bXxg3suGCH/0g8wn2Z1iTHvooQeNjKElXATgW+viRzQmEMgx5ywNi/xvad7DYgOtkL//7e/G J09M/fFPfwxHa8xmYcoOISrFF154UXhRl8YAO5c0/BAgMJ5wxnLOOefSQhbBfGVl+/QzT4fb1VbX WH0NjasDw0Vqs7PrbB07z9EkJuUoebawOkgNkjZC5rhnbDP4jB43Ptz/5FMmWLW2YgcQYy4//txL YdgjI4xHnse5f+TjdsFcFL+Khuao/OOpnMdeeCnccvd92l3kLKIIi46F+phqTOnHSEf6cMOGyRlS 42RuyCJxYy0e6Zdm1cLrd7oL5YwzT7f5Omc/6UtrE2ngJr6DNMdwU4fo9QJp6KDpwRzqSs1tNtKm F8KgTSRQRTjDJUhoqTGOsiAdNWq0zZ1RM2bhzrgMb6yFPpWwmb6Vc6eYvdUO99KOMPNUNCDX0njL k0EY7lKoBct1er0EgCn5xE462Ihh8cvOdTTdcXNRiqDjlvDtfCZe+mWbs0Ym9JuQo1uBMS7AzGR/ uV7UBRfjx79WhyiQgZ4OjIHJOyEmgWyn0xEOGLCX6YEPGDCgQY+LZw47/DDTuU4ETZ2KHcn11ls/ VVZCaoagy0O+DJwcyr1PnXVpWPShkkUusuhEYs32Ms97sKjdSjcxLrjQgra1zzkcJrqcF1B/blKY UZJkflM0fIXPl8KgY6byWYZLmpLzpGatZCN8UxPcWYRn0lKTvsQzE7EBxgZDo+fWRim9qRHRAXwZ PlGFocENH/lkuPTaQeGi626ws1t21kJpAoMouX2vYouE8xv8J8w6kZqNzGO21GHYkGYzwecimiWW XMJ28zgXuKskxUwEl1VD+Fg7GdzexwKjba684ko1KunIX3xRHWT5ESPkBrF11lnbFgRXJokpgHSi xxx9rC02UBfAcD7lW9/Udr8msEjxVll1lfAtbf+feuppVi40UtRiJk58xxbz7JyhV37fvfeaihW3 hdXJJENqV9nhWWT6mXnWmd1q+RehhYdFuBnb0gOoW+I3hyukR1zQzDRx3ZdvG7cMK+05PtUlM/o4 Lj7o46NqWhoWAyv162dqZXREGCZttFMmJCwKUS9jMVkaFvETJrwdfquJpaf7d1K9QbWURaQbTxXu 0Zqg0lYY1Ca9P8nUORyO78orr2SSWFTcUINEPRGVVm5PvQGJmv7tscfutsvCAuQBlS0HyMl2LlBB mMDlHW6i5PfVcJQmyt7nOK/+zXkmJLfPqjPY82jHE+EIfYSp0dAC1Z7UtPCMbUxhsU3FtkrbfFeS 0/u1oBz64AjdavzvMGzEyMD59oq2KD6BsfYph0liRYvBMbZd2i05pojLjCNKM7Unk/eVtGvBIpZr 1LnRbrwELvSxTNi31W46u3lDhtyRJj3CLfqkQWorf/jDH8L56vcwnnaPF8EZz5ywqENKDkOU3blS i+J5BoRt7CBhqCsMmki92R3+5re+GQ4+5GCpN25kUlfO2rAb9fHkj03w811dvvCaxocz/3GGJJ5f U+Skt05bnfjIM3EAggHMdhYNJ3MdAyNEYU/WkjQJpH1422+EdaLWPsQVyznHOg1c59lyV0iAd8U1 wBSS2i5e0SdawN1Iu35M/FF/xjB2cfPiAdqZ5dgFN5Q2zkKKAjd8byshEX2rjVfKwIUW6mPCNBb9 qKKbKeLlrM24seO0ABxrPLMILA3tinrGjjuLG/pqdqi+o74YwQICW2D+9a8LdPRk33CkFie7ScDr fFNHJn0wSWPsQjFq8YnwFc2DPHHrKKNKbXIOtXNd4EIbsnEsjoe0QWNfX2tH4tpamcY+4CZrXHpM c5Lhjz4ZLrr6xnDZoFvkT3tM8EKONGP5QoyW6GOvmmfTWGQqn7KMBDH//Atokb2Cdt/nMqEJ4xGl yC4dCwgmhDfeeIPt9kGwLF8EIBdJsL3mmmuFSy66hOBsIpzeq5awjfOgf5caOAs/N+wwsqvIc2Es 8mZUX0i/zm4Cglba6kcffahnzI4Piy6yqO0cnn76GeqHXzISSyyxpD2XxJhKOaKlgBCuTHa8cMhj jHU5Znr0u+76G0wjpwWR0ijfBjG5lYeerjrMgeK3DM92LF3HXo+5J1z5TwO3XmZGGvQz1mYg3cZN 0VGu80tAttZaa5qGxJwStnHZExoAXGiDcOsR7a7P9735nUH7ssDnHPkuWjDQphHMIAQ0E6M3NVZ2 xGaeaeYwQgsd7gCgjey1516qC9eb4Ij2fpLOj1N/xo7VBoyEMMR59VVX2Vk5dreek/AAlXUWJvff d5/a5fni8Zhwvhaa7DBSb1iocL6eC1YiD5EJ+oKmScylQmOcZh6L2jXtKbcj2qfyjDytx0/5pbGO Mf61tyboOSrdfzD0/nDmxVfYTf/kt7VL2pi1T+ho3BUdkYxhtE5jI/JC0RDuZWRO/UCLYy4LqZ/5 njaQGCtpQ7TRN3Wmkw0K1IQZn9BSyyaStadSXtDdGPQDzHUxMS5ZEoxVcD4AAEAASURBVMwxUhfe WKrb12pzgXKEMdYXgwYNsjOkfhSL9QGqt/BE34hQhiNCF6rNswbiLVr6h4dHchQrhFWk5vziiy/Y vOV/orWE6pJHajNPZ6TrOOZtizyJdkVrefeh5icYY99xzcd/UsJSAokG3GiwRJp5/EwhtmBM9vwx PKdXU4lEDCoFCjs3tAKbLXYOW9MtY9jtQVce/f5btavBoMHD4kxEkOxwCQKTmockoenTp4/h8ANt 4L75zXnsXBPwH2gAumfYsPBbNdSltaM0//cXMInN5do9YUHIAhGdYaTqTB5Hjx5lTwZQeCwsmRx/ V1JZJqjXXHtNuPWWW8NvpJrx7sR3bbeKOOGJncRfS6UKaYUbOumhQ4dKBeQtS0P0V271mFcxYJWl F7VB8DMVHHMADglPUeWcokbF1r49RIxdYQy25laF/PzzKeHcK68LBx59YrhSqjWo3bCbmHENBzrs KvEHLfCj3+fa8p+i8xqdBp6d6RjK7iDSSqRf/bV7N/PMs1gez5Okw+i9c8Zl35//vKPMWYAweb3g goE2cF2hdzExXk+5iptJUN+FFzGVZLbzXaLHLu9FWmRee821EiYMsDpC/bn/wft19vUu6+TofObW GTfU45iwooJFo4VHDDr/qFUOGLB3+NfAC2wy0lAvsQptoMVP9KRRskB34zyr9kUvPp5VqhtNzxjo wQVgEyxhNT2nB7egnMvL/WhdkZ+SZ/MRCPXdjXXMSiNnzia8/Y6F0TZ4O+qYY461Oo1KC7uMt2iA 4+A1whh2ll584UU7Kxx32SPPlMHtd9xuAhbaHHWHS4pullSL67w30c78Pvv8xAQLTDI33mRjCR52 sw77lVdesckrl0ZQL6gHqKVz0zG0UIe+VG2e3Y+BAwfaZJndb3YtOCcw4e0JOnd3onjTLpgM7ZQz CkPED2eVWdREE3mN5eg9ESGef5r4ffubYTW1TQZBZHlqPrEt0UZpn/KgrcX2GSeltE9VR+1gvBn+ cspZ4XfHnx5GPMtgwznc2IYNN7XN2JYjrrV3+fPe4xczJCFFLELr5CPf8Oe8B2sPDw5/0BZo7MIi yfy9+krKam31db/+1a/tbyct+GL1BDcSZcHO+SUGO861oUJqhrokYAQLm22+mfW9d99ztxaMhxku /TVPnbA7zE4EF5dRTqjg0Ydy+QOSb97e6tunr6TVM9r5KgbGWdW3UwbUOSYnC2unERXo3XaXpFV0 2WGqTeQz8ltP4zwcGtZPOVgKMH/PI7JLxj4Gh40/HPpz3NR2I26CMaRudYNeQYgpPGVsKqNp4aYo u+ASN+99RtOZXvxhlxsPyWcX7LwrN7sU35XwgIk+55PYDWRxjrnoootMo+Dss862W4XNM6WX28YR +rBTyTmaTyTlZ+eJM8kcCRml8ZFFyHAJgK7VDj1jKpfYPPXUk+JVkz0JcWhz9CfUn19KFW/w4Nul JnmFnWtlIcok+GVpEdEvYKgrs2gRg7q5CWzNN/ZJqNSOkiCWhU40ZRnh0yusttQidonb58pDxjba E+2IL5O6OL7JTXuzv9gmub3xn5ddrfHypHDt7UPDFGkHGJ5waXtxbG2Pn7HNTvlSbTLMGKZI1deM lZ9Xnujlv6jPs5OIehq31jIZRY0YIRo7CbTJgw8+xI5oOI5/L//P5TamnXb6qdaG4g66hwZT9abP 5Hkvdk0QBGDor9fUDgZq6H369rU5C/5MdGnHLOCvMmHBjKZx9ekXn4W+fftozF3YbnwGFoOGCUIo 7iQ49LeH6ixkEpjFYFV5/cvJ9hFGHrRFGTYEODoSDX6ExaaCK+KaLcHUuFa5zZcIesIFgDAZBzM7 DjdNXHxrnhPctHA9fifpceIucaGttPPM2gb919ec7Avr35aXNg2CFNoLR3EYW8847XTrNz2vGOv2 3ntv26RwVdUoLHld89pLYzyiT56yoMPMq4Xfgb860ARC82sH2bXpmJfOLAHnd777nXCkBKNzzjOX CebYMaSdcj4c9fIV+q1g7RyeORJA/GjKceM8uUa/wtl6Pw9JWmmvPHcV+0ZjQz+eCXylbabF7CpL LRq++Y3ZA+3yC/0xHsc5rNoZfZu58WceGtsc9oeeeCb85vjTwrHnXBBG646Nz8Vvjav23MbNY652 2WaYKUzRGF+byE9kjxRF/tnNpw9isc1FMSywubn2ttujVsyvpOGCNsViGo/MKE7v1w/Y/wBbxLMm 4MIZ8iFSFqSi++c//2F92YMPPGj5SVmDO3o0b2WuYarlt0m7gwuGmDsxl+KYR//+G4qnMSZI4gwp cxV2IKkLvXvFNNGnshPJ+5mk4Q/q5+u+MbJqv1Yc8Bz9In/mGZlUA3CeqQ/M3ZjLG3jCKahFHMOI gY6b255hKqyF27tJpHbRAA0WSlq90nX49exml/eXqgzdDGc1uPyCQ9RIEtH5Zcudyelmm21qOxuc sxgpqfzJp5wcHtR2PtvySAjahhiQpCBZZcueLfldd9s1HKrDvJyXoCBoTD+U1GYTSUMfk4SGWxU5 +D1kyF3a1dzRDojTsNmJYieF3UUMO1F08nT4NLyDDz7IaLEY4TwPA9tASU/dnKCJKo31t7/9XXrY PIZYXnlWIDHxzMamTFxvhSXDI8+PtouAen8hdYBPP0qNkxyOnXLMU+FapuuHCgAt5TEU2VmZ8es6 kCtXjCHamNhEt1dy4fJf8F/MrLiQ7HczMBYRLZQdKdReuDVz2L3Dwl133qkF2D/sMPfSSy8VtlLY iy+9aOqh/7niPzqfukKmytkzLk4w9VANaOiDc5AeCQyGJwqQxDChpNHcNvg2DVxH2/MLTGhelGop euc0NPKeARM1D+oNkw46ZHbD7rn3HtvZRYIGLGoiSPD+IBXJI488Sgve52wQP/PMM7QdP3vmr2Gx NOsnVXAkrHPPHfkCTrnSYXL5WqDjRkhvCxGpE7uNG+GnD9cqTyoj6ni0duK2Y6UmlJ0/uCzqUCfk LBsDErsJe+01wHYU71RZs7OIkAXpF2poqEhQXldffVVemJNGTy8XnbA7tddee5rEknLkjTaEP2ec cUaUwgn+8CMOD7/69a9sV5AOG/osQKhrPBXAzvNuas+XqP2tL0EFiUTtjV2z/v37m6oyqh69e89k l92MeHSkqTuya4LhAq2dtJC6VR323479m/kZEcv4zrzyEqZtn3LaGWHL3X4Snn751fC+6uVMn34Q en2BqnnE4ze3KjlMPY4YaJfA8NHgwluws2idyn6Fhn8gYjQUmHytqQne6PGjwffLWedUu9CZGWDk 11P5sohGWsqNlqjDcEMe+c4u3nvvvW8Tf/pYdiIMLquhBFOj2UsaHbQ58pj39oZr8en1irbG+3rs TrAQRaUYtW9Uq7hA4G9SjSJ9LBRZMCD0eVuChEMO+Y1U5ZaxyfET6jeidLqXqQtzIRWXP3Bb5vjX x4cfSn1uo402tgvIKPNvKB3ZWP5kV6PtMYlhx6Y8DlDmVbSTcTkLEyEyuIsp8jmHGm4sl+jXxLUq lCOgHIvw/wMuCyuEcm4Kau5lXyYfnIuiH0S9bL311jWpOaqFV0iTAz5YOOyxx48l7LlL76vdLHXV e+wyh5TMnCm4mQSdfPIptvhgMsLEEoHMkCF32kSF+oHwiDPC9AHsUJ2tHQ5u3jxYNyiP0w4kApq9 BwwwjRzaJrvMGNSUOSOF4I/LrjBcjIKQj3SgFuuGOwnYldlll13tvI/7529ifv1+y4T7n34xjGZy /vnHoTfjpf5Zfint7G5Qh5mPeHrrr2wKpr9wwYW1QbXLCBNbdBw3Y29mV9JL6DFlJl3e0zsKIRuV MTMYLQfsv789TbD++hvoXOF/bU7z+OPxvCFzi1deeVXzlI/sshK0lkpzlMapO4YMCUssvoSVF/MJ JqqeEOYo7Pqye4/ge6ONNrQ2up/iZA7D2IdqJLu3qN1xMR2LTnbA6McnTHg7rCEVOnZVnhRPhx92 eHhWZXqULjnjIsLZZ5vd8p63q5dZdrmwrvrR9h0Ndb2sbX5tP3x6n2iNj8QJrIZMHkWiDdcLyAiA kDA6cJv41gbBNW8n0ombfBJg/LRxY2lHyGiPcOy4qptrmIwLfx6dhAkILOgTme8899zzmjv+2MY0 3LN+PZ2BFMLTTz0dVl1tVdvlpR27YR53882DJCBdwdr0bpqPeu4h4OO9xOefe0FHuv6n4zuX2lNU p2shimCiVjEUhvj1novx+o8aJ56RQIj+BbXm4cMfUH1Zxi5zIW6Sx3Na9BU/+MHatiih3iBEoW/n 0rO6fxO0ZUCdq1/TALeO5rEjXtA8dtKHYZZP9YzaFOVbKnkgma/a0Ahn5pHIKL9i/s6g/lwLpQQX 0w1nAjb43MqhEKqZteExs3Y1v1aMGYLOhkiEztyQ+QCaGOQ14w3j2VgtIBdbdDHrS1koI8TifLa9 T5sKlUXaddddq3XK6zYOog58lzaF2DRxg/B7zz33svzfTe2GsmMM3lwq3tBid/MRCWRnFr+3SKth r733sgseh951t44E/NHmqdQPypc57aiXRtkb1MyzudXV5lya57LpwjyNY3TZlBUzpTdmV6uMUhZm PFnQgmSMzyZltWVaUb7Z2wApiC4mAVmoGgDOqZsmVYN9TpNPHg9lglgayLE9zS1frHYn6ra3b3/n 2yWI2cmcxoTAfGOlyWy345WbbW4GuakZOoF6tyFCdo8vhiHBYzsZQ0NisoL01KWmVuNTJYsY0/d7 u6SxSyyzbBj/7iSdi3pPk6vJYcrn6fwjiSSvNLiahMnTyteauADif3OZrySq1uDUeUUYfGXwFiwN eAY1yJm0+zb3N+YMM2jAXb3f8paeCOiUPbLo+7nUFHgmhcaAxLqf1BfZXaAxXiW1BxYD3HTKwg/j 2LffPlgD5uZ2ntAvvWBSy8Pt551/XiTe+uWCncU0YPKO1cUX6RYoTWZLg8SUs627SVrLubTrrtfZ NKXrD1qUUKaraAG5k1SIKWMud3hAneP3tN1//Q03Sr14oE2GkPygMsktYQsu+P3Qp29fY5rFSmno ZEgjKh3dDOnEKGtr44nHx5pOKqQawmwlWA4qPcHtoU5FsBKYuPTnjEwFl0th2NG5njN9heHyFj+7 gFoxbdPeuSxgulrb8cKE85EQWDQ0dnW7Eur0pK9gchklrGVEUapOO2cgYxf4Aw1Uc875DWuXXaVw neSjT6uMUGllQn7eeeeGJZZfKTw1apwuoPpIUlhNTJUnljax4jvP8Gac4Ue6ccj4oX8vQnb/Z5S0 OGdOyiYD50dhMwqYPOdx8XHPPBoGSFjV1aTyfVNnl5kWs1P3sgZAhDCoq/3iF/vaG3hcZEFZskgr DYfmGYAQBNFmuP2Us8BM7BGadTN33nVn2HGHHU3izG6US8UdlgnnCTpLw6Rp9932sAurqEMIC+jH EUig1g7eW+J78SUWN4EP749tKkEhbfAqTaC5FIC3OS+57BLtIl+oGzn3kOBPF6MpIq9W0EVLBYFg yu4c5vyU3xK37Y/b6ZZhZqf+qUx6DO9AKDz+j7jOq38Litnq4xHt4w2pVaFq1TY9tbkG3YYjUnDa bXolaLfxk3pmasINxIj1mfpiduoxn2g3YybtTrMDg3rY9GQuVGhv1OdttttB4+VHdhEc/fOX2i2z iSjtSYDsTjDJzXSd8fJrnIim8s/K1tolkaQAaJlT46VIzaKF4tzfnDtcddF5YSHlNRPwngyaUizY 9pZGyx1SBZ/04SR7e5ojFQi3WPQh4GZn1w0CEM5B0U5Qe6NPQxDDzZvsIjLpLI0nBTVxzq99+1vf 1h0Qr8Z0J0DyhvRxKRhPWzFfoY94Que+ERLQH6ONwQVhffr2CRwb4QkldiMHXjAwLC+tDoREj2rh CT8ICF/RrjW3gJ54wvFhbrnbBsHDx+onDzNthCJUDNsctPCabmsPuJ4H002nAOyKW3oq35Rowxih HXfyweeiJZiT5NwtbyWyY8tCHkEeGxiMtbwpPnLko9opuksLxGNMi41+kE0RNAOsd4lRUSEtXgQt 7P6hQk68v5L2Fs/FbSMNuCO0uEebAPPvy/6tneYzbHefy/2OlVD0r0cfpTn3mSZUZYGDmuMll1xs WgTgXKz5Gxp4aOhQ1hgEwszd2PEfpEXjElpU0n+sowUM8bPTzEK2J8N9EfN8+7vhpfFv6T6Nd9TG P7L5Q8rCuPDEYX+igkzHzj3iF6l6G6YNom0yg4Q02I2GvvofYWWZYUapr0sQizbFLF9+Gs446TgJ pM42NWrAgHVxEWMFO3XMFcfoSSjO/qKBs+4669oCehY9F4awhc0FBGMRV3eIaD6x3gbrhV/qJYef /uxnkDUY8plnq3zDwwKKHwR/nB9lIwPhamnYaKLvXPD737exF0ES2lEIc9n4IivO1BEc+i+EvIyd tFHGRARxb7/1th3zoE9gHcJFVrRn5t5cQokaeo8mJYz+HaEggiU24fDGpGKIjvavZ0rLvyuuJHbq d6LptGl6QBA/dWAE1q8GkWyvg2ubBbac+EWvOqC2ZXLR0mNAC66bE9zpxnfAqae3jMYx6kgSbgLS 9nil80GVOnKNhYLSjwa7zj/t23f17wl2OuFhQ9cJV5JqZLZrnrNXtKSAZZZZutLunfnpIHelJ0gq XUxT6calSjryDaTHH3usktSruuP2Oxr+UhGs+vTtU2m3qeGPQ1KPSmo7lSb81RprrFlJGl3desst HXBjx46rdElK9tfB9EqdXiV1rUoNuXrooYctTBIy+/77ssuqvfceYHZ1gAp/yOyS+FY6I1epUVbq zCOO/epHqNRfnfto+qfwOq/cVpSve3XARo86uGWrnQmzrj3u0QWkTdRBe6zesV0WlAqrI3fx8iB9 i9DCWgN09ayDSwodoB0eDTwcGSJbIkhRAh047pFRssVDquqCfw1UfV7U6qH70i57bJvd2mBPftPZ LokLo3MP1X77/dLZKBJde+GpiWUlwVUlNeFKg0GlHf5Kg1WlhWM133zzq028XyJYXZdksZIKf8Nf 0ueq90wzVnfffU/DH4dupa00OFl/pclOJel4JYloB5y0KyodH8j+UneqNHmqJHGtpFZTaRJrYZ5G qaNWmqhUY8aMqbRwrfQ0joXr4oBq4rsTqy222LJ68onHMz3PBKluNsqoAOjR2qW4C9gitLA6QBcv BblvUevcyxHtW3t22mpc+qQLLvhXA7OOo5utptZCSpzV4Z225FMHtEjUAd1srWT1iNsKqJ010dpv GjZpK6gP38egptomp7Od5TF1OuAtvsTfrrvsXGlHL/JR/GL1ZGmxUGlSZqESRFfaKahoN1I5q7QT X2BFjP33369aUnOBzz5nvuRUqurSSy+rtAivtNAznPJHO4aVjoRo3OtXSVBW6SIzG/9KGOyawFZS MzZv+v0+ffpUWuBUum2+0o6k9W0E0ndooVtJyFppoltpgWttXhPcSkLTSsI56zO+O+93q1dfedXo tX/0Xm4lQU70rpPRBjN3Hey2ui0UWfD/jevUnVDtdluKF6d7JeCWswhuhki91PJMiyzJFL+otHNc SduiMf+lf9ZTUEaZeU42TVLZm3kSea/FTqXd4gra3m9mIFkoNx25qZ5/7jkLf/TRkZUW9gbywP33 W9mV8Njh9/XxqZzklgq1xUW9LQ399cSJ71SffvpJ9s7sJotUJqu+fReupOJo+QOPuW25fTraWANn OuBjHxDZ0sWE1fwLLFBpMyHz2bZIGFpJcGLeetuw0vlSawtSwa50brQBTpvVRYmVtF4sX4qCr3T0 ysbWbmUh9VRrJ2uvvU4lwW+lS68qHa1p0CZPmd+OHj3a/KU9WWmBWDGf1g5odfBBB2d4ylbH4Srd jlzpKFZ12qmn5XkzbbJv377Vuyr7lVdeqVHXchllSm750tKjHdccv4f4N+NmSwwpWqeDdnxtPeng zdBErUXUYfCmskst1L3sW2ZyD6hl2XTgOo5/GwBy1P61DZgy3jZOp3sauM3gFnozsCPeFHzSSSdX 66+/fqyMDQpN/JwivC2oHV4it8OSm087qPCSVMoWXzQSNw7uXzorqXhWujmx0ltOlVSTKkn/K23t V9o5rHbUoMRgeMopp1gHdvnll9tAd8HAgU6y8WUAlDSnku64wUsiY41WUsxKEhwNOm8YvCRsRl8S IGvgUmOrmNjqHE2l86bVm2+8aTzoYHmeAOvij0rnGKuj/vpXCt7oSKpWDRgwoNJZyGqB+RdQhzbF /CWZqSTJqZbWQhgezHii5ZBKQtW/f38NAhG+a0ZGrA7c0ru2J+JFHDmsm18OxNLEdfD4dVcDoXA0 wx/WgprOaPpwSzJ1t9GkWMBka4JwQJVFtmaYniwOWYc3fBqOGibaphqYs7GNJdU5a5OS3FlQqjpN sGmQduJdcXPqmyS7ubzf2PPHe9og0g0GP0lKq39okJIUVgP2e1rs3V1p96CS2lmlc2mVJMiq32tV g/43yEgceOABlaSbeQLZ5le3KVbSnqguufgSCbI+qhgAJd00IYzU4yq9FWV9FotAnZepdLtedeYZ Z1r7YMD7wdo/qHQmspIKpCaby1r8TFJJj3Y1K+3UV9eoDbqRFL2SNL3Sbr/6gl+7t01+dYmLtePG 5CpB6OmSSu/2Vl5WGdEs0yykJjiujJItnTAdPgk2o2RLB2SnRycu+UsdxDQpNV2Emk/2zpbpwDWQ dgTJs0fv6Ro/m1xkkl8Rt0mFesM8Qrtx1b77/qJL+up42jZvQxnJSDfpN3HaYcnNx6zK99Sw99pr r2rHHXfI7jLnGB+p67p53cjrrd9KZ0Krvgv3tUWktFsqqYpaG2RRoPPAlTR3isVejDfFXjFGMall EafzpJXOGdpYq9316uKLL7I4tKtp45vOnlUIaS666GJN8j+tdFGGxrZlKh01qBhLGRePPOrInGzt nNjkl7aL+VB930IL9amGqf0uLH6lRmz+LCQR/uoduUrqvJXOKZo/P54n2WOqFk9VBOrAbQZ3oTQV gKkEpdi60JMXeFPB1XGWSjtDLdyIYL9TwY1ITQB3+bdFuMVKDUVeucu/bdye3F8Nt5O6+9jXHYps yJA7KuZmCC2jKQK7MTONYC+I1MyaFKaBy/yUeSDCSUwJftddd1U6clFpR76izUkrrtLunY1r2tmv 9PaitR/aFwsz2qo0bXqs24QttNBCNv4+9PDDWuQdZO0FOtIqsPiZpyL4nG/++WwThHGOuC+99BI2 5qqXx7xcSWVVY+K8lS7cMRz6ug02WF99wjpGG0/atjQwbd5LG9ROo8HSJnXMS0Ll/aq11lzL5nMW MI0f5n3EW89pp4HQQ3C3MsoLRsv8sgQaxeEUBVDADB06tNqg/wYxsPBvADkqiAWMW/2bwbpaHDdC 89stMV1R8TS0aeHG8O40vhruYYcdXm251ZYmMfJEQwGeO2Pp9DEezLsIk7Xt1Y1ajdtMyfnn/0tS ipWbnoULqcghhxxcHacdSYxuk610cLi6a+hdNjDhR6ch1TfbRWAXksVWwxTs4k/jkfqfVXRdq19J lcMmgO1BhIqtrXtJhw4xaRuNXyo9FTuYTzz5lA3OjXjkoNHrEWTlSYz0vvvvq3RltcUnFY0MzoTz wgsvVAfy34aExvPu5TFjquU1mNOQMdNXRq2E5ticauHRpcQtNJEoKZX2kkKHvQXY5hlJpx4HzuXW wO+C22SxBdBAbjqsDU4TvDvAV8et6XxVXMpWqj6VVKxzOTdT0nbVcRFSukp7Gyu6HSJ+3WVhPTiY MOqZmCKmGpCJIHwjoMHoXcpK55EqqZrmAYGJJpJO2tVgDapoNLjpllfsENB+kWDqrKHtNPjOoOPx RXLK4Iikljaq88SVVKxMysuuPYtPa8s1u9qpfLo699xzMhmpRZmfbuzLAh8CWQiffc7ZtgB24IKM SbyZqPQsUXbo+OXX0srXCU7zW+Nm0AZyw5FBouWr47KoOPKIejLv1O3rDiPecKR45dcJ2MVrarjN JHSSmzZuN4gm1dIl6CISrF5GJZRuYjUhSOln9unAnXppG4HMQnSVsXT61PFWlS46qdZbbz2r+wUr lc4LVlI3NC0WFm3sGtAepDKa26TUz9Rm/2Nj3+X/uaJyTZgYezNe2pAunbJdPcYxqXbbpJGJX2mA Q7ArNUVbZNImEexITdzAmCy7dpDnMzhSTa90U6fBfPLJp5WOaVibZCzXGf6chexysYD0CXkZt9uh pVth3Zm+MT38erxNgGZ6c4QG1MRtQzZhQUgQ9qmhibd2eeydPkWUDmTCK6nbZ3e0TB8usD1Atuh1 AnbnuRPNfFqRWD63/HrATN418PTiDhs2zHa42AHFQGH6eK7jaudOGWJEO3KvCdF0VbaRsYcWc1GD KlLgV+eAq/21sNJ5ftvJYzeeeR9jnLebvx93XKXnpUxQyoKy3b6MWhGhLsU0LZfL//OfSrfE24IO WqWhDSLwRINNR7kqPU1W6dIrszP3ZOyutQdqXKkZV+w8YhDcHnjAgZUuIKv0DIilzaOhDPSCRDVu bKcGguVtTTKz5bjZo6ulC6LDTSXI1FqJuLuGa63YWttcfzjogpEhpls7RBdodBrOIkLVNY0jRPRz av5tY+Mv01Up3nH8G0Hr3+Tf/NTBU7U1aTZdjki6up15idBcs8whc56k6DTdKbbhOqDMo/TtyV5T KiG8xE7UO5fXXHt14Fzl7Locg5KJcFPVbq6J9mBrxtUDUMu7xCntLbDpcv7/4Ksx29XH3N4Xz7BO H7Xpg5ou9r14OoBjHNOIqUswtwlzhpMLLLiVktLtAtaDZ+3tNd1x/dvBaOHhMI7rQdHfQ923+c2h 2RLDO3FbACWZVpA6Y53L2yloh9nOCpSgX9XeIv1V0acKz1kXSSztvPC0zmeXhNr5XIbVJdn07cnV zOevlto2dNtdx6mQVr/eDVYTAp2jXikMG3aPna3KaekGXBPvXs89POH2RKInf0fn2x2mLIXuEOBy 6duXumSLd2Nr0zN8DdO2OY5/ewhvBUene/q3G678plpGXw23Wwz0SRIo2rMd0sSxm3wtF1O8U4uh c7RqQjddHnvpW9o9PH7rkGijXXJhBRe5zcIlVT3UgJJKTaP0xV6GkNrO+VETo4Rvhkzb1Ynb6dMz lZ5gT9Elhdwof7RuXu4O0923HVN3qO6+08Q1tJ5wm/5NV6TM2VJu44/n+UuIsl3XXGSIbPGw6OG/ 8duc/zpkT18n6TG7uyf40t9h/ethbXezHjpU/Hq8Q3Qh1i91Tl4CyCAV5wKok1oRmK3doLr5ZYRp WEpcLcTSCwuVnjRZVPWw+4x8GiQbwSX9RkAXh8P6twtIj14R5/+CWZRaC71NkzOT//735XaZDmeT o0lIXXFrdlvBdUCy6bg3xolGpvABMR0Xx2mLC74UTjaGVrvdVuNGurHJRFz3iTQ648WfeC3ugn6M F8oJh4Gli4m4DhZTUOMmBGe0wHee66CIG0FqXwZSj9l947eXvcnDjYXNxaJDiVLBs/vGr7tibNBv 8GweHmvMHyCbWLVPo4zwThz/Vtdocziew7a1cbrOSQu7MxJDxduDyvJ1vwxUR5RtDZhY0gm8CCms GbETynxiCgqE7lbBFgEFURpYNl+hjMDpTrH2j+FlntY+GdeLIDHh/u7tbqcKtewHUHYkAl0+Xcuo Cy6kPF63OW4HeJd4I26TCuxE/5pyN54zbgFW42JLpiij7GUWxVvgahdal7AsGbbfcfuui0VnP37d 5RTjt/QtSLfYL8ojh5R+TZq4SrrYuaSmf/8NbHKqc06NcMd2HP9G/5Irh/SvwhKw4/jXIfwLt5GS 06txHYZvxHcq7nLcGtKp1D6OKx8L7BnXcWiXEnqa03vysnwjXJHPAp12vCVMgetseeT6EnOMvfas 6Ze45ZgQIUo8t8+uZye4lblpSooxxOGbcPDiIY7j35pPIHJpWHDEATdCO45/O3ENsiuuc1Tjug9f 8Cy2Fm4dgwEZH1x6wa3IXA7Dsy/gWS4mXD4xvZF/OY1MO2ZCPWUGo58apsQtfaM9hhYwCbfO59gu paGgieni9tSQU+/EdZ8mPeeJr/MJRLRHPrx/Jd4mdslzTSniuztidOZVjeuQ+EwfrqfSMevvDLp0 Y8be8eKNOoaC66Jvdt+SQ6f0VXEdj6+nI6bGPTopevw1bsz1znxuQ2TKdUAqmUYJ1VEanJdv7R1t PZZvJ4NF2v5/cJ3tGAGUGnwXZeSQ8UsKetnrA3vrpk8u04mLxYLRArfwtRhKWnUe1FC1X52/MbTB XSZTYzbrI7fFckHTJrqJnxtOy97X01HiZoJdLA43vWUEfJkOj89JOz1zNxwxzY7bCnL0+tsFIOIq wIkImpyLztpTO4x20/04PZfkxmt+iUsYWGVUNRXH9PAIVVy5g0ed9T0h2lXWKXBG3dSpsyaZcvSO lS57miWGOG4snEREEwLDMGeTh0gj4eaURpiY0mnjdqPopOqLsrrznGISG4lXGMKqANpN9BUPKqDd dcU5N8MhqcK0cc1tuLJp1R9xnVztBg5T+8jhjKZvietcGFL6ARfQGEmyyINU7qjbRbnhbXVdz32d HjKdXzcalqYRLwGJ5/omwZTnJVKy+7MrOSgxmlkRB91yGvgI4ymTh+MqIApJIkSJ73S74youFZLh JsBuuF/TTXJ763ZHvyHX8yzDChca2W2Jq9PBzV+OEy11GKAko4mLL/5GNAF4JMIt6kYk3VEi08Tl Bi6pSqV47GMxYmvES67HzE35T3jNfyoCJ5BhskcbIOPWPDu1nE2OnHA7/MmXZJq4tX8E8VABp2SU +cxzOby9xLtMPOeQjUXouHKkOlLiGsHER12+MR7Cchkl5jNucse4lAfZnS05D4vUWEy01wMOODDM NONMeqt048CtfDx3URrH4esU3c/dEb5wJSYcrsR12hG60SvHIEdyQH2jlwc4jn8LwNRXRR+PAVeJ G3POufWvU+G5I27FrbEc10pBlHDHX8PFaR2fPtaO5Ot9gFGJP3U8BS5BiecYnku1xqwR5VeWL7jm ZRyBYKykr3Gt8J//4uf2piHhGaGwG5zcJa4H23hjP/iUjER7iWs4+SeVjXAjeoGb0htxu6Q3pYZc KrAiZeEahiGXPNSceCtzVgxKwbxjtsUWW9hbadyoDfHUDSVQj89ppRTjnFYZAaK/iBl/PV7HdapG TpDuBg5T+8ih+HiChNvSdQFcuOjCi+zGxYjjmIaW4o28lz7NeLvlc4T2+VGZAnBzf6MYesKux96U ektcE7eVMkWaUpHrVeTDMyRltTzrHIUfqeUZYO1b5EOylrix/tS5WuczZNq4zTQSWqa5K65Hlr5O sY1LbJFnhdTM263TLpgqcTvzK/oQjbFdxNtZRnV6iRfT9BERKr1odOJG+PK3Lt/kmxh1VkhQmU8l boTxlCnEcRMLNW6voONA1i6HDr3bbo7vjqu4VGeszSYGyriTV5NRXBZQ8Cm3ZUEjZ2rsjvGzyCue i3h4xCNhu22301Nhz9mttQVmPfZ2LaPESp0V2WZl5IQc11lPUB5c52hh80DBej5jxdAzxHyqa4L7 lGgJ2D7lT4Sp4+oRl7iUsdQrN9FWuz0HOuJNaY7++k3lXJavCj8Z1131b9RartWQs3/0Qp/ez9Z0 qCK7h+Pkb/tAv0de8pCAM04NY17u797uLgPdz2H825O/hXcJLBWCuwSD9pOf/LTSG1keg6dcmRQR 7LcH3IyUsNpgbXdNvMasC6j068k3wnD+iNvS2rrgTqEjXgLc077RUWaP4za+DRyn4Z4FZEnIg3v6 OloOd4vTd4DC7SDtbwE6TavzmGm4ZZqYnQBeN6ZGoggrrJlWNz8vIz1Xksu2K1ymIosDNL7R4V4G 7umfJm4EMFwnIFy3ZnT3mOZ3OnAL6pzpm+eb8+QzAjm+Hi2JgQ4+Wv7d8Ascs7rbYUu32xvf6HAv 0DgLwYVRE8ob4Ryg8S1ws/905JXB6if+L8p/OnAtnx1RzBotvlPBJVFmEnDGce+E6/7Ju/mpcc1W wLbdTTxcQOgv/u8e7L5GLKHgZ3U+enqQg9q39HR74xsd/HKOzc+Xmq/DQcjtja8c8X8RPpV8dlwj 5ogl7angwoOZRMRp5e80ysjgesAVXSejJ7bsMgkuiGgaIPQX/zeDcDmBzpAUGAHaYOZue3bQmApu AaunpezCqEdHxlvEY1B34h2+PXm4v39Taopom1aDS8CO41/HLdyG7G77Jof7NanX+ezhra8eiK/O ThflRNoO4JG3CZb+CdZRyvHE/bqgR68IkFGypUeEIqA78dK3fTatQO5qLXE7AIrAwprBuvnl+m2B EWKaSXRCja87cnQq08LPre2vwB/XbdVcvsQ5wGymB7dNK7vdkql1sSQYB83fln8XTM+z9dZbvzr9 jNM7IZxWGeJ+9o0O9yrBGnYHaHy74JZ55QQaOPI0d4Gbw6fSN2eYRFRu88r+TVzubFh33fWKs5Pg JeCM47SauObrMAmkxE0qqWkd6gtQviwxWSKX0icPjyH2foueSADQwKIFB7YE7Dj5m1bX7s5ICa/w J2oz/pXDrPxYHITK4u4CznEzGKAYhzVHCu0AssCUjIJogcvqXgde7RHy2eeYLej20MxTBksrfKOQ yMSoighlNVdiOONGFjwXk0ufRMc8nEwPiS1BI4GEoI8OBdv5U95/Gqs3a9om43ocns8AIvpxfjNg m4LcGUwW4KBV4HbBiF4ZFmcTFxKlabs9nuifcEEQTfNzftN3wtsT8q6w0RVQxC1icb9CYhNpObEa tkdcB3EArxudJBzS8iqD4+uOBNGJKgA89eEBYH+HtBMuEUifWJQ1bllGU8UVSlfcHvhr0GrjgmMi RaeZiHSjlXHBSQCpPvL+2P565HrkiBH2pigS3Lbp8BGu+TmtNkJP/sCJZ8ftClZ4JhZzGfWUz7qh MehmUu00bhRQq8W0cXkk2T0tCo9H9cqthphxBZ8CHBeabdi2uxGvExRW9s9+nbQyjGUQjETg7N/G LSLnDOP5eu/s/7H2LgB7FdW58OQecoGEXIBcyI0kJJAECXfxgqBQW9QqXo4tSq319Nhqz3/a/u3p /1tP27/+re2xra21KlWLWhWtWOUiF7nfIQKBACEhJCQkBBLI/X45z/OstWZm7/d9vy/YTvLtPbNm PWutWTN7v7Nnz8zmPTYC4cRWbMpSukEMhYE0YGA7cmust0EpISPz3GBFK5GKVthcLmdUusJ+/V++ br8TLrYuSCcWykm0/6XQPevXhUbhgG3IpLF9YQNHPoSMtaSOKqoOQXQQTxW9F5YfycYmMumL+Hbz W9/6VhPS0Gs2U1SDTM5KfiM3GF1pGytYH1jB+8KalTryG4ucufDrH/31xO/oKURhIShMIb2hsk0Q o3MEY5y7YUMycWqf/WCZnY1BJNI6G7Yym9aVUPNSSCt9Be5N8c26rCLQwau05/IEuqXIUKX9NzBo ZDI+O4qOQ40lROka64xNlAFFqwpb87g1eEP1lL6dF/p0BmPN20yYWxr8NUPcQ8AgHQ1BFTbTEQlj 6vt60JqKLAWIFcuxlFVhu0FEo0zxMuVYxG7FPiSX4Ru8fMOInXaVRbZGcGxDLxlAF2/YG+kG2BId MiGsgQ1M1G/IDHp9RnmJ5bfA77rzroQN3Orc4tOaGvIqXwWpZqvjjfJS4X8U65Xd1ttIQ09DLw2i XgTSG7zMUk45cDnHiBEjC4HykDKZhcxYG9vBA0Jgmw+MtZyQwrPZqVyL2hHfZUnYnU/0YJf2nOiG FXtDZjY54yzi/qn0VtgWbyl1E8tUZb4l+sGGwszmaiXIieyWcbH0KXjgwrdTjCMAUBjRgIYRRq9y EVUqSI5t2JyFtCKBaZ0N202CM/oJn8zQh+4vxcddsdOThHdgQ3ajRCAGvVLTDWtszqwTDp5slEY3 CBfGU+bxiE6tzjBoRnYeCnSsUSp6iHQVZGXgxgv8KCp2zDICIE0UyEELbKSFCGKGWySODV4QXbih cGzCA+Xnqrzka2Nb3JkBfPj+JKal7jOOSodFK0IW68J1wsGTDfvqOqLkzObMOgUQ+ZXNNn+FIA9t rMiGzdd9iIofjw5sEHAGLz/6jZ0J04MPPoQP1k63zLbNxmp5cQxbwi0NvSAGPfgb5+51ZCxNbIhV nhKhGJSWjne88x34UO+f68O93JipjZXWILawDfOQMLZgZhpx/ieOf4hLRNvPGYtIDianrqN+sQaB nn6wEpQVpb/CB8u3bt3iBPNzbXPhBLCBDYXBgTT/kwd/zdw+sGI0rCT1g23IDVgQgeX69v1xn6FA 0CIEm9LCugDyOF/FHrBgL2kJMmyuoyKi8HlM7Iy3IhkLuvRG22gY4aD+sBC/es1qbcR11TeuSvjk hGvvoRc6KLKhqpHICt1upIPk2KKgLSgYTbdSQeqmtyEoJQ6w8gPh2HZfH/nOeiGDYszMhrEtCaY3 EyvW3lg3UCePU0AvLOmZrcYWetQvcysxluiFdaF4WQFUuD4z94mtuApWMT+4zcbX5G6kwMd0w2YX 0eAjDQTRIsPThi0SsNt6+f13WRlbpRltYyPbNXkyFDrAkx3YzJYjACAeyWJip97M5sw6ZWIxi7H6 N5AyHRKR5c8sTx/60IfT7bfdrunWAoeouO5JdKzBs5BgD+eUdI0VNTR6gqfQE2VtiAUx6BWkRO03 gQPj2PU0cSkOPq3GGZNg6R+b/VDpsGhFMBPz0TBhtKnB0ULt5yDp7IXSqSog1USy7SvQLSsYKMgp xDlWlraw3DSP/pgwYTxBFsBDdFz3Tb2SEpw5qyYEtvcDY+amFiZMqJusXHyDMd19112Kdz0AYk+r NdZFmaCuMBG7YklEbi51D3iNRdxUEYjQH9a4DOSQKHtgOfp95hlnJo44fgadOobMygQVZkL/ejNr hW3YTHqP0MBKKWcbM+DYzOyQwOzzsAEOtiRO8+fNS89gl8YjxUoYBHTWr0noUNYmZNtyBByO7UOE uGtIjnukj/oVR0v2gIEDEj6c3LauI92BzXpbAjuQXg2ZnwxVHfUDF4wH8TFSYSmqS+AuqbxhxP2r 1FH/2Ia4ll7L68fgWsBrYK1h0QwatD4S+CBwuuy9l6UHHnww3X7H7fFc4o4nsH9D5OcGmyiG7aNN UXpwFjVBgcB+sMRLQNYd2KSONaaOp7e97WLsoPqMWLseMrZrbm8icY59rSJKm8oiKkf0Vsmcrlhm tHw1ZOgwEpmjQM8IW0ik4A+EFlaA1iFj5WJJO2KsRFHvfwDLdSXZdJktYS0rm8lsM8gNbJOta6qn n7tyt4hZWaWXLBW9hSjJiofR++6/N73torclfLsz4Ttmha9LLJcXrjEx7qMjqF+JIyi7tX9sZiXY sVlvI1PSdcB0ce1o/Kk//lT6G84sUjBmw9rRM/o+Vaz/KViaUcnsqhw8uW0gbuxmf3/Yr3/tawnf hTWxDskO76OOMmsYlAmhNxOCI58bOTQWhIbNmbMz0sASmLGVk3hd6seyiRc2C2Dktf9+Zj/X2Cyz qa+RAk/BRnkrmxvMrUSWnyNgcGxLxK233pouedsl6dbbbk2TJtmbxSwtwz3SwmY+RMhh9jq1ja2Z W3GxNmQHGMQ+2hTFiNPZ8dmndNJJJ6WLL7nYJhY1ZLaURpJY8THy2uu3xprII1EqVblKvBT5ZHJ6 H+VnV9NNG9syvtfaIUAlzGWts7tJqfPNNOrVpjd6IEdCLx5Jxf/sxxwDEaHQwQbDBmGTBgvI8Rbj IiTHUJ1YyXJhymWcwVh7YKtM4y7HhmEhBvz4b1n2WrX6ye6OLdQQAkrBcjMRvln81ct/Nf3O7/yO hOfy1t4JUyssRWczFYllq42chs0BKHUUQrphTWnWQbEIHVgSzTWMaXoQPj6c3vmud6Wbb7klTZk8 WfQ4NOTViSyjqbdmqUrciFK/hRxRUtgsIEcyVtw1JMdLHVFQRrpA3goyqyk2fXCOjUgVYm9szqna RqWrL70N5WFr0clYlu42U4lgGWuRJp/JyDQXGdNRKcBQTWyTv0rlKCL5R9SwLlp28sDsA5gyuHHz 1vTylm0qAe8JFNEM8D4uEtHxA8D2OFB8iOSLx2rIsDwWewc6Gz0Ui+1HHjUsnTT5eN2DPv+3f5tm zpiZPvvZzzbVVmYXiX34uYGuwG4Ls7McRSxVc5qImlLHM7rIYSz7mejCT27uaPytb30TD40XpaWP L0svbd2RduzZmzjSp3ZLbBaLCP3J4H62jpDTIwvZhmUERIk4nAZ2qyNU1tijR6dJ48emIYMHUTJC XE0mMKtXjh2sSJ6jU+EyVAurbLQRnIs7kCDdC2gIpusQ1DhXeZKpA4hhM6JirfnruPPjlJum65fk LthicwGF1rBdWDA27zVWXtqjqyPXhZtY26wSBF3S5Kv+sVa2rTt2pWfXb0S7oTK7BnPbIM0NZv+M ZhiBZ9qItsEzkziKtW53Ivg17tgh2E1z+qSJuEHsT5f/6ofSDdffkGbPmS0JjYNjrWTNOlKW6+16 9wZD7zqiFvOvylnzus6izTTJruwKFUQk1i9EmSVSeFi7NN59193p3HPP1aDrWdhEbvO27WndS5uM 2TH0nWwvjo2i2tk0CCPeyq8ZKx476NqA7Cj3pPHHpgljj47qqzitBnMpqiJaWciqQjnW6jfz1xIr ffTl1i3+1j8zBzYTzA7qRAhbGxZl1iY2m6kI21rUfM6R2ZYKrOvBSWJ7YpGL/1mSR4hhVKGNlUDm WKSNLW0DLI4NXkIM1cJKkR2yPCbrRA9szdIA1BmmDgJzRMrIQh1qQ4hyKu5HPsLp1TemOdgFWKGG 5PiR+tlENOX8HNiG3dmI4h6V1Qqs3MKS8C3S9Gd/9mfp7LPPxlTVm7Fp2jEyx7jDvkjhHM5wnVVO ZUVQa493Ymvpxc8VNkNyxCGlAOTuhq01F+6KCiCvM2K5E/e7f/ld6eqrv9f4VEzBlZgbIN+G3nzV 0Rjet+CJQOiBMfuMZPw3FhfVSCg7dOiHZIAEkmRYoov4zIpIRQ8jwgqHtzRX4Bpr5AMHDqZDkuls tDMCC6QrGYTQEeUIvqATA1pkqwHlu4D9OPLHcjA6S/z+y3nnnZv+23/7ePr4xz9u2lCWXN4sxLLi mFUhP/uaRNRwTrewGeORzEehR4w1oR3YMKw6L1q0KF111VX4ATwn3YGpCTNnzcI0Dd/WPowJG3lm oOC2ny3HjuKXsebgOq+F5QMEX6VLlUPCOSYmlNdCgmZnYZmNZC6zZFV+znDDcI3UQLxl5HQGhYz1 SF1HZl2WYIXKtS+62dANW8EQzbZW5Da2K1ON9euIIkIeS8Xg3TpLVMfgi7M1/Ky5+C1LrMB+lYgb B06v+4MvfSfded/D6cCenWkQ/Ej9WbagRtFNyHsOzDc7I4+MFhfWokLbAQRhLQNry9MAvBW+4pcv TZ987yXpv/7mb2K+/oiKn9EQYufaJouDrjaIVJ0pKU1sLbh/bM3djhOdb8eWGaoarE2bzzzzzPSz xx5PH/urK9OqVavSgX17YDraHa+93NArAaAzn1La4ot25Hh9BJd4M8A4uSPikOEj0+JFC9Lf/c6H 07ChHCCsHRb3PwBB1tWQs628Ys+6KjthnV09xBooisPOMq/NQXxI7YFt2lHLZdzsydhcrjZfOx02 V9d1P9iw2R3Q9HmFfeMb31jeFHf8BkIv/lfsHYniK9qMlLlM8b6wP3348fTpL387bX9lYxqs+xzb BjVJStZZ2gYyGoZ4EjSqPCRTjSHYeNYgBqGHD6UBGEgePW5i+twnr0iPPfYodhkdhRxm4i/bjQTj Ub+NvMJWs7exuZZaWKpiyD6SzUYLnTmvhc36etRR2Dts2LD00EMPpUEQ9I0b70r/+L3r077tm/WT KNkql3laxYRiO0e7d3uqk0zh9Yt/h9S3YGa5rzKffmbfh/+HjhqTvvbp/57mTfdB3vhNQF6Ujxjr p+WSgVJCUONsdZRTABd7KasZJF3lEt2SxiIRBctyWAimTmzYLFb4L6cD4hJCUpxps/F65AiwYQ42 b4yomVhjXV+csr6OtgEOZWaOgORzzvlPriO5JmRmbXXEnFebdxfe9n/wg7+ih6o5c/xhsYZYIwCl wjLf3StWCuzqK8N0YMFuPnAhXbGSTMGZOyhtbKm04LDzpz71KU2txcYv6fbbb0vcUTWwao3QK0Kn iizS+EMuU427YzfzxEPBwhoESZMkVRYFX45kjASCLDSzK4CiYTOySohrCxwVlvAtGMDfiN2op8+Y AVnKLDDFJBUxOxMTZlkJTGYbqwdG4QPqfAHu2PI39IB/3Lhj0/Dh1lETWQeplsjC6rFMKDxkFFmH Qs+sXqA47d6zL/3lt36UbnhgSTqw90AuT+E3efFWwlyK3JpB1hVSZxbtKDd6fj7kgsUL0v/4wC/g w/fXYDRmtokTsLIZjUMpqkOk4xp2VsFaSrOfe2HdZp16YWkVFTPo5HGjVDY7ASeJ8gM7po898mja tG1H+v0vfDPdseTxxOl+Jgz+AB/bv9gdW/zsKovoHAt+2iQZjg3rmD8cHdGLzzk9/cGvvDMNH4ZO qeuhEPNjcBf9ZDLZJY/8Vva6bKK2DoY9Aa/ur/nBD8sDYxblBuR0rTfiVWZDel9YWNz1Ag4BPbAq qGPJKtWd+ukrfoD42LHHgsnbcFes63N1Eik+pwsdvne9fvMLjiXLV6c77n0wnTJ2cHr3JZel6SdO kWMkhnIRUXvxczQcPgzEjZQAK4UbwgSyw0WIWn6OpLR1x/b0/etuSlf++Kb0C+csSrOnYipNR+jR NjJfpS/TIhJ5NKZbiPySJ/PCxjiXbMWMjHtElR9bXxsNGSp4p95/ueGutHrl0+mMKePTZb/0gTRu 7Jie/s3+cz08kVlS/QIOE3Su1eUMEHFxr1v/Yrr62hvSPUt+lq67b2F695vOimqkUPyBr0MIFUau C691WDaOvbH8zM2PfvSjPEKcIYyEvrC1kdld75HeX01k2GWCXxMWAlRUL29dv+e/4Q2JfxacwVPS 2wUrLmUiFmfHxKkvLDc/+MxV16Rj9m1J//Njv5Ima6oS7+n2eGdYHOPaRlRNMIRaaUwV8/BvwIAa iywaSX4GxPfu25+uv+XWdN9TK9LfXn1duupTv215ns+TxIdsFZJ6X8PvZ2Bdcr/Y4MO5vv5I7o11 w/rADsQgJ2dXfPYbP0xTh+5Ov3TxG9PZi0/D4Fk8Ptu7Wf2KWqFNGn0J8c3rvijixlQYxqR15qvA 8kwq8h9/cnn6t5t+mv7+BzelL/xfV6BeaK/b7CfBdHACsZlLtdnhD4pwNZ5XsOwPVE0FrCUPYrP6 vvX2uDe7qIKVRB1615HzZDMQKQVsYpFBr7br//d+7/fcd2BvY0Ey0chghTHo5HGjGKwbVrQe2EqE RSuCy+15qlj7x1bMEPj4E49r46IHH34wnXB887ezFOG111GxtQc2M8CeoihTc0R5TZtzHp3fwioZ B68jzgIcjk+mzcNSq3vuvTfNmjkTIry1huhoyEV4H7FWS++KDcEupkq221yYq4tJiYqZcCRJZmhj jaoc90ULiyy+BBkQL0E6synV3diZKXNoAEMru/HAqDxnMFAY6xeaC4i80057Xfr6179W5Laxyul+ kSrLD7XeoLsoFKpc4NjtNf3J17+fbvjpHWnWMUPTwkUnp6OGDQeEFjEEinHqNYpkkCRaVfFiCKwY cKAjiWAYkPbiI9pLn1qebsGIzOadu9KXfu+jnqNsxUOMlQMpNCaLK7vjUOe9VqyEmXFWPqojEa1K 5azzWpprvcoyUyUgfDR6zJj0+1/5fnr80UfSGTMnpelTpqCvyZ+7COEfV+Te6qRSrEoHt4eRVlOl Bix/997d6WdPPJWu+cnN+KblofRkC/neAABAAElEQVS/Pvo+KQsNVkDXHzZTNm4OXa9bZ63LK02m DrkFexTeTE2fMd0RrZMbEFjTVbDkziJb0LC5je2vjiQmF9wUSC9oR4rlh21vwBTjIYOHeNvoG5vV 5ciR6d28dVsaeGBPevtbLk1nvG5RwgbNps9cZEXxeIhmGWyqFdoHC+ZtI/vRIzrVcUkzf4/DR3s/ +M63p5v+8svple07PMdsrg2ItpFlF06LhVFMZSZE1JMzlky2ZDm2sFFHRU4l0lEZwmKDxnT+MRCt tOfID4XrX34ljR46OF3x/vemySccr2uSrrPympzKbM/gN9Pgcfxw2NvIolduDzsgp42Ne+CEseOl a8VV/5Ze2PSKzAmb1R4rG8LWOLN8HcH5deoDyzf+HSPfwU/BEW9Gpa6b3rCZ/lK+M1VimljkR55h kUIl94ttya31Pvfcc2nFihWYXvw26aoP3eTWerMxNcjjvbEp7cQA6xZMIbxw9nS8JV6I3SBtIyyW jYHYRltQmtcoHwysvGwbDOL1o9IQYh358BRajdw0IP3qe9+d1n3xyrRGUzQFbxxcZJMWYpCp/G5M QNTkDFFEyvvHuoAMoRV0dqt+G8aF3hrrsK34rvGePbvTuWcuTL/8i5fAxwcgildQCYJJobcrOFX3 S3bq4DTmy89mBrCiSIDaAdMWkQDyXvjG89OmrdvT3atf6tk8KMUcIlEmz6O6fhkXkxP9lEkecdPT Amz6c9xxmGqMkHkcU5+UV2O9XGG87pc1oIr3ie2njiSmrZdE1Ue5fqM8zLrgggt4stDGKv2f0Leq 5bqqtRs3p6//5A7M1Kn7Vw0zchsivLY5UqS1A5uJdsJGDblaxx5Obzvndemm734Xm8P9a8fDIpms XiTA423plpbcukw0ROn+sZLQBzaMziLbJjhWZDDJZtDUniu5/P7y9ddfn27DOs0ZM2amb99yT3pq 9Xp7mAK4ls84A2XpHmZJHI0r8jOZvJ5oywk6r+9jjx6V3n/huWnSuLFFHwBhcyHWki0ecrIiknsp a8HZj7aXPVVGxiKCG4jVdVMkubPeChp69cCY5ZCBCYQQpptUJVw3t5xpvPnYxjIjsLQifpkc0E1v w1owFMceTjt370m3/2xZmjt+ZPqj3/qNNH3q5IRvW7k0nKDDTeDgeL4B++VufOGNYAy000mOsUEK Y8flhRc3ps/+05Vp6fJn0xbsqjkOa3oUXEa2EYB8Ew65vc7EQqfU6tDCtnzVEHMEWBttNJSzdya8 zMyI6O7de9MTzzybTjnu6PQ/fuPDaRweIDX118sqmxHntKSM87zQo3MIJJPnC8Ck58nPyKOPn175 bPqrr/xL+smDj6Y/uPxdGAioNqIJPHGOrW8OpqBWGJqozDDK5QFpdXKcfc2a1el//uEfpW9/59sV yKP9YCms3JJb8DZWqitudhL6uo6iOHEGPkePEGuj1IZ6rVjrnLSwrfIqF2WYMGZseuWVrbi8bfSZ RY/AeL6eUALeyKadODm99NLmtJtTgYDnP/uBc5T7zk8gFgJdxkvj4EFcL/xjVgQahHRdvyRUXg9O O7tYJf6j2JAsp1iiikaunaE3V706gcZZ80c8mwjCMRgIOGrocPiaa4h4v4gA/+GfvctwBB0DzDTc I9e+sCEdxPTygXgzVPyMfF6IMITYeKBUbTkWZMkYPYLTCcEbF671SKwMINt9nbYwQcsipmSTIH7k 82zsDURgubHYZZddlr539dVpON6YKzhWuIytxBhXOYYwUtzmotPYKjEFxxiwdR11a0WBrdWo8IDX 2LDwqqu+kfajXPUDY79Y1REF0qbaqKZbe+kVDNBJEyai3byKzik+UxL1C7oCxeJftI2h2HXw+OMn pg0bNqZ9fPghk9opWxj1mjc0U4BZwuodGjnFOgQzRo4bNz49t84GGZTR7VA7oF1HdV4PbO3nbnXU DSZfoSBWLnJEiZy7Pz8HluzyC5c0YKOJcePSq69uwbJNznyCVyAnLhlJZnkYgB8+fBhmaI1LL254 UUs/Bg7Ctam3d7weW1jH0d5aHteJnjBxYjr43EaJ7Xmo9GYe0LLvWuXNPBGpePPnUCIvnJnTVSTs puH8Q1DZPM5UzlBudfAsserQqqP/CBblrX97v4aNfN7//vfbsoYOvW5zmNbCNkpQJ3IZqxJW2EeW r0of+rN/SCMO7Egj0BZ4DVGTrdGnIAanMRdYtqmwRhw45DpUDhFdsJKb0h7sv/EtzMr5rcvflxYv XkwFVgU8UzT/EH7uOoLq9m9vFmqiy5FmQp9U8tAFaz4pkBxzrNJuM+NVNMdPP/30xL8P/PHfpKVP LEtjhw/WsopufpYE2WEKzJcY2IFxduczCzTgnZW58dJobZRc7PNwyc52DNh97+a70zc+/ck0a4pv ROP3DEnLckqhSkwcVkfB5+r0s5BVFwRjDPPmn5Im8fModchYeDbkWW2Lq0hxUE1wrB4YM5a1ViQ5 CrkdBTRJDy95OP2vP/50ug5P8SpVGyu2SqsUIe13vQZ7rYOau2BZUQPxNw2bsozAm8UX1r9UzJVM gpqBDyOjjx6Ztry6FbysRpYHP26HEadOQWhYwTIm2yCTzWUIpkfNnDI1LV26Gjf1wpdbpaPJrSIi bfJKiuJVycrDoZklZCGBORIyJkA8My8yQ0utN2QXhYU78ijHsS35bPIHMY1p+tRp6RBGvjZs5Ohl Jb/lZ8IHY1rOyJFHpS184yQfSzzsLDaI0gUbtk3Ej+esqVPTmlUvaWTEzHLjgqmyubiAPFVoqcx+ BIukwaaqNKAOSMueXKZttTkNzjUad1Hi2FItJo16C4IpC6C1sU2SCwKx0SiIbjIi1bj8JF/+KFjx KMOw/ETKxRdfnPAB+zR0CB68K/9ZvIEAydM1HxkLm6TboRBlOpLbd+1MQ7cN8X4ocHFd0QdZtEW4 Jm7Q4BOxm9m0tOq559P6F1/S9UWIhn4Q4VWq7icU6AeIKcRjvTQl7cLbfjFWNktDo35JYVCORfMR tHYdNbDBCL6fp44Eb2NpB0KlV5VDclUO8dBmldlSzOfg2Lad23Bm5yElbkGD2yFuZeiw4r5kvjJi mDxq1Ow0d/bM9PQzK9PWbduw3mqQsEBJpa4GqeJVEX6mTrydxJH1smPXLukpNkI5M4IQtjspkpSh UJVXLDXWODpY2aFbuXIlBgl35wfGnlj3VZTZRIK70itbs15Jcs2IN4DMQ2hhm2WKlGELK9IlYXLC R0jZpkG+SVyHmh7YbDNtcpHEIh5JOa+HXmdNe/bt1aeT+MBIVmKjBVCq8ZlErlM9ada0NAt/K1Y8 h/v61sSpl/rZJAps/BmUylDgEl1QGrJvSOJDf8Ms8DZcTeYGAw0LgXWeAfvDmvWlNIzJHp4oWgQc cqSUu5Co1xndlEiKu7LXsi2Xca6F4zW2b99+TUm17qOuKogkByXYr89BdCbnzJqRuHnX08tXpG3b dtpMAPBo8IbMEG1+BkYPDIGHLBRo8OCBaTeuj2KfFBDZs7yWiWPDz6LawUQ3ZVYKbkBfbzweUs88 4wzwW5kyuo2tcOSkyuK+14h1v2Ujs9JCMXUNJbKQHi+mMJ8YnL1R/PhHP8YD4wdMUGE0bFNcB7Zi 97zKHmArxRl7EJX6+X+7MY1Lu9P/85uXp5OmT0ceWgv5q0DZNSl01TSy06eB7apSTCmtWvNCuvI7 V6ev/uD69PYz56e5GLit7RMWh5+7jlCG4um2lTQiQkOJ+bmBrfgaFy7pXbBUFc4JKPkc+2+3P5ie wDX2lrlT0kc+cFkae4xtEkXWto+DxnOI5XVMztrPzG+H3I/yDN4Hrrnh5nTNvQ+nz3//J+nv/vsV nsMKQ7Rts9PCpiyv4hNL7SvEFSrsIPRj//Efv6A9QVxhYamxMqJwFDUuszQEMxdYPTAaxDVmvKd1 KqLqUm7dshU3yb2OMJ7y9M3OntycJQa22QZCL/jZ6mEkJXXH4uarzMNpG970HcQObCYTuBAaV46Z g5G/QWn6tMkYVRiKb0GtxRQtn4MPftNDrIkx0ThGJdAO5HEzFpu7b00H5ByivJJGOQzCuwFGkZnW AMQQVJz9IuuBjWIZwA3N6DY2Mkx3X9iQZDyRIp71AKtwU9uO6X4HDtLHCCEsWLOfD8M/g9OM6VO0 MdDadetVjzaCB/vIT5l6CkCCpoUMZnnYv38ofhwtnyzmKysHWTraRpZReCQKyTZWeByME8eMFUJv OC0WWKZqudWNMGPr/EDznBmcaFi5r5Hl+IaYBkOW1K2OpAlYwk1EwXIn3y3+/bpeWDcO2IITDXUQ Dx79YdlQDmBwgZ8lmTHjRL0BGzykuqWEEp1pJXUlXYsckZ990gxNmVyzdh0u+zKAYxa5XWxANKQK 9OgufztZkd0P4HVoeKbmKXGUHHxxTzQNNZacrtdPhjXhgW2qyilXA2ADWyd4L8FdA5BOP7vuip3t n/ego7AuY+rkSWnEqBF4+KPPaKYLca12Mlt47xo8eEBaMH9uuu/hR9OO7eyYgoM3UuIylvzMoF3e ZkUZkPZgZgdpchhoFirjvJBWjsjn2XjsHmnxfDTznBl1gQzLK3iuA6tpGUtb2jkdeNYvyhEVLAgl dMcWrbVG5+WJgb7qold5OvTAiiwPZnyzvG25XgMi1zab/P6wstFFErEf7YbJWbOm4y3KUc2OBDI0 fRJC6SqD8WEE09mRnjdvdlrys6XpVQ0GUlq0DkTlCyIsWC7jxO/Xbn3GUxia95vXVkfdsaZPhitq JXCNuV3Rtihd5DHd1+92f34OLJsFd4umOyadcFw6ZszRGKij/0Kr6aH9jDEoD/lHHTUc0zznpQfh 453o0xR/NcshkIDgQBZzeW3v4bd2XQ+zw2bzlQNI9xsWtRuP2VH0kRcB5Kafm9hly55MW7AmzB4Y Q4ZBe2FZVnHykIvVC+tGuEgCws8iZUGZwckUzFDL7RubfYXfIru2TYIdDSuebHORH9jgrfUGu/FE qsLietyOQbjj0E645IfLBmQ2WXlLt3E7ucrk8wh7Bg7WNcW7NOtctyNErU9MGv5DRtjMM0UyYPJP mosBivNOPy09cuP9GASMfjvy2m2DILlRB+F1oHxJbNIzO0E50eQpQozBVYZYnGssyY5viMnChYtU p58d79jtGFQZnA6mSy96C9b+j9UbfYmHgMCytiNQLgNfhPAtoX6FkM1qUvlYARpNhZUoCPtLDLUM ptkvugxT1O99ckV6UbOC3D2V3lxO6DdbiCSVyopNpBVKTXfdOGUq2tcjj2BJmQZ1iLRg+ThmQRkR LA3O+vczsLl3p8sjC6rwbZkVj930SEBwut0kjdaEguYeId3ZcfabCWiGpbCq8Eo5FtysvF1YL8BO zLFjj0mjRo7QyFzIk9eYiICbwSBM9xg/bgw2VhmansT3zHbuQAcIV1Y4obqNQ4NJsjyLE78fowW1 rSG+Lq8LRFZdcpMhk6ryBz6fM8QjglUakY6OfMZEJGOdYCpbVhQ/kysgdo4UMmAj2/8ujlziPGH8 +DQEDwHk4EVeN2oSSeMucZxSc/xxE7BhDXz81Mq0Z/8evA3mlQUGgWssL4dSNpo7dPABTeUJKzVl APQwtKNtUCZlB4PHSQkjxcI0Qh23hGFJ5yBCBOplfoM/MnlWRq23zqRFUYImXbBaqIuoJbWxwW7n SEGugzIF6XbbkBVg6IUN69p+1g+RZ3ZgA+RnXot/9LEr0tsven1ag4GCpzBlex+2dLYfPDOSMuhS 2sxa50130Sknp6Mxt//5tevTilXPod5tvVQUTFPjxB8UKqQ8TNvCP4rbjeufpPjRJEcOMpz8imRy RCLH7/NBtnMXbPCTIeoosE0NTAW3nSMl4Y2EWweIyagldWJH4N71/37iN9Lp8+eklatWp1Wrn0fn AXxygLW52s9ma9IGHLx+n8Q0c04DDi1q55i3n/3ntvF65rVWLMC9gIOCnq9yNA7I6HXNOKa+djNU hjSxbRUcQFJnJoMiQnBw21lHJ0VOQ28UPHuAsipsiA5wpHn+T8JyUGT/PrwZd5GhSm0qEsp1lQ29 YOji527YrACRg3gr/YZF89MnPnp52vTy5vTc6rW2Zipk48w2EG2HWL5hPG3hfL35fwZvGDei3ege mW0kmAke2fY8A4LYfugvTpfcj+u6DkJAUVw7zOuzjiTLBPbGKscdJomVyso6sOkeaeIqHhoRSY+I x7CR05efOW33XW88J33s8vennTt3YyfjNbg/7ZW+wFNH7ecRI4an1y2Yr/b9xFPPpJexRpk3R1Wx bKVZYRjvek0z6Wc9MKJfkt9IVjzt37HazyE12+blpQZGaUSvOuJUY87EaQazrjfW8oWR8irtJQus /NQUbqm20RJR5LTL2xDRFVv8Kd3Z1w2kUWu8q2ySSk0RHXl2jhQyHKtrDUnO/tmGT7GwHhnMDsNb jZNqspmeMW1q2oGZNRuxLpiDaRLHa84H/6iJbVySQglFKGBJ185B0ql17ZVZHW1DeW6sY2mH7FMD LWVkdiXKE51YicEhrqrSvireDr3mk5Af2JAVdDtHikogEwpCMj2oJwcQXsVMw/AtERGn4XWavzvz 5s5OL728Kb28+VXtLm1iKdXKUS5oozQ9QWtBwQur4RgUiqFPWYmDzq6xTlESQ0e/DDTDKNsPsKVL fXBg+Xd/93fxOa5vpSkYkOgIElSwHfksIm0slZRZ/Mr3qmhY1EhkQG01ObjAW6HBzgSrApXgys0C Y+XR2NtNgCjmdceywgYOGpAuOPfsdO7Zp6e9GF3jNBBiOoPZwGZguwXhwXEIL0x8HgOdTW/+stGw tS0uESfWBy/o/Yd8LUenIlCsNHUWJRi1OnayZa4OrHgrAKJVytk7KcroINdlM2jYF+fQfxi9/aNH jEwXven16dRT5uHBcafWi1nNBBfPVEI0YnwT4I1rEEamD2I4a9cOdDLxsE4/+2CM+RqVaLyGlQBE 9w09kPZjlDYu4C5tVdpCqxUxapHWBIUGSWr3Qy6w88P28847L/8IdtPbKcj0ttVk0Q1Am8sznRy5 3bBBi3MWGyAn+D0jZzOi6xLA/rDdyhuYOIfgdvoti09NuzBSeu2Nt6VXsVMgb9KhsFz3huY0nMG4 djkSP2v61PQspqMue3qFtR2ytPwhFBSybOys8rMrstULuxuDRvbjaPKz4mxk3TaCJ3MVQiiiARWW 5Ei6aTndAreSwW3nSElWJIQobSj0FEE11nL/4PJfxgPfy+ka7A7LTqlavDmkwFAGXm32w2ZXxHz8 6D2GDaXWvvAi2jimFUJchy1uAE+cWYBLQvJN8GHNIul4cHOMKg7m5qRAfv9ulJcZPe7ryCGrsZsk PixyhHTkyJEEInTBim4oHXFo2iEGYSXdMwtPhQ0uIzmwkRCtO7ZbeUv9ujDsTPjriRvfRDDpfm9u qKqwWSEYGjyU0h2bvQAsH0z+9yd+LT386GPp2VXP585p2BAOoyRcaNAxAIOwR+EaPTE9jl1On1/7 gtoN2xRZwjKWmIGtzMbb2G7K0Pt+/GZqdkpls6I45CJJQhycWp8CID126MSSqUktKQmg2W67nZm0 EKWJtEsKQCb38rMxzJx8XPrL37o83ffQI+l5zbCBujArZMAoDoTRj7yXjTlmdJo2ZXJ6dOmTmJb/ Mnysi66UJBfC2hYto5+1+yFkkjoYb5z27+U6cMOGKp6lvyYgbiJNXtyfRavKW0VbaEuSP+4FjDO0 f3tNj+XZUVIrgvmdhDa2YvJoG+vlaBnarbyU3g6lvCVn4oQJLFQhKGbYjrJ0iPS2UaEDE+ec5Vie +F3iA+hT7sQDID/PwgF39YsEcmSOR5kH4hvZJ8hnqzErh2terYx1nYZW2IXoIXcMdbLd7cfsoy5u 8bbhemTwa6kjASpwJ5YcYZlz9ziZk4LXXdYVGzwdgqoyM49JWsSlMyN3DU+D8fafSzNy8B9Fdi0Y 2CbZxombhp3fWVdr13PmHP3tD+phUbkxBkUFJZb2ocuDJSTYP4CCEcLmOEdllLRxRX9aID9knhyB cNeDU8VlUX6WqgQH9Yl1+4qwSqYp8gfGwhHyeGZo57BpmksTFs6eoY++ixGHJtaROlmON+tgl5xI BJbsvAQVWthheOD74u9+DHOvj0+33/VAegULzDnIbpoLRJeRCxyMkc5L3no+HmB244b+qBb+8mlf /U5vWDU+i4PuaDgczdm/Dw/GoCnfVDXKa5eI2438EnNDiOkSNVKV4VjzFUEuqWKJaCc2KHYuNpRY YI0SKeqx+HCMHn7tjz+ZJh4zKt10651p5y50zOWs4OXZgt1jD6dheIPxS5dcmDa8tDE99Mjjeo1P DukoB1Aci5PqGHn0G6lD8OqfmwWoYggm0YxkSsGSzYzCUtG7RyEDGbnOTeZUrJv8whe+YAkeu2Bp a6/6rdgb5gbdznXLLxQWMOyPc21CZ3l7YEOZl2Ii1phcfvmveCpO3bF1eWvdgbKzYWlPrYoDBf/3 //7HNGfieE31qPPMZ4bm9KzFeGPxwJLH5P5b77w/7cVbK+J5Yz5x6qQ0ErvVPol1BvxRqyue62kX YsrWi1jruNk3e6HX9uzZD16Tz2Ouo6p+I7u2K2iGMU3dsMwnb39Y8pGrLm83Wq3XEHUpDVG01fIM ST/9+T/+czoPvoDjcrtp6+Wsi5GYdfHcmnUYTR6UrsfD/F6tJRuQ9mGA7XWLTtHUfD7gWwe/WDsQ 1/mZixemhx593DojvO4RuFmChSgFvCI/m3dqa4MvOB2oU9PPvbFkHo5O1Fe/+tU8kNPENqVmH4RZ dTbiOd+NKrY1LS90E0ALGWp6idfYch1bqUpNEh+0idh4hn+FwtxaoqWCn7lVdpdW1h1LkHJwGIIH t5vveSj95KZb0uL587W+zsTCfinCAx8iIzAKPh1vMJ7AQ+IhzBK4/ubbNSDLhxFuTjUX08dffXVb 2oSNc/S9VWDZBA5ggOHEycfjQXQgZhlscHMxJVUPjPgl1iwTlcQOjqsoinarI/Mws72cXbAsQi6v 4pkbKeYWbDtquRWPc3foDWAlscbyjexXvnddegZr4U896SRNHQergn7fcB1xUvCx+BTORMx0Wr5y tTauuvYnt2F6HN4Qwsd79x1Opy2Ypwd0fkONzjUsxWDZB35jF8ybq8Ef1hv1Dx54AGtTewxkN4vl thDn/tDJvN5R3i5YCcCBM63im7cuCdQKgGjcgoNqZ9MSmDi3sWFeG5vrEdqI7cvm3thSXkoJGz73 uc/poQ1ic0nC5qI3KHYObMkvWMsLK4pU2hz8+9CZH4bfP05HHjNmtNoAORnIxVDLqbGTcb3xLeEy /F42Q5SvUCkj5PG63c030sq2Y3DWupo0pordPaLGExWPVJFesIVWJIbFdqYuC+QtyFpeoYfNBRuI ZlvjIOhe9C2PnzghLT5tAep6KPwd6JBt2PBzthXkE6dN1suMp1euyp/LsaszrG2eo09LyfyN5d4D 4Zostwmp/MUMcEVRKr5scQhDXrOkjq0wEQ0/Z0M8gzJrVd3sq7FlbgHvQjAkAHEOhSyEBOPmZ/2I w5irf0ziRzL1y5OxpfpqLON8UifWJVm2/Wp5Ocz0pm5yQyaA7ERMP2F8+vO/+1KaOZmvWp2fAEbF yTeCA9PR2FGQN94DmOr42GNPp2cxhStexR89epTYt+N7g+x1arQto1Mai3JtRV5MVeQDo57WocNs QwT2WL1FeYvVZhXtYcgI46/9THnKrrBOKzUBESGwxmbJBRu6ws8CmsMRNcGVNZJQ0Bbj7m0H929O f/q5L6STZ8yA9RWCUdnCt0WD0ck/CmtbtqtzeT8exp/FdCeysExjsLCYHdXdu/gG2HwVfibTMcjf inUxqn7I3D/koNbDxcYmrraUPTshLGJW+B5KMyCiEBp1JJubPIHdgXWaTy9/OvEblFlF7Stg23VU GCnTQ+jogaVf6sBSEKLQA2tFsvK6WLH3hQ2Bn/nM/29RHA1rFpS2wQz8tQyrr82S1S2W0jNrN6RH V6xJJ40fp4cKiqOu/BkWxPnAd/LsWdisZSf+tqPdDEk7tFEDNGGEdACuv7nYXOOO+x7G4ASmMeen QErDtYwpHTOnTUmPPr4MnV0btOFDJTfxYFnCfrOw2Bn1SxmFypTJJVVljTZScbWxRKjt+kgkG4Rk KoMy6zoKomltYCsdtU2M13XUtpgafnjng+l5bMN++uyyZonbdqs48sMhdPAPpFMxZZXTfDVtfx/G NWEAX0Dw3ke/TcD23nfi25l821j0oMTIH41pwoPwpuMVTNsZgk94cAMrtv09uI75EfHsulwOetDu zS2HRIFoOgKx8JEKHSV3bJZl4i0Xa2P3H0wPPPgA3v6fCw6zI9srcXHtu++hxeS7nUrUemWI+9ni lEd94HIrSoxUyw1eUJBtOkgLS5uxUrqCkw5gr73ux2k16uYTn/wkMqtW5oK7YSmF2VRX2nvTTmb2 whL/lR/fmiYPPpx24cGfD4P2YgIy9P+wBkNPmjFVu5DvwhurPfr0hsk8dBhrlAcPxacUJuBBZ5U9 oKAtyGTg94F38qRF6akVqzS4qDdgcBJn5XA2Qf32S1aHM1QgWkcjoCsKQJKHUipxVfVLZ5Cps44o LjvDIw29UBSq7BwpSHNsw8+6tqgKmT2wO3Df+vK1t6bzp01Iu+G/A3IwfMQBfkz75rXFvsTi152S 1uGhmhs5UauJxnWA65g7IPPafPjRJzA7BNNZ1eahE/85rXj2rOmIHtIGVICqI8rO6L79WCpTikCp +ANBCqq40xus7olSXkpGCCaHZ5nIet97L0vjsEylGQwgdkURy3UadVT8nsVKSAvrlaD2AEZrF2FQ saRIg5AQWNdRF2zYTCwhCohwlgwfIhhCk51rLU5BuczfADJCcq03G9MbS/Zz552Ufv3SC9LW7dvT k5hps0dLnsyqLJKiXQXFnrZwHvqmY9LK51anp55+Vr+t2c+EEtgKJpFEzgDATDnocaMrzgAXm6u7 k/M7u3SAH4ZFHZneorwrVirCGteDZNRvja4LkmFkqP2sDNpksjyrNtLj6Guin/o3v/9xfPrrVD0H bMLnofZpbaKJFKPkG8SsPJzOO/P0dBRmaDwJXz+De590ZL3Oi7SVgR62YK0LApmH314uHRmac4PH 8aDXXs9lD4eEvjhXldz0syv3E59X8tRx2iF5IZSmFb2FSnBWZPGoZ9dbHhgpMXjjLAJxyON/p1MB 1e3FyCO/5/KRj3ykYHOBnDlkBRZeb6wlCG9DppSIr4mtb2h/9c1/T089uyZNxjSC3GFyqOEP4fsy x6cFp8xON9xylzqgS596Gg5jATDSh47I2We+Lq14dhV+QNFBBZZTwHlmixiK3VfPOmNBuu4mfB9H Fxfy8ACq7chRNlomPXSCQo4g5XZ7TjTwuki5dZGnhga2QXOJQavrKHTo3NILfkLUJGpsxoBYGVWj D2AXvf/vq1enAVteSTMwZYadeubbAXLhKO7SOBNTlsbhB24ttgUfvHcQRrueMR+DlZ88OOfM09KS R5fpx9HeGiFDdg3QjqoL5s9ON/70rowZdAAdDDxc6G0m9TGEYTqHzZbFY24X9d0iMKasJaPIDOym zZvSRz/60fSzn/2sTNeq22T4jwpDT9zFkY6RqlyXvbDEK7hAx4ZIy6qUMZrLgriySn7ODlLodV99 +UtfTr/2kSuw/rRzl9SAZJtDj2NNrxEjS/Y1jE2J3wbkNbgXD29D92KXVPzjpiyDhwxTPQ4dOgjr Feeps8MBmzGjj1YnUrLAeyLa1zlnnJZGjx6ZXn/O4nTHXfdbZ0tKD+PtyBBcx3N1yXBwYsCAvXho 3Iv7zj6c9+HlBRjJq+CW+inqN9dZsOVCkwBPyBl9Y+O+V/hdGLEOLeeQ2RStVAcvTQiDXSZP0a6C H6Rlz61zX9vOk1y3MmoUvkE7ALdw1AHXhJ6KNxCz8HC9Ex2gXRqoQTbM4cMi142eMm8ONtkYmi56 83npfkyfk01Uh39HjxqlNVXs5I/BZgx80N+Dji0f3PhmEnsGBLsQ5TfBywubdV9HrgIVZ/vDJ06I IlfXUeM3AZXCDjavy3uxwcZYbFSQhQErWGBDXYcuZtR6KSLSDvJTVIH4Q07mJYGhEwtKNquJNXYr vwsE89LHlmo3ZoOhmxC6al8FTWcc3I7M2/Yz7Wpgwiie8UYBb+LXvfQKRtdH6vean1cZgSmn3KiM 7ewoDBAuPPXkdNKMGVrfPwrXGcgKfPN46rxT0kJcg1ybvgtLObgBTtQz33pPGH9sGnfsGG1kxU8h cVkB2w3lH9L93DriURyaq0ZpKpjQfysEkihvdn3mAUuUMfMzk8IY3GCk29jeeg1pRxceprjYjt/P sCHOAh/WtxC37NiF8h7QW9kDeCjnpkF8a6trC/e3hfPnJU7F50Zy/IwCRVjZMfV60QLsZDxDgzin nYq3iMue1mANefgwOQE7iJ+Jzi7XiVMmr40dmDHFwVU+MMo3kkdPtNoV6bIXhdJZB487KNyYeQMT 54Kdghk5seZOaDYW/+3pWUeuMpRmvm5YlyXZtV1mvMhtvbkZ9IstAhmTWYhwvdcXv/hFvDkt3eGi qBUDv2HhZ0YYckSJKKayctE9ixAO1v3hh3853XbXfWntuhf18B8yBdIiHvZIMUSAwQL2PxlmbJ2S Hnn86bQBs200rgrhuLWbetlAbQyQBt9yoIFTnYub8SYb7cVK4MbLQPI7mXCErr+fwRMXWU4TgD9P d8VKneukAgYlHZRlgUg6jFbfKujir/DiCRl+DruC7Nh3vvkszFDamL79g2s1jZuiLNTCeeXY5lXR vjmz5q77H8b64s2wyXTzlGfcUZ+C2XoQ1z0fymk3r3urI/ofA+OHrA7NR6ZXx7AZ5Y37qgvN/gy/ 1mfBemA5kMS35pPxNYmMiYgXua6jpl4WEBaoaDjo7AScGldI6Dcmml2DQwjOANJx99xzT/rnK6/U A2PGEqZgTssd6iBDpmzQIRNLxDPp8DZ2FzqKdyx9Kk3G9AxOaTvIKwGBP2xc+M0pbpz2cTJuvquf 36CNcfSEwzsU/rMjNHPmzDT+2GOwfuoAfkw51cryKInTaGbNPCGte2GjPhHBkW2+xqdcGy11/1Fp t+BOKEWzmBepG6LQOrCWVWRZutPPoNdEFoQgnL2NG7B9dKPkZ6sRcXCkaxl8t/DowZj2h045fpzo X7kafuQbH0574zcwH8di/X1796d9A3ETog1Qys4DF2ezA8s0d3GT+5Vto1yz8UbpOayN4Rslvg1m PWsKEz7jUWyuCuDlCTOzzSoD1BSQV1A4gXn4Y+hxjhFxdn4sGLaS4HSeXEiWhUgXxi6kJpsYDFub XimyqP+y5vKSGsJx7oqF2Jdffjl9+k8+na74tSvAjusi7K6wQZKiXJ5aPjtfFZaMLYXsHNIn3D56 zxC8hUJbmTVjGjqR4xTnjfcEfOSZn6U59phj0slzZ+XpWlRJ/i3Yhp4j7vy24OzZM6lF7YXDFCfg rQbXUu3Hj9ybzz8H1/QL6bnn12qznAMYIWy0+yhQXRYJC4JE50O4wgi8VyGAVdw8iAGRJqPYG6So ow5syBDEDiEuy4ek9nXfQ68NpmCzH15PrAf8Xzh9rnZZZNsdxt1Tp5wAcw9jF9UT8NCOjarI58Zy vQwHbtbirTA/k8EF/VW2BoDobz6Ic3e3lzdtTkvRcd2+c6tGY1kpNFuhvt8EEcIiGmzdCDSHdPEG ILCRdh5t7JCvyy51lBWZzDrpxS4k2FybHX4RQ0tvVEEGd60j5LaVhByeI6/GhsORLdbgp6KI1+cG lkwI4StL6ZjLFVgKc/2sd64p348/3ov5OYeZM6eliXjQ4zU2FNfmlCmT0NFJaTxoc3GNRmeCbYn3 R16n6ze8hAHUfdo1lWoonj8KczBVlTsPnnvW69JKDORu2PhyeuqZlbjm/cPRbpNOOoRjsokqgxyA rFwWp+aTy4l0kUIKMp2Q2ep0Jga6da79XGW1Ydm2OgNE9Q2AO4Dfr93oZHJ0f/yokbjGTpJpnBk1 6YSJuo5OOP44PSDUF99u+HUv7qH83jM7b6eePCf7gdfwfMjhjJxRWM87BA+ir+IzJw8vWar+j3aK H+CfaoENMk2HykNhr2fqN4FtsVsIbOQznUUNSF/+8pdxzzkqXXHFFY6u5AQ2N+YWSzgwQ3LEDc+K HFid2nUU9lUsjHaVEHprXjCGiO14y6d7ZZ3v8V6/n4HtAoFgs6Iv7IPLVqTP/vO30rvedL5NcyQG dspUwlESbjB03tmvS3fdtwTX4MF0+90PaLkPf1f1W4vreCTq4vEnl8Pj8CXd6dgxmCV3EnYuf+Dh x/wB3/rH/K2WfeIDf2C8KrLNns5OokmiARiFzzzMROhIB8Gy40jVJcdiuYqYFAMiTUbBG6TsZ5eX sSFDEL29/e2/+EI6e+aUdCz8Qm7JwaFcC7bbP99C3vfgI7pG//36n2oGBf3N/sZ0rGccijpZgU2t tEO5pFCc9YHOxnKO5dgkbNdubGzGNyuQz3alb8XLVqkGnfXsfSsrvmRE1KwW2KKRUZVPpExv/vby gfGss85qYsPjGWPZtD1IToEtbdebv0hvPDB2ACmBRHnXxCnqFUXKMIx4MXTDypTAgqGBDbrQnYdu WI7ccVra4WG4MWMqDG/Mo3ETffelF+OmfUCjnMdNsOkS/CGbO2e6buJUxYYxDjfd0RhJZ7j0krdo 5IAXHhsrjRt/7FhtO878WbgYX8bucNdcfxPqfgBuznz7xZw+QjghyhZpQoLWCx68zteLPdgaYmoi 4sJWddTgbSUafkYeOxcH0ck4gLUnnIrGB8aL3nRuOg7zvxnnjk/0Ey+EuXNm6jt6++H7MIEXJH/Y GN7zzou1+xvtsRoYgDU8x2K32mGiLMAP47Nr1qRb77hfU0I0Is13vQKERLE2GliXJu5MUgPeFrbk dtSD6rTBbokGqca341383A3boCGR6yjfKduCmTZUo45qbPZ6E8sHiBHD+bFzIgNg4rLeHthMBqyB zSokwVISjSltWB/AARwusF/y2BM+uIDpavhxOh1rFznd6vb7HtJ6KgOaDH6S57J3XJzuvn9JehUj 77HbH8TKP3wg/dXLLk3f+9ENuL4x0kqLeIPD39btWIPHkVeKqkNlXiF3EqmjDkrXbMHA+m3VUWQZ 3lINfDD0hRUPDsEbuiPdBcuRSr3tc5477n1IeI54cmH9B97zdnQQlqY1GIyhj+gc1iFF80dk7swZ 6av/+m9SGeowRAO2Q+k4zNi4+MLz0ze+90NNpePbiwHYGGAwfLwBO8WRn38KJjrbHrIiu6+zTK8A VdQUiMEkZH0uMGOZrvgE7K+OwE+XKhCb8SAeAVa4MDawXerIFFTygxdYtm+qyiHkZUIrQl7yMCDe i70WaczGH3E2BXZ44n7+CDZa0ag3hHJHvTe//mysP9+kTaiGYb2xOjNQRn0cPOD9/Jrrb9YDoznO 2hUHEpevWA0e7MK7fCXeZtggBfVtw2YenNo8YJz93soWFaBYW2JuKQh1HTXK20iYFVE+nUNY8EWa mUFrAKpE8DpfL/Zgq5DFEGTux3pETd/G9cQH7HXrN0o5748Xvuk8TOl9Lr0A+iDshDEQ/+hnviLi AyUHpn90wy1pAK43riWmDTScM5uefW6tBmnveWCJd/65NoqqB6Q1+E7ywPFcnsNQF6CrteIiLlgr lPKM3sJWSQ4ovfjii8bLY5XXFVs4m7w/L7YuYi3b47U5ObtFlAg1NMuwe2XmbkTkq6CAvY2NrObZ 5dZ+rrDsc3zjprv1HnEv+rExA4tXFTXwfn7gwL40/dgpeqvPQdUhuC6Zx5bDQX3+yE5Cn+zRZU9p jTF342SrIZZ93THgXrthgwYwBnKzM2LxEMO+Wn5DFkabuUo1yhv5cbbCR6rzrPxOcptSqctZVXWU dkIib5gVoIoCaykdQzcSZmbB3oUlacufX5/OmDZJg2bMZwgIK4JLXM5YdCpeFO1QnL99wXEQg0C8 f55y8ux0y5334j6I/g5swyVIr+ISxjME+icT8Oxx35JHQQRNObAQ9vA+2Qigta/BRr4SKlV3cjY8 LGyy0dZPfOIT6R/+4R/8flHlV9hC7SS2tSsNtsYDYxHQigW3FROZRVyJtTBMZjssYrw4Oj1nd0At p24rgeXFzQdF7pDKtQGv7N+a/uU710gCn+QXYA3PNIyY3otvjvGDw1p0r4bH9Rb70y9dfEFahoX9 a9dzKkCxng9DkzD699YLXo/1Uk+p07UF6/P4I8DpNdwm2xpRh7EilLIgBhvZRthYcmEbV0R3GeLt hu3F3oNOtWzIUbpiWxcAMms/s254U5KP+RCAgtx42z0oC6QxD+nzMH1wFL4Dd9+Dj+p7mMpwIayT 977zknQPHgLWY1dHSpMfaATCyXNmYbrqIk1XffqZVahHXIyot8OYOqU3vofxoBOGG6RxpJhe2crr mmmokl+kcMDAPjDdFQht3bFRv337ucKqFKHXUDq62shpFLZKlDqqsFV+M8qfDAYc+R86onR2jlQT 1ZHqalQTyx8fTnMZgGvEfqrY7kw7R965DuC7P7yeS3l00w3rqWs0RuEnTzo+vfzqq8rnw4thbQe5 2TOmp234buBufDOKb6DxM5kGozG9gofFFWux4+OAERSTg8yVeW3DQ2rUZoYgYryd2JABgX7tBqWg KywlkVWZQfe2XwA9Y/1hKReXidYF81q0tgM9+M/0UEwHHHP0MZhqv9pHrIlQJu5FmFqItxSr8HZ2 FzaxGoKHAK0VplLKRSfirNMX6GF/H65DPlyyzAPwQ7gasy3WvvQSylbeYhBj9lo5TQqp0ug+sHTz aPy9sOFnyYHN3AFb951aSK1MdJMZWE9ViIrSBZv9mFteBW1Fu9eRlwm8HeIrPLFzTj45PbdqlVEr syq2zihwwZrlB6GT2ymFgRheowfx9otLLLicgIbyDqE85PNt46133y8P7Od3d8HCXE6x5G/i+o0b 0zb8FlqntWC5Rn3WzKnpQb7twn30MNoRR945Y+CpNavTHnRcbEKqm9Xnb6DZHD6O+2tos7Xt5Tp2 ia0TywYeOyHPZEbbaDF3Jt3BdnJsJ1cnhf4EO98wcsZNzFahHHYcB2NZAAdKb8MbIjKSb8AAzM4A hg+EfIPITyXs28d1R2X2N9cNc/r9KVjvRix9nKcg4pMlz77wQnp5y5Z0wsQT3SYagqgVoNNOUYwh /ExSsCsnEr3QsD+uyeJnV9sHtpjl+nFCVSF4Tte24bzZRgMVvY7tYWslPXMEVte9U9mX7BlaKmhy jW1lN8Ugs9PPHKQ5mDZu3qJPNXCglTVwPDaOO/748cjjUoyBaQZm1kzETB0OEC7GRmV8cx3uHX/s sWke+lH8purxeHO9FP1V+x4n1duyEM4A4+eQOBjBAYvl6GuxL8fZOtnnZK9CX2VRXhhQYUJWyXcp lbCIxrnAjaKjZAdH0MvvZ+R0xYJY/Gy1o6PbuxGzlwZgkIbrrfdg6QzXcU/FMwJnw3G5Bj87NWfm dH0Wjpt6cakdX5wQzro6AZsIzsHsJ04Hv/Tit6SfLV2Wr3HN7hk2BBt/TcZMi2PS6fhUznbs17B+ w8a0adMWDQ5RFu1rhM4CNbL7SpSylmuX/LXIpUuXpueffz7NmDGjIcqwNSezy321nRNSRUcZ9MBo Px5RogrCKAMu5kyNKw5kjj7S4SVEHLIKoIqCyLtEqCo5EFFjjYfFMDGUxxjSOPHGuRc3Zj7Z8ymf FzzvN5y2Nebo0el+7Ma47oX1yHFFyKOko5E3FI2Dm0JwOmssgSKWbzO4ZfHjTz6tecucDsXA80p0 tNipTSPGyx5l6ACgAju6CEzaXTBOJDAHIc6WcuZIdGJZUJdFJtrvWpRqyJPeigfYuKmbAmdQgnEG 2ONkWpblezbf2LJDwAuCZxtNAR/SXJz/0zvuw6g0Hwg9UAg6tJPx4eKd2L545XNrJJ5q6F+K5QP9 MaNHpAcxTYI71nI6qgJ4nsEat83YBGfAaHtjbRn10Yylml6he57hiLH8kibtWNx8r/zKlZ0jMcwM ByEmbFUnUTW1zjregZU8a9Gqx1Yd9cIK5vpLHbXrN7jszPUzeTAEgim7xtbtqolkyv1TuSljW8wh lyNaHFiJzihlsK4nThinAYU167A1P9YjSjoaA3EckDgP61wfw3Qa7sQ7GCOkYZeN2B1O52Ng4qbb 7lanih0r3vTXbd6c1m3Cd6hoJwVFYFLpyvDIwzlY42xZztsVW3NavKZkP2XZdn2axG78lTF11E0g ovZz6Aoa2Q5jlgM/JMzS8DrkPwY+CCycNg8bZizFj9UudRJ0z0Y22xpHT2dietL1N9+tNaKHcD2b /XZNctbA2LFHpwd+wF1s7c3HIHh49cb16RUMunF2DW6YGSPXox5JkZ31dSEu8wWiHpzTf+mqq4CF gpAobcnhveFKLHcYiyUGCkUZksHPnIjbOVLChIXEMvBGlPlF8NSRYGtkzV9spkTza2WFqyTlsve8 Rxw6OEvUr2W07FOy8mX4qj9s9E7CDJw1OwedRQ7OMbDzyOmMvF9v3rIV34PbkYYOx+Mds4Wzz6nM mnkiduZ8Wr+P/M1UrcMuXqP8rjE3N3sRM3FIH4gHoU27duBBZp101B4zQhjk2Tp5md1mPhiqxGT1 8hqqPgY+sJ72dpSbU67rI6ujkBp6I+0WedJ1RmacYZ75mFPz5SWUw+5zC0+Zhh2et2Ld4S79zvhl IDUH8YDOzqjeXOA3l30YBkrgXgATx49VP+sFvK2kO1gkDm4vx4AZN9jh4K5pE6zT5U7O7bJxDZKd AiEYTjMPZ0AVKWVmv4L3Hobi515qjc+1uAmmpWBDa5xDbaWTJCUrrNsc3M1zNyxFoGVRMbB1/+h9 77tM14PJKFil3Sxh3Vc11g1z9cQyOAgnxmosnUYuDiTwj2+kybN1x440aJN+1YQYhU+bcSbXGgwK bMD1dRAPfYfxgoPoDS9ukr0jcd/WsiCsM6cMzoQ7jDYz7cRJaSLePnJTweXYjGrbNgy6+kOxBufd B4B4sDJTRq/QPa/4yvJLWga5sMDG2cjOi5O1hQrr4Jq/jtc+DzrPtZ8bdYT6PoR2z4dv9kP4EMj7 HR/O5VHk8+Gc075Xr3khvYjlGJLrwl/Cgx83ReL+HvxmaiyFow72czjdfBoe0HdjoGwoHtBfWrMO /Z7d2JEW+vB2ly8lNM0/nFsXNWjVOZejotVRa0FuXHUdhA/Iy9keGvgNoOtsYCMP58A27wIOwinq SA+MTSZAo0CSYglGFQyJKN404ft1XFxZgqk1vqBW0issTaxywNwXNlssNlYSRwv4o8c+AB3MkRPO refH46/76Z34McSNV0aTwUYXFp06Hw+SL+o1PztGoZENiA+gp86bnW6+/V7c+LFjJ/B8ZlyBTV02 vvoKpg2w19S0uGEziyt9jBxJALO51pjbnZnsK89uCG9hXVC2LmNNQaZLVGVkI+oJF80fK/r0AH1M HETxwZHrF9lpXblmrS6G3F4R4Zums7GO6rEnnkk7MUrDud/Mp+e4KxXlcMrwrffcoKkRB7UQ+HBa hZvi5m3smILfzWj4hvq7hnAgzwwODnLQ2mnR7TAGu46xHWeWdiSnKT6MqwR0jTqoxjpfros+ZUHP z4kljA/B3/3u1Y2H4CPRayq9jFVRM7ZlFJss/9geDmI0803nnIHrbyKuFd8UCZ19yvzQ+9+l9aoU yTQHYfgweSLaykYsKB+NkVLcU6360GA4sHMyppRzBHU8BieeeuZZTWe988El6X48FA1Dx5btCs80 kodYrvoSIUNorAojZh48P9hEb/M1MjOyL2xbQgXyaPvnoOjo5udCYycd39GCr/lj8Pa3vhnrmTBl FANgJ2HdKAfK+LA4AX7Vvc/LPgzTv+nDKXiTOwpvdO3DxcUzk46foO/B8Qfxdz/+EbyFRGcfzv3a 1ddgFPwVvdnVQwTkZVtUyEjBfrXlbuVolT47p38sBz0uuOACE1BEIx1CGsSWIiY9P9jUYALbhb1B ChCIhHTFFp4ojYlo6yh8r7zyStqwfkM65dRTKFTC21iqKreGgpXs7GemiKx1VV2Bhs1IQCifE/k7 9zbMoBkxfIQGAWZjVP0Y7BjOhxTWf3w6iqYNHTYYn4AYp87QFHSIXkaniV1c6uSALdfJnog/7S75 vkP4xtnutHrterSbH6hkLEQ8WMj2OLSKFORSlKpUxRGZrUQqQXJDlS5MOVZJBY0+sZMxNBJeAYXW NxbsYGW9sTPO3zmuQZyPtaD8TBT7IzOxpl+DYmjTXHZh1YM3Qeiv8O3upOMnaiB7M6bwRuBMnZnT pyiPv6Mf/dD78MYCDw7Q8U/fuhpvj7BhH/okGq+nqTm43X7K5IjIV0xUpWr7uRcWqAmYun4y3pSX 0GJuJFXSwpp1F1KjItrYOt3Gtm3OIh3UwFoil7iF/dCHPpzRahtVKqK9sJkuxraRhs48rpdc7BPx QYIvOzgldQO+xfkCZr1RP69Tbmq0E98a/gk2btTAOkHeOeLAxMkYZLjx1rsxWLNJDwYaaEE++8Qr Vq/Rb8O1N94uWbwWh+E3Yw/6tOuwTpa61Qh57hnCgTwzeNmCHLR2WvSaWMeViYPTGlndfReIcu6G tdy2nwOjeyp08tMag9CH5X3p+Rc22IMcfMPfVN7HHsOGQtxwir+r3uvVvZhvaBfjkzdXY2kMl9nY swA4gKUsbuh3It5Y/vM3sVmkeRd1hn05cL2vwp4BvDdiQVeYk11phHBC5LMU8EWQwVRFXUb4Cjmw wTiY5VhSYBcHlhQaAios9VTSs/9qUAurB0aT6lAyVKHsoOMdnSzAts5esGCBuEXWIQyqTXFQha1U mMlHglUBucgcFxoeTvhph6MwysKwEA+Dpy84WQ8xfHXMThNF8o9hxrQp6WzsfnrXvQ+n4eiI2qxu 5MOxvKm/4ezTtWEHt9DdvmOnLtLnMaq3EW80uPMR2BBkJCN92ww2Xtv8IZHJQpSDyK08NlB57ufB otGY1x1MVSIYNTR31xt2hkHA4L+mamIEesRRI7W+AldJOguLehdiyu9O3My4syV9Qg38Yzs5CT98 C/DQ/e833Ko1dPoYLfI4kjZ3ykxsjHBaOgE/ODOmTtIGJqzDx57BltI4D8KFhgFq+Mw6PhRKixjM j9RiISylZouXPHF4UnmFOeCN8xqsofz7v//79Nd//ddGz6IQaWHrZB1vCFSiLyyQfuOX4zrB3fVK Yd/YYKHchQsXYo0fb3zhv95Y8jDU7bVJc6xuTsbLI4vBv324MQ1Dz+UBfL+PU0fZlhdivv+lmP79 AOb0843/TuywKAwOnIr67l+8EG3scNqMb6negulWnPLNglMvR8be/pY36OPWd92/JC3HNMsN2M12 h6ZTotMFJnXSwAv1PUKPtpG5aTwSvQQor1dmJ1bsIS/OWZdFjIxrtcrndcNgNGTQoS0/M18/YHir sw8/Xnzb+pPb7oKjBqQhuDe98ezF2BzhdH0u4wHsYkn/6G6N85RJx6XLsMab0675loM4XtsqNy7g YdjR9kPve0d6AZuVPPSzx9XZeGnLq2kHHj414EPlCOzA0mwGns1qj+lkFDH4ofB15mUpPbCcqv5J fH6C6zBiKmSWHZiiIGcxYmTX6af8O4ZMubg/bJXfHdtZJkF4YKj0Kgn6P/3Tl9AR3J4+85nPFAZm IgS2llrrtfoCY9e2ATIECFvpVRR1TDl8o89v9v30zgf0sMjBufPO2Jbecv7Z6Xashb0fSzjYMaIQ fVsRD4mXXfo2tJsDmJK6Kd12z/0Yobd82soHzY988N1pxco16aY77k0r12K6MzZ70ItoFgh3fXu8 KzkwbgAAQABJREFUVKIcwj5QLOoEpOUDciJyRHVEXg//Kb+fDb3FrqLD/OyGi0ybGbhqif0Sdj6X YT3nSnQi+XA4a/p0DI6NT7fAR5zKxulpLB/vfXNOmp7eiSlu2/F26Tk8bN+NNYrsjzDweuPUww99 4B34tvETWCbzJAZW16ctmI6/bedu08hrkmY22oTb7SdKs3uLEyhbaBwQk98KgUQWRqEb9oMf/KBl BjaYnRrJbthaTYkXuzqxIbSyGcC+2oaML8K9HKV/1K28t912WzrnnHP0AF85x7HhDldMamWymHCQ yg69YI0MVZRhSWJXHs1Fy6T44EGRpLNTxTaweNE8tJen9NawfjFCpmPxJmz00SPTps2Y9YanP65H pjwuF+KLjkWnLNRArKaXQzJlc5rk0lWYWYc32ocHjCxFkH2lQErSDnBYvOQ5WSflFWbRyiGwpLTw YgKthW0kG4ki1WI9sMLgoMbRwsgEvDRCf3bwvsGumm0fAT7jixBuEPT9a2/UYLa9QdQvrt4mDsfA Dtd+8q0kd5WmvwPL2VUzsPsxN4jjw2T+rTo4EEs51qc1eOHE+y/1RIhYvi5JaFzDTJuLiDE+xqrg GIptvE11Fr4IGaPdxUFQ+SusolFHnZkSHaBWduOBUXkthpxERahMIpjIp5cvT5/58z9PV111lYnP zFbYnIxKrLAmwQohsjNbNcYFjvw2Fh7iBcQfN254sxgLVenRRfNP1qgn5yCfh89mbMNDHwP18NX+ eWcs0tSOMb9wdBqHtXf8GDFV8rFyLC7AadgBiTTu4DkEc5K34Sa+HA8TxFNfCRavbY48L4IqqJEP SBSDvJFHSYGJMwmRL7k1U/BnZnFkGQ0l1pKMwY8NuSqZ+5kZ2UBcKMDyx48djNMXzdT3FvkBaH5Y mK/fN2KKxOvPOl2jplTO38ApmNp0xmmn6oH9V977Dn2knW+BqYY3M46kckSaO6POxw6NI/HQ8ORK fNeLUyXQsA6iDuPHMozOxcwRc0ZOgrGOU1cuRuSBwVB2DNlxZuf5hhtuSH/xF3+hNzdB1zljjVrr ynG1DaQywSUgXWss2RUvsLlTWCvOWJMgLA914bpgg49TI96D6W8//OEP1eZlWwsrgwWoTPc0Lc9X YBe9gaV1vBGyM3pg4EF8uxTf5CQJbefeJTvQWZqavvH9a/VNP/0oIpP53PjhjnuWYLObR9K9+LwD p21Qn0wEA2/g7Hh9+ZvfS8sxtXnPfn6XjL+N+IeHpHhi1C3PbWZ+Nh9xhpw+wjoylB8D3MXP4kA+ dfJI28UemDi3sEEOw3iva/iZGcHUwnLiGe9VnP3A6+UVTCNEUm+HnseP0m5s0f4DDNRwdJQizLaU 1mEtxfl4oOSsi2fhSw5+BQP5KI9Tc77yr99LL+KNotbKIGOwz6ggL69L1k1IVZTJMDYIodTTQRYr DswutBYTMusmyvbCjtw2bPhwLN50MWRsROLcxorbDi2TJESwjG1eg0EOZe066hebBVB/s37Z0RiG KUsRan805IqhiRWpITukuF+qvFouy8HrhA8qvKY2c4ox/YV/3ISFnc9vX3OdPpsRzqGoR7EEg5/T uA+bKC1/dpW9aYakUMNp0Bs3bk5f/OZ30noMqh7ktDhcm7aUAwr4rSppoTUWartCDnOCI9MQUTwI YGi0DZcXp1ougf1iwVBjQk03rAkzTQ25rpw02sbFMfxmpQaz9+1S/4N5Bw48m667+fZ0Lf64o6Wu I1d+9wM/S7OxVu3HN9+RXsbbZ167xoATrjkuk3kaUwqvxLW5DQNunPZPmbaUQ5rBxzqhQAYT3FE2 sio0WrN0Nfp0kEX7gl3nSLjsJUuWaAbLjBkzMp/0HgE2i4ItdZyiu+ntKAfLAKCwIaBmUhmNpyYH K5Xk8sK/lkjp85//fDr77LMNnZlbydrACluprApl2rOdbWwYh74Hr0m+NeZbQw4ScHbN7OnTsWPx OCydWo1BUuunaoMk4I7C/eOU+XNx7a5Om/AbwMFVe7toS8T4m8udPrnD57btu7QxHJckrME6ZOrg hkrafCtqIJe3stkLlbOYRnZdjCiboewYvuC5jW0SjKFGNfgjod8dtu9WAIFYHpmr/DgEc40FMx8C +TC9b9D+vJyN1xjXHS7Es8NQbCqkTbrQQEinVF4tHDS96I3nYSrqCvRL9uvBEdnSyZk+M06cnM49 43Xp9nsw6I1ZVpz6qzfGr2zGcg5szId7Ius12lrYLPPD1jhbkbLzMjlHWGpPxCnnyR3Kps3f/OY3 0ZaOlhqiGGrWRrrFUPO1smINYyWszUG3sZGFFHnLEuswqrhuHaYwRaiwwQ54EV5hmV9nKUHWrKjF QCyLjBEVjs5xGs2LmM72A+wsxg7k9TffmT78gXelL111tQEhx5uS1vhwTR0vtlvveTBPjwwb9+Bm POTXBqUf3XQ7plquwRTUVyH/UDoKi9W5bkqa8StrjQjiIzCDIQSBs/qZR4bbjPzMIoBl1UUlbwMb vnKgSzJ0I0GSY0NJYI07rChYxprKi4HAsg64RoV+vgUdUYrj6+3b7n0w/Zd3/WL6wtf+FfkgSgat tsX77377RdpU4068FeIGQ6GDHRROb/2dj30offP7P0rPY/euF7kmFIFTAQbgiZIlKPKiIGJhpoXK ZpIKl6dAKLSCNZjngLVx40NmHhVySD6Bt1IJIKwEoehoM2SkbG5gkeVWGpP7r8jqhm3lRrIfLLcJ f/qppyqBiLawzUxP0UAGGV5ZG9hcR84GoWwH2lCDmziAj3W9Cw98F77xXHQ0n0uDsYMizWVnmXJZ zxyte/N5Z6R/+sbVegvK+6k1AuSDmW9Gx+ITOEtQhiED+QF54PEAIzR5GcDH+5KcimRtYl2/YmhX hARQhkyKlNLdsFl24aywnqsy1AyIQ28vrHyl3G5AM4zYRi7ve3iFcxgXDPM4rsyHvTectThd+Z0f 4MfNrltev/QzsePGj8EOx+PSM9wKHJ0LvffxQvIbi3NmzcD1uD49i3v5EMzY0GeEqNeeKhBxC4Ap ZQGtdhR5mOl+dgQIHpyQ8TVceTi4r5xVQF6XLEvGkVozuHgyNHiCbmI9hURtc/C05Qfd9Zh2+rJl B/m62Cz7lBeHCksjKddDJLPtkSeC59Y2y8+Zu+mKCmscXgDXxV10+WaaBnDggQOunDZ5Fx5a+MqR otmu+KBHi/mtQH4O5xl0WvlZKV7nKC7aD+7lkHXK1BPSbfc/gPX96/S7yrZntQA02uQAbBDAKdTF Wst1c8oJeinXgowojFFe5GeWYOXZi2h5lZ9rHsc6q+U0dJqgRv1Wei230t8Q5LmgaUAHHX/6xjqc XIZxEB/+PkprQLkpVax9IorX3vHYCIdlfxkP3IPga/7esqD0GqcjcodpTsNnf4QdWt4B1R+R/eZn bsRA2y3YOVJOLG3O26vodTmq8vaFJe7WW2/FG9Ht6U//5E9dvAsCsD8sDWn4uarAbtjSLqiqha1s dkPKSf4pyYwNJYF1Fnvo8szaL54vUg9sgz0ngtkFRNL1slysY7YHPmS8AQN6evGBMp44dbI2VyHy 93/719MmTFPWFFLkcfNFTl8eOXIEZuTsSQvxXd2YFUBXjjlmFL5BfpyUfuSD78HGjhvSq1u2pU9/ 7gvqf1FQtE36RMFP1UWonDDZ+GRw1/q1OnJuyKpvVzXWlFVH8DbqtxsWDMWObtiuuVBrwnMuIuqD 4uGcn4W77B1vwye7jgPbQbxZnK5Nb+iXP/zkR/VCg1NO5Sfc96ZOPl4vTHZhEP6s0xfhGvV+DPoz rAdusMkwD/fSlfiN5cPiT26/Kz1+w0rp0jWtwTOx4UCrYF9HyZyG7I7cTPASIZ39rLJSNgtpWKa4 YZweGMF7JH4mJqthgqELVm8Y3YwuHESh0ujtKKCYLc0fkj6xYuuCZWkpsYCRqPiY2QPL0ZEYySMb 307w4WQu5nRzYTh/0HhzVXAZhw4PSrPxmYwf44GQI+pDhmAkj4zoiXI95HGYknoQhMeeWa5RBH6b Co8xZhNu4uw88UPZNKrRhCv7TRV9Zao73A+GXMlkyXzBWUsGc5XfZGdeyZReWWUxaVc20q6wcDf1 ireCBZa3ZnZE+eM3CP5lmzywH2tWzzxdU9awFV4agm2HA8rzMHQwZmJ066rv/Uij2VxbxTKoDwLO BbPn6Ptvy1at0gMDt2+nYL6NUlmhz7YwkhUu2zVUBRAFh+ICUqqAZJ9+Rl3WnqYc3QRchOQr3lBi 9oC5mBJ6C6JY0QXbJFmZKbVhLCU0GZHquDSs8N2wZKYMBDkICQkwktF5LESLeTqwwVjYRLFDiwgM J2jMmIpvFGHdEzfC4PqKcxYvStfdcod2H5PXdA2hIzpiOHbsnK01ddOnTLaRVYikVN6UR406Kp3z ukV6iD+T092BG4SyrMRC8lfxIKx7EZjVrYVuFdOtk2WN+iWFQTkWzUcKKQXuxAYjco6kjoqoAOLc xlILQqWXJek0j8JkUa5OpvCsqI74SdNO1MgyR0djd7dJmOo9XhvE0Nv2Rul4PCguXnBq2oUpbPPw bdpYBM8O/XZ8i3EqZgtc+IZz01N4i7F44anyM6/JxzCljutodOHTXtYw/FoC7FPaC+2nKEckrQxA NcrLdHUNFmax16z80eZfBMYav0WRwbMyW4RaGD2Zba6ZEe+nfgHM9dBUZNiiBumScGMKlr81fEuk QBMQCnt3bLGZzIJkEyIpghKFUpiBgWhMJsVauslaxsHlBPw9XDB3jtbynDJnph4KiaZZE7B7IDuj fBs6D2uJJYudTbQbvoFmu7rgvLPTPUseSWdhVgm/DfgCPu+w4eWXYa5L4e8l/nsxIQMBiaarQSgO 8EwiXEbOM2CfWGCIshAySjKLIqkwyj4iec0UvQVH3sIOnoYgFwYGovejM8lrcgKngoFvNjYMmoVr 9bb7HtTmTYSSj4fjJh6bzjxtodawzZ9zkjqazOP60D379mDGzvHpovPPTTdiG/8zcG1y0IxLOJ7G IBwHc82R+M3EPgBmOwUjSIFnG6UugFHIU18LpYDCN/xc5wE2FIPotoaLolwZowxI9sKaSvg5yxPF cEeCRSkzlIpKQjKKNOaVTKN3wxZEMQKxAlXp6KbGPUf5IHpBK/YGtmWUqchYsFI96poDMfdhGcFD mK7MMBbfK34vlhDcj6UcK557Hr+J3J2f90v0dfHAeA5myi3GQMIdGJTn22f+ZuolC+SxH3MJ1ijz Zcc92FTwGaxl5MZI9lAJCW52dUtt2EyTrLy0hIGUZhBPkKrCiy47g9iJDZjktusIsEA2+BoNijmQ 28Y2jAKL8kEMrOez788+7TWYicM3fyzrCVjD/2sfeHf67r9fn1avW6+3kLSD9TIU97UL33C2dqS9 DS+ansDvItcl14a+65ILNbB24x33pGexOeYW9FG4VpJT/vmIQXut9pTwAzS0bTZWyaZ+y3amyjGi 1H6OvIqV5bz88svTN75xFTY/sgGELL7GSoubhFOIMgoEtv0MbDUl1TVmvKd1qkVVcTgVvyEejK4n c0VxG8O5vlTDpKjHbJhMBT9bMowkvDuWUxfxkMeHC3Ro9IYBvMfg24rn4cPBXCfAhsBX/OFypqef ODWNGjECu8FtgXy+EeFIK27OB2z+8vmYXvnosuUY7cHrZOzOx8ZCvEZKaQ2Sh/jko5ALbCnw0q+5 nMyGDlIaQTyBrfO885Szmti+UjRMeoWVAldp8rv7GagOP9daIBFAbeEtH6PDjsY/Hp2IeXNmpK99 54fmfzxie01pKuf82bP0Lb7NvoWxXACxrAu+UVp46tx0+/0PaVcwTqnhZRSdQbYhrV0EiDZbuWqb utics2tfAio35Ez3ByVGjYChJGTfCSecoKkHZC4/vrVc9zMZMrbOZ0aEzOAEw6ouGlmOb4hpMGRV Vo/NPFkKbIE388235k8rU3DG2cxr5lV+hrhOvU0snTEAHcNtWB8xY/pkPLCMxa6LE9N8bPnNHy+u rePUGe3ehjbHWQHzT5qFUdRJehP91jfhYQXT4rjukbLYETr/zDMw+jde050/8I5L9GmW4Ridf2X7 zekVTE/kGxD+gKoJA2XTs6IsPMPG7Iq2vcYXDPSRfmwN1cKS1/ENMVk4GbIqozbzhG9g6wTKAPm8 Tjr9TMk1r6V439qKtYUnz8KGQCOHp/mzT8JnSY7TgNkvXPRGbOXNTRPgIvzxvnf6glO0DpQbbrzp 3DO0Fo0joLR6+LDhWr/GwTXuEMft17lGlHW1DJ3S/bux6Zf8DH5gUDtpKDosCipmbZ/FrRzGYken V37O9IarvBVWIlk347CGq57Cadk8NsCWUmZNh8xab7a55qE1AJpgM01HYlnsUkdG7g9bCyrYqN/3 ve996cll1jFs+qott2Dp+1Jek98fVgWqRJJ/JwYIZuB3kMsvZmIaFTdK4u/cJRe8QTta23WgQmOK 1lxseHOsplexw8lpzTHqPhq7XJ+PN9r8lu5kvM2Ygj9uGHf3Q0vw0LhRHaV4aOR9XbsfRwlgh9e0 3KlUXUfm5OB2Hp4E7IH1fJZX0argSCtlbouU2Oxg92YxSUcLa2qdv5mX6wRkXcPg4t4Ho0eOSgsw lXc0+hunnToPbyeGa4B6LTbbG4wBdr7d5e8mt98fi28W78S9czt2lt2MzyxwQId9G+5YzFkDnBHw 3l+8KE2Fj7ke7VV8I2453viybaoN4F7IOuTvc4RoG+ZnUq3w+j1AW2LKeMIpcXYJSDbrCPxU6Fhx 0RUKR4aNWQLSS6xgvbAUXOfVdcSsLICMObTLaxltLKlFdkjiTAbNgMnSGDGs2QxMhlkk/GyQkEQY rt2Gn6u8IkR1wAFALufQMgAs4edvJmdibcL0ZM7m4r1Zu1ZDLF+UcIkPpznedOd9+swKpzizXni3 oF5uuMSNlP4Vn7FaiU8q7Effyx6MwEG7MOiDlSN8Hd4Idf32WUe0g7qqclBQocA3OZEdRpYqZAan uZ+Ralat4xtimthIWV1EKlQBGFicWUbOzhmIvugB/LbRUD4/HIXPdnF98N0PPoJrFWs742IGZtuh ndp74Vs/uDYtffIZfI8Wn/GSGtPF+xu/GPD3mHH39HOrVZf5Pmqvc2UM+cKWgHfaDM82TK5AXqTA ss5Z3zq74BpLdr5h5FvoOgCFQKydwqicVH4cYA90tPtH+YFR1dYNaVpCSqUspblz56ZZ6LwoOLY4 LMwJKBi8VLVIay7GE8YxVfP8H+LeBP63qXof3+YpM2Weh5B5ypR5ilAqwyVDSoYyFSmVcPFNUYom Q0IolAzJPBSRDCVEJSpD9I3IHL/nWdNe+5zz/nzure//9d/3fs7ee63nWWvtvc857zPuI07JRUv5 KQxOksJbwe/ZYlM5wOEHNXnguCReXOVHq+UKGODcABfGXYzZZp1ZTmo+/bEPY7Y3fPONO2YcnHJD WwYHsLPiufGXcOV0vdVXxexjL8L5FOVL3/oOHgfgzHBMRNqmwsFKKbe3Bp0xtGBctKE7sGEqKFYQ Wu4dRqE7/OB4IbgmUJc1HIgzt9/PyQBjBJ47rm023RAHGQuUeeedG1ed55A+/sR+e8oHiWWfQxrA i6PfZ8KjN7Q7B+5y8DEIcY4Vbmrs9JbFHSfOePmONVcrW2Eyk1fxOA77++ivfStO3vnNKcZIu7TT PAZtMmSSJFpZWENFqmUu2cmdYWr6QiuKX2ghvOx84YXiU6g2QKlHIE61nl+yasr9XKVmIZnJOi93 uQ7X3GtAW7OTRPrO63Pina9VV11VN3gx7prKDZ/sK1YMEusG6ioyhRO6OdSc4farZ50HDe5K46Tm oD13LXfhg8K/uOvXMg5sl/woIW7+MJ9y9BHl8P85qfwTB7G862Ig4Z936U/LAXvuXD51/Mnyfode vNEnCbjdci3hDpgnM9y5z4Ursr0kIVsn9ZSMUtscbc2YAW625FyneO9o7jVqlZW5JnKq9i8ofW5A okA7r6Hv+G3T4799ppjnS/ZfOuLjmDXxB+VxHKxrV6J/0EHst1nwnvBnD9infPqEr8hJJXaHcAZL +M+nMta/efWyImZ0POOCi2TceKBDJa+sMskdTQkaePhaGBcDJOVmUj+4zQAJFRun/WwVtWCNrjL1 bGJg+Mmmyy6/HHec04ffnSs95lwdEa01gZlfI4UqClAoyy0J0iq+/xB0UKIwJtc89saXv5f8o1+u ge5Xal4xct8vAAP9PMQVExEq96n8Vuor5SvfOVd8czs6+uD9y6XX3ljuvPd+uTgoHKwzXHeWwt3H j+6+cznypFMwKdWzvL+svpHzPaidt92qzIFvfn734h+XF7AfZ3t40sKLrdjAo13cUBfBFXwmhsMm dvfNzTaYYiZUk3bMaK5o6oojniq318+uynnXr7jUMXLYWP0swwIO7wBecePN5bIbbpL93abrrl3W WnX5ctzXTo/4uB/ktrkqTibftfH65QvfPFNmFJeDM9jgJsoL1Yd86AO4+/tE+fG1N9hdad1n8TFh 7UxtNy/GzodPb3gTPB/399MbxtzaS8NiFQ3y9Z/qPEZ8H44XldokBsblCksWilcbLZcN6VoXXAij AHG1IzcPxuVa1EZzSyeccALes6/vFhuqunUgJR2uinRslFDLSnMyiLb9Cg6GsCbIBXT5jYOa78it hm8uPvqXJ2T/zIv23J44GFp8HXf+lyxnX3SZjAlnomdAPKnk5znejIv63B7veuAB0fPiIO/+ewRc uWRblkZoFFzm8RWsLKyhAtMyl93tl6KwH5U+lyqmdquiRNnDfol3RJ/rfpMFGoyUudyu/o3vyr70 kt7VpbUX8H7oRuutgScA7pDt9UUc+8txCvqNxymciI+PpJ6HE3BeVJCJ++CM/cXfw2mnnQaTVf21 3HD7HTKfCuMgjifpHFv7qYWU46hhSay0IVUua5QqU5xsvyyG0HrO64hBuLZO1V8T5Y+5FBvDfoVn qrxeuL24ZCyruQcjWguIEZsByRJmgQUWwLeysDNkSnKt6AkAO011AFRTQqHhunmpSOHDXDEAG7yi eRVmbbsKsytOh0H7/MH7yq3miy+/ujz0yJ9lQKfATpc70xXf9tbysT0mlKtvvkVeLufVUr4HwBuG U+Gxyd3fu23ZcK3Vy8VXXCOPfzyPg1gOOF9o1UduEREGhSeffIxSdtgWfc2axos4mm0dIwgs+si+ RLhOCCf9vhqyJvCeyT7X4/M83OCMnCsKP/p6wre/IwcBi+DkfL9ddyx/+dvfytU33oodGr5xCR/o Yhzw/7u8fZUVyp47bl+uwAHIFfhu3hOY0ZITlHAU3zTDjNBtV5bD3RAeoPCdSO7cuDPjFTT6h0PZ uHi1bTZMZMQxle0hgtKCx+o5gxA+TVjP9rrNbAQnCsrlARKvxsw888yCHPIbG4DZav2GUGLpdb3F FW4rvCkN6V3meRA6Trp6vvTMk2Cmrs7CqaY6tjKnyx2qc4y5ffDRcPYLH8eYZuopy+333Cvbj/7e AYMfNf74zYA7W9ffepu8m8EZjqfEo818/JGf1ngBL4y/BXc2LrnyBhxEvSzvRvHEUEaXbsC33088 DfBqeec7VioL42PHmhRXG5zXDYMgM1QVSKnPpdix3kVez+QhmeqV1XC9IoC6i+/aaOupxsajG/lo EtfbWWedXh5J4lTp3Gb53hguqWGbxY8jrjbPj0+cXMvZLTEmfP9lqqnwdAXOKnmX6UlM0b8kLgZR z/dDp54a8dCGtFtG1cqYdhw/jkviwsp6K3I6fYsnwgID/6MqbSMftjrtJUrkAVaAV71GDMeakzfN GhcEDOVgiY7OlOWuQi1x+KLlVswA1w0JlZWKpqjWMne4vRUrxsrtt99efv/73xefaVItSI94MxTI 9qMk+iighv9RFeQwt4cCiftqvidHyzNhn8zH1O7CN1B5sEo/Ygm/e/ilwwyoM2M23Z/Jd3FlvYGW B5p8kuc5fEuQjz9fet2NckeD771qQh/AicZHK1jX8LfTpuua3trTa4OrrWVtBiWjG4ur0TuOWDPh LLOQEUQxqW0t61K4Is66Uf1cmeSx9TwZ57bId/55Z5B3g9gX+hkv2uHpu37G5IdXXa8zP/N3EONA zmzoYz6xQe/X3YptE3Ju77ItYT+LqsjcMw8s37fRWuLTZczbbU812i+MEuOsFZQdq+31pptaiVh6 fZONN8ZjfPOInDIm3WtYb8KAY1U7tNT1e4jbR2tcWV7tV91Qey2iTE3treI348Ps+pRLlTm3+jJd dWkCWzcS1TmeqwpE51rO134WxSdX5sakjHyFh69qrIhHwe/4zW/ltQz5zcRAcR2YGXe3VlpuGeDn L6vhyRF+H5cX13EYK59YmQN3pTd8+xpy0WKL9deVC/Gc+PGu+x6Q3wwZb7aeQSF1+8tj9ZzBGrQ3 vmqhLoMThT6X6FBXapWGUjvHq95lXs9Ul3medSw7V+ToQ056s/LblpKZTmecfoay3FuXwCdwcLMJ xyBz4k6hXgdRFm8iLbvEYoWvzWy4zpoyER/13P74SRvOsbDGinxlZoqy/Rab4UIaXzWYotxz/+/w TU28OkMwdLT2xr9ZZpS1D2rMRFS5VNBT/ZM17VNBB5l2nat2tMb9PU5Ym0E2UuKyyORMcmVtrgIF +MiBYHv7inB7asx2BaLWDYMm6YIiHnz8/Jafl3est54Y7nJFaFxyLBwR66LvlxJ6ktThikyccCPS DnweBxX/ePa5csrZF2AjegYbPq+OczPCXUScgDyKb9vciinDTz7zPLxMPB0+TjydjB1v73M2Rj6u 9fVzLig3YkprPmbDl9O902UnLh3xuhzAbr7ckmWWmfAYgKXc3jScou23DGInpKKKkgI67QPvBbfk eTXT57pE88qoJfdEiY8lilKTMQKAcradvcg7QA/8AbN14T2or+EuEq+68EdRo8TsXvgWxl/w/so1 P7u1fPuCi8v000+PE2t8Jw8IXoXh3SceSHz93AvKXff+Do+YTSPvQWD4xL5sgfQOAk8Y9tpgTXkU RwzUsIFQj7X1IvI1BRVvWVtUVOKmjYjm/4qPTPN575tuuknbNWDG13y3QpseWoKHjHqXa+61VqN2 Kav2WHa0+vBa1fi4eQyeE+HpxhtvKOuss64cJKrMI9E8ONm8kUPnxiwiyjNc9oEQyJoi26NOlvEV uduINlEHEsdWZ2bjoxIvlx/85GqsJ/yWIk4KsA0uj8eZjzxo37LXJz9XfoU7kzwZ4nvGfISVbbXd rvQvD3A51f/8ePn/fw76ENY//S5hjFFnfNmEJuZoUy0McanttbdSwqb2VfbgoBq523IN8yGGS1u/ 6kE4aLvsk8hG5/JTGRNPOU3M0httTgkMt9upcbeHj8k8IJOW4AAePyD/wr7y/VttVnbc+p1lwoGH lbPx3gbtyQEu2OxnWuHWTVvsa144eht+OL858VPYP3LfavFIpq0gx34poGdqayqjTfXAH1Jv6ygu Zw/cauuty/WYZIMv77dct8i8tVB7q2Iiuhy6qMfmautai7WWubW9yvHW1RhYuuqqq3Cihlmhm5Qt 9tc5725Sskc1Mcxt+x8RAcaTlinthO75fz1fjvrqN2ACCpqQoGFdoeWXv7lXypwAie/286mbbTZc v2yFO2IHHXV8Oek754CGf9W9hmPGeIEBO9PyiQ/tVtZbZTm52Kq/Geqrz2MI1odmU8OilMmEjM+K IsaCoVOfxbUsDRNEXrhUc68pglztZ9bdkufWVYKhPqJmBdsLGdj6uNNDOutHP9btC1LeseC2xgbw wswt+NQQzeuHvfEdaJzAT9h2S/n+7BFfOKWceMbZYkMP+miPcSKhyEd+eTGcM4xvjUeK18RxiW/H CsKybZaI1QqXSJJp/L32apiKs6Vyizy5oqLc9uQscV2qudeUbVGgkuQDxdFcapjM0iRxa3vJ8xg+ /elPl6OOOgpPQc0Y0fT9ukRz54Z/ROIhUMc+rbqWC4WA+d3TPz/xhIwjX8OYD3NpTCOTxL1RnsEs /QLDesN30nhCuPSSi+AR5hfkPPJ3f3wYmxgv0qqntTAhCx8zf/jRv5Tp8amkv/wv7eLuP9Y5PWEB FKumxIaFHieLC1loe3LMNXoJ1nurhbTctHGqPaorocqq1Eeku2ETW5k5lirvx+wMXaPdnx+nPIkv KHBGcV6oXhwXSxdfdEGcJE6J+nTlGTzqK5PCob9ewba18ALzlhXxmb5/4tyCN5D47jDn85AWYUx4 J3iVFZbDt2f/WmbHySUfAeZNEI4VA8d8OugxHRvue3lMzOQxSSUtWjlq3pQeBorUz21LCeZ+eYqy 94f3Lnx6ztNQPzM+jdLjqtuE85hnrpwwDsQmjVUzrtUmyfsJ1rqf/fzmcugnDi233XZbtS/tcY6L u1zqPRDHiEBcmnlTJK5IOKGDHtSw93k35VvnXVSefe5ZbARojhylAohbiHxE5nGczPCEkN9mZEfy Ltab8F7Be7fcuFxy1Q1y55F3FTlbpwwvf1QjAJThi1NlL7P4IuXoD+9oMaXM20uSrJlBNlC3nrgo yqANcHM/D649g1z1Vbnj9LP49XiMyyrkXMk1cRbRqcvJ3/2evKAfP/zc+yD6qXA36Q+4q8tJSfiN GqZXcaA/B67AbLfxRuW8y3+CE4RrZIOcdlq8CIz+lDaDznkRmHhllX28Fl7m/vB2m9lqrLpYMhzi EVvaXkKtylQdKjbtVQCv/D6PnTPvIHPHUO24Q0pQHuDSgjUBpYrPZefWmJ2RN85hLu237VVuHV8B 9GL7X3weYYcddiyPPvoIrgjZNSGLtMdNLVB/iMWC9UhzK6uMMB5QYhwxluwe/jgRK0Vbf2STIIY2 ZeyRo8yDK6b3bLZR+dyBH5HHPVZYaikcOL1i6wi1tMSkYK4502JdXB6TROyAb8SddN6Py9vxbuxa yy+tyP94jOiCcYmzZlFF2jZV5vIo7tjjK+uFONTdsdqt3rzknlhn9/Ix0ehndK50OUS669HxEKG0 Byz85wUbzhDNR4V3wkHpk0//b1lpGfSZjXNtOI0Dbwu+s7HOqiuVbTfboFx3x2/Kn574e/nIezYT jC40yrpOkVlbphjIrG8FHf1s3Oj0PvclnODyxJGp5aplXY7Rz9lvs306fwwuPNaWaGzO6vod1rrU c7QBJ1FTTuHbo8qrtlof5bftZ45Tjt+jcouem12sA9wGaVu2PRt7rjdyIgONW7TNGHf+9QmRQz+4 W3nfNpuXP2Ifv8Iyy8jugesOcRIrqFrG/TPsQ5fAXZMd3rWFzCJ48Fe+U048YHcLopvROcj6X/zb SAuw37rMV668c2SxZ64itU19uWvdP3KxYfJYRyn3XlGdL6XdglMM6fwdk5q0B9um/EQKEttn3VbF ovQfji0Amm3mWcqRe+0q35791W/uL6tgnybv1cEo2RKdLMC0fC58Z22L9deRT4gd/o3vlYkf3knG hbY1se0pGa+Vaq2uV8QbMFFdRPTZZ58tn9XYaqutEqK16gqRwpysatGnrvV8mFu1MBD9nLG5nGOu 5XaMiFdOba9i//iHP1jfuVci1a9tJiO47K3htbT6oM2uX/XDteV+nIjc98bDuHD6sryfyOOQi6+8 tsyC75ySRibXoyvxhNzss85WTvjmGbiDxe8B8v1FrBv4AeYkkH/Db/5jTz5Vjjv1NHkfnbOTM/GE SN7FZnNQ59wfc8w2Y5lnzvQqh3aD9HNtr9BtofFnSa887vi6EzJr2fvZuqgxW71WfOYKGH5rzM5o x4Sh0T6/w/hLXJBm9aqf/QLvci9YLrn6+nLLnXfj+B/nBzTIbRgGr8aTcCss89Yy4WOHyTGJnB8g DPYfjxn5bdpZ8aTOnod8BhM+TivbK5slcwTUgMQvPzm0zvJL0Xok8RU1L2g7c2tdE3mnn+t6Vrl8 PWCXXXYJCgvir8M1qeqA4Z6m9hzsGT5zZa2K4IGRtopvSlmwzEGeQ8wZg2bCI4SSnCt65yIXW8kG d5xwwh+qTr9q/II3UpfrxiDnlU9pEEw/iZeE/aV836PSPjfI13GExemtOZD8Rsoi+BbgCZ86WE4Q z8eHOv+OD+HyIRHGIu4sdJaZ+K3HrTZYqxy2z57lVw8+XJZbDBMHcGNGIjQWUqGgNjmXPHRFGE0q IA5xTSYxZQA4Fd5y3bYDfPgrvoab41EfwQadBxWQ0jxyTo/OT5joAab1DI3KrxffKcWsUGbkJUyS sOJbly7HHfpReZ7+jIt+hJNF3KInHH+es0Q/XCdnxw/m9ltsUj66x07loht+UbZcc8X0gnGHSAOe wiAKvjK5rIeBwJ3nXKJyMBRhv246IhS5GXcf0kdO8Jy2hrjuw/NsawTX/YCSihGjysDNdAj5ntGM eIHbFUNcjcK4DpAcMslV6CrBN+11GHcz+AeghIECJu5TpUVNG7zCrr3C9QlY4LieHHnQPmKa0/h/ +qMfIhD/CcDaoZnU/eSGdx+ffOrp8j9fP7Nc9Mv7ytorHCZ8cRgbsflnQG5EUBKh4XPZHUElHM+z POPT+ALiHNm/et28aBcYV3QoN7kCG5rHDKGv1kTJ4Sh1NID/fO9XnVPLpqqO2z0fCGc/85oo93/v f+f6crJIHGdyPPqQ/UBALAzNzXhuIl5c40x9+3z66HLLA38u++7uF8wA7HExbgiW5vgnSeyZDxeM GKOh3wRakiZ2uOP2s+A7filLYQvEFx6nYaTTQ8aCJhF5xXMIY4y8LED4TwQWdV2UElTatnG5gDft xRgP9bPYEX/sffWhIaofXtiZEtugb4WMhUie00iyOtchXsjjXAG8eLPNJhvIySIx/NbuMXj9Q7ZN 1NUTxzz7ewNP/PyzXIB3kS/BY6vTzL0g4EQiSXxa1CXkpoqYgfFVKyNHczUKx3ZdeD9XP8klheE/ hWcy4cJwQGC86edQAMS4PQiUuO3JSxlVqE1A/zJhFKXveTC5wzs3lZNFypfDbMYTDz1ADzwFp/41 FnBJh1++L3nXr+8r79v3E2XqueaPID3mGnRjBDgzYBm0wZWyd77rO/nf8Sg7H6uOE0a2Z+T4Jtud vpL4xuBWOEq14s1HPyS/BASG66OnLHdZjcn7ihdyPE0214nVbIwRVd59AnPjFCJKbms8+aD7GfDO Np/YuwOzpc4yy5vkeDY4GLOZpp0Br0z9XI61eCeUw/gyLqbxFY4XMLkJJ3X8KU4qZ8QTcDxh4JDQ DdczXjCUCzzwyVc9PrPD1mVuXNCX5AF6rtIaeO7nkRiQ2DbXR46CrxtpVAj2rhDiWFyxVdEN1/0k 1x6+5KYXNtrB/p6KJ9BQ8mIoJ9z79e8espNvM4IbUAx5FjwafvoPLpY7+Zx4DbTyGu4ILzz/fOVv ON/gHeHzL7lS+xscbzs3H1k3GQDKPP9YDBPT7bTZepQYTgOTpbeB8cEx6fyTRejGq7dcvuLDb4se dNBBEZcUfKWQGN0mnNgYxaiIX4AkEAZjGGR+uZPSuqMOIApCFnVdNDIDB8dhcjogK6pLNLewenhD ibzDzViU5flcwrnV4D/VejDlbWQHQkU1cuo5nS5v25+ESSI4tT8fm7nw61+MsaU5SZ22zYWDKz4u 8vVzvl/OuP7Ocv2pRzmyn5sz+pPkzlkRYWNcMb7sck0etqw+aCH7cQByWw/cQ5ubYfQUQut60Z2Z aGhPVgL2p159oUQmjQ0blHDjwLTO71gHJ+RYUeGcj/xedOqXwBMjCuosOVnRHLhy9k8+JoXJAS66 /f6y5VorA5Ua4OGFP4s55F4ATYr0ZzJXjcgZGyf4iYMaaSvXv7CAkiXv57CFwgBwQARY6mcBTALX /PS5iAc2BsfXY5PACOv6Va53T2PIuczRVn5KIdaNgZj1YgLGHUed7DE5+CTXj0LBYZeJDy7FBusq ueWue8qO+x9WTvzMx3FFdaay/b6HyMxesr4EV8fBufwMCy/88CPX084+bxokC96yaB87KflV712R knx4hSucSeCavz7XGml68evmXMZ8Evo5YiYWHcHQZN8nt+gxRhDIHVxrqNaVxYd6+RTGmT+4RN53 PHy/vcpTmMxr6z3203UeXI1dgqkdAyEfe3sZfS1PDkw/c1oXgM1tkHhiTVHHIqvmVGjb1Siuy83C K7jqHn684K6JlTEycIebVWLEBAFzgOdmhm5EFEAXpFCc43niStG5zLVzJfq58e7fEzaTrUAcR5KX c564VT/cz43faASltl1yvYE93RwQOMr6qRQ4lHZQb3Eg5/rECTO+j8fHmQ7+4K7lkb8+XnY+8JOw Dg7/E8/kMaPIC418VJJpBhyUzcWDKU+Ccyfm1nU0YqpkLrTqYzK42dagwWo6j1GS5maJ2IajaS+5 PLmmO316hgXtZ9kNWhzMCJI8Oo7vlU6Fp3fOl2/XfmTCe8utmChsvyOOk/f4jUomeOx1SNgWZJwR k79b0+NEYZl5FhIMF7Wpie1CyWkF1gZ/PNwA/Rip4aq+4TounCe/lOXkqrDpBYCk6IBMsrJ1fjCy X4Eod9BCDFyyC6Cb4IWx3HMJpX3lverGEzdjo2xBSj8PcB1Hc8TgsAonjVPKhEmcJ4MnkZRLUhC2 qVfLz++8R9YLnljybvZm66yFyal2Kvt/9rhyO9575COVnGPjVXnuhy0yGxYDT5I+jjvZ799sA8zM +6LMG+DheR4xe0d7JzGY7hgFRkN1GzV3gOktY1RdTQwRFQJAYQDYiMxIxEz7DvDcRKzyIg53WrKf Qx+eceGP8L3Z6TUY6pyDnO8hXnbdTWVG3Hnk+cZrL79WOInVJ/berWyF306+wsZx4nwbfC1GU20V f6f5u8unLY4/7MDC90lnwlOM8m4jGhvHVqm9lU1rCML73hWB7bgDziHChO8LLrigbLfddmXRRRdt wQ6M3AsGYwaRd4VKDYMsnTCmg0PAWROuYZVoS+cj0Nf8u1IJQGeaEtmLzJtomorQlO8EM2UZ97X8 4fNrpcJGB1HGpFwUuLfGnnwKvHBKFdvzmwceKlfieynvweOoPGg6Gicor8n7FgSIJaA0lwEF8e/P PFsew/elOGPVdHMvFGNIX56UgVo3ZPlhyEKWAy30qGWYG2YeAK3UW9BJlbnus+eqMSQeKOkHTbvW nwDwRJzrLfuPJ4nSzZB7riYIBAgb0O33/Fa+AbQOPnPyxN/+XiZ+7TR9rIxj5BsA4FIU+69jSvFn y+P4ePGrsD/DPAtbN+ZGAdh0btZJBJ0F9c7xvAOx6kyYBv3wTx0uG7eKlDtuP7u5HIq4Qk+xc0xe vSdgHiO3M8B1VRijIHPduHFlUKjndomDCU3j+PVABcyRt52P0Mbm+hUxf8FaNjmuIwwTf+wG/rDx 7r7oZDvVqIjhY5J8JOfdHzm4HIU7F/pDST22Ql70tW1SVi2KkabETpgz7vInFXOaGQYZdClawcYi KwQ4PEYZ1vSzGxrguqrJ8xi5wgJU1eT1s5tgK3lQyv6Ykh0qrdZNT8/auffC4/r0Zf7YhZTyO6kX 4/Gb3zz0h3Loh/fApsqrokBbPysFYw/b0g9Y8P2qaabGVOJIr+LXlhhJAvBKys2nSKzsXUFZVleW SbMSZR6UHnrooWU2PHo3kpuNu0GxMzC+3Zidm+UWQx4jmmWfNGkMruLa8fWm7bHHHvXgwoVCyJWW 2/j1SoY3vapcwtqYsc7I0ZKtG2gPD2jYjDSqal3WK64D0ADAT0F8/4qryt2YzGEPTBDHSXB4gC2r DR/hZyyW2E3c1nkQJr8PPLDlCsgUMRsHmXdjqGmgSUEyaZ/r7tv2Au7GGxNNpQmpceuVBh57Rmjb MdIYIIttBPdx/TdA+pkn7dY4ZiBo3yNHfWq8r336BT8sv8REYbzgyoNK/62U/rN+FpnFxEdWOUsj 9wXNIETM5kj8hlDaDK8kjZGgD0oUFI+AY0wHLWSuAtyCd8kgTYQ55pY7bsjWzuh30N3vIDe5Wm21 1bB92IpvwQU3k32dStxOlMb2jEBLmUsx/rgv55ohaxbc8xuX9Ov9K+sIFmwT+47fB+c6xhmkD/ng LnhVYCPB7vrureUxVcXrOiWGwvcUZd43z13WxreRX8CJ4naHHls+u9eOZbVlFqc3Dcaxub0hywUG 7xzPs36MssC1Pe5m0ELuKzc3wHVVsz4PcD1iuaADOxxpyvgpKfa+9hVzSqFDkUdB/KY030kk7qgD 9y2bb7COXETdd5cd8WoIj2tAAUf2lSSCJ4aRzYRX4N6KLzCsuOxS5dzLri4/wdNQ53z+AKIMo760 bsTED0MCSIpEE5UvEoQi3hWtr481oTljODc73o0EZdNywqiCHAk7Yfy09tprl333xSMqnaTc7GYQ YIH0PXEA2GF9C7rhyJ0uIHzD0iapD7lqagPPCy1v2OU/7pj58v6RX/k6bin/o2yAb8Td/dsH9Bs4 0MnvGnJ2VPgFiVdtOIMWD2Bkl+K2U5PaFuTYW41Ssiz/CFGLHQjt6/8+vFG0q1SNWu1LFOZKI7KK WpWlS6K9kIoMC/Yxa9TxTzuI8SlG+17XE8q46+P/f+AR348e9T+4kvUBzOr11nIn+livOMMeB4Ew ZLmfeWDKqzHoarVDf02SqEKiNRiy+FyrEoe5lHmr8Tqlb8aOdJcJu3QQ4DgdmnZraP2yxiRehDbM VXMeR1sjX4e95XoQREu/Cy1xtWgwVEz/ZtzJmHjccejPOj7sereXY6a0pralbl71Wsvc6fA+4eu4 SKBjyUMiuzKKxnB90G0KZR6sgq5196YHUdyuXnjxhXLoxBPLlHgflgPBdcu5tC1rIR3ThtA5AyMq OOnhzpxJ11SNUVFVohyhD/Zz22pzRPtIXpMyRIJ1N0lLEWPu9rNDbbPWINQKTUoai+v+2U7uG+TR Xpzl1f0cEYwTkclJAcrhVNm6JWN0EBwfw9n/c8dizPRdcBk7yKOfwVWLalW4xAIzC34E2+TRmTRz UZYwZKG2tOgC51rdxYAyfh4Qf+hDeERZElvHZCCnel10utB+Bs6g2jOVq+sV1QoIU4AoFwVROULt 0k7dN7dc2iBHpVqpZZXTL0+0nseVa34rzcHqv0XnGq2Rq+sVa0gGGM1VDaHct06NO4UvQyRbJ7ko E8EkSKlzHUABekJkkxUlbEw5NR5NfqQcdfI3Zf0jgCoJjFyuP5DwH0vK5TozlRw4EUqOp7afKe2M r0hIUZKFIfQut0VIMDaO5jD5bYKAtUbF6M14yKNA17nikUlI8l41H2vkfstResG5HpxK3zA8/HEs vU08T2Gdv3934VtvD6KfOWcAEYKhQRZAZHz6zqZGQy5VnGgukgcgAq94Tp561qXyXeuyhhotUg/c Dy222GJSyfimDINuk0Ava67IBp8wFU2mrk8saepzXaN5djw2VyxZYEcccURrBrWhmF2auRqRo1sz lKqecsWw7jKOsOyyRSBriGoNxNWRKzPXGSYRo7Igvpu7Nt4t57bNu41LL7FoeYV39WUnARSBckWH Rawz4DyH98G/etb55QrcNfvLa9NifSOAqY29RulriqJosiK9xLzVeD1LvaybFzhO1+jEgYoc2dYI GOK6IaLZR9J8M+6WhOsLgNwOe1sqQiTAgqJY8Lot88nERd88V1kVE9zwBGyqN6aSk0A5/s1OxARs GJ+PhT6ESedOPO2s8vN7Hyqrr7U2EZEkZtTUq/lWumBMYnjWus5M5Zlxncf26TE6AdoW9zZky61r /4Dihjpcu8PocDUeaIqZcDShCEaFko6M7Kh23NHfayEwCCgCK06HuUS3gfe5+iNEM+bXKOwIHshQ zPNBPajBtQLGBZ0cBNmJoiglZAlGBv1r3zmv/OTGn8kBNSfRoEa7lEt4hYAHX7z6zg+Ty5Ug2J0G 9q3p9I6UYvaqAdSbgEYsyE0oqSb7qZ/VtMamxoa57Gnvq+axEYnTfaWYzQw1lStdKCubI9nffPJb DgTQof74G/v5dR8A7n8wEPIuKX7JjvvGmZiWeFEc0+tEJdIcepH+QZzoZLm7QaPgvoFnvanjRtnG ri3WvvY2UKblvsTxnlsjvZr6gtzHH3usXPTDH5b998M7Xb3U4caY1LEY7b/DFdu6Rg+NUbbTbyta C0AdI/i39awXsgjeKLvypWeGgDS5XOnbFH74pS2xqIuVl1q0zLfgwuXhBx8o077OO5rqUPEOhIwk 22Cpk4SgpsGMxnxh/3XshImZ4lWeCHIdAoYboWOVgFrlvgrOGvgm1dILzSda3WhZJEaj1KXXFOYy rRk2KFFQdVgagxtIH5NqI/vK5aCwYPBmjCCueAVM2Gzd8uObbisvPPU49nnsJVK5HnoCjhXrN7Lc Cm3Lx72x/r6Orn4Oj9eI1V4/q7XoZxik5JUppy1zzD1P2WR1TCOuhmFaUcKI7cJCkLjUloSh3qKt HnmXS6y2CY+zY4a/E088sRx22GGyT3ATYoQNGpFajbRS/RKPmLvbTcbnspIgifamfbP5rniOg9fM p8dnVYb8rW99qzz99FOYkfFo1yLP+Fx2VYo59bMayPhUlnUACLSXV8nfv+l65RvnPV2meek5GSAi Pcl6ZwKepL+K1wikj9icALIwVXk11hv97BQfidSEq+1ov99FU5tTltdmnKXsuMk6hqmZ95RKaBsS 98V10nvT2pvxuRx9F+2FVv9XZ1by9Uqr5tNRUk3j2+nn8bgL4n2mLd6+Wrn8+pvL9K/hO87WmLwL 0z7BPg/HG6/yqSz47LblDVwA47bJNCU/gQIM30d3e/z1IEeOdwhC5YUyTdluvdXkYhBFo5O1mUHJ f99+URno59aOc0vZa6+9ZHts+6RtCyxaIo/JJGJGyxUTWoXG0nx6vcvtjJHDNB/mRszg5v3Agw8+ KDNK6ol3hysGR/9u69h4a/pcarp+VcZuh0Z+F8nTuhSwcAzHRoZMcOrtj3/5a3n//p8oX/jkQWWV 5Zcphx7/5fIIPnXGWY0lAhA0EuzvcWw1pTySgpsfOEmk3Wmnn0l8uy+1So0nLfclrve8295aH+Jm WfgMShTcuK81Uh/kBhL9BUC3n12tdwL1AqnupzD+dAeG2EWZXOlnkSuTXc6JNP+AmVDfs/dB5esT jyiLL7JQ+eBhn5cZynmsy8SLQ+Syn4Vu5x6cxZYX7fn5uCnkYFfgdCYD3LZJdZQxlv5WkdFJn7aD yuUxFGd/xYVJSdAEJQqmC4T4rb9jlBs2KHjihOIWlAKLYkJwZCw9hoPtU089tRxzzDFmuurqaA9z aSJppEaZxGZmOJxhEX45McZKOEi98tE/lRnLKzKhg+5eyURi50nCCY4PnlzCwU4Wox9X53A170FM 5uDf3tGdB4ZJ+G4DhmicKwNEL0wxTVkDB6ecYbWmCJSN0T9pQEWITcQe7QjVOFxwyPUdW2uhY41V +CVW3CPPaYirOEVpyMrhZy8WwZTC9zz5eJn+9ZdtXPkjRZQliYtl+MOJnjD1GNb6UHH34IViuTtL BGKSRxNxxYZlCZhFQpFzI3m+TFs2xHdyOM79xP4wKpUadC2gLht8jygeEh714GLCHhyYnnrK18o+ H9kbO1S7fhI2jOt1xi3cVp7MORJ5ixEFgKPGKBGDm+1qOY9v1iY2xHyM4uBDDilfPOGL8thS5fr6 xN6ua0VYkoL7MJuQ+fahbarcOfBy/umHf6Rcefs9mKX4BRBowBPbz7oY1Zw/ZOhD8YAd2hWXXFwW WmSRssLKq8r7r5XvXLfldOUy9hmwnu651Qb2qQforbulXe6ypTskSY1kmRgx7oCJxGMxSCb3uvXf gJ2uTak7TSwOcRXw1oXnL2cc8dFy0933y0edzanFQUvZupeZ80dtinLzDdeUued+S1l2hRXR13bC KG0Y4pKjNjjaM+M9qS3WWKHMP/cckGvK649uzy6nN43Zo4i+slK5lKcAAEAASURBVLaO4tKCc7nO nX766WXvvfeWWRnNJKJxhPlL+0iV5KU5tCziAISxcYcS22OmSbnLrQDlwhog2sZwAFAut9V//hNT t+Nun6fMzWXqpS6mkr3qsPEbXC1ECN5XB71vi7LYvG8uDz76GA5gaN3Hl2X0J+w+88z/lp/dcF3Z btcJ8o1GajS5UeZAw8AzmPThqisulZn4yGWEqhUEF+Ji+UUWLFustZL0c15HFOBLa59lHrNoYXv0 7ycRIHl4rOYyq2ndaNeacKZ9xWrmml+2jWmQKxpRSulLH921rLvSMuWRJ56S/lB1NUxbL778Yrno 3HPKnnt80NgWh9Q8AOQQ/+z663Eh7fWy0aab22PMbsuoAPE3ecE3z1ne/Y41VNj8QDrOc9u3mMva z/QHIbi6b3Z8zqlHHdnjjz9W3vSmmcvss88OgQpHj1E4E650jNlx6/8x18aIsZsXN6mBppr79fH0 ddFD+RReSfnu2ecYo2+NzSRX8OyrlFrvqnO7hGnZOMKFhP85VrwpIf1OICxZmSczclEeddrXJ3Ro g3gdrmfwe7vfZ44rH3jvu2hMLkQwRkX5kjGDgG/sChFFsYFl9AVF9GF2pUocTZDLArL/5NhKLJhh MUdBJJOEQv2YO3Uf2G4hSKHQSG2MOmx9HF/byJNAXedYYLu0j2jxDZ5Y83ifVrkQPQtTlGfxOZMJ B36qHLjnBHx6jxe6cXmMJ4xKUQ4OHzl2ZDAx1zJ96Bk/67EKScWR2iYV5bIZgcjhslZ4JYy5HsfZ OL8544wzylve8hYXSpzqqV1jKWPKflXCpcbhGevNEbKQuGAyrMdFk02ggNx/333llltvFbgsKrhT NUVH70QRm87cRud4Uyjgt8WO23sn+TbYb//4CO7+5dOYapx3qV6Sj2fiJWBMP8yfR7k7Jp2OViDn HS4OITecl17AZxUwk+AMmK2TSbrUThSFC8myC85Xvrj/rvieiv7g55ibvmIDoJQNDHm7YYp5bZuH aw2W6uRy1ZzaEztoGx0zWaYVXYoP8+vqKkMJXLbvhH0mlI+f8ga+Yfk4iCp3nJt/FbOhvozPkcw8 x1xwhbtE2NjkSo455NoyPZ2AwPXmFTwS8dKLz5WZ8TFx7p3UP5Z4MZIb6hQY29UWX7Qc9aEdzIJ4 ljI3QhJ825CqGhDbUqQ+mFrwmEWRlanM8ZlWHvfrkFk1v65p/VZ/yZxDx+COPUZiwPy63dqOzHVt 3+X/4oDu0h//GCeMJ2gTzEBdN/o7DXMpxmiZdSb1ghoHXiotd+F55y4f2XYTBU/m8u7Lv1c2Xnbh svtOW08mM8Fz4BBbiALIKm1H4rGYAa4yoK9zLu7lHa5UTZa5Y/mljhQm5dj4egyqkiVxqy69qPwl 8SQVyX3hoTvKEostUHbdaatJ4vRAHigULGqIVqoCkyt7sO1jcJVVl3wPo5vEpvtDPnL/2iE6hcHL qiwCjTDHmXHemCyrXHXQ4xLMZIrMldkYecHMUuaKKHGpy1yxF4Iw76bqimSSCsVVYdyt2n4DO6mo jKb0uc8dWXbacM2yzw7vbOSjKj898+Tyse03k2/XjcKIvAbSwIbEIcPvg5y8QDDu+OZ+tk7zMRrJ dUf/KZctyVxUp8dB5E6btI+dNQ1G5bxzv1fWXXq+cuiEbQbblfFrzDdL4YnMIaefnMWjy9ImCyqh RGztda03nysNf4l139Pu12kic729F3z/B3IX+vDDD1cucJPdz277P+EiqLHGFyYtcCnVqjQ+tzeG EIcjqe21c3rc+vtZbXsp91XTz65g0Ew43uA7qrO9aaaCL1rjEUdevIMOJyACwYLnWKwzKpmrAxx/ rYODwhMeXvjhlwJOw7uvfG2KN0Pk3gi5kONoDEu9OC+vKtA9dNz7TIWnDmbyi/LEQ/d/fWxlZgfX DXiUWOjXk+Ctnn8/Xd/kbtyEUrVFjFEizIK+fgOP1curbHLjSI/92R+1n2VL0L63vtIguURv8kQA Y3PS6efghAwVcN/Akz46RsqlSzvnZBFwgnABHzci5plD38UP09BH8znwVgmZWBC6q3q5+IB9Hzvn 8sbMgukbjGZKMscIFwuve96VCykt0gmjNdqZCITWeLgvBTRKAhO9ynTGH7Um4h7XPHmHOBd1FxGR VxDbpK0h5ltAXLyBbxbNVM46Yj9cZcftP6qZzK+gYZjf+5swYULZf/+PllXxQrM3gVBppWyRrGHj wSMi99x1Vzn66KPKBd86VW1R76NgIfDRVU/qBzVvrylYFR0K0m9iA5KmveP08wC3+hmHSyCDkGSB e1VbHvqmn8lJA7IopgG+aOIhqY9hKwYfMWDrOfaYo8uSSy5Zdtp5Z1yR5m6I7URm/qXIBUXYQT7+ 18fK1ltvWa4/73b9iCntYacIJRAK9D52M2LKK2JJK+ZCJLksIUDgMl+vlOWGPBe6LuwudJJoEYYy mmNqIwAfppF1KTl1eY/rthIW3PaqrtkEhMm9SdUXpuOercvlzssb7z/iThOFcz1GdeOU4LpfUZMT 6wbjYwpDqaSahqsiW3p/Vbr+8HH8NVWuYV3h+ZAYobTiWosoKWLqYrt1RenSyeB686vlaove2e8C d47niUujLpaC6HxtciUQAqKSfs2uq2nEUu0rl3iuTj1mSmmSfc2rokyVC2yNSjRtnWhLFnxl1JLH fMP1N5bf4fHk13DxjYkX7niy8gofc0RdGVOUbbbdpiywwAKCcS47OcesSo2bPCYNATXZF7kA9cRV HwKXRctVjtix9mg/q+2GawHLu2hiCQL9b4GM8Jvs8odNq0p8HbPpxYx6Sje9mexxTeByyTtEbZIZ kEA9Wqs4mdU+l1JO+HHmd84s1193vY2RYSM6q6d+5vwF9/32vrLa6vh9ReI6xSDUm5ZFkWL28RVt grDIFFxZ7yGVcUae/CaaklRdI4WR/19+e71xElU3KI164vHHlu+e9V00S1uqDcCyaZRWNtxwQ/lo OJ/imm9ePHZvlLrtGtu5okcl9RUR/hvIsnOr97zfGpvrQXIWzudwp5wpfgPZgDH8Opd+a7he6nKx zVhfOsJ9yd4SRrrj630T1r2BZqDGyfZCyP7n73aMA4H8Q+pxVSwK10UrXGf7cdM3/UxZZ93gCd7+ 229efo3PtD312KNoL33zJMRiMLN8r3Uq+HoF7ylKSmqOK6v6jUXlTsMTGRxrvWr7X7UZQYmJKWd4 U9nznRuWxReYR2122hRV2laELukPApf5eiUxRH9ojYTa56iYuGoF4GLCxW7o3QkE2WcYMn2vn2kl uNBifFnddLXly/prrFJuuPU2zN6GmbfpiH9N4l3aaXBI+m/so6E0O97PSkD/UmDDQfrUeOWKj57K +QgF1CXu6xjrRRZerOyPpzyYPGapeKySMyAXiLbWTFy5jE+FmhnXMv7G8JWkb37zm/hWZPreppit ftQC6uxkJmRVq6JuXc6CVGgkVpisymK7bQFgwer67QQCiUZK3CYCMaR6QggXqFdYN9soAgCFAFiu fqnykwuWu37//veny5U/uVIeaRJchyuctFhllZXLk08+iReIX5XnfiMuwbQ1iroxR4y1RYYybmpG NMjNevvAcJFgPGbTq66phCnGVLmsoJb6sccFpOlnGvA4ErfpY2JoiAnYn99ySznkkIOFNi1meZOU uCqoy4UwvfAKK65cHv7D78sKK6ygcOwO3W01XjlSIiD8tuheDYIqA4+V6ArTYJ3Kq9W/8XjelLgC xIPbXgquaRhHOGiMJ6r7ATSwSe1F66sWUrn044dfTol8PC6Ard1goj+6jco6Leu6kRrbGNNK0iqJ AqS8XvUwAtDhpBVeNc39Hu3tjFEwQOrZhKDp5yFuAjRN6XFhH4CKUYDXPWcz+usVZA1A610Rqd4I bW+vRQJho8httKwwQTGgVV3oO1zIOfSqNsu5sbJeqJ7Lxm8SaHug7XCJ/+rXvlquueaasvTSS5NR /vGPf5RHHnmkLL/8CnJdiO9R3nnnnWXRRRepJ4zuV9pU/coJLk5keMKpPmkRKfsVgRId47li0U8h 6MQsACyU7pZcGoF4P/f6w4g03+hYYRK/qnX9RhtvXH57772hnxRu097UVzTidsVg49e0ua/G4N5w ww1loQUXKosvvpiYUnuITtqAWuK6aOutty5nnXWWnjDCd97u+zGrLedK7hXhultUImYAxC9y/S8g p2mMWIauHk7VwCuX3aNjiYJWKiyJRJj8QmVw80wuUwpEzHl9BPd3v/udGFpllVWUb0uHS7WplLLr bruWX/7yl2XbbbfVIOi2rtAemFpyrjbZrJOAP4v5v+GmDYlBmH03rk5dKkpXsRJ473gRYmF1pVOI ZBWogqaKtAQmtbcq6BTJ3Vg1i8S+cwWsF0xEnoGDXNpuA1NXyS8gTT/TpttK3JWWXKTc+PXPl4f+ /KTN0GogydTqA/ffXyYe+ely8Y8uK6+89IrZ8cbRMBJtwsHUuKHx6UMPLsuvsHJ5/84TYFMv2gnJ /SJ/C+50zTuX3u1SviwB8yBr96nG/EFdEeJSgEozDbbd2HwFXbm01fChSi67ToFWQMNxC2G21dKH JGuva2eaYTq8OrN3efix9+DzbXjH2BWOR853i8/F/uzJJx4rB3z8MOu/BLR+ru3DzSac0B/3+c+W t8y/QPngh/fWLy5IoyxA2OVTkUss8BZ5l1ybRJtVn0KIYk/bbW/uZ2mrUWGaUKbHH39cfn97J4yZ q9DojyG/3TGSE8baLaA0CFrEbja3UcBqet755sXz7PoRex9gj0HybgTuyOTNVQjXuQHBJAOuN1HS RIOdeuYZZ5bt3v1umz0MyNwmVPOgO4c/gDzgOfQTh6b1qfHSH2ePCUYUGT9JEPT9JsNNzO6lmiPX I3PbXq9XTlzCPMGtAhvW0Kzrtd2duzEHd+XJyS233oIPn76p8JMUkhzrXLPlYquWPfbcXa56nHLK KdKoPCyOYU4zDTfZFTkWo7jkj8nFFaI0SmX++ecvP8SkN37iUrmtE5EjjgglNtTKoG9NA1wogkuQ VIAbYwMmTKx3XfgG2RtMtTvLLLOUud/8ZqyCtG++PHduE40puwE6x3MGZIlQFQ9xVTlqjNwN4+N3 yHISa80YUVJT9UsZdMnJeNxqZRS3M0ZCgNVePw/5ba1rTSKKIdAegybF3HhUOAH400rdR7Y+1T5w wVGJcE1WuXTJGhWewOXVUl8P6JLl4DquJ1Bcj4vJcXAncffddy9f+cpXhHzbbbcVTor2q1/d4cZw 8LudPtLjEukLiwuZdw2v9l5++eX9K6TZr9tgDm47TMmY4FJ7B/bN43Gle8yPd5k79ZjdjeSxqHub ddZZp/DPebQTdtmAxhANNAADQwaoqqwwyVx13XJLOeecs8vRxxxFhzXlfvYxcnfw9/a3v73suuuu 5fgvHF9mmnGmymOpxzU1+OP1c3D/qzGCo9yX3WqnWyVkC1E6tw6KSGt16Le3jm8F14Y69+abbyof +chHwosUPC7ksiIIuHK32WabcszRx+gJoxtyC87x3PVWd7HAXddwE6KjTxqNy3nIuY3zU0maGqSI Gkmyq/LUV+ONb4+bQhGuhdDL4CmNvcdTzVFPkmuKfL4nfv+hq1iFJXOVaytyxrbrduOCDqthc83P Sq2wxEKqG1hedv5ZZe899ijLLoTvDU9COvLww8oBBxxQjjniMPjKkbXk2nLIE0zkWIxBTb02wMV2 X0eY1kal1on4RRwpFCNCM9SpKUDhdt2IXrlO5+/fYvPjdagRie/1//C87+Jd1u+WFRZfcASqLz72 yM+ULbbcopzw+c/gpL2+n95HQhINRGEocJMRpsUkyAZzP4dNBeRq78IFIZkrXqrhzJUIuv0MQLqt 0m0B60iWNY1FheJll1m2/BjvSmlSd3KQaiQOVpsoADfkLLgDlLAj8JpiAig82nKuRkCJJudy6vJr 8WjNPvv4zjnbABbVIS5PML9x6jfMmBklOCepeoSq8PaGStRYdDpbTVHZ8llXLpbOFYlIRaQl+iOg bpJhi53SmCUj97NzKQW018+ZrN68n9Vw1pcyceKx+Cgornp6G5UiPunJU7efV1pxpXLppZeWl156 ScexMRtGhN7leswSvyzcC/MhbmM89SOwSTUdPsw6//w206ZYopJ/2aaNEWXOlbYTk3GojuAKzbmE CQ9c/S+SalyrHoWORUMW/qgx4mxvv/jFL/BRWXyKQcIDtwkzV9yL+fR1A+I+N/NocgQXpoTLH/ZI 3REFBvqp8G6Bp2oNfoJKny231rrx0FKf6/Zrrp5021VpWAq/lKtvyYJco6TIa0pryMZXK0o3e1Kx fR0owY0gCPBKN6cucUXd+q3rBZWqk5KNh0hkUfXur3LVj8tZc1tqUhyr2PqcV1wfw6QYf/zjH8vv f/+H8gDuqryCSaXuvfe3hTMRPvzwwzJLaGuTJmxEk0nOLrfgggvqRQ/zolmOWSXelLpeUI5aXv8c xOB9v6V0CSe5Ni6VtZ+1zeQ6iTkqTT3rKldcwwDbf+211wpvvH4WjhKB94I6q1zWqctBGNYp0Goi Bn0SUC2wj+7HnYwNN9jQgeYtgMHPXF65Xm+99cr551/Q9LO67XKtBRD/d2OUG+Xjm9orRSzS+IpI wmFJaqm3tC6dIkUuCNb4TWvtV51qKDItswao/NpXSr/mmmvLe97zHq0YQTBq1uQtd8EFFpSx8Ue8 OVbuKuxHQFpwufazoxFijxtE+M5l1iqPgWXuiiuuWN773veleK0Ykj6XHUQPonF1GiOhAtCNWU0O HB/Fb685lYyG+Zfb0uUSSL3+eSi8+OHvS1e2amOMSJVk3AqEVLEU5b7SsXAvJCvJx0h5VZ+5RN/8 s5+Xffbdh8WBVHlUkrsy7l7PMsus5e+Yw2CsNGp8JX5ZZLbG7JKhMWIkisIywqKk5aqNivY6UUIL LjXGb0y0XK8prSErH9xKb/VSw0Klb5Q777q7zIALX6uv3n3Xu+WRkbmLLLpoWWutdfAbZ0+OMPRI LTfGF+KhdaOuF4yb3Bo9TVZrkGO8NRHTHVGqEadDDBn4kA9zHUcbnjySOGGUTavqHdeNOaJ2A/wR lGTcfFbrmAA4plpHqaLI9Zrno7jyzaRkx7n/+te/5FtX/BhrJPGrzrkc4i67zDJlcXxoU37QW+dk iKlR3PBDnnCzgbSzlIHNumAqbwTXUbb782rNyQuziFLDrSKoM9f7igaU5uQ+l32VuU888US5C4+V 7brrLo192nK/UmaVW4DFQtmcc85ZNt9883ICJmMRj+7WCSkfGiOHV24ynhwp19FqtKlJRbl/wiNz 73vfe2UDI3KI670klhpDajsvc1+pXAmynEyuw5OF7Cr1fztGBPGgnR+X7XFzlwEn8SaZrxscuh63 8d4fX+cSJlz5Ya/Gu7s1vlPHRzY0dXpODAxzu+uGGahZh1sVXrKWdQ9aqFaVAyWvUVh/Ja3DzWLS aDFz0yoqSuFgMYrbGGsM2X6y4VaA2nP/VkNbZeIEiEUSIBbANXqIRYpaNasGucygBOA03ldfdXXZ fvvty3uxTR191FHlqaefxvvkO5f3v/99csB8++23VzuJa1GEjp/V4FMfL2KyrH7KaF1vNMwmMJw3 pHoUowCzyhpsosEk4yIKbTQNt6lUipqaopx77rnluut4wqg6h3e3QdfXflYL3l1WEztDXFFkEInm rBED+IvbfoFHhlcUioNaTMv1mEn4+Mc/Xn548cWx76Ssx6UQziknt7vtTt4YtdZ7XFFnTPXLyLTG eDqJlMyVRrbotpb4wTWZdVCO4m9/+1t56PcPYZbiuROxdSm90+HOPPPMZQnME3DJj38kvN7+NayB 2OF2f8dGc2HEuG5uaIzYHsI222wzvFKCz+s0SQ1wOcT1tSJ3caW33H4/W08y6xlQrtqalPGtXlky y+Xkk0/GB+1faJVWa13Cn7l0LmE55n4/O7LPZV+N4j700IOF48+LcJJyU+mzc2zl28Jmm29WrvjJ T5QzYjk0Rh5lbW92WMvKdbQ6aGpSqfjoMIsltzezq9826NZS4ynGT6WtrrXSjhF17s+5l17643I8 3jHuJyByEGC23IInB/YuJ3zxi30qkYkb6wbEYkOWFaAyNdMd314Lxji2oh++Az0fngA1a21s4mjY bwb6OpVlfrQWnVBbmMOv0toHb5Tbb7u97LzzTmqvCcK5GpQuIXMxe7HGa/F0BVrXpXNZM4k89pKb ouWbb765bLrJJlJRJIrhV4v+eY0u+7Of/Ww577zzWm4C0UzLdQ/UeDkRUlFDyJuL48fjAifQ8blq EfbwX8vOzV2gGg2N5UCi3OeyvYzQ009/+lP5ZINMKdxwgQi/KMOs9FUmQ3zcccfjqvT58p012szR 5Frbz0R6qjHnVrmWecvNHnJZA+PyYXwsmXemI+YwlvG5HIAav6lrczOeZa13pWLJhJPPBVG47Rhx +v71N9igvCbfSVPj5qI/RtLo2h4vaSwdbrRCUUPjqxry3GNtlerSEhBOAa3Jcc6j1GUGYQZ1O75J Fz4pq9ywGAXnZEEuu15bIZZMPWAV4CGuXonM3BRSE5/zq5V6JyEiaQyFNPmukbk9onhIogmlEftM 6augO964IVdraksxujQAfqSee/758oEPfKDchUnE7sbfOeecI49833PPPeXuu+8R+TvfmWfhzMbb dZj7l7/85S+dE8YaW3d8xVK6ImqNHjejReUOQXN8XX0aX1c1hjJX4+Zjb7zrr6m2V5AjuW4ceZiE PeuK8bgKAypzk8kvffFL5T3b+50vBylriOsImlhrrbXK0089LU+MVJMdbii0vaO33QAOFtSv2m4B OaJWozXvZ88pdTvkelnRsgyT0Jk6RC6QDq3cKAGoZSxNyO9ubr3V1jKphnpxa4GEGLIB7iEHH1w4 Rvlqv9oYmzt2P2euuo5gWR2xn2DUfKKM71UOJepbrnWAgFnO9daCc5lrythcdn3KRT3++GYrWtYl 3+GtB8eOYiQsZyRk+B8Sg46OOZCw0+eyryo3tQfFj+PVqO22264Kwy9EMCv9PEDeZJONy1dP/qrw LDwr11o7RtVFbq/Em1VWbrnVpveKwgYCM2jVjOJWp0QIflyuAqrF9PvZ41b7WlLAFZdfgdcF1hVR 2JECFjXoDlmRyy+/PN7N/1X5y1//2tePw22Nh+eB8XVDFdNyq2t+b/Pzn/88Jv+c1oRjc6O3sulq zkqqjBNG1/sqTHXm+4EHjav7Kco/n/tnmXGGGZ0aGudWpFqKwGjB2xDsKlC+e8lcygzHKywDie/P bLa5zkiUY26gI7h8xOY+fCqEO+dh67CSuI7SCBsPIyrV6njcfl8Nc7PvfnvBqTSJyf2ywrLXR3JT e8m58MILy/vfp4+kDHHDHQsdLvlzzTUnHp1Yufz5z39mVSKQgtWiPMB1nfv1uubhueM3yVuC1STQ aqLxq9zcx4MmKOy48Rid6/UKc81orvuqXOWMtW6Qw0d+5fuXOIgfzXW/NSL353mX6/LIra9SS0xV /QZWCq0vbmdxBbUFDtSMy6wZI4X2YxhtomrU5n/DrbbGKLXNFmD2WfvZbQwQoHLcENeZmme+luWC pL961IKl1qxToc92VKi+zSYiYiKXEs7+9+wzz5Znnn2m8NMuT+DFe87Y9lf8kPLE4tlnny3PPfe8 cOrCW9P3RYwfyDmq8mopmNLIKvfSWFzHdLdfyieJFwa0MDRGsXOAweF+HotbHTTcaHSfm+Me3K+b yb/iA+A33XQTHkfdIJyQ620Yi+uEdddbt9xuJxAtVxFNzBQNbLsiVnhnmVtCVafRkKjPDq2pOsfz 2r6udac1MVeaqL1vclupGOwrcJ/HRZSfXvmTsvseuwufC4/ZbWWuusPS/PJxyX9iu+FdSk/Z90ju GP085DccSoDm3B2m/MGHHiqXXXZpknSKjd+unW59NNdjHDVG2ovGF7PV9iiu91XlKsffX6S1Ltfr zp2UdcPtjMtt+sragoxPcfFmjF5c0x6g32ghCyO4y+A1sacx6SOPYwMPeH12bzQXmuyFVUvJUuM3 yR06Ku9BVTB6fJOhDjf1RBNfB6a6QWGyjZ75znfOkjv5M83Ed7FTRMJtDSRt9NWM+E4xv6163LHd O5TKzRz33G8DNcmX9XOfmzBizBFV/m9MJsj3/3NylMq8pnmsG9VEpuYe0XcYnZ5R3ECU71qt5e+c 8MfctcGFwLnVf5dLVt30yBU7Zozosblk5AQi/nND+81vflNWXFFn4XQrGnO1mJlCTM5XXXXVXme7 nZZnNXClF2SAxVAHlvwOqEdxa8wk5b6qRqSfG7/qi1wtdbk1ZpZ4IbFGN8w1hmQP//Hhwhlo551X b3UPcSu+xhkyE03YaUJMjJEjcNwA01YQIKJtjp6MXPqqj5e7iyLOnmufjxojUmoftFz34tyKM03T jmGuIBvciDEKehT0QBvw6rfLpXXgK0UDi7s0vv1T3LXS0kLrtpCHTK3aUgEBGzphHDFGbqaOCiVu yfyN4NZYKj63XfSTyc2Whn+8fRts4/SYZb2QRuV+FoEsPObGj6nH47oP4boBGOR3qGpyhUrqfl3l DbfXz87VKMnlieGruKN93gXnlaWWWqoss+wymORqj/I4Pguw8sorlWWXWxazpy5Vrr/+uvZuSfR7 8mtB8nMPjafA1la0a5qjqUfZqhpl1jl/jDECPPezM2peucOWXeo5Zvaeblo8FuwWVF61Lh/ttx2j dktwNmNu21vHSDHV40UXX4QnhHbW97dErFxlED3MrRYK3md7b5l49NFimujuzSmNmZrMErjKTKye OhgZb9UIo1Gjgv/99rpt5tVv7NaSWsZXfDSG0QbynDtGPwvNuRonuVpS+e9///uy8KKLlEUXWVR7 AGKPWXEMqHJZ076qfjfGE1O//vWvVYUl0eNxA+wFC3NsroM7uTcRYn5Wwy/iVFSNpspsxIWLxUA/ K3aY63ZGjZHacy7tOyMK0s+tX8N3xqh/91bHiFz34D3ejm8dI/fucUzusZXwLfSrr74aj+NvVeaY Yw6INQJdJ91LbaNLwi+OyT9zxBHlq1/Vu4yht8IAs/Zd094uc5y6jO8Qxnswe679Vse3z3VmDZCY bIfVigoLTTsyPpfVFn9jTj75y2W//fZTepcbFC1IvIL0/azSDj7koHId3k9/BhdMmQQdXMXgh88L ab0ykWSqdxRFvdZlJQHR/srlpFRH4XWQRx95lAhJYiewbtVz52bjKFs1c+UOIwUOdRMSqghN4o2t AJkOOL4rBRui8oUbpOUO13+WCFWYdT4EUh/BpTiGSfxAIAxU8P/73/9+ede73iWfxhB58hsmSRng il2AdtttN8ya9QmiIo3iihlfeB4sLXS5Wo9WAIRVcIgLmWKp1B2X1wUu5lGSiklSe6lWL5lrfgEX W0YTUyO4tK9+Szlm4kT077b6aI0LxZFVsj0So171LK219lryaAsfnYx1Q4LQhdBGcKvNREAxh1Mx VSolsVlltMDpqN+NyQg4fb8EDIwiOj8WTVCtDdrxxo7mKiraG+0bzRVbGTfuGFXwK3wcNYfZ4Wo0 wAfFwHERKBT/h2OkNrnkj3T3DmNtbw5cI3WJjEqEFgVtq1Qdqbx2mfBsuFdJmUSu/tTVdUO8uR1x pv7bKDLAy/7T43WQbYwyN2kjXAarmKytLfW9i2gNwgMOt1u5LvH2sxuVkLm1oxgjsdSikNYpnixy khv+UN2NCQR+dcevyre+9a0yDy4u3XLLreWOO+7AI6l3lw3wbkVqSJQbv+aG7zDOgvd4JIlfllLM vZrG7mMUfoRiMYsxXbSWlKsalKWKPgtuIqKYuR2mAb2/q/ZDH/pQ2W333USf2+u2KjJzXQsaAKwp N+/XoxsrSBoAdBojOna/LF966WXlsEMxoyKTODcHIhjNrXFioo2VVy6868TPp0hwomy5NWb3QweU AuzGWPWYRadVEVPF5NiGC2FwFeZL5SqJq6zWcw+gn0WtGOfRD7Hj9nPmjujnq666qhyImSuZKtwc iBSLQW7dx+yBmTJPO+10QUsbtCEkjuR6GwRDprscwQ2xYZn1uCqMcK1q/Wo1aSTL1s/iFwuRh9Kp Pa7G0Y7RIFfsuhm1r9zab+I0+x3s5yLfufTj2Bqh2nQP0WgDjFw3oJc4qiEIrHc73BgT7wXT8+7Q Zz7zGXXd4aoQwLBfbVtJLgLxEUnOaNtNQhvFDXnLcrsiDUyVSknkVeYWqkSJWh8aoz7DJd7YLlfq EQ/Qo/qKKjFWwV5/CPsuThS07rr6OGrtVxKAD4oX8r5ZjIrfqfBptu1x8ewneJrAmMF1Bn833a8x m8zXevHk7nzdALK2V60I2XANFwpOfOjfXRYcKYJNXFFwoUbyqIjMY0hcOWGslLCgBRLcvhwkmN5k q62+etloo407JKuCW3+4paIKcD0OCrRcJVLCouFWk4kbgUmIPPjkhDWfiJM9GEkxVw801nIpcb8y WQ5+Rfi9MEmdeDNXAWnpZl00wNU42mik1uXCRovS+gAshQSGAzq+1Va16CXtZzobxdVV8fl/PV+u uOLyOvuswM1Zh+vNr8G4N23DbLPNhgPHDcr3vvc99VsJqeQNabkERMwJXVGKUFWVDpWIWQCf1TgK z3vXpO1171WOUgirtSpTJDUBS+SIeWRf9cfXvYziup4es98345Mau0yYIN5HcWtoHm21JiWI/2Ou 9IHblYq4qx7UO7fZ/DhQ1deSIrVvvOw9nDwkQJ87NCDjch3guTnnTjWL3FuVQYKKyKswQs8ix3T7 2eVBGig4JrjEmHHRBacK2d9Mzk2dFughbo65rmhApv3rCy+8KN9+2nabbfGy/XzyncU5Zp9THjle YIEFykILLSRPJsyAHzKPM5x6TEkwHd6/4ORY/LyGpAgsCgP97O1rx6iJ2X0AKpaaxqkyi6SJWUDI GFw3z9zt+xjxE1T9pzOGRqFyu1raTD3QlMM3ARIzCmmMqHfuU089BcgbhZ/GapoHgMY7mht+YI2z S2666SblMpx80vgQlz75p8m9jTVGFV1LZI/HNRcG7XK13kql5mYTnfKMZHkAVoW5nwF07sWYFGjt tfkplU4CwNeL0b+9yllsscXw5NSvZWIWsRtcFOg3BSZ6oXUPIS2mLtfCqjwK3GCVeon3/Pn7nZPr VDaa6/ufsbhqq7UoeDebyC2q/Q1MsNScxIA9r/FzanwcccAFZCbN/Zy49ON23KfXx+f2x+hF249y hmhJHb/uIzUqRO6X2yQnS3rggQdC1xa8pc6obYiYE6GiKBzNrVYqueUqwi1UVLUqCAd4bkDayiK3 HTGP7Ku+X+dyspv9999fPbhxz0WqlSwSLgRdv7vvtns5sZn8xlnuzXooc+nDYBWVhGntcr9mRaLz RcsdkAYgCg4K/1XQEQVliu5nNZyiXSHtCLDrkFMG5ezYcRx55Oe0ktTkCTc1NorGrXBF1voAt6+E BIaMSpOcTY9XuZdcYkkXZ1annLjJvRcP/eSh5YLvX6Cc7jM2ya8bdV600RVD3E50I7luIwAUYAeT 6lFkB3hyAGUBoLKpCFoliTzIVf2dv7oTMx2+P34sxuSKdS6S7Y7/4449rpxxxhkyZgFvCqO5rd2G ZBVy++0dQj6NWRx/0swqplzvCnLCUg7JjWWZAEeMUe4LNz4O11007c1cD0wuk7tfFR5//PH20nNy krluXC+xW80Noiq0cbi5TbWXzFbm9s2zV/mI5KS/w2g2JFPb2hyNOUWegVpOoWiY3leqdq7n6sJq 43D7ziAZ7GdFeszhS+wnJ2Nw1UL8TI0eozBOhtqWq4d+BbaK1WReDnFFpgpZpnCdesEF55f5cfKx DGabjpRw3D+/9PJLOIi5P72MH8i0kUEGJ7w6fuFFFwZAvUdVC72+gkMBDoxvikXIPS6k5sRV4XMy uBpYO0Z+5fZ8TKh20pdPcojmsgxPqLXcBKrFDPegzQ5Vou7G7Gzjnnbat2NyOIcGt9muneiGrW52 WDvyc5+PK+u+vhmqZoGHNyt7PxMkIg+ksjqlPpe8Qa4bN18aV1TEbtRG+Q0A4VinhKULqkSdha43 2XXXXScnIt0TrOBmix4vuR2//K7uCsuvUC65RGdLVXVynIqVmw1Vgz2ux9zk2WBVkLsHDor33nvv KuyVwK3uROvV/qOsrnEjOWaVBWI4JCciV653IxVjcpMrvlvN11Kyi+BmqRtPXA2gorXuvpPFQW42 pDaOPXaiTFjX9FXmuoMcV21plHbcYcfyhS98IdBtIcUVDEdkncty3o85a8csSxMH9s1d0lB7B7iV lmIel9uO1bnnfq+84x3vUFODXLWtqu6+ufW7xJJLlGlwofPqq69Re5N7bNWElmznMcri2gG+woWE 50LTpG9cN6YDZYVs04DeFURkrtxhVEFm6U9c5xpguBE84Hyk8KzvfhfyzNUaua006AGnnSHUpHBp LY/Hz27+WVkO78kwZb+5sU3ZQZ4LTxG8UnA9vuWoSQGD3AZhFbSIx2WK73O70SX3MJC5as/bGPaC 0O05jzD5NGxwPcQUHSH1OLLPdQpnPOTjup76Y2TOaM9BTV71RPAuxFxzzyUTYmQYuX1+5noPKipj c9lRarvVZA/PYR0+BNPD1/cYyYC/cDncz26ReZSFM8xVc45sa/So49xyKWcieswxEnPOlQoeB/x2 efW1V0dyPZLaTvfEnEnbPeQ3t1mxXKpfr2stvKgYQufKNoJKPWHsYK1Xs9S57kNd0hNj7SLVF7GZ N9TPHnkbc1sTOyLCQlVmmZoxxkjVdV9lNsLEOFyJPYPhPFdZ7o4RAbnNEgJkr1egRZW5JhrBtRbC dO7nMIOJA87EHUGdWtwRfCxm4YUXlsdjOM337LPNjgtOs5eVVvLPOFS+N0q4bBTS4Z88XCbPYWuy 39oMBbo/cobHtyJkvSPQHFaNc0PVQeR9c+uXNnw/Tcu0bU3QKpb0+8c//am8+goeFWcygPrP6GGu kmw5Djf3VcNjBVzu60486aSy0042w3kyS26OpuEnv7m9Cyy4gHzMnZ8mGI9Le8ENcDu+XMW0X9R7 U3aO5cxqewfGyHD9fu62M3PVrzdmFNdD8Wg9Ts+/fuqpZYcddmieoqBlj7nyXWqWBmI+4MADyte+ dqr0y6SMES3WFlZPXa7HqnguNWW5y8jlDIy+z86YplzdCbWtKlKXqsnc2DCEWVsQUQGc8bks3HA2 wIURx0tu2H322afIKxzqRFBupo0w1Qyg9hxNA1VC6eC+KsN9JUP+6quvlHO/d16Z4F8eoDlJleDx u6ar922BEzhehRntn30Wr/1YIrfPr7YJ05qiMjaXHaV5q3EPWerl4X2zBpf9un3nETHEVaZFEeDW Up9LvYLPPvtsOQ6tn7up3I45C6ndN4ulDvDEk07Ed8onyut6MbQSqNoeK2biaS5MOlgMdaVaD2ni 8qmtY487rsyPJ3s0cVsIZHjoSlgfb99sj6R2qe7HohAXhsEW4E3neylnnK7P1itDXFrRUdgRe7B1 63EHYavpqoh6LK6vVmrqM589At/409lRPRayJQrz6xFRn8sxROG3lEUXXbTceusv1FQHX7mpvURK F2GlAqBi2nIYFHBCdbm9mAVgdJb73NzPSeuBJa4VLdM7+WY/ja+jeHfg9ttvw6QVS0PkuOoh+yWn atyC5y13rw/uVSbiilpOyjVcVrjfkCky+8rlgEkha2i71rlx8bG3ocdltK0Vq3t/rbuUeS5Xv60f lXOz9T6o2xF1bkNxfe54Y6Q8XfJxs4kTj6nf3YPxrt/WX2Z7fIpo/AJGqWoMl6netpD1vWQu+9wP PtyqUmv7s4XMDRdSgCa23T6XPLfjeeMnmlK5bj/jc7m3bqDt7KuccjWXM8a7bKifFZfXkwjUVZJ3 /VKo/jp4ZelSVClm29+MzYXV1M+xToF07bXXyfvjyXjhDI9XXvlTiN4o11xzjVwc+vnPf26TOSgy HVG5wHJMEiPTgtuYJL/d9ua+zeUYI3JTezNmVNkIyJw71n590saIs8i2Ew+xqXmMctlVw2OknZTx qRwxc4RMnsb3xhtvKsstu6w8Jqx2uHSc98gw1/06yvkr4V3GH/7wYquOxfV105n0yz72fkYdRbFv MUvZ4LncxCzhjz1G7lF5yVKXm/pKOQIwOst9LlssUnCZ82L63ficDN9brYlcs8X2WspjVKVUVr/8 hMmLL75Q/o4nYga3wV7MTZTVVvjVMfKY6S37zuUaxxTlzDPPLKfZMV/GDJdTe+lAkiKH8Y5hTm5C SftQ1/9Qa98kRCJ3uVTpb6/gbYyc8MorL2Pf7ZY6XAGN/t2ufUOgxuR2mTf79Y7fjGOZnyNafPHF cJz11lDldYNCjzIAUTDfNr68qz1hl13KOeeeHQjl9mPsx63I7CuXw6AUsqb2XZZ62XPlV+xwvW3r 2NxOP8Ngxuey+sJ4Yiy+9KUvlU996lMy9rmfie9zlBlL68ZmfKF8+5pvx8nivzE55N8DWgtGStyq 05L6NUCjzBFRr/UpbDsg1Lk8pt1g/fUTG5q03TsyW3Rulul60XLlhBG7WTGuYRJgvihWFTIvWG6Q qe22Z3ADpwDuPkdxQy5QdSZ2zEWXO3xQX8qfcOX2ySeeLGuuuaZFxSa0fsn1ZgUoCt62EJQPf/jD +DDxISIYzdWYg8Vqx8nY3GBqP2cu1sTc3n5f9bnEaP9ZewzS5xrO9OS03BxIKbwSs8rKq8jjNUSq DyU7V2qy9bT9HJaMlLnrY6Xm92/++U+dWYo/Ao09i88dhi3KmwqqY45vhcvPeeK+gZjb3nCnzNt+ tL1/Bkg5mUu6DpcaAMMb+2pkUl3X7iRxScJfPRHTtne52XaUpdCObxOzxNuO0SDX2xVKE6BOkcSC 8Xod0z/zirUnh3fHSPSJ63iXS27dOcgFwG03XB/fAe4wPrO7Y2RGzBeaJynbiXLWVVpdN5KefcWk IpSTzsMXQGC0RphzKeEB0RvobyZZiqnsvJYzVxlOQm6wZv8KMT8yzYmjMpff2JxxxhmExPf3OOvf DDPMAEz1JdsUEJ5yzJQFNvl1LH3lfaTLa24kZvgLW+TxzwepElKp5QrBtJmb28uyOZKS1M0MBTyQ 4DrvaVK4Oea8/xmLK91r7Y3+TPubq676aTkMd2+ZajSpvSIn02WpEdCFnAYsbbnlluWL9v4OYw4M 17vJ6Odue8fer3t8CILF2pje+EY8Em/bni6X/ZxjnhRuYKyf77vvt+VdW79Ltju61NDoN8UssaT+ TGNEVdg03EYbbaTvpZmJbj8jaEN2MhG3+/Uud7x+dst08TfMRp/TaG5qrxPckNXH5joJOfsmc22M sqiirYNcwCqA0Z+dfk4aOnJWzY0rvjrcsClocq2fjU0OMUNcg0R24Q8ulBMYFzhX6uJ30o+tyNl3 333L5ZddpusyBi7bk3gI0sA0Y50plFY1rtb6S4fLtusVg03y+LLfjdsx0XdILFIXF/3cVWQLpuM3 fvl7tM46+n5xcG18s4koW0GytJoE1/zstdde5btn8cnLFKORGm62Z1yKaI/J1FHwetPPaX10Lidw OuSQg8tLL74kdmRh8TbcqhVfPb8Wh2fk1qM1J3tUVq9VW1mrAA2hLPVc1oHPatP0jr5xaTq3NsSt V4GcqTlnIttsyy3koIWSzBWzWJDrtp0tOq9Y7rKNN964PPnkk+V3mPlvJNfBmUsnkIsKi/+W2wlP q6P8wqs8e9zRuw2PiXXvC8r8+ezKdW3BdPn/lsknDvvkJ93MIDdsj9PPbpn4Oeecs7wP33T8ts0A xx8F19MZMWKXFSTXicwqrh+vn50ruVdg83W07+WXX5FxEid54cZNNuSXqmSuskdybYwqsl8yrtuV qi3qGPVpLskfaCetP779mM2lmKBf1qssx9yOEQkVV+1mGQ8yJMGwt0kFnPRmKlNWnWAM6FQSMzfk wdbCIBeqzA1Kx0jmap8Fsl8wrtuVqsuQ+37c9X0DGhMplWv9bKQe1+zTFnUtF7KOnrhICIg/3kzO FfvO8dz0AhyxIFRjM9JkcGlSuWY8cU0iGcWcSGdK70hT5pjZXm733TRkkjLnSnk8bjIiRZJRYDn7 7XlPPKNoeJAvj/fQZnmTzfrq8ag2MF51rth3m+JcEWP5JaJCjew2oOOdjE3w+xYp6Sgbixscw3md sww+hW9t3n3P3b11Y/LHqB5rjNyvu2PLpQnWaRI/FiP9Crga6HLZAZPNBUnsmO3vnHmWzL5dvaBk OpfVqpWqwCGSu5i/lRfZe72U6TqQuONsC77OZK6wsRjZz2a+crGPwh0MJlONyxWw483Qf8wFUbhY DMUsvty4OZaq+G3HyOPyGVLH48r+tWPbbYjYdLWvEKMpxuXC0JW4kLPmGmtEGM6VBoudyfvtXRIT 37z44svlX/gWKDqr3e/Ci4Ur/nLMDnT9UD9bsxqu2DBDY3GjgVLQheCNq+1Oym7RjDcxW0Djcs3W JZdcUvbcc4/k3H57O7a7rlmnX8LMpZSy363e+c7yxS99Ub6HDWWvn4NLJVLmeptU0+cK3pXMLd6u /Pbbf1meeLK9sBMYc5KoPuSEjEykNSeMYocL/Lkxbwy6U40KSG2+CS9j+w96cKEKrsJQN1Limkqy zHW5Q4VLgy5wQMp/ime1j/jUp0Pi0KGYA4SC4/oybcF++++HR6quzOooC9cMCBoLrWoh64NkhawL bhTMjtnucqVuOqFAoGNkJ+/U4c91mS8047rcZdLPrOAvcx988Hfy6JI+juoszTPXyy1C2zKkExnA n8SJ6I/wKBO/h9NNxPS4CE65KES5y9T6EFc1ymV5zrnmKKeffkZzR04xWKoj7Y/w1fpFbTiN5EKR dUNs04vK/UL2Bh8roI7lIR5l0E033fTy3phVDT+aaybVttnNslg3oOv6zTij1nGhkvEzH0i845Xv hAokHKBA7gCPopBbQWgjuCHu2hqD6w7G44pJgMQUFyRku8mniUXvdrntBpelsbjU4W+Qm/wml1Ek 1Q6XROb7dfE3BtfC6flVwxZMgMKd+khVjzmCp24Mv1NNMSUmxTqtzD777NWKG9HGRF9VgJaGwsnt Fb2B3KTbCC4KrvP9awzPWFzqelyVbbvttuWQT3zcXTW5mByDK2ABNbQqHsHt/n7ecOMNZVZMI6+f EbIuNLvRXnPR5XY9d8P52AEfK1de4b+X0NJgF2RGhsR1jPrHGtl35kbMUsACStFnUCJnXVCiMJlc Ns+47Cu3/a9//atcd8P15W1vWy48u44CoZBrWulnliFwnakkc9wyb30rZqO9XA5EXZa5meNlwTnY hF7NMTs+50Pc1197vbyGd2CZ3E7meLnHRcMUry2cVK6gMxfEnm136rkZD64V+PvpXBEZnifi+aIm xcEVzP83x1bmXmLijPFvW/ZtZQZ5IqO2UcaXQeMvx0yuiQ3s1ryq6C222Lzwe6vdNMgFhXLxFOUu U+uCU7AKIjgUxuEKwbhCC7xyLYheeyOSjt+IZRKPj2jndDxWvfHGm6hJGBivnwUoOKN4zJkLFdsz 51xzlS232LJ8+ctfHhwj7jNqzCBIRe3mJcWOo11JXqCC5RFcPpbKE/0mOZdE/O9oA9qVC824csJo ZSWwgr8gsXW5HltWKauvtlo57/zzwhFxDZaaHpcgTbWEunFdJ7lzGUzymzE80XgeV1A4bXuTnEvh CG7gO4H4Tnj33fconOlsZLKYpa9kYTuWIDSGQyoFUwUX/ex+Vd9ym1rmEmxcscU62htlVinzxEoj UEXgO9zz8BL2vvvtq6AhLmSZ6256+QCXonnmmafMNutsuJtbr4ZQ3qTMNWexgQuwx6j0rCIX9cyd Fb7XxnchB5NxxaVw0w+HENp+bmx0uVBmv90xGuKKzNrLcmz/nTHqcmfFhZwbb7wxDgqF66BxuHXd qB1XQ6jtrVozTIELjSDVILtSYbzbxe8ETY3vFzWJeECbvgrD1UVwzKy4GcGNEIJkhf8Drlgyv1E2 82P5DR33r700op8Jxd8gN4TVXi1x3QGgEaDidXIxHlWQSxYc1OHCfhNEM9lcdSOux+Dy+6gbbrhR G4jgLZ4IxupDmbePuhxzwo4002lvHZFKdm52I33a4yrnH//4R7n33nurAZTG4zaAscaIhjp+oy79 pp6O+PQR+F7Y9u3BRJfLCN1WcJVvKmY1mWq3D+xW7vjVL6s8uFXUK1Wz/TGS9vYYVeAxUmK/gVXZ lrIb71MZPy663I7fkVy6MK7YMpecIG4p3N3hxY4eN8cMPF0FF5UoU2f2JENllllnLcsut0z5/gU/ UE2Hm+FNmYYaY1oPX532jsWdf/75ykb4JFZNXcNVIz5dLc46xzi9oDpcVIU2xB0v5sz1MfIGd/p5 F7zrp4/Og2TxVr8U2Ykmw+twvXlUOVfKaeFuu9wEKSd/5eSy+x67Y7tM93BgfFK44rcJRGOm/W22 2aYcffQx4aoD05hdaM5kLayOg9srOI8K4lGfXK64GcGNELqOu35d74TOGLna85tvvlnej/dPHFHu 1LHGiO0LHNYpTyHT1ot44nET8TTARfUrABUOI6kS5CqrJfMAQcBYQF0wUmZJagL2EvPeTZjgosCy JGdkK61KoMaVtbM+dY0NmgpBVENS92octQKG8nTTTmfW4XCSuGJcONWv+awqtcn6gF9V6vLSSy9t p3J3pdsiP8VMtZt0aO08SpxYcCV2FrmdP+p7Nv32Vm4d0fDSFIQrkl40GmCKWZoQbBujDlc8uynn ot5yUScwhZnMatG5pvgRpvLeYP0NTIesy2W961fR7XLAr5vaaecJ5dRTTg28yxtBT2ha8T1KCUxX lTdWqP/86KPlwAMPFGPeDLM8wA2Ntbka73LHHF+a8X4GcTQ3+WPRgWNwvb2cobK5wtTlJnPhhc2J JkWh+q1KlNygsRuuypKFbDis8KRxqjT1s1lCDO2BUwoquBUbJS10xjdzO8i+qg0Y8CrotDarzG/P egiGuT3p+P0cfTzADW815u4YvV7yXXzgKhTlMC6WutwGy8p/zIX5TP9/tH0HoCZFsXVfWHLOOSwI CpJzkJyTYEBRkKgkH6ggKipgVhAJgmTJIEElSFJAksKCoqgEYWEXJCx5YWGXzfOfU9VVXT3ffPcu vvfP7p3urjqnqrp7vok9PT1+tSKTJk2SCUMmYebAaol+K0VoPpO3sVbuaL4ekWCL1KjtzZ6uYluV /Wsv99xzz02X4n3wuAzFneF2ZoBVzCiwbGGgnfmuP9/d+fjHPxEUmSdc5G1pcbNx0caYs0CSxRZb LI0fP0Fu4JoZ389lgYVT9J5DJsdMEYG2n2MZSzfXpKECJlKarIO2zP/Qa7HHr4ThdoY+9vIk7dJL L0nHH3989mvBdJ9bSRUNEuqrfk2BsHIFvvCFg9OVv7pC34WlzCCB6+FahrjYAJT/l9xP77WXfnub fsV32zCN56XHb8AOwbX6lgqaUaTkhvqKKVd391FQV1zK+Q3RiRP1fa8uvxK1OTG/KEsYbhjlUL0g LlUwLpRmjrhnnx2d+J3r7bffvqL9t31EIxYzP3M055xzJk425nLJ5RWB/eIWyCDKtioee6WCBRDr 22m2QENgyILY5vZt58z0baOLi3OO73znOzKLqMElNSd9+kgwVYyhYNzQkEssvoRMXvQY3mUelKta rIu9fvvXCHW0xOslWNFgVhg+PJXZX50pbgqa8lIquYxvC1DOtzPMDSRWee+VzGIiOgMkfEz2X+kT n+DBJy+mcm6WZxPFuBHUL/pQ7rSZtEr7chXFb83whfvBFwtMUWaSfn0JedPPhLs9n/nsZ9PRRx3l MMsI1zihvuSa2LAxpa6bq3d01IeuAABAAElEQVSxCrfkLB6VoGQq95sRBjQAyiYipfIbghJzBjQu 9DfhhenlMS0+Xw6u2qqLK0YssABAth/XULvssnM68xdnVlNAm64f18M1YCv1+rbkbJHInYYD/N13 3YV3Nae63Grhvk3Q4kbTZtOhlvE+Kn2hvAwAsS83OBC0Aa2P2txs8j1Mb8+XufktOy6dXMjdHDGZ a6bJ41JzVabrwnZuVBuXMrMd9PIyPIjxHcaiLra7uAXXlQv92+GXDBN3xR08V8ZNPhjXdBURBeNW ct8uVCvcTmARerxd3Mq4FWy/jhhwYLFJb0zLtMRccqovfh3fhvRVKPfMM89MP/nJiY7qzvQzOpDu v//+9O477/TQ+jMU6u1UMTWmobgV5X20s/PMQQeXn7OYGydv9VL6yDujg6scM24WCtfr7NyMCd14 F/ZzBx10EGaF5lP9Lq7ZbXN7/RLhPgON0/nX33+ruRZOF9fMFEbJUdfJDfWlvmaYRU2pE78Gcu7/ 3bH3jTfelBEzG+R30Uo7I7oevzk+q5gDrK7aRzHmXXfdNb085uX0zjv5cwkdXKu119cE7dQbzAKr AV199Kc//SmNHjXaAqwJoUSu84N5DzdgY5ZQ4Rnn/6iPar9mXD1z5lf/5JCp3G+Ozg1kAMomoqSK OVOYCNqAPf2rwD/84fZ0VNc5JtXkipHsVym+9jZ2Schkv8ccc0y66qqrgkKz/bgd4VZcr28lZSEc e1s6s2m1cN8mEHaLxCKIbW5oRicEM5DlUgeXM8i/M+6dtA0mkLJF0ObEuFC6yIBMa0da7AQmueH5 zWO/Wdhd3KINuWLQ2ylomXVTPYABGVnGIbecaG7QxY0MiqqU4fm3yv0CO98tqGyyHuGH9DJmy5qG md9saXNNriksObdYpUnynIty0ZoFSkojUsp2ov+nn34aY5HLC/xtrrqM3IKIPmm+aNQvufvs8zl5 kf/FF1+Ez4KoYqb5opJIvapqyrmEdnGNLqa4atU3SjxuwVWuAaOlrAhBUVL5pcG8GLrmJpns5piv fw087AgKSFgxXhFQ36602e/Dzeo0H4ba7LLLbumKMAW0NXXbb6iS0t22RcQ4tAUKN+sCxHzLU7gC FLGZVHE21uJaVVtib/nBuNbOyi0War85wqw23aDcDBqHk2zuFAdmUkGba3X3FD68CTLYoipcR/dk nNvSKJfGTWFWtaxPGG0XVOsyopNr24ZZ1TZBqW3C/RYkcyb2PqKwzY2C4HAwrunMWI9J+rElgw0z I1xv5yG45t9cDZYWv5aziLKVUkTD4e59jzFKlMsLIn4wmH+8EfNnXPA99NAI+e6fyasJJsSa+YW/ 2M7wRY0+Ja/9FkYJpuYWubWFxU2u/XYdFfy6jJnWMVD8ysqsAdPilj5SjCGVWy7SLK7ob1AugR64 Wc1sFCOX2hZCgL/H5HAHHHBAJuVe6+A6QDK0JNHXYkpbYiJ5QcPXGLQ/WtzQVl1cc0CzWtXioG// FojQC9eswVb2Sx39uu/MZZRcCjcrVOw6wZiqtW0YdMSIB9KW4WRUOFlZ/JpHYzGFrKN/6a6KGeXt tt8ON+vj0OZeLqtsXFq3pcez1McqpSjrJo/XyEjvf+ABPEG9VCQebtBbtoqZ5luOCzcrOvsoVyJw xVRHzPRrtfC4+/qNv8NAZNaN0GJ7YSDGLUGRUtU30MycNoCVCpdQXszFhx6mNXTYMINlzXq8WWPc CPzc5z6XRjw4wn8Hffu3TfYAiqJ3u8q6AhHXPf2bAzKTGjdIFLS4JlBxUfZwaTOrTWft3I97/fXX p0/v9WmJxix3cwWiKwOylMEmqrkejvA23XQTeQXhsce6njK6KfUha7Na7JT+LTpC1S9kDih63vx4 6qmnKrtFa2JyLT9Ympk5sbO1wDXTas1smpRAy/PpwEDZMuDVNDVLpZAFrkM9VuNaPbTsXMGxlCWw xW977bvvvh3vahWuRWI8ta56d50ziq25s802azro819I99x7D/qGiMgN+XwAMZttv0NxC97qT0u0 jz9xE3y1YjCuIrTkaM9YZFHAvJZ1Xbi8GH9r7Ftp8802N2KVFqRZgBpCty4ZLw3J5fcYr732N75T G2i1pxsQebfdGmMlYjVaOwE0DVM7mRBZT8z9udliMdUTUpurAF232J3cbDrUtz+3NsBtTWayE7Hq ItfRpm+FQ88qilyNx7lSrEuK4Jpy03UYz0C2fXmH0XDGI8hkmcAE6t5tI+P6bDNu0TNmj4J+XJUL hb/7IbkK0DW5gRCy5tnS4CUzWlwDSlobilyFqSRS7PSG20R92RVR3XnhVibtDrLGoWsF8IKQH4Jf YYUV0wrDV0jLL78cJrO6Lv3+97cjPxxy/K24QtoLB2teWEauescFImIsi0auv8/ab8Ewp7USrp0J VQC1WVs2QG4R+q2bNgN6uaqgPHDNnKRmKHJV1uAienqeMCRSFElJFzcgC9ChIpJV4bJoUJPyPf9n cHOVw0arpYNrxpVrlsgya5UFLxC5xhpryKdT9F1N45KHP+nfbhuGpDEiSlnxum10c8mJS8217Spy 63zBt/0CF6HixARklaHzJj399NPT9tttJ7rBuTSmLF3DHv6bnZIhjotr0s6YhfHKK68IUuNmDJLe faTAc7sqrlis7ffjEjXbrPhmcY6FLaBLtNQnH45j5BRuNtGzbdBORrX264WbfUkymF/1ESxmp4XT Y1MQ1CtG1wXl6mxJk2JPeb1cR+QMX3fiSKA4fFC9RC6sQ1hzvVRF0MkF4kP4tuM/8F1QLn37t9VH Am6tai5jyG3St4+ygZ5w+3PdplBjxS2YNleN65rxaK5uNOWec+45iZOPceltq1wXhWYzsNUSzxAX IE4sdty3j0tnn322WQypxRhEIWvH7SKyICLPZAXFHI8xn8f3X1966aWs6Dp+Fq79nr3ZKnMZl/vX LxgLGIAYk7vMGRyUzRW/KzV12tRgnppIVqThcXaeuZAUIcVYKEDG6QpwGCGCKZKbb74Z30s8RDQz xs3Q7KucX7jT7CPHmcUHHXhguu631wlZNRZnjhkamcEyI4TmJjVeLSLvTpkXAlLFsGQi1VBuOuJN y7wiij7mLG9cGjZClkmReS0XpNbwXlwg77f/ftlJ5poJS9tc+HA7yNRtRVNO7PG7HCYt4ovnL72o G7lxPWzn0oN68Q2dpotn96tcCUQQJbrC5Cy/q622us7WKWa5sji7udmYJL4SLqn9uGrXYM4LcVdc B5CB3QfM9udC436VOHXqlGxBWZEb82rVYk6JE3Pw5FKX98EVE1hJSp5yS0vTYvHMCwH+cTavegkY GhN7gQu1bRvOa2OgEL9Z7hYlQ6ERxJiYiduG20WGFEEb16jU5Lxy230kBDUVssW2GxIvdf92EgSn fHCdrn6LXeYiv+R9SKpzjVXbM2moffBX7NOytTPf3XriiSfSrrvtmi66+KJ04S8vxKQ1W6WNNtoQ M9JdgBlPL0pf+fJRaeTIp8W8c91ZfYjktvEhzAopk1F4vKEu3gB6MBSInXQ6XgJ0D8ywncsSuZRW ygLLub5c0Ru3xFjMaR9xco1t8XRIl4DLEmlvM2MpdO7XM+D20CEIHDNpsO9977tpxx13xHDUWUxF y/mPqEhWlkp75WqAv1/NCdfzKX3r299KnLa+LLRk/Zt9OR4ZzytDvLtMShmSucVwd67iBr8eMOwY Jh57TSZW6Ut9S7GLG/REvvDC8+mZZ56R7Va4Ro9cMWYrBRiMDeqSIsxgCjTAtddeW9qX790VGLks 4Q//1VK/PlKWrmmedmOJ+RaXMFlUZ6UiM0nkFqztI8Uuod7WxFgRebaV6JgXFUSKoUBEWR5j1kqb onALxtpWbepa7fJ9f97EirKSV4xFQHmPpN2/EgZRPcgiyQb57dLP4rUnm7XY6tzD9W1DzVr/FrzV vTPCtPfee6dvfUu/JGBcD9uNlJhzS9MYlhwscjUX8uy2tG6fPhITBFuc3Vx6s8W9WsaojKfyq/tX g8V4zRZTTgQ4x+xzpBVXXDGI29ygkiytujPNxzggKX7rPOlfOPgL8pSR7+TL0uL2a2e15ODALd6E 65AiJ3gYHubZK0lK5rpgItcuJ1VNg240ZJUrZ2uizrZK3kiWmltz2qRVV10Fd45XMIW6kR93m2OQ wmUkikK4EEueXIMYxVI36Rl57PqBD+TOnyFuNiYm1K94rmKmMgeRkyWXXDL9B5OjjBkzJms0TjGT uQpVruQz18KXoqgLsnQQUWLNPFtR5bi6lx93PiESpBmUgnLNVzZVuFQI19qZZVVTVS1SH047fGHa 7aO7ZZXG7JxcrHhSiArsQixQE2fbvTyVfOKTn0ynnn6KWsrcHDYCz0ZCVX1Dbxk0v75dZWq+SQJ0 YS6NC9XLL78MzUMQjFvMyHgWOeVSYsbUaS4pl6Jsp5crSq50AcC5FljkBhyzogoy5dII/ujM4kd2 4YUXSuuvv76h65RYW4xbIklHfeUr6ednnGGIvqmYkVVoD/YRi8FHaWmaUoWp2cIzz9y6YDQl0MLN 5snmQo42V3BkmCG4uaFgRbn6mxKz2SbzZkzlRULj0Ik6bhsQZb9VH1WWQmC5DYp11fXj9mXmOCS+ npCVJetsQDcPK5CV8xJINKByWcuKOmSCP90ZCRHiwIWTlT6wUtp8iy0S32XjXfP5558vbb755mmL zbeQGR71iWHgqjvxkT2JctZZZ02//vWvcYDHO3/mwrEUmdBs0QQBkIsK+VxUhJLb7UydWorgzPU2 GpybteJG88wiZ3HQB/LLL798+simHxGcBmdrFQnXOJZmriJEiCyReRtUhUYaONEyT1Z+85vr8N2x gzLXtCTwggr2ZP8qEWSLmkg7u1gzuobG/NnvPjM5vI7vS8oSuAaXhrFCxXWwtl2rGCoJ01CK3kCW QiW21T1BLJbjZ6aZf4EpV+tDcOHyxy3FrNQ89chJQVZC+OUvL0r74MR8ttk4ESDlHdwWR4i+ssAD N1dGaaqff/75Zf/OTzGUpebaPrLUCXqDFJLmpO+LsObCc9BzSHnPp5AKNbeJbhslZttnU5J/ua1Y pChqjVO4WajQFlcA2TEDFjWR1ubUZbkqM1jFxWYjT4DmmGMO0Rezxi20GgB917ZBAxpGi4iiG2em SW+99Vb6Pb696MPEjdvLhEQjVpW1J2QmDn3URd8C++R/4BupfLWq7l+gjevx0awZrq1FrsAzTOXE dvevVp5g/tV9FLm00LvkwMRX5MKaqXIcwoXMiwaA4uSf/jSdcMIJ2G+ZVsleJLnNFQjxQSF05ZLS tYg2QzbccMN0w/X5BlqLW7ezEgrX4swechjmry+XAJxW1XrIcjxUi87Nm1+mFGZHViQhc+VsLcbh NoREZJbIHjcUIV9qqaUTXxjOthQpcKxMSBMd3BwytVh0p04DQnMuMp3cJEMyeFLsnT8E103SncSo fqUgXDNgysLgXdmP7v5R2djI0qXETBv6mzOuYXJ9rGguUC7IPlzHEonuDeXIVUNZ0tlWutlYbQRp toqhqp05dIGPs4cvP1wiN64UjCuFvGr5VSmA+K9LtmDcaNC4AO6BoQKXXnqZPOXqy3WbZrvyoAXH 5D6CVFy6vHAnvDs+Pf7E41kAgGPiz83kpowVMFuqU00X13CZa6ZEbFzqCleQEWdt5TJm8If/5pfm OFScUzrzpNuXHi41ymUuR5UmYXjMlDxZDuVxMQxl9KwrZrLG4hAl5fVivWFq/Q5j+ayGWBFl9KQ2 TCKtYwZKABpCH26JwokQwVJdLLDOnIL1cDVIH1lbVDa6HPFEnUvUqcTq2tYWZBdXjInNqp2dRE60 T0XwhCJL/bhqPYOk4RQt8uxj7rnmTD/84Q/S6qutJkMTr8dB8rbb/iD51ddYPR2EC5a55ppLTZnv zLV2sCLv+MsQKhPQneRDzBBVpdyh1kfetAIiuUK3SuaI4SEvxcHbmUguLaYKIVVvRXv77benCzAZ AZfYzhZVQfZyhQQAscot2yB1kauOKVHLTzz+BIakrZyGD18+cyOeeWDFAFYWDDOtfUaMGcaxEKxc oWUuJ1vgPkhmF3eT4sAdD95H2ZBzxZlzo18RCjzbz1AmakXl3DSyVa2q4NDOom5xHUu5tnMX19sM KA7Jvu3WW9Jhh+snqGIfVdwuf53tHP3mlve4UjriiCMSR1j5ZC1il3XUmEsls3fjWjBsjZZfaRKu si1tMRSMCxU/03DIIYc6lBk3yULgSla4WFmBmLC0uVq2LY3AofpIMSVGbTd10fLbU18GNVBNDiJh Ctm4aqndVtbOxFsdhIuVlKUwOPfhhx/G8OXtZQi3uTRbmQljWRLtsbJeLvq+XBjjBfEee3ws3XLL Lf25btO9S6ay65jSR6J3eT9uBHT1kfEqb1moXNtnmKVev5lrAGFr4R3M68AP2dtMtIoMwCHb2bAd ++bMjZELOlP4qsaxxx4rn7no8ZtrSLm1aOSWrStuV8FT9lFxYWvSxEk+h4W4IEWwgSsKrtRI7BWR ZduyQee83943nduwjNmPZ1eQEc+7TQ/c/0DZdo3DFAA7QanOzDI3Qi3gTAtcGIl+1axQzznnPNl5 seAhsuB+ay5KYSmMkstc23Batfryl74sO+hx4/LsZC292Ddj5gnltt+6rMBOroZjlpDqJtF2IQAT xqNiy3fbr5WrPsp2TjnllHTA/vvnYRK2KZZQBuN6Z9SBOVm4WFV+s5azse6y8y7pWjxZaPWqIHr8 utXedlaVMdr6QnzttVfTPp/dJwxJ0UawJi1I5FxY7BZZ8eiwQPb66gaqmhaQP9goMi/ObfVvMd+7 bXA2u2lT+a5YttjBtWGh8tQnb/e8AWNPgcgd+dTItN0O22MG27d1W44Bmu2wlffEzCAthBKw+KCf eLfauF29VXTFYBWKAzxTvFVAFXeICr648NhNOWQfDdK/0SzzEikC8T7KXJObz67UMIULFGxRLjon 5ZpKv6rQuG1kP27VVgSJoBc9Hjdfvouhj08++aSM/vgkvvfHG218AZ8yTu7A6eNDFD3tm5Xye+RQ Ld6Fl0WCZs4zXl/bvsxYu4+E4jGrOWurws1yJLG+4i0KCEO5U15MSM4w1kcjRjyYXnrhxaLL+FAj t2BcFwRsF77CERDqe8ONN6Qv5U8HdXGr6gGg8SLDfUZY6hIVZX8lOqzI5TDzbbfdJp12+mnCrnnq bfA+ygxrZ4/BIi1+3YGpDNvBreNQoMjaXKja2HbZ3Gg7p/T666+nueaZJ3E0EmURH/POQ8a2C2ln i6GTWyxYjhP9cZ6ByZP0cxBit+KaQWPkmFDs178ltsItOdXy/eSF8WHyuBQPlLYZpS3suDIYV23V FqVkZgO5RvUeAx1q3Lg9mwygww47zD+r4ZycmfE+KkyLayjuBRecn4488ohCRG4obgFbBYzRh1sI 6fgTjpdz2CIahFtAHpOK+vsNFM8WDy7yLaRIbJukBAxzYWkGtvcZZtvbeRDunfie+u64YLZFuLDv XG4b5s9SAWshivpxTW4+zOBaa62Vllp6qXQd3uk3jPslGMYpF52TzWORduUMXnSwg7ocfPDB9bfp HeAZo1qYpYyceRdhoPgFYw0J1Qlgt5hlnPb8mK8d42LL0Jk67CBTVEVjrJL25WbImDEv4V2Yp3xm qeiFXG5Ygy/Q5xjCE2sR+RPLlgHeGf/kJz6ZeFeovXh12m7bZYnL0WLGSz3YthcC6ou3Tq5VSOHB iKODjNngGFm+v/bggw9imuejMy4aatuouUIIosq2NThAaqUCZl8pnXjiiekW3Dntx1VgN9eNxDoV YWduAHfCOdNvOZjRNto5VNWzXW6jTIDd3GqbNOPqSuPq4JaAg5Mubt6uFNWkN954QyYg0RmMu7ns 5/1xU+CTGAbMT+PwLth9990r32y6Ok/BPQHfVNt2u23TIgsuVJ4MBXMz3EcVp9SqaabLk4gimdGc GtSm0N7xPuoyEf1noDUj4Z1cA5BrAEnr/jV3ffvXAJXfev86JNdsSFpzqz6wmC1ewee2Qp7t7Uts ExcSFAuFawpR9+HOhOHFL+KCiBOe8JNLb775Znod05j/85//SP+CbOTIkWlm/N6qpY8t7of5Z7Nw V2GZAauv20AmA01FaGfMBnCuAdGi2Yb7jBgaNECUO5iAuo+sf2X4tXFbeLJ0qbkmrdKKGzXKFXWI jaMNfIh6BzdApa0s3mhZ8pGb8/24++63b/rNr3+TOt/dMW6wJ9lojA7bZQpaXBa7uRkogZuxWual Hj+Z5ACWq0IpZe75552f9v7sZ5RIWQWvCkEVHFt2CG6MhJ/ueOxRGx0DTcU1g5FhYUUd9e2l6EtO MZdcdomMXmkzShmMurqu6ndu5YC6AiJ2U+1ACinnCKj3zYNyg73XXn0Vx6EgEEvmIMjtt6uuDFCh gxDZPlxoeCPskUf+kVZa+YOZ4tHmcuT2iirbocHVSuBmKpNFF1kUn2N5B99KHR+kg/gNqJLttl30 g+TEVXcfVfucrnbu4JqnIbkAnvjjH6ePf6xcMApXqhLqE/2a8dyHimrvm2eMS1PnnXceXn26XK32 81t1RbAd+tfDGiTDm/AHYt4VXdRoZbrN7XBlTUFo5MoFowoiy7ogQgvRpByGUQ17y4HQEu8BRotZ pUlWmJ1KNxQX+nvuvkeuoLt2QK17j1Vloz8bth2DLFxFRjxj/Ny+n8OnH3R2MpZtqeuJjQrEyI35 9g99RrlqI6Lb7WteFCOlDO/ixtj9oSqEPNnbjh+Qja68EIW1f/PO1PLmQ9PCLduGIiN+0UUXTVMw YQvvnpalcCnTUi832ilc5tqaUqat3u0IUndZ19NsmQWmnhfO0FwzLrzsx4dGBb+MnAtFpY8UUHEd pWgO5+Mwat4068flU4DF0NacNXHppZdOf8QduFdffU1+z//G0yC+P8YTktVXXw0fiv6Vv5Rv9bU6 i+vKv0pClN4+1DgfFWKdyjuMbYtajlLmY1n7SGqIbNRo3iRMPa+BWReIpotrAOFlzmB9BEPdfUQF lnp/Y/tX1YneAtRKlXjJLTDkaq7U3gE5UCQUuTjz22WKy3aVQX24eUtqtXPm5GQOfGPwZz/7GSa6 2ShtvPHG8h3Xu+++O22yyaZpY8i+jKdcfALT+3srdtpxa235GyzRl5i1vkWD+uQmyM0Iw71cxQ/N rRFxv97WBL9SlbqPGANj1uGDOcCcxFi0FdpcsGMFCaq4yorc2FY3YvKZZZZZRj5dJBhwac7+Ipv5 yG3rol9vZwfV7cwPV/Mp2N/+9jdF5JhZcK7Lai7rG6tc5Y2TUyYl5sH7yBtOIqLPuERulmeA+o/o Njela665On3kI5tly0j6ck1lNmLtcr0H4dKB1XebbbZOZ55Z3jcXSzFMiUYZliU3QqL3fnnjMn3n 7XE4R/iXiPrhvX8j0fPK6se11lF4HStbZ7BtQ7heuV4ubZpfSymTGcVbrWJmNDV0KGWAagwdPWhN ym83cAG76MIL8RR+2zRnfneyq96FS7sau0WiElsX/6V/FWl4S7fYYvP085+fbkSkhUthjNI4lMc8 y2Vpa7QcpZbX7QIe3GV3HxlAeBnbxS0xID5zEmuQuX/961/T2LfeTh/8YO/FOSFdXDNnqfqq982D cWseZqnFBG7vTXhPRmrRVheXQvLa3IzWEPLaHnBErHF5/ncG5qHgRHTGtX2G0pVlXONJysC4WIpo Ijc/YTQqkTGfayDS3LloXbdFuzwr9cVcQ+B7DfzIzWbpmcyIvijK5SG4t9x6K2aW2jvbsKSbK9Fl vzHSmO/1S21dT3pZddVV8fRtBE6sX81OQ30pkRCwUYEe7cd8JmZw0LS5HTEPxY3tHCxbYJme26kY k3iNe9ppp6Ft853SgCnZzPc+YrXrbaP2XZhd7ezcANtpx53ScccdFyTMtuNWL9FXzNfkqKGdUp6O py7vTXyvhnupxmoMyjULTGPeqRKvaUwaf3qFR22NbPuFHgDrI+7hIj7miyfgc5N1cefEyf1JeAn8 rLPOwgHk57Jz2WbrbWRozoc//OG05557ygHthhtuLH5znOovGzeHkrZliozxRS6feM08zJ44RVSp f5TGfOWWreHbYy+XPONaqvyM7eCa/YiP+bgtOLYGuE/qWyqjqBnqBVDar+BjXxe9GMhF5RaTzCm/ 4GU22vCAUX9OsG2ObGPp4BbLAIe2cuvcHmGI/07DZwX4hJt/nJmPT7A5XI/7TN4Euv6669Oll1zS uiFUPLBBLKT33nsP2zC91H495kwzPIsxr+rMlWC1vhHTL59Nq0XhDrZfLzF7h5qBwF16yaUSn8LW iwCyKOYhkqLGLIDQR0qI+JBnH+XiqdiffwFTrMfZiLXOMWZay4Sqf00WbGsgrXamnj6tNRX/hc9/ Xt+ZEk5ZGUolvVz2b8T0y1cxi8vB+qj4V16w2uYO2c6BC7McaTU3hqOutNJKMN2nXcU9HYkzJGaD xwSTvT/ueuutn27Hp8X41KjXb6wv8+bD/NJr9pfraxqiY965omAb6zYcMf3yFZf8bLk/XkBYMd6I 0vJg24Yxe7hSdW1nsdjqo2mY6T+3TodfWn0/fVSiECYctvuXT935LvNXv/rVGmxR5G2DdW1zY4vU 5FyD1nZleEs/+ck95WkXZ9gtS6m9yhRtHMpivvDaGtrpz61tFGyxVyNiKeZ7+pdea4DHy+MHz2++ /vVjwusvGZyrPVg7t8yWULu4ufbKyYDCkNczvnp06fN2zIT245pGzeF3m8kxPuOyzpwQ6/nnn8/e ofHtorS7cZnGfCYhydjAlV8+D/RlqU9qlUSDxMBAqOWseIqhV7HGDnY8S2bkMgj+mU3J1qu+XDBx kvkkvl2zIr7pZYtaQ4mZHi5lLlSKE1gMBYFZ2ThWTjJcb6uttpa76GrIMFoqtoxjadZXRXCrclUI Mau8eGK5m+v96PU1rrEz18INKbmc6IYHvzXXWBMa5VpCaJYoy0yi1OtXIZEwJDeAOUTyd7/7XXoN w9m4VNxsWhPTWJqVoSjZUJa2E5gKOW3/t479pj9BK86ob7ezVdoMWpr9etLFVaVZcGhPZjBuZrf6 N8ZMtrwX6Bjz2+YWx7w451PG+TCj5XvvTUx7fWavtN5666VNMaMjbXn/FkcqC9UP2WJYcqZhqnmz xxGSnP65gknBWilyFSYaE8OeZLkyimcMZKnyyzqT/rfcYjDn+vkzoJ8CdOCtEsWGtZWCu/fNqjMO U80LN4u5n7bhnQUf/Mn20s2lPTHDFSlygmmRQQjurPg+2z14mngI3p3gLJH841NuDkvlKBROZ86J FyZPnZwOOfRQ+YauxampeNDtigGiyNcdFlxwAVVbqD39m8EhYdZtWsxSAzeikL7rwfqol2QtoZr+ fbT/Afuno32of6u+Qu7iWszA+296CC4p+LOL9D322CMHTV4XN6jNnfQEC+a3H1ft1c2rRjbZdNPc z7QfcNldJRNXxHgAjvJMNqHlUBBKKDuBGZXHIVbio4JXhRlv5+yHw1G/8Y1vaGmIPsqUqpq6/SCG 98ldfPHF02q4ucePkbe51tz0V9XOm5dec8H95ugCIWRFyZPR+pyvhWgVs8VWYiBLe/1KA0W15z1T 23QxM6iXlwnTQm99Vb7OOusmfiNVlzbXpO22atkUH+RmXLbGpO332WefTcvgeLvccss5Sq3lYjDR 5nYRhuSGxuBDj0UXXSzd/8D9YqriunFmTGNpVoaiZENZ2l1gJrQ0cz2hnG3lgpAxoaVBJdnBuG1s wvnMezI77AEHHAhlOI65LeUM3c79jwnODRUSWagCs/ysEt8nt/Na9Wwgpprv4gbTwNkG0ocLxKyz zuYo4RrFpV1cjUjXWc8kcOWC0WACwSruXBvfmbDB6k7ecOONMCvej4Ru3GA91DF7FRC9ewTvk5sw zOnmtDw+Am3frcmW1WY2K26yZckXgUjNvYrrePweH3aMRa80ro/95rHp8ssu15ekBVDq4m2FnUYX t/JLQKFiP1OCF64aqEEMgKR+XCqo68Mt/VccCzTjebHIb07y6ZMHV8LK20UXNxtwv4wTSw6VYt2m WlwB9bbzEksskXbZdRcZ0iZmxG4Xd+h2Fr+FKh51pdzFFls87bvffkXuWGQk8KIquT5+HdDLlSqI HrlScEbJ9OEKJ3Odn4PNCRuc9V1ooYXSxRdfLBd7RhOnLDhXPfKk8qc/PTkdixMeeUpE99j2T8K7 pJ/+9Kfw/pkOP1KeO1IysdlkZ/+KrwySjT3wB4aldyZMSrPMlmfNDCo1znWfdjaTub5iupByrg/X cdlhH7+d9Y1c1q3NjfWVvBMkoyLtI9Pwdy9yW0naNpy7DTptZ2XXXHCcG/g5u+wyS6eVhg83tzCU FcaxNFYKEBFDFn9Hvq8SrYEG0iy4MIyTGHEq9z/84Q9pzbXXShtsuEHaEEOc11pzLfk+1HrrrodY CrfdmLPONms67NDDECYOUTlUD95i1eDUDpUZZzGLwGShvqJ3rluVjHGjS68vlENyAWj3kRnmd7HG vjk2O4weit1+XKmLBgf+0Fw64VCsfffdV/0Jl7xursizyt20+reTK/ZAbHOxD+FNg7kwcy7fZ3VA hWMhcL2P8jGhBKJ16OKqZujjZ+TSbi6T3r9/A4g4AVdUmfjv0cce9Qn4FERgNzfKS/VyQC6Yce63 jz8u3fg7jAJBe+uSuTkRy6IqNg3JGkm+CCoTFOv2WLhzoj9XwyzIXJRWdCIMfhVQ9MVNn31zm1uo oY+MK97KyrHISOBF5f0LhcTggSjp+OOPT3PJOQ84ba6bgYK6FtfUfm7lcWSo4GsuZ7c99LAy0ywh 7XY2mjsUgXkjoYTTyRVo77kVxT/ATNa33XqbIPpzrZ1DhcjIRY+5pRajAGm4nUo1IgYUXa/BEfKM cwWuDkujZKMPPfSQvmIl5d7jWOEix4LZsaAsHNRJ20oV3KZ6uNY4PVzt33nnnTcdjlmUr7nmmmyE iTlgfUOds5g+xG9QkeVtJEG0uBnQnkFZxL6KfVQb1ybINmuVRoidjWLcmMYjWIk4lIHJIkFzplS7 eDN61FMm5bbQwEOkbS7vWDPqBRdYcAhmHedQ4Do8/tCwgfQh8ZuMSy21lJ8ceYzEd/ZuH0MQ/19y Y8x1ffr4D6CQrfq3D7MS//fc/u3MYRucmZPvNFaLO0OGd/P6dVJFyoUO7hhMoHQd7tAefphOh96X 1sEl1sVdRNM7CPVFzH5eBP2Q4Tu39hXEnZ45jl0mGMkOIt7y/NnvsMMO8vuV6bZhicMIOdafB9Ef /vCHMmSVM4x9KI//N26nUxO2QM30yWn6pLfSlAkvpWmTx6bpUyekmfB48dn/vJBW/MAH0sCwedLM cyyZZppt4TTTMH4Pi0HDyP9B/zKkVjgUVYvoHVT7dXHFaBUiKORDtkUIMQVQyA4as+M8A/Mxn71N xLeox01J6TWMPnobN9AnE4bVQvhM3ML4WwB/c9iI4J4IewXuImckcWEvnhJ+LPnpp5/2E1peUHIC FjnpHITL3z+HEh119NHYjvN9zYgP+ZDtDoLSPqA+YrHjOsl4yX30SlxV3AXQ6RgeOgbDcn/yk58U YEfOKZ4BKOY7OCaKsN3xmaKTTjwpffBDHzT1oGnkEijltnBQC0VptAvxrha3gUswDHnIxUhDAgvA KZLxUgEMknMKMf/NcRu0xx9/PJ100klyg85cDRVFWx/LMW/2hkr5Ltxtt93Wcx42FO+/8WU23w9X sE5A5n3s151Lx/9NH9EAF3D7nR89js/OrITvefOGly3uV46f/bmG70nFgEpDVgS8cfa7m27qPbfp MVL/7Nt2OuBBVMccFDIR1c6Yjf7OO++I4uAMnt5HH4kRD+79cYXWh+viOsq6FEC8immfW2288Sbp nHPOTmuuyVFzrSVyocqnSoPuap3imdBssBHELWda5GRH/DTNvffeq4KhCNmKwzwDRcxnHBNek30U 31C/9JLL0sKLhBmNHY9M6F8XBxs92QwqH0FzRDfdGpMwy48eNVqmUefTDF10I80FTwzvAmZ63HRv 4JFLCj+9IEuL3yoKpM3Va2pIW+BWcUjusvjYuy6hvnRGQ61FbWcPlaNQGJQLgwGq5oMgcJm1xfMB qrrQzg4qfUqMi8nl4oKOUGp1hoLIDZLL++BqqLqeDY/U48WiSmt7Yj+vIre3vTIoxGLcSZMmp3PO Picd/IWD07CZ88/Bce61qodxmSoUuPADVH0313ZohYtcgA7KVaWsu0I09WRMRvUpvIN49dXX4C6/ HgQdDxDzb419K+35qT3lkwfyvTsjh/Sb3/ymzObG7+rxhI+fOfD6MteK24vZ2fSpE9Oksf9IU979 T5o+bQLwOuyHB+6/vvuhNHH2xdLzL0xMCwwbm5aa/dm04GxT0sBsi6dZFlwnDZt9oRCJucoe3FEF sc5oCU0MUk8fBWiOOUgk6+Ien0HgoMIOWgu+KPvkopmYL/DKahG3ciPxStPVzzbpljED6XlMiMfr rQVnadLsMw+kKTiqvjV5IE2YilnzcG2+Ne7H7L18SutWzZ39DOFuRmLkU0b+9S6DG+fTbk4McdBB B5V9fofDykpVGLrZK3hV6I22LekP7695B7MT2gfC2/a03J/bg++B1oJXXn4ljRo1Ki23/HK9DRHP rMRwOI4FRx3NHbQlW3tWuXCh4OsF3/3ud2U/wg/O991nFHNVTm1nDy1HLA62VPB+BQbaYcjhnjFP teCXeBdtd3w6Ji7ebjVUHHHf116ixPN9uK4PRvju5GOPPpbWXCucFLf4raKwoy3VZ1QLHItP/vvJ tCgmSltgAfRlXvpzu881jMd0MK7tuaXJCGwtzu0511CNwFnJzI31jXl+boLvVesFY4ubfUa85wNU Yd31dTxAv8aMxfPNN5+e27T4raKYjFzNA9VTX2vHHGxOIldt65qvCHAUF28S77zzzuUnGQnBVOQW cAAwOxS359irVsVKH66LA1S9BoGDSgimffChB9ObeJe+82JRDfk6mMlVgZWemB1eZTq5tGKBZDSL 3Afy9/OHP9yOb0JuV9nRQia1uO7DMy2AkFXGm7KXYRQkR5pVi3MraalvqxMrD5kbbt2qEduh2QNL vasDHdmtZeQzT6fnnnvWpXYHx7mmqTxnoQRQjBrXKJ4GblXfqlA2FucxQ252ofBM6uTWsYidIbgW s9c338WaUS5xQ3NRhVa8XX0kslIFCYEr5RaFxewAyxSISZTb8t0qKraHi1oR2AK3iugaSAJX9RnV AreKyqUw81WfUW2w14iZfHLk0AGfEKIdc087R26IW3qx5bOXS88tUI6rX/9WYWvovaIOk2PxFJ6z E9qL0UKq4k3plVdfkXdWH3jgAdmJTZ48ST4+zbtTNuCA/J9iYhw+aTwDT3vKQqcw2PLtRZyQTho3 Mr3z3G9xwfgoLhbHYzfCALC7wRBD4kZNmB/byLA0MMv86eWBFdOI9zZMd45dIz31+vj09nM3pYmv 3o/ry/JivtrOHtxRiSjmpJ2Jqeqct8kIzPlozrkt3Az3UUeIbS5Nx9+9u6riNWkR2vbTyYXfF3FN /mV89WfrO1O66j8DaUtcDF6ycUr3bZvSXdsOpNuR/nGblO5Fet3mTfoU7ns99EZKu9yT0sEPpvTY W+aLlUA+18Ui8aJlCLe8gURgdlzYkQGxh0tY4XL2wlJqmcjcaKLdzlHnx7HgIurbXMJiO1vbW0CR G2M2XORa5Plga8WclhoOxu1pKwmgP/eSSy9OW2+zdZp99tl721nuWhUuATTnMVuEhNQV7YmZgr4Q KHhyvNFGG8onBITcAldFeYJUu1C9rtt9RKnH3PfYm+0FR13tbLJ2/6rP0laGo1/uMy++6KK0+eZb qJMCk3IXt4o5h2Y+rci0HzdiLM+Pkf/kxNZT61Bf4lpFpTLeHLPqM6oFjsUbbrwxnX32WYXvtnu5 bKvIJUnaj8Ih/MZ2Js+eEEq+xZW2Co76ckN9xU5e8f1FO1b2cIERWfZZ8cRnURAXwijQDOFx9RxM MneojWZqgVtF5Rfz2R62PAJb4FaxJ2bVc40o8fvfY4/d08knnyw2O7kKDfqMaoMFYatwbpXjVniO 2WBISzsXocg67OtvoYUrxZJrhXjlFVemL33lS0XfznXsbwqkN2bq+LuXZQiubOCtuljxQLxP+a1v fyvb0aSsiYIPAxdFKwdADyZzgZRdfIthRW/natvqMdZrHgbyMcybQWIVw95L2ZDHUrxwSvyZ+I6J LaZyblZ4LAYwgvqVc8m2qkByrhsgXMO2075+FVhxQ8xOa9trly0k5+oOw8RtOMvUVfXtyy1WLB6X WKbF7eph5Q7ezmLOnNgPAnGaiPqqrVCuFgN2cInrxxUaV1afyujgBXfZB9Y/5nqnzl2cLWbTJZZp t7MR3he3tKfSzXiRu8Qz7kg9WYCD+QWFBwQOE7dftZhrcVdeeWV5x0k+NA3OMcd8PX14tQ/L+PrN MfW2LeR+7WtfS3fciauQanGDVf8SP/6lO9N7r/wZF3wYD4mLQgLsItSqxpGQq87xbNp4rr+nLed6 KG2/wD/SZktNTfMuuU16ZNrGafTLL6bx/7k+TZuoEx9VrocolMhqoMkthq7t0jA18330UZuIcqfN sE2RIjF1AoPQAzeZpSld/ExKG/0+pX+9hTwuEh/cIaUfroWLx8VTWhavic43S0pzo9HnnWUgLYlX lDdceCAd++GU7sDF4y1bos+mNWnLOwfSj/7Fzz8womKbpc7FIRaYoVxhgkHSbq5LOzrJdS2r5rWD AqRqh+JWJkMfkd2Pa7aFa6DApZxi3oyZjm++1ov9SjOIyg6ucsy4lujXJZYBl8N5L7zwovT1r33d gDQa8sxaa0FjKveboQ4xgJnIbdkWm5qpc5N80/fKK6+I2uKzkma7LqsdmEmPlziPecaOvdIMZrYv 1wBWje52vuaaX2NisE1bd/JnjOtVZMYqFvpIRepX6lvMVlQWNsPnPDjE7R18WzcupFRtFZXMd/iN kC4uR6zwXdyhlirmELu77GPAYzbODPdR2ML7cAerr1G8C9xvbiYP3JHZXN42KC4qr52IMpevU72B v49/vHwPUGgdPBqI3GjcQyGmD1cwXPXolc3Zqx977PHE16vaS7Tf1lm52299bmVYpmbTw7GMpQGj vKLoy1WgrAtahdxG//KXv8h78JS09YpSy6IzJwHpIgXr2reLLm4EFra3VQ5i5513SlMYH94x7146 uN1ASNs1w7eL8ToSvyLxOp6udi3Bepd6UBnO5nQxI35lmgUMx3RsK24SJuMIM36WwJbINYzpNC3c CRMmyEfiZ59t9jTvfPNWsH5cBUGrgUjRfWYL5HJpx6xSrNl7mVRxQejmOtMznMaasy/NNddc+kFz OgthSRErpr5kvyJzRY6lk+sgN2ESjbuXyxge//fj+E7SYzLr1yqrrJL4J9/koxUz4BY1U8Qw4P2r eSJEX0BCKlop5m2iBVKVNXcuaTtHZOhOxzDD8d5TpkxO88wzr94ppxCOIz7mqbb+rWPO0baDzviF Fsa7c/aeFGQWW7udXUE3AMXfAk1xmRGuVAJIDacE1cOltaw2nQn6cTUKzGSHnQYxXDq5qFwcHvf5 gw5MH9l0k7TscsumDTfcyNw6l5NXcCnRSlFW9jtqpk1M777we7ynyIs87lqAxiyoM8++BNp3WJoy /vnyoCffoeMFe5MQ65SxeMnujbTorKPS0suun8ZM2Tm98vqItNDzt6W5l8F7lrPjcVnfhTbQG63g bNtoib1O3r+UtEFZIOK4z8gxGDf67WznwK3Czy4pI49/GkJcU1sWa2erAJFTsPv9xiMpXf5sSt9d rUmHrVwsFSbsU9xaKJod9/vWwSj/KzYZSLe+lNIRf23SX8YOpHM2SGkxPJxqLxpdW2rGu7WK7u6j uHXab9fwHL6j3/mtueatiiK0c11X5RJLHv90uwjtHLjE+QIwUVxmlOu+ScBiLcLijjvtnEaPxpW9 LNCIspxkDcZVO9moWy2tF7mchXH48OHyzcvsDEnv/sZ0kWvxmk7T4DfHTLnzMribq5+j4gQ8cam5 /frI/IIZ+qjiAkK/XIjmX+xfyo0r1rCSlCwaQmL7Cco1rwhRZrRJ3DcE113/23TM18tFuXG1HXRN 911cynuX3j4SrhnIhGJZBXxP6cOrrpb+dN99aaeddnKzM8K1mJ0Ut62WX8cwACzWblqiAIrcQN5O VNIOVBEf84QYt4452wtcMYVV+dUIW1bCRU5993IJsvpCG/oFTMZOmRgpXAeJVllxLZy8Mv8Czaso e+Tvj6T99z8gqtV8BEGr9kt8Wm6BzH5LbFxz0tPObh2jTy65qDrvCSqh93A7+zd7bDnu4Vq8lkrc ILHBW1wTiDj6bHEHO/by/OfYY3UiP9LqZlKH5rboanl2VycZ/H64/lsojuSd53LOadYsLS6d29tI ApI2KHDJcWQOX0t6d9y4tLAMS62PnwbnxD0hJBO30prrF4wFFYMu4USpYhuZGnieuePFXkFpIFou Uu04fjKBH3h+9tnRGAu/UPrUp/fEnYBDMTQOU6hj6cfVDckA0arQZDU4F1rpgffPZUtw6MJZZ/0i XXrZZfIdseWWXS7thxk2Dzhgf0yAwyc6ZSn57KvHb4gBZ7qx62oubMqvL+DjxhO4Ix58UMakv/02 HjNg4QXtbrt9NH3nuyfgpe6VRGY/Ri3QJhc7UBXPIhaX0a9IZaVI1UWE5yXjpUJErh/XYuMFOYdC cjKad8a9je9ffhjfEjs4fexjewjZoqXREnH2NUQ7Rwb5S2F669/8+lrdcfbEHOJvXY0Uv7SCJUB7 BMKl1CKPbOT/a675rQ3MO+98mJRpaRwDKVedrqNfU6lm9TXWSPyzRZGDcAWoeuOMf/kefFcRd6Cn L5RmnjYOo0/nSHMvvX2aedb5cAE7JU0ZfTWiwfAf7zWzn7d/PI2cPHV8mjzmrrTQ3MulWVbcOo17 5W/p3edvSrMuuWuacy5cNAql9st2lXj/130U2yfkuU21XWZBl1/dxjKhk6stVjxE45TGsrUu01pO 5H2vNulaDD+9Y6uU1ligWDTW2MlNeuDVgfR3DDd9HQ8G5h42kNaYL6WPoCmX4PxCYdlpSQxXxWsV e96Hv3tTumFLTIxT5oEQpHrQOOpogqHObHcfFSisyW9XJbMMmyXdiOFv8+D7dlzEb6t/FZkPaNLO tQ3Vl61Ny9mWWMw1mKE+MmtMGU3gqiqvszyXYnttsMH6iX/KRRLqq/AurmrUjuZlXUMhKoLLL788 ff7zB/XAemy4ucKN8RapAztiLrp+3Lnnnls+28NRCttus00heK5fHxGQo5C26oxItw231e5fKHq4 wQ62qei9tBExWAI0CvgEY8xLY/B07yPdsEG4aqcAelwUVYGGQLra+Xvf/2466+yz9YKx06Ca6uKq xkhEWD64z9kpOBG1z/PUbYXSkO1MI8p6/9zCKLkcpyQx5pAP/RukuTYq+fGPfyQ31VUYULK/0ZhV WjwLNkB7uNKGkZsSR+5sseUWEILYc06nFpTBtRqPLjwvGS8VInIaoeoiIu8lM0I1O+J719US6kt5 qW22NET/RkYPNwYjToNA/BZGtCPbVIBqvCoQRoi5SDFDMz7hxHPf7k1ZfelaWYWrHkqIqglSyQ7J LQbaVJSbtNZaGP7ji1rzomTafg1Ty00aK0qZTBQn/UVj3cde4/q2UZuWKNpc3F+OS2YwabW0Gadc 8wMy+9rV11wNEQnRmxiAzJC0p8sZZ/xcPubMmdPexSQA//73E+mb+A4ev/n2i1/8Ir3yyisZ2eaa fZVbFOZJSF4IXJEZV00rl83UtZCbrTuAF4vT0uFfPDwdccSR6W8P/y29N+G9xPe/+FHkrfHB81// +tf6AV0zGbgmsvZQFfxIBnFw5yFLJmW54qETtWEIRN64uY3ZbnxKxI/Q7rbbbukTGHLAl145FGiL LbZM3/rWt9LIkSOVSxPCp021W6xby0KC/1bykJzLTD+uqqp2NgOSGtess8xlII3HNrHXZz6Tvv/9 76dnMLvi+HcnpFtvvRWTJ3w8fQzfE7vzjjsx5CoMiansqZXKb46Rmq525kXVtGn5KbnX14xq/fpx KXeEZyjlYgLrX5br+hrCocILXIShMSvS8W4dEhEGDTh8b+nOu+7MT2dUVxAhBgitrcS1VJtOLZA2 t9SKCOMSPuHVB/G466309MCG6cm350kD06emOZfYPM006/y4WJycJoz5IwhTJVzipzV4Pw07NOZ1 d5Z94bfATylMfmdUmjrmD2mhxddKs86zYnrrhbvT2PF4p7EdM/i2dPUvdWo5ZqyCrundNrJRR3gm K4rVwDUd03Aa6tzsVxKsLIxsy2GR6yYJBsK4KI16B5/5eWQgXYtz1jUWcGOC+wtGoxw4IqX1bh1I R+IJ5O2vDKRR4wbSCDz8/Q6GnW6I4au739ukG1/AUMlgc8k5BvC0EbOrYuTkl/BQaLKOTw2xMiCN 1ON11yp5A0Nhzjv3PBm6xhPMs3Ei+9yzz5GIxVla9HWvnENrZMn2S/86CZnYzr02ItLzIV5neMZR yDiwCF0U/LqWSjOEfMASws9L3HzzTRljOGq4ZK5wIle1ujaD4Fb0zM1Qfpdvk002lVKBBW40aX4r mbKG4ppFoXqhzUWo+J1/EdPJ//hHP3IvDqekKmSIy0oUVmlXCTSWct5F5BrfUpKQF4ztmynrw400 wrK9P/3pTxiJgcfweRFYtqkUrPtw3VcGFJjtm2uuRpZROUwzblx+N3c0Jjni8jaeLPBzNvfhiWPX 8mb+tItwc8xmj/i4X2/zN9poI5n8TOStWHq5Fh1syjkOy5n0vrlqvdOvuCm+pC65XmWfkds2+1W0 rldaaeU0C17h0MXs8PyQef5ZvxBhecgNSrEsWSA+mNeywWaZZVieyRYS/DdLOVQ1keNrcwtazSqX MWKxVcU162o27q16uWrj/38febDIWKsg/Pb5r4ZcEAXa1oTtKloMtW1zrY0sbfURHThFMlxlsCRY zQhXIu3HdQ+CKqsi79dHITqltWIxWzzu2nu5JivtnCWZ663l7t2oUUMfQYTvdfhS8pazNEO8qJlR o0fXXBE7yHXM/Ouf/2pwMtvg+0zNeeed12C69ea+P93X7PGxPXDuOCB/H/jABxpcODa4cKi4jZvM GS8ThkJVrqk9ugprXBNaWts444wz2IrNCsOHN7jz3Twz6pnmhhtuaDbdZBOR4/Fys9566zb4MCce RLZt5HIQlyxyUigS8exFZjDwN5Q9SyL+48SqOeaYYxoM32ruuOMO8U/Ziy++2OCxfDPXHHNKjIsu skhzzNe+1uDOqFauGCqVdRkz+PNyhrTLhdnCvk9utnPEkUdIrOustXZz7333NrjIbS666KJmlVU+ JHLWES/5NzhgR891PsQYsq34lDJq1Khmq622kjYUgBPQ5m4VOSkUias8E3VdXAdqJsKDJzrqqzIT DmAGf1VZQaNHj0adphqjpI6lKHIzxDe0Clj4BmOaIVPee7V566nzm+df/k9z418eaN4Z+ctm7JMX NpPHjWwmv/1Y8/aoq5qxIy9q3sTf2KculvyTj13XvPbUZc1blI28GDrIqct6Yt966sJmzOg7mmlw 9e5zv23++q87mndxBWN+Q0ajGjzkErCg42+qpVJrrXU0PgN9VLFrrqpMZmlF8ELUlvz0ZjymO936 jqb56D1NM7UomklorC//pWnmurpp9r+/af7xJtoOWGKm4W8q+vc9YJ4Z1zTHPtI0i1zbNLvDxtiJ 5lKN/fvtplnhhqY5+ynKzUFOfRvJHIjHjRvXDF9hhebJJ59sHnnkkQY3q0Q2atSoBrO2yb7eObwH lQAAQABJREFUPFSpmc4+rDhx4sQGJ6diw/GmdIFlsqKKC7IKXxWMGNKoN67JLA3wkI3akrecpU3z gx/8oDnh+O9kpsqLNoZrUkuDM2Rfe+1VEXRp7/rjH5tNP7JpTWDJwZrxoqhQEkGUBhMu1owXBYJS FMQ89aGM96abl19+2Q2/8cbrntdMAFPQKtZlKEVvIEtbJjMpbhoFiZwUioTsqVOm4th+Y/Ozn53c NiZlHt83WH/95qG/4IfWXtwUM/V+orhyUM128WDcmhJLH//4xxu8m9bgO8pyrOT5yuabb948/sTj zVNPPdWcddZZzQYbbNDg/fYG716KTPjuN1uryihU5eixIx+wkrWVpR0UF7W5ooCwixuwAvBybPOh uEo6/rjjmnfffde85XCM69FpJvjp37+AOi7wXcYM/rycMe1yoNbY98kNdsRF24+VLQ34nmzAhGxv XQYjojKFi1wp9LBUEAGRC21UGbuSxULME9wut0XQO8Qy7dSc1qmgDGoq3wm1FQ6QTCe3hlipJz5y ee6PBy7hmiHD+7nNlaxbFuCIz3m5gnTvETC4UGyNGDGi2WyzzRTZw+0RNDvtvLPsyH554S/dOjPc Ad95550NHiHLzow7ujXWWKM5/4Lzm7FjccYTll6rQSnZjOgH7Ccn1zu0ton3FRtMzdtgiGfz4IMP VkpMMNBceeWvGtxt9J30Ntts0/zudzc2Eya8V7CD+RVUN6BbWswy99prrzX41EeDx9y1Ipfw2YTm 4IMPbjBjncS47DLLyMnL6FGjC77lqFVUnAkltUIxMWjO4INwn33u2Qbv1TUr4MQznljQLt5nbH6O i/YPfUgvHPFeZvPpT3+6uefue/LF3qDeg9ICUdHo0aOb1ddYvcEdmYDpl83c2kQ/cLe8xW0Va05Q SjaUCWwVlQsh22r4CsMbnnT3xSnaORWwy5kY6vTYjHv+lmbiqw82N/5rdPP6U5fgAvCXzVtPXtA8 9PffNVc98EDz7GNXNG8/hYtIuRjExSHScSMvxAWhXizygrFcLNpFo6ZvPPnL5p+jn2gmjn8JF6Hn Ng+Pei5G3pu337CFauVeZH9Jm2vlLkbQSTaUe+Cmq1ItmKiHYwID5PTyZ5pmxRumN0+/YwD0+6Sm 2e3upln31qbBUFVf3ob8IZyb/+Glprn3laZ5Vs+NoFf+rndNbza8rWmeeMucKPWyUU2zxG+bZiQu LsvGljEGzSm+mdrgw8TN44893nB/wwtGTMIhN9DkRht+0/xdD8cNt7XWXKvhftNtoo/EjNmEO+pX WWXV5vXX80WF9aNhLLXQQlmjD2vTIbVs0PYRZoQQlPW+uWKicDHbcPOd7+gFY48tE1gauNw33f/n Pzdf/vKXZT/PE36MbGn+/e9/y76P6RWXX9EceOBBDT471Vx22WVV9WKhMk9FP4HJPe3to2hX8xns nBrxla98pTn1lFObo48+usFkW3Lz+JBDDpGbDJgQqMH38HAsvbLZe+99mkMPPVRuFroFs+mCkLFt I4gsK7TBuAJUAD7y3eDTQbIdL7DgAg0+PdAstthiDb6ziOP575qjjjqqWWeddZo5cYziNn3yT3+K 85Ox5qpKh3QZ0S1wqxiRHf1V1KuuuqrE9YPv/6B5Am35+9t+32y15ZZyTsXjJb6vK/X7xVm/kPMZ DFtr9tprrwbvlxYjQ+Suv/665r577yuo2PaDBl4oMecUz0RtzPcCKOmVRo7lM6oFtiK+V9qMnzDB wN2pgbO2VezmmLQFbhUNpakoB0UUvMGq1AoF1u+8NiC8IXnOgIlw5Jxc9LZvrsB1gedqE9/zO45F OQPcAs65jvB7MFlAv/ZgSWgtbquIfeX0ZvTo0Vq3QGjjevwZoEq1YCLhoL49i4naqQFdrvtX7gfx DrpqXZfBXs4ZS+D3+RdeMIt1ahz7pViMJkfZsjWxu1QPSfVHknIdqSt/XBxl+mAUd2XwiB3T73Hp 4XK4GfdfuvDjqHffdVdadpll0x674120sPDR6dZbb52uu+63icNpONSDw3cOOfiQtNVWW6drr/21 zDBHSnFTbJecIsRvAQZPZqAwSo46xCzDa2vKw399GBPJPJpWWnmltPrqq1dKTsrwmc/slf74x7vS hZhie8UVV8QHUe/EhzN3x9TFH00jHhihNiWeyltlR8a01xIplWoot8sCh8b+5/n/YDjnBEyqMLrH Ci6+07nnnouZLu9In8T3+V7G8NVvf/vbabPNN0940isT+EjDmnGkbb9VMKKs+9e72mwIIRTMYBc3 R3zDdddLLNwWcKCu6sHp2Y/4n/9J999/f/rRj3+cFlxgQXxn8Oq0/Q7bp333/VzCATLgg98g1awF khUoVjP95op0WrDfQjTRAewQld8CuQZAGk0xIlNJdFnJ7VmyfbnKkjUwnCWRhvi7cm40XjkhULzV Keoaf7+0x9+HpBnOZPokjH2c+Er614Rl03yTn0zDBqbhfdC508xzL5uWmA3vMWLCm2axndOb0xZI M2FyGy7c6UwT+xgMQbs5HmtexmOvNcyMSXMWeu/h9Ozbs6dhsy2YJr79VBo3ER8RLDTJ+4oxcvE6 9cZMdXbJbO9Cbqyv2crIipt13s7GJbYCogydiMyeYGekj5RLk7TxLiafPQOjy7+x6kBacW51MhlN e+hfUhozIaU/bIV3FBfBUFOMtD7p0ZQ+gFGQm92R0qfuT2n7u1Ja+eaU9sJotWfeJT+lazcbSIvP ge8x3j+AbzSKF1ntvjTeU4f8bPjyvrFKxDpkykxse5FzNZBmn222hJPXhAsE2SfecMP16bfYx1+O YfLcbwqW4YPntGyLiZjz/hSEckSJlVbdtxUXFBWRwU+hG1fSbFrB0YpxFeCw7LeLazY8zb8jcoVm MTsgZ8y4pRTnRv8R3rHaBLNx3oXjJ1+BwAVhwkgSvNu9Kr5RuUDCTbR0EN5ZHDnyqbTIIotiYo39 05e+9OWEi/i2F23nKIU/q46K8+/e4vC0u49miJv9cRKjrxz1FRku+T/Yl19wwQXywfnV8J3XhTHx 2KqrriJzAowZ81K6HfXj9wW/hple8fQ6d1zxVnIwzm2kEkCWyxK+rNqAHBST3M6/+tWv8ArHlfL6 xr+feDI9/PDD6cCDDpBtmK95sM033njjdNMtN+Md0c+nY/Gd2qWWWkq+URusiW9rtkreKvj+lWAL D+mg3Kx0brDJ/T63jxEPjUizYjbTDfE5k9/gu38cPvvCCy/g9Z9/p93wQe9TTz018du7c887j3xA nsNZ+Y1dDiVvLxaWyUePfhbnEbdbUdveShJbm2FKVLHj3MrrOgTX+qhY03Zyfm7ATu+28yrgqo/4 3bqoij68nQkw40j74XHzPk3FcEAuQ3PVIC5WEy7UhKOGO469alAxsg5BWDCStrjE9vw+rCLBXLbB 8+/LLru09BW4Zl7Rvdw7cV558s9ODsZytofbz0L/tmobNe/cln7wg+/7K2y56oP20UwzDch57zPP PKMdGPbN4seNR68QwriorCGYdnG72jlyaFa4HfXNbcXfKM/JZeniio2syAnbgp89++Mf8doPFpZv u+02yZfOM46lqpZjr9U7i5h0iEQbLhhriJeyfbMl8ujTXzo1REnjpnbzzb+TiwFe2OCppLyviLvH BYwcf7i77LJLuueee9O1eCfwI3ihHMOb0qfwgXG+LM/3BDk7qS4lsJLTiopfr0DlYmguO721/PTk n8pUtRhSm3bcccd0FQ4s7020OBSMYSDpAByocZcSE+OcJbOT8uOcm22+GeL/dMJQofIjDPY9zF63 AcUsAfW4dAPwQpU9zBOGDfGOwZe+9CVMmfyYqXPapPXWXS9dg4ssHvg4rTKGBCXc4cV3pDZP/ADx W+PeUqy6yrxY8GiLzkSASZZwX6qCS5mJ24YpLr38MsleccUV8h7mHXfcjmnocdYblgUWWCAd+41v pL8+/NeEu/VyYXkFvrez4cYbpoMPOVS+P6htFUiDZRE0JzAoi8YcN2urYvnxFbSerYZyq4+MW9XX jDM1gJjo7t9qe7YmrbgU1lyHMWjzUYQhYBOq6JSfnaLbDsR1zJlSw9N7bz6aps6yaHrilfHpQ3O9 mgZmnivNu8Kn0uwLrJXmHTYhbTTnI2lRnJgsuPxu6bWZV0lTOXsrY8fvjMdxO5YzzJlyc/CbjSJn Ctl8s05Mr735TJp1ofXTYjO/lO4d9aoEY83IglUxR1knMeYMHJJrHKZmvINrjuo+6g80s2aS9Z5R rvpq0q+fT+k1nF/ssQwlavECHAMfxO702s1SWnA27AvwfuNGf0jp6uebdNo6KT21a0rP7dakZ3fH BeWWeN0UzI1ua9IFT+Od15lTugyf4pgX13A/xAWmLfPgExzfWC2lm19M6fWJGrGsY5sYGKn3JSY2 4ieXTjnllPQP7L8xFDOdeOKJ6X7cPMPTRczouGphWYNQ4o2iteLv0k4yg6qX6/Egk4Gxf4UQ/VBg ZedC1uK6T8OawMrRienEmZsSP9a/82DyF5swJMM6EzeV/UybOk0+9L36aqunnXD82RM3/XicuQD7 7K9+9WtyE43v1XNCneWXX1beYT7zzDPScsstB/0x+Fbyc8WPGy8iqw4lVFu8BdE/9364UyZPkeMi L1B22XWXtNden5Gp7/m+61ePOSZh9E7iMZZ6biNzYtK2U089JS0/fHnU46vp+efxwm1eYtOLKAZC QSxLnSmoK++ljMXNdnzy4OMyO/cFF5yfZp1llvTd7/1AzkF4I/Yfj/wjHXfccemorxyVeIziLIe8 KccL9JU/+MF0Dt7VlfOTHlfuSUItpRAksiLv4QqlZ9XVR3znlzeHv3j4F9PPcQLJ392bY8diu9hA Pkr/FibD23abbXH8PDats/Y66e233sZcDBMSJyW65ppr0uL4mDvrwpNWW0KEImJ968Y1pKVthsnB Em4pVzmvfCUthf5mM4aA+hjo7dzFDRuQnmM4WuxZSdrZojA75BqgQqf0Vdwcm8gbtljaXKFomKK3 dnwGc0scfdRRWWYJgObDsuZfIFXBSFnToatEVcG5fAB0++234wHIZ2XbxtPzNIoXV9WiXOrwypNo Pvaxj6cHH3rQL94qeCzk+oSmD1UMMVm2p53RYtkG45wf54Lcx3H5O2aglRtkBshcHj8eexRfDeCJ BJZ99903v0eOAvxUv6PoV9BcqVDX2XkWt/tXKOZfC7LWVc01u23YudgXfgZzeHDh8Y+zS1vsIuQq m+LvlHXmfuhTn/50Oh834LgPIP6H+O0//zxOFPLi3j1jGqRWb4qyPlYjUsIFY2R12QAN/2sUnjDY pAjBv2ezJ1bgkksulWn8P7LZprJD4h3GDTfcMJ1//vnl7kom4h3H9AnsuO+884+4Q/brtP566ye8 64gLr0+lrbbcKt2GSVDYMF2LxMdQPWOoHIy1iIlDahQVKf7vf/97ugV3FDGcI62Bp4v34XtHn917 77TlFltiw7vZn3yadQwJSocddpgc/DiJz9JLL4UL3WvTdvi47ic/uWf6Oz6oHjcA+jSuh+ICZDxP rUToMGYexInD9dddl3aA/ctxwTUBk8bwYLHxJpukL+Mu8/O4QNdFudxp84KdBwjesd4aT3D5kXfe MeX3nK644nJ9QlW5soKl2SLDExEz9c46O+2feL00w5lz+SR3nXXWTUviwHXTTTfh4nwnuYEw4kHM 3pEXQWO1NGY3PeGEE+QH9e1vH5dmm3W2dP5550rdDkX7c0cX25l0ctVbNoaEP7aPY0IdfrewWkJV mW3ziiAAxUBddq4b8AzQrs2uay6FguZKVMwYv42ty1NtIp9OLi3jI+5/vDN9Dk9nD8WFNoaApcMP PyydetppcsJx+Be/6HLqXsWd0/bSTJ+amkkvp9ebxdOiM49J8wzDCT4mh5rw8p/S+BduxWXDsDT/ TG+mMc89kOaefVgavsLGaezcW6VJU4fh4hDbS66OXhyqdd3PW100ndIMS/NOezE9jsl0lsLHBMeN ezW9Mwm/f4OBymxsHbFmTaWmdW0cSyHt5Ho7E5ANGcfSbFe0XFVyE2RuxlrSCY0+PSpjaDpl+kD6 Dc6bt188pYVwgcfldVw8/gzneD9Zq0nLz53SWNz/2OeBlNaeP6X78T3Gzy6v32Kcd9YB+VTGFpgh 9TebpXTyOgPpa39HHruIeTBQ5NR1U7oK+b+GBw07LpHSHLigvBuT5nCxuP13L9K8wrFAaptPDHny fPoZZ8gFzH44ET3k4IPTAyMw4kLg1i45ZWLtjOw03CjizUOOLOBCv4QYizKXRK4FaKkCHV0ywZr5 NU5OregmKJAAjOuC0jAZXHElviTHBf6WZHE7mRCSigs5yxjOm374ox/iA+0npu9973tyc5WzRn8R E7GtvPIHMdvzknjSuEoaMeJBmTgM467EImf15pM6DAfFxQweP7eNB7/MihqxdfbvIDEPzhUimm46 Lhg/JJPffAMXLazHMFyUYQ6DdDjahXEuseSSaZlllpE75DyW8duV0/ConOcJK37gA1IPfpJr0Hp4 nKwIK6X+2yTW1TSMnyU+Bd1uu20xEmoZxPWx9BDac/ElFsNs7vOnsfjM09zzzC0n1QcccICc0HGS Nj4tfxWjdo448kg5LslEgFU7VwUPnWGpf67f//Gzp4/ghp/QOhaTCHLCu71xnnLIIQfLjPSccIXH yDnmmD19GudRvOHKp0mLLLKIbi+IYE1cbPKimJ/i4vlA5zmWBKxRl8bL5SJgY1ZLpInCKMbxPqpo NdRUba7JvWVV0NW/5k62hWyHo5lwOKoW57qcGSvU/WnbFfudN+x5Ac6FN8n4xNF4zkKGT3N5fsjt e40115RPh/GcxxbZNoQAn/+bcysL2WN3gbny9MmnnsK515Jp+PDhIsPcEenfTz7pep5P2TnVxImT 0o/yJFb8PBfPy/nU2hd34xlrppICzCoSUbe/caBtbxcQsc14wchzXp6/8en5KXjCOSk/pWWMcl0C LPNXYETLdThH5sJJmx7BNs4b17LQFYPQKERUBZglmgiwSCzM98kVl86lOS2MGTNGbu5xlCIXtj9n CrcbLd7+OYx//vOf6eKLLxbsuuusk+bAZIcvvqg31WZHn8TfLyn0ovsMoZjbklJsVbQ0i4SLvFww VrHn4MmVBUpzppmCXm/99dM+++xtyEJgjrDs9Le//a08teCJ+d133ZOuveZaeXo4CrN64d06ecJ1 2WWX48Kxfmo3bNjMuOP3CQxPuT2dc8458mFx3snY7aMflU8scKPxJ1AWVvbLB/MSgAQfgrGgGKMv mRxhwLGDrvzVlfgW4NR0FO4c3XX3XenMX5wpQ4F4h3cPzNrJkxrGgTNlt8YMdxqHY2a4P//5fnzW 4rtyIGE7bIUZVXmw4ZNTW6SZ4i8mt5vHD2COMFO0xLpfgAMpN6jPox3x7od8YP2AAw+QT4Cc/vPT ceG4qey4yuyzaoIcXrDfeOMNuNC8PGHyHhl2u88+n0s77LCDDPe0H6DFqWndVtK8VPAkMdahJtWl 0M5Wr5+ffrpgOIvuvZjdjcMNlsRwHz5a511R3nXhh1ilabx9khzwvv/978mMcJzBljuvc7GtbIqn 07y7/swzeISSF9J0uzAJTqSXXVaGHBVJd05dWrRiqBtoUmkLxdcxaxQGk3bzQs704eophUYiyJCN JhZZdBEM5ToGQ20ByBiPJPTRLLPMik/jLIN2XlK+2bY08vww8+JLLJ6WWnIpDLdaUtLFFl/MzLgb 2msazMQ1fWIaM3HetMxsb2C2TexOpk9Kk97hQYa/hwFMqDVTWmD6U+nZF56Snc1KSw1P0xfdIb0x bX5odactxwTEKTEyXjlaaujcwbG44Kzj06Mvj08Ds8ydFh72dnrlnUkA1otQ4y+FgsGW0BbKjeBI jvmM6dNHqo3WOrjRDSvtkMgjiFurtIozxmM07kiMNNxpKWgz79r/NHLBt/OSKnju3ZSWx2czT18P 04vP5MbdhmX2W6FJX/5QSt/6Jy46JzXpw/hC0pq4yLzgGfRebhteLK67YJNG2EVkDkd/R8U2b7hs u+22cqLKId4cYvUNjAQ4FCMYuGyEfc1+++4nryUoy7g5laT8OjnT72m4eeE3cuCXkIKgVZVIoisK +y7Ozb6UT7gI+vKqLujg1n1U95dws3mezM8zb/4MVbYzJBdR0eIcc86Bk6KfyRBIPoE78ktHYqTL VXLhuMAC8+HEaWY5rjyNG2U/Pekk+VwQ7z7zop1tyJPZhRdeJH3nhO/IyWrtl1XPcTNBbGwrv4Sx 30lnzKT2cus2zQ0A6Gz47vI1116bNkAd1lxzjXQ4bu5ddfVV8gSM32PmsLHDDztcTgJ5wr344ovj BtHbMix12Mwzy4nfUrgJy1m/ZagqbFrozMqS48wVgch7PgNyvKLByopIedy+6qpr0q+uviZ997vf Sffeew8uug5Nd999D3RzptmwzyTmzDPPTI8//ricv9AoZbvsuqs8wdh/v/3lSXp8UkeMOjJnKEo7 m3sUrB1zcw3dR8YV417YZrsd08JLrJBO/MlJ8htcY/U10jE4Fh5//PHyjea5ECuP/3h3L2HiwXTz TTfjlY7HcbNhRPrb3/+G/rkGJ6sXJj5F0qXEPID+WWwx3EXikuMsGReoXtbKFU1Ue94ylho1+Ax2 JOtQzxgpp/24wEdKzvMGO/c3skgf9Mbskp4+Kq45emv77bYXAT/Kzqf+iyyyMMoD6bn/PIdzyV+l V1/V0TG8oH/00X+l0c8+K3ieG3NIoZzP0lkOVfz+b86tvL6a8d+0eLWV1m40zsc/hBs6XHhz5Omn R8p5FMsclcbRaNync2TgEjhH4IhAu0DBJEp5Fn6isbT8qjCsW+1sxzJFODkacjL3abzg5o0yLn/B uThfXVsUF/6TMYrh5JNPlt/sLbfcIheUHE13PV6H4AUUzw/5yYnnn8OdUS7uihkviGrQVe4jYrT1 am7vb7dYE2QF1wK/07nMsstIjDx+3nrrLemggw4SIq+VjjziiPQ///PFhAk3RbbrbrvK+a1tkuuu tw50o+S33VMVBEkv1Z7QYsip1qPE6fsj5+YLRuMptDIJkTUHUWQaukmY5ACfcvh88BCyGcZOwgyj ctDinS9uZPxx8LMav8X4+rXWXlveFeB7aJwK/Mbf3VhdGdPifDiQfOELB6cHcbePd2WWxYntTdjJ bb/9Dumju+E9QezofKiPhRdbzGPO8VUtEwpSxVJmp2Em1DT/fPPjadcOiGN+XAR+Mf3lwb+k0087 HXdDl5CLRczaKe8sMg7e/ShLIyfiJ2BHzfch+GPjAfGSSy6RO1G828wfpewk2jG6EY2n3GhhWSvJ Hw6nz+Zjecz0KXYwe1u68JcX4kB3rwxdeh13uOiXw1J+gYMcJkRxy8zw4MGLsbvRH7xw5JAWcvEy vJwA8t1MTtHLpbQMCt7OzOZCuw6BoNksaHF5YOVF4rrrriPviGBCBJwQfDs9/Je/puP49BA786uu ukp0Bx54YHoCn2LhxXxZGnmP5+e4QOaF/EEHHiSfODnllJ+ldXFiwgPlmJfHZI45Vz53PHy30xc3 mzNeBsLzlrHU2TkDOduiup3TgWmLpNyfa5EXWvbvYehuCvMN48nDF8vJNghdfcQnzbvuupvsePkE nX9zzTWnnPSvssoHZZjVih9YUd4l5p3o0ADS480UXMANzJxefg9PAIe9h0tEXCCi3gN4siifzJCN tkkzAzPf+D+nl9/Up5RLLLhIWnSF3dMrzfL+XiPbVpqLdclXiawNh6lOh525Zp6S3ps0Pr07dba0 6Gzj05h39OaSVF1W1irWSia01PSWQi59ZOWYGsfSqGPeuOYr6vtxDNM+lHThi8z7LdOfw8MVHO/w GQ0KmjQR19y/eWEg7bIk2kgekuMbT7jAu/ojKc2Jby4yVFtCFnKWBtJROD8g7Y94gjgLGnuf5VP6 0+spjZ9a6rbuQgPpn7bboDhzkWNB1nPigoZ3cjERgTzJuhDDJXlCzRtjvPP8j388ko4+5mg5oS6/ XYuIqebNK4fj3PS7fMedKlN4xrh0n/NRJDIITFbFTM5gy4z0UeHXfdR9/CSaw/5/hpMZXTSwGeES OWymYfI0btx70+UdtBOOO0EuUnj84zAm20fPM/dc6Su4ufksTkT5rWPegeY+8T84QeJTuu/jRhwv dmq/OSQmoZ01C++yX2cUXTFTn1WBS1OG1zxh+JQO+oFPjV8fNzmdh3hOOunENOccc8poEh63+B4e vcyHcwte5Dz3n//IkwzG/jBOwPn+0WmnnIr32H8kx2axLf41NvNV0hxzpQahKmtBhsqDuCRuln39 uJ+kk356qhzzT8eNiyeeeALfONw5XY8brHzCyWM2nwRwbgAOzWN7c6QP3w/kb2DkMyPlYqzEwZw3 UCXWvkAM0s5UaTxD9xEtSuUre/xo+cc+sWc68bRz8Jv8Tbr40kvw1PFYuYH9299el7bcckvZDvlp MD513HGnHeXpLs/VOEx17TXXxnma7EwquyzwHcnDDjs0yKuGtNCDPmTlN8iycSzNmKrY6iPXWcbS NpfyftyM9URtYMIWl+gxobefvC96+kip4zGc8623x+FGDe7kYeFItAMPOhC5ARmqyWHMb+Jc45BD D/GLxm232Q5DKTHEA8uqH/5wGocbPPJUKLjv9Svw0oQoai1ye3Rxvb2lZYwghjJL8mPffFPeJWbh FZwv8ck5n1rxydd5550vw7E3WH8DDIW/QPD8hvVzzz0v+eHLL49RSHoxXBxE6wLLK8jl2BuCdbVx LHWFZ7iP4NwG9o3el/A91DVw84kLnyTyZshpp52C3+VLIlsZIxfeHfeu/G55024x3ISyC3UBDLby MPofE7yPqnZG3Zxr2Szw3wEdF9BLeHd7KZz7cuG3yHkT0Ibc/vz0n+M99c9jJNjh6et4r5v7H+43 OYfM+PF4/wTLhz64SnrxhRel/jQ7K25uyUIX3tSWMb+WBoiRCK24+YJR9CFwMWl2zL6C8lqt8HH7 jzEBSb2AYFwo+GSLP4r1N1gfJ6Qrp1G4OmbleTH2MQw75UQ4l116GR4Vbyy4T2A8NC9+eJdLJu8Q 4xoE3xPkU7s/3f/ndMqpp8gJ7s0YLrrddtulz3z2M3IRWmKxIOpUShaiFWQHk3HY2IzBu7UjnxqJ 4aQcorKsxHcV7iLNMdcccof3gfsfSKfhIoUHDg4n2GabbdKn9twTdyPvzmGUxuMdJbYV39Pg3dH5 cdDkwWbTTT/S8c6hRcA025AklKF5CT8IHpzWXGvNtBCGwvIAfO6554jvtXEhjtlb8d3CO+RO4ksv vZT+B3coPgJ/HHb4Ot5fjAvvQnMIC4ep8sRmfVx4/unPf5Z3TXbHBD78FiLm5QeF7WPx0YLl26lA CRCI1gLc8GMxxkN4aswTxD33/JRs7Bzqyz8+Kfsenh6OwKQ+HH7KiRH4mH5T3FjgkJl//NOGQMB6 NsahW5hdVy5AOdSSw5n4TcdNNt4knfCdE3qG6L6NnfzR2JnLjpqxttuZZQvU3ZhQwGTJojCus9xg lT4XMsZMq7Tmdrez8RmW+tHrUuVSgnmv0rexjU3xmxfmpZ0mPPl/VO6i871h9v3YsW/JSdldd92d 7sHddd71rN6Bgle3Mn1qmjJ9pjR+8tQ068B09K1WWKNCK6DMfxQPw42SKa/dl96coDcf5sLwyOVX 3BpXNcuhIvZ03msEWeHSzszwOsvAlPTm5JlwYTM1jZ2gTxjFlzmUprH4KLRIY5tZPpNaMGWYQU3N iqZcB26PD+Oqn5pLWT68QCGR1nAl5XUvN6UX8PRwQQwfXSzfEJ+AC8bRkG2Mizp8mUjs04dxLVSa FFful6UmzQ1bh6+MiZKmKWNtXIjiJyPDXMnhssJcWp5g98J4sHcPVoEB3Mw7W94/O/nkn+Hg9gW5 O8p9HT9SzKf9/D1yRIbcIBPLxmUhxMwiwjka763JU44I6/HLuDMXOK2FyqTGxpVUtYaytC0lr8Ch NRuMy/0rq5eb4aKouS/hxMsXbNPGLTYLN24b4h4r7qP2+Ngn049+emY669wL5FjykxN/klZbfTVM enBGOhJDIs8559z0Bp4A8MbsUZhgZr/99kucVIY3MnfChQFfmRiGE0FdSgTiORY9ulD5ELPEJ3jq 8VfuaKJshoyrZd744cnc1KnT0t777JeO/97J6eRTzpAnMaeddqpctPD9/yOPPCKdi4kfeALK9wh5 scP9PYezTpk6RUYdrYPjG235gqx5LTlKyrZR5CIuxWwm97oMh54bx/gLL706zTP/Iunr3/y2nK/w ndyFFlxIJqVgW/8/1s4D0K6i+P/7UkhIQijB0EleIFRBOgoEQigqXUVUakKvUqQIKCCCoohYkS4d CyJF/SFKbyoISO+919ACadz/9zO7s7vn3vsS0P8m7549uzOzs+Wcs7M7M4szGQR1BGDam28Yu7of Si1/QP+Bgd24GApnne2cQPIgE6zauQTu/Y665BslerzA83nVBr+9bwfP0T/89BenhIMPPTJccPFv tYDwkzBkyGCbd8wt1dt/3f6vMG36VKsvQibfZoTmftLssuDk4S19t7Fz88WJUn4EtF9npQuuOixx DJADtOPq3rNqMFgwpjzRr5HV2HxAkJ4uFR2POpUCJFVxzSlZfM+hjXTBzRAik8qxJC3cSYj5UOOa XXAC7cT8hXD33XfpHOmttTu0rz2L115zraUPn2duExK5QTBjJbCeHxVenYOq9714ZcWo2rbL3Kqd hlHqggsPmAE4PGchOz36u6Vv9Lx6d4xcYGRwARu19379NdgUelRvudu0eOSIuArqylNigIuj5Kgz F6+eHa/pVzSZ4+TW0Jj1+RvzOXb7hw4dlneNUU/lWfT3BWqsPKOdwUsrbJVuLt8EKze9ezoxuuGm PrL3pzAauKURPmR+7QQFU76TWsCd8p6py7NjjSYm9bXnVW1BXxF6GD/Wh8G0c9AcixnxEn9zAbr1 eMkvKfClv9gNCUDvhgLayCnPQ2oxI5TjEZbV4+yNpxAquErjBcqLFBU3VgUu/s1vw/4H7B/u1ooz QUdVyCZwW6l7XmsHPI8e3Wsv4q/IUcwmm2xiwld5QRmKtsMXMvu8f/zj1nD0UUcbDdRcERwnTpxo q33UNFbe6xWvjTu/EVl2RCwIyTGf0aoh4ZNyNkBA8NhJRrPUiYDu+9f33c/sco6UxzQG6h9lF7Dh RhuG7bfdPqBj7APZEPSDncZxxx0X8GyKZ7sp8mzKii+CHAb1r72KIOeM+dWxm/dTp0+zgT9o4CAD eFXqDq8afhTUX3zheVMpYNWFLfnPSGh65NFHZLR/oLzSbmCrz++n1TUfKEwoUJlF6GVn+BMS0q76 61XWFwcfcrANUv+wRq68tSJvPuV3ju1ase0PLemO+cwzcZVKZ3Aa+JHy4LrLzjvH1WY9EAiBxxxz TLjl1lvD7pqI0qZnn3222mxc2F8fbgSa/PKArvqSCcWvTv2VCT1bSoUZwfq7x35XqtDjwk+l/mp2 MILlhWcvu+rFVtrf2Inj2RqImiuS4uR6uxGP1awqSz63CQjcuhiSm9Dtd7rPBXhrCUmhxo1YBZeF nHPPO8/6KkI7boShj2ZqAolBNTr9+2khYb/99rWFC+yHWHH++tf3l1fa/cyIH5tiudoWKejUvf9h mDZTE0CEDSaMIt/PXoowmNJgQFHw5uk/Obz57LXh/el8mLQCpm/rHIMloYCrAK4FnsWUFhOErySE xvc+0EdKe5nTEg3Pt6uRae8jr3uETCU00UiMLFgNPQ4QyY4Tr35HLkH3Cdduq3gnrkFEMKFZS3qd lVpQI89ekl9BfE3y9jAt/qMqSqNMU1Oyy7iohDooTrpNXk0faY4zcjxQXCyXlEgZgXGHXuI9Yf5B 7Obq/VFp/M4toRLB9H3/xhqjqV0L08JvhTWlyYD3YrQFdByBOSrDboqFttPOOL3SwBBixo18xF/4 UtANJgk+abG0VG6JR0CSHbcLJQOPD2ITCqxO3AjOb+wa4VjEmS00Pi5uf33Y8/tPZJxSHfNy67Hh cJSHjfCiiy0qZyzfDzvvvq92wU4Kvz7r1yaIY1OErR1mHjrSRCqb7+g5ma4J/jR9g6dqoiHjVj2X OJWKwSnHu1jflJXaptFHFc/GXwM93Rjp9rER8/IjrciHM6eH0b2jwvEnnBi23XFXqX9+N1wk52V8 86nH/Fpg5XvIohe2jMwBWECeKtspHM65yrRzSx+lUpXkjKVyM5Cnx4TcrVXF7dUjsP4D1Ffacd9U O7g/k9C15trrhUMOO1yeXc82k43vfvc40y5ifDKxwybKqfOuU0Pb/1iS51Tlxqj9em9wY7gNcN1U 99buGbe9nU3mMFOEAeKf56dfa3pYauwYOVU5JHz3+yeG1T49Xouu52hOs7x2kAbZDiP9QjvbJFTv E8YH7VCXGxPkHEvfFexiY3CgyGDFZgPX5lapksaxxfvCVXpFqO6jvvo3N0eNqMR23MhCJJ7YMVQm 4AgRdci4SqTcGj6znxF6pAU1yIQSt42ba9hc4ZWX4o7b0kstY45WmIM88MCD5r0W1Nf1ncaJH0Fn f+qZ8BesJenHa+w8N3vfoKq2yu+WhFnqC50IWIE32hla2O+yYExgYQT1Tp47zHbQRjrq20eFn2gH fccddjAYNiF8R+wlxcG3UDeQDaSY3Cg7JpU+0r3Vtmpooo5Tc8/OJ2OVuTPhE/OP1EbUExbfTrLE PffeY5qIb8vJEwEVTlRRUTsGD7VgtNjqUNoqPrbNcgsk48J6IfEJXMGN/fVxcCNyxEAYf/mVl6yw odocQ4B/5eU4hiZNnGgLZyef/BN5ev222SpjR0r/oN1DeFryyidGjrS4zry1a+PHGE0c57iPsQjp vDfwuEnwzafEoGL12xGMUKLmRNEFbqouNB8saCAQMpDZ1ua69Ze+pI/cDwMe31CPxJHNLdrJGizb BlQ0ibPKuLy26Nnd4AOCru5f//rXJktic5555pV94DHmJQ61Q3agUPf8lj40BOeTeKxVqltbFbnN sDkSwkhtXRNQRyEcesghtvLJiuIdUpfEhhFPRAhVxx1/vKnGflt8jJRr8wsvvlCOcdYzARZHN+0B Ieg0rQbfot3SPaWmwAowgiR2Ox4ymznSzEEIn3fe+cK/7/q3rcTjSQ4X9nxY2S3EaJ+VM9p90002 tV3C38t+ZMKECfJGd09AvRMh+/eX/D67gvYS2M1lRQw12+23396Sb5XA1lS5jdBVk6V2TAy38d12 60WZbQ03eKIj6CBd2Yr+UvYug4LOkrLyqccSarNTJAQyRvYRb/SqzmY0oefAgw5q2CsaIf0gOP5W Dn6uvvpvdqTIi1JfoJ2uk6otIb6kEmdcUtQy65u6kjHTfmOykBp4ZFUJFW4VLWOuAo2kq+eoQqii s8BVndTfqF7UoR2XFVFePkzKWME/QgsevGSee+75cOABB2pR5+uWftTRx8gm6kRTU4ZepBMZ7pGa nPYNJcDpc0RcEw2vSotVL93YPUj6m9nqH+br90J4+5U7dDMtTH/3mTB18gPKi68hYB0/46ZC2b2c /qHU8vqpvH4DZS+ZIYEo5dhd8yfz3ETpBtRM013EVaQDt0rIQAWd3JxcgRaIzliGr3EbYFpJRda2 5ipE2cjwF/mWi4Zw9L094fPXtcJz1aK5k6nL8LRG3TR2CHmxWPGBEiApjaItJCLttBhzPpFnIs3H mZ0XuornrKWFBe75q1onEe3rUupZGrTAkpv5qECBaLstSCkWcRPU7IDbsCNuW6LddiMUOWR3zFeA u2HOnmMJ0f01OZUDk5kzp4YllxwTzr/wN2H/gw8L9z30eNhp4i6m2sk3d5AmVfYOUOPTJ/QBPRi5 yy2W2eib6wzSZ6SBm0jXJTTyoaIEdmIGSaiZMfUDeURdOvz2kj+GvfY7KNxz/6Nh7332lcbQtrZz N1CaL/31ZwsHNpAS5Q6inez1DVLl1IyKhI17ZQ/U3GaQBC4WtWZK4F5PnsR/d8ll4dtadPzVqadr 53OAzW2YvGIrzlEKCF3sXNjEPzZ4G1Pl/Vhn1CzkeMVihJ0FbkZS0ya8/nopMFbgc5Cey5l637LY sIxMDVBDZTeDXSMbG5IYWUBFEGdhgXpEbREvuXDbT6qqb0h1sQ6xyFRwg+/Is7FX8VgeWB/x3XFz GTVuTnRcJYDeVm4Gq3CraM1CBo2Rqp0rhCpacKsyh+mZGz7XXKaeDJ1Pf+bTpqJPfHTvaNtZxHMl Gmi9vb0ky5HjzQFNMMJDMrNhwyG+Gy3JfjrLVaEd9W2rfkLviktexXd926v51X3Ju/782slaXKZO N950o1HjdICXX35J3poXCGOkUYfwy0YQC8yEG266KYxNC/6WkH5iUYnnOqNmoma0gsnJbfwyN0VD 75GHHzHo1dZYzTTSEAR59y27zLLSPrtHx+AtZe8NjpbhWBy06JhHcowJdahDLkuJOd5Wbg1fxzN8 xk2IfeHXCBUhNHGwQUT7kjpyMsQpvzrFIFaQqRhzb9SW8R1DwMaRseQ7jMzP2XRhAYu5O2qtjdBH uTG5k9lGSsJN84ySVVYiUpovCxaQzINNIDxfqeBCt5ZZ0RfWofcm1P1WdmjYSWGbgP7xq6+9Kg+k fwm1F0ykbARHHqYTTjjBnJpc/derzZ24DmqXgevteqFpmb2qPMIXk15UVpgsr62zkizAs1fDEhJS hUtyvPUK8sKIKcvqfCs65Iorrgy33HyLXgKfCROl4kO48+47TYjlmBAPwB4rBzd03D766OEBDrtA zjvkHgNzJlEeeDlgM3jE4VJRleMCwhqfXsOzExeqgrHj/MV2Bmj48LmkZvT58Phjj5s60mStDvHA MFFYd9y6YQ05mshOIwSPLSiG7uwKn3POr+WRdBUJhLfpJbaNCeY472Gw+qo+vPJiYCeKcIgE5nZB xDIKa3ZLi1pS13ZOILp4O39GL1eEQxwbPS+PV7g2x1CZcPMtN5lA6wb4tBkqVr+QoIitJfaXeKrD zgQbWGx0WPnyOkAD2uPGraN2PtycR/BiXnJs3M3UNzMMlB4448baueLZ+SvjOY0NYBp1TrgUlkIn bqmvw/g19q/fRbiKjTqjxFOsHdcB6vpbWoPfuJBz4YUXmKc8POaO1MoUH6+HHnrAVgp33WU3y9tt t11N5dkXDSL9yF1Pf63a9f8wzNFP6hH95rTpKPyQG3cx0o3KtntuJRwOnnJfePPxC8J7z19tkxgw wOuGy+sF3GkSNqe0BoZh/d8PMwYMN5UrrytXyvRgbU9Co87d+ihilP5NfVQTS0Tb29n718vM14Rb k2jHBTaXWb0/m/w6xboSPWH4wJbt6HKOpRpGarpMbkN4I+0IctTGjRvKacF0ObW6CttE7BFDuE+L rVc9jwdU7dKiWlqXWzH77jSpp+qZmNe1FgX6jl63gzRxHoxBqYV05ZJwWXhgse5RXMRr0Qr7RZwP 8OFiFZSjfo444nBbYMOLNNoXjpuIpkukzZPGs94jrZSuIZVbsZ7ekwW6zmvUN7Ef8+Pv7Poo93cD 18tKibp1uLp/PRdPdqh1NYPndsc1WFgUGBcEgf79+0kQiAIXu+2LLzYqfPVr24SFFl3EVOGQ+fkD Z9rUaeH99yQIaIFoxnT/9pQyoc8d4JlnEgmeEe+q3yY+uB2hwvV8x2KWoK61/h0kiWygBMee1szQ O3pU2Hqbr4b5RsRVcqfJuxkHbO/rb7rqw8TJ3m9OGECNZ29745skJ2BXL51qxZxc3+pZIBrbTzxK aIS3wXPg1VkClgSuhRceFYZrsspOEsIh30iELpuI6jvEqr/x1yg73lAuJedyFTeuCmsZK47HkuG4 GcAjBSR+w7zy4t1qqfFSVGMlEEtQ5N9M1YeFZb73pE3RGMGmkXuERnB91y22VizQxpUvT6WyY36C qoALz85kX33UHZcSc1vNon+trdrK7YoLG84KADmIryRpO8+5XMGQ1g2v2Uc9YSM5C2SBncB5nexq PZvmh4xh5h0+H2MDBQdzLnBd+ec/yd/CqvZMGAH/6eBXnFHXqr6Att0Wnhv4QCmhDdhvl9Xc/Hlt gLwswYuANteoxUdZnHE9QIsPaCswvnk3H3jgAZbHPaZPK+v9ZiEVQzzSTjzHXPu1NrX8wqClOTM1 bFuazW+1GXP9DdebcDSmd4y+M/vltuX4HtraTdoQdr+U5pMIksvJCzBnBDc6tbCRS479m28tksdF 9c7oHBupAdr4zrg1QgWDvSKbTXh9JeCHAjM3xibfUNRwGT+8ywnYy26/XdzMwQ/I61rIcZtHbL3b jy00JP3kdm7UOfHsQLpWrOXUJDCWquS65NZKaBm7lDKfttPTaykS9KyMq4mGVuB+INUkKjpx0qQw ceJEs5sCYcklljQ7jL1lyNke5tX29mGHHWaeMTEk58FiYjt+wvpyC/0VOwj6zclvylvSG+FPetiw e8RBy2ekYrd92jIvNXbGmqWkd0RMzDzHlzqJDDp2sqZIf3iLrbYw20MedAKe0LBHxAg4t5nlhDB6 9Gipmf7cBMdDtJuF2iNqHKw6YUeIE4J333lXwtiLZr85fv3xtrPDpAonBpFe4Tk2fWcfoeKLXSS7 aFEwHWcCOC+no44+ylRKXcCDmteXtJ3E//VSOz3j9DPNYQxesFiF2XjjjUxQ/8XPfyEbpF1tN5Id 1j333MvyUxWbly5jIydV5TaRyoBkQYGDgxnkCH0/kcroO2+/beA47PnPXf/pUCEgEwHnQp2HheA4 ceIkPTCvm9oE55EdJZtHzt/BluApbdWfJLfLOCfCsx67aSxc0M7YGZwrpwA2OU0M5pb3SJexkUDz xevrKHlMZNxUXwfMmKUdOnArGMvLuBkyD/GSgj3EnPpYDak+giLUBZeVKARtVE5wynSTVgnBY+L/ De3YHqS/L2iXmgWZbqGn/yCN7YGyqXtbZzEupEmV1LLESOQ1ccRFZftHl1uJAlqVZ8aYdkGVaBM1 XZlS+MdEkShIisBb04fYu2b4wKnhvQ9HhCEs/fcRclXb8j0dHizkiOdUzeQw6eoQGSVHCmCXJMt0 3AKpWB4XMddwuwI2ExcZ0hNendqTBMQeO0OR4zXujto3VsQyWnu6fgO9o8a0wra3avIi5Yw1/x7C zv8MYaNre8Lqur8xHZNReI6xh7QoOVXRkclGEoLPa6dybqnBDh3gvKSr3woGp1ocZH6G1E7xiMri Dwt/aDD84dI/aKFqK3v3Y4O8nj72LFB0D5Eomiu80/gOtIfCczPH2fH3XLfc2eE2cKo+gnZfuI1R 40BdcDfT+xUBuhk63+sdY8No8qMnQ+92yQCazLODJA0fCQa2wyVZ0NTa2OHSc/3B+9imzbBdoynv 62Bw7eTxRx406pDvMs8pt2TU4IrHjO7t3Deu1VTViMWIb80+qAcCMIIwgg2Tz5ksCCvgyA7VeSZM U2xn4D0TGpkIMnkqX2qg4503PynNMPt2Hqi5Cm8fqpdqaCS8nlwtXVfakfY2XiRwITBypiFCLUIX gV0nQubJI1U7G71YWA2Zyo88W/mOaxSrn4T7shZ2ceCGGuGbb76hsSEe1c/TZV8+VXzO1O7+h/wl 3vFHYAJjGhNTpsgpiMYJan7vT5HQKMHgrLPOKgWl8rE/nZH6p2R2xnJbWZZXsNljnVixrRr1zW3V d/869dxEHmnDTY2qYh0gcsDcBvsvC56VcVOfeyEVbkwq42o7zWHM14NVIEgt8hR5IF800Y07/Wan phTMmU444Qe2AM9i+D9uk/f/zTaPsPVvn+VmsjV0jhtaxs3JipTExGbOZCEE1dOzdJ4f43vE/CPs RAAAeDb1xFo78TziBG/ppZcx3GuvvSYsusgidhJAJtYW8VK9eXMztrdzGx63HbhKY66KRlo0leG4 jDXNPtvQ1ZUDWDDhnaJngPPc3bb0HH1/sKOPIVI2nryQzFgpNwHHS+a3G24NmQnmeXfHe70GT3G+ mWeddbbdITPRH9TB/pTanwc7hTXXWFMOfDgSpmUnT7Dx4/P9iJPGtCOka+GsLSO3dExvHx+kahoQ gxPJ3xIleOd6Hvc8tvHash2qs86OlYNKO67jratKYw/HRJ3JKA5i9tp7LxO6EBa6BXSSn3ryKXOW c8ABB4QvyhnOyTKMxz4Gmzyc3fSOHmMfFzwesdLHNi78uPck6NK/8VWTSqEVEqOZX7IE115fkrGR Y9frzDPONNsKhFYM3tntZIcuByHHskK499577QPCFvMPTzwxfEUeR1E1pd4c7nuhJkKjNEnHzsQd ioxZYozsOL5j5Jo8x9YmQyxaiHzHeqCL/Yc/Xmo2ndgabrnVlgEnNQfK4QHnV+prHHH4FQF2ANgp 5IHjb9LOE7W7+Hm121nyrnqW7EdvkeBws+HwgyBF2GjjDcxrlt3op3AVU+I038eGQ8Vro5274AKF a2s+uvTtgepvbCVwlLGZDnheXvYWOaSCeaHdfPNNppa8gs7HxA34dttvK9fzPzYB8jjZm54q1WYO I0aFhl1HwqabbmL1J047swrotpOkEbq1MxX2/gXG4+3t0BduJgpyfoJUVj0eLU9pRiRRThen28Ct eqHk60w97TxfddX/aZEmCmQlLxLj9ym9bJm4c/gtHsbwqMXzQ2BcnK8xykINB69zTlSzXAPTC1k7 swPnDQsMeC281X+VMLz/A1IVTaCJby6Gq0oxOrBT1FGCVRAEFU7wdcNaGyu9f78PwwvT5pVg+m4Y osWOVz/Q0RoY8uWQRp/TSOkftY8QUG3BsJ0v43jWfVTjFvTIiP1W/ZvZJZKAnWVuK6wY74I7Sl00 VcLBE3J08wkJdUP0eK4r3wpXaR1rr7E6RkNqaFDCQ+rx6raHtO7ymITA72t9pFfz19e1g3iRdhp3 /mcr3LhRT1g4mj8YQ0wmL32uFZYexk6mklJ4UCbbo4TbT41k9fWM6sqY+d+CCrcGiA2DIGSLOka0 2b+p6ZRTtVjVVs33TcSFDHjWOvrxN5VRqHCBy0Fw5BM+Km4uGwSFyGHEf0kO4F54/jl9N1aNOZZZ vk7tuEZAP7wXeUawaUFdEIyZmvBPE98z1WlMGKgCgfciaQgtA7QLyZXdAdQPp0qFjIDqFsICmheN kOqbWK+yPEWFJJ7JzPwaZOqjCitGHVd2sNrBwqkKwgq7cy0duUM9XGUWgYaTeQg40CAPNUm8BbL7 5Sq9wDPxZiUeVVA0eYwt4VFafO49hQTFxaxzEvmOacq1AC2cq626qvpGBF56+UV5QV9QwpYcmej9 Izkpty1tyXyDXUYERN6d9JGpcqr9mbSRhkf3RTSRXnLsWCsjt5cYqbhLHMSU+pcM49kZb0BSrZaZ +mDCc7xMYvB4zgLLhPXHh0laND/40MNV9hJyxhKF7+niV/+tPWhDExjlw2CYHIS8xxgT73NoTCy/ /HK2sHHccceZ0MjxJhtr9wzHLKNGLy7HVnHe4+/XxJbR9UGR6+qZqlgNX8cNpO6jXF8hQajCJasD N5XhaI3+rXABi7iNp98WtRKJxH4pNw8aA1C6Eupfkr1cbPjWlOCCDwEWxAZqR84DO7rMS6fLdpfA 7i3qzAS0uPCzgP8IQqRv0XQf37rt6WS2t3M7TGdbFYh2XOihCs4COwJHgZSdvMYJR/u8pwWFmXoY XDABB6ePLBbWobPcmOtt1d5HuRENLJZsv2lckOy4xCkfM7S55hrObSPg6BCnTtg7t4eJEydmIdjr V+hW5bYj+n0C/ji4uZ1ng0sRbIIwJ20PLKQN0DtljjkGRg3LBAAfhE033zSssPwn441++Q7EkURS ejc70yQpeB+1JcdM/Xof1XOcLiKos0AHARpDX0R9kBeoGJG3UJwAAEAASURBVIt4kRa/nOGCqiYe qdCtPU5G4zjcwJ7seTlnqQOVRa1p489uLAPzz4Xf/fZ3YbFRi9kElt05jlpg0D788EPhRX2EvZF5 YdcfwSbPkZfYCileF6o4PNf1JRspH9Wqv17917BFOrcIgRGVA7ym4ZXJgj6EjovTAXY8vyR7zZtv udk+Quecc445YNlll1300L1ruuJvqx3wDovxOXYPPKQEp5M73NiteSbuUK0wetTogG3iFZdfERZa cKGAzvZGG24U7UNv1hZDFfgwXqnDQHGPzcrLqfKqiqMEhHkO1cbjHmHHHXew4zn8Y4dhcR1i6ZGn yI3zk6AsK+bXeMTbcUljN/c8CYmX/uFS7TKuFe6U3ef2229nKywXnH+BtuT11SPYzF7OP+QJcOut v2xCz65yHnS/dO85r5FjUFjlQw3hNa243nffffZxd+He9b2NlH6wQaVP+PjaGzL+kK0Qa2bRqn+5 b6tt7iqDtZ8mrgPEFqmw6fOYWFDbynWADlwwLLGDgBmts3rfFy4LDZdfdkW4R0cefFbH0zDhQbWZ M8fGjx+vM94utn7YUS9YFhm61NjS+s+1VFhowCvhqbe12zV8cRUnXihW9UpdFW+VRAacWu29vQXH 68z41MUmlIB6EPCHerM99f78YYUhz0oddWR45q2pYeG5o3AbwdJk0AtMuFaO0+FKMR2hO27iMkLP oo+sjLZyI24qrCtuYSLyWDNWcQ1uI7TCfJrj83edVE0JeEbdaYxU5LXDeJ8Euzrc+UZPeOSdVviO FoI/OXdL9litsJia7RtLardQguUZj9fQEiS0MXKFXsXbjIpqrt5gt72qXcr5gS2Tbu5qrrnvlhLT 699OrJxb1Rf7mK99bdsoLHm5fbRz7AN+u9GOPNctGeMV/Cz6CKjZ4uYKEGnyEHFjGqvbvJ9yqOob 05q4fN8+97nPhxO16MiRTtttu1342ck/Cs/KOzaThw9s92imJhDs+qQdJH07sZM0ezQJUwhpaMig WTGf3vO89xFkWGTr8AsgJmp+m9wkrjt49tr42IhYNS7nzaHdwQLUvPPMq7OBPx2+9c2D4+6AFp2m Tp2h3U95XDaBRkKNkNldbOke/hHO2P1iB+8dqX3ON2I+aaRsZ8dFIXz/VSYrs++jmiPiEQOHGF/+ 8tamwcS3kbnHvvvuHS4894zwAx3dMVAO5aapbadqboGjremajJrAKv7YbYOnmTPlmAfe1MZ4ZFx0 0UVtcZgFAuyottrqC6Y94y3FtbOd6xoIoGbXEEuC47IzxVnK7ATeqGOx7rrrTrPloq9/fNIJ4YJz Tw8HfH0/adm8p/Eyp3Yf1cbiGWGcejKhRhCgfeEdhxnYduEo6QRpLqE2/mXZ3PG3osbLk089KR8U W+ubO97YKxwn3mxsFD4bldCzW+C9/lRsVrgJY3a4RqK93E5cIGoerFn1gwM9d4IX+Sm4zl+k3oZd F2nEWjor7+vJ8QiZEYC5xTS19ZAhQzXW46JNzIr5y8j0aVeZfniIpSRcJfqT5fk1bk5LkU7cbhCR dnsO/OIYBn58R8thUFPmfF37qLe9A5aQpiCOKOtQWiqV1VEkCQmq63s9UaOsrrjBntl55GnWARys nkvXPBHnvEgXdtvbKvPjSE7Q76vrbHENtjuBGjeSjCnUA3kDkyuvkxfJM+pfMrzGeyBGX62y8ip2 lq2ns9jKGbYxpBHU1s5Oxa+O27w2cTsERn+sqarHIRCneqR5I+hsLu2k8TLx4PAO4R3gDFGJU/Sx +sc//qldt6+Y0SxnRa2+6uq2QsZKC4HVl131YaPhbrvtVoPFAJQXOi/jbb6yjcGsJp3vRx9+2D6o rKSOkwDU29tbcRg5KTwnTqsGTyl2KXw75zEXfhAQL5cH1P/7y//Z+YQcaYFQu+aaqweEwck6v8jD zjtPMgc87Cjyct199z3spcwBultuuYV9VGi3J594UjuDXzebgQ022Ki5M1rVIj5X3oqU0mMTAIQm VHKZXPEQ8FGmbVFHHTbXMJucrL/BeNOFxqaIjwSC7FVyILS+ViHZ3dxL6hg4mCE8qR1dhANsNc89 9zxbLXv0kUfsIWNrvA60lfd359hQJuzOop0LbqFKHTbRDiDOji688CJzx48guIOE13XXXccEXffq ymoeq0Ws0p1zzrm2+MDRG9CAV1TkCMcee6w5LVp//Pp2zw5sI6ginBHHA9nOs/NYj4uI25kS+6hQ bsf1e2+rAqlY3bW6dViH8XvHLeNZiIbbJIBN5zpqL8ZFX7gsrKy8ykpWBLarqPWuqQWcF196wXa6 2VnGuRD6/jjDYQW7I6gZ5hi+RBiulcd+7z4a3hiwHHJiDrQSt8YDN/rzbF5DPjzslQRimhj4ew3Y fjqu4/53F1NeTxg1+OXw9IzFQj+N45HDm6twkJ9t8MLbAP8bXG/XNlK67UKtS7k1lNPy/u2kGVOA w5ZwwwXYCdSOja2h9NiZjF+U5tMOt/aEbW8O4cs39YSv3aRFun/JllHqqyc/FsIxD2rH8aGe8J2H gq6tMFkL3adqHWCdv6W/v4ewnv6Wn7snfEVyfww9JoQ+rt3M8SqTUPPt/DbGYwTr+htxuzSGQTfT +QiiCu8TubrcduI5zwdUG0DOb0tv3DaLt6yPhNcgksa60pq4kTjv36z6lp+EQsDHASm/kibKMsss q/f8WybY4QmP9/VZZ5wqYetA86z9xpvv6J2u4xwkxCBsIcjwHqMc2m2G1BMRFpmk9vb2yvPoJ/Qc fy/cKwGO84+xf2fRlkU1AjzHv8jv/9K/jnvkt46UcLqiLRLzPeSbdc8994bTTzslfOeob2pR8ozw xmTVQzbKCGZRoNEOHkKw6mECmeK809ghRTMHD5TfOPggs5NdapmlJVR/Vn4C1usQyqxS+ad0sLcz bbXHbnvoO3mFNJd+Y/gsgGMKw/tuqaVGa9HyK9K4uUV8yCO5VPIQEhEK2f2cIbVNBC5W/+EP3KWX Xsp27pZbbrlw/fXXhb9o8fKZZ542LZYrtFBL8LHhfHhbNZ6jwm7CKQneR/QzJhejR/dqMfpGOd/7 hJ1X/Pjjj8tD8YlmUrDLpO3D/vvuFn568onhmWefsx3TKPCy4/yBqfpCByEBp4HTpKKKYIDATn3w DP/oo4+YF0rwb7/9dvPFULgx9spP9Qx6/by+BaiP2H+LCzMfAbdrOwv1Ms3reN8Q2nn2+664bY1Q YKEERgGgzc3rs9raQsUzZXv5MbPw0VmukW7U13G4+tgg7rieztVC1Vae5Ne++gr+BsiWl8UG7Bg7 Q1+YCbI0hSV423RidaZUzdjAjZR5aiJxry+LzmxA5E2GxEK3SweutWCCbOOZ1Jq7dtwO+rNs5y7E 64p2xf3QNsSmSnifVeD5ResA4d9Dzben+XVWecDU+SYw1glOpAx3z02doorEWCu8+srL9nJ0HLsK HFxeohdfdJEJc5yxdKsEPw8rr7xSuOD8C83ebh6tnHKo+rd0lMJaElSA5SW4qbyjci4cXoKwocI+ kWM8CNjBYAS6004TpTaysO2usYqzQ7JdLF1ReIar7kEMWxW9+6XyJXWds8460w4+/qUa/sEHNctK gSMHePGf9OOTLOVheWpih2oD7W5RXz5Cu+22uxk/44YYz1nnX3C+2ReAcMyx3zE8dvRwQvOTn/7E 7vfQrmT90oirCPAMc+VTAjDOgvDQymoJu4TsaLqB68ILLxSOPOJbtuIALA5dGDzrrbduOgj5aVPB +NOf/mzqvePGrRNG9/YCGi6++CL7ALpjn59LTZSPyf4SanOwtoqtWVo0xuK5ew6ZAP2WaxsuZ3Si isph1mdIbx4PnQSEmW23jedqflMfbwKC8Be1Y4vqGwIOgiKqMpyFtdvuu1mf0Vfs3uLoAdVn6Owk oRK3/pdKbRcX1uym1QGWWBCIoea5xO1F1HiA22sOdoGv447bgSHwktYd13jKzxt37e0Mnv4yeoww ecEBkunwG5FuuKRFeBza8Kw9+eQTtkvNDqPnYSP62GOPhi22kG2tgvOci1TK4PlWCisOeSy88K52 sYYvpe0BSSMC4MWN8Gc4+sm7h+RVtKDLvX30aWchAdtPzzS2i3e9OyqsOPSpMHDIQuHBNweHpRcY LsGJPjMsMGMZjT6y5JJnsQIPrsiX/I+JGzHTbwPXW8jfk8A0yyXFxgUR5TlGqoWlelqNSQbp24xq mV3hHW+U3O/q5J9DlgthfS0qbrxQK0zQgu/uY7VgsqIEySWkMaBdRf52WELvySVl47xCKxy3Yivs 2KsdSv5Gt8LBwj91ddRaC8e/klC5/DytgF0kIfLl5ca7suIZ0z03YuguJRh0MzPneaTOxq6NhYJc bqOdI3U4Km3paVzbynUmahDD9YS65BgvdOs8hy/92z3XU/0aa9jjOpeJn5LrdOP1GWk+DNWOxLhx a5u3PEw67pdghxfuM888I3xq+aXDHrvsoLN3T9GzIudAPQOEyM6R/jSwP5DGwDRpZaBG+MkVls8T jSlT3g0LL7Sw7UqxuzZZfgCwNyVQX1o7tnhMsd/c7pHbJs+6SwkFr+A+8tAjsncaqQW/dc126Mwz z9LRTo+GE2U6cKq+7UstOTrss9fO4exfnyEkDbx+A8S/XiFS4WOndIoEMtT4eN/jOX2wji/g28/u GIvH7NriV+D55561eQAllwBHkTl/1ktejA0cNFAHXi8tj5YXhQe1qIqH9d31/cbkBP8LZ8or92MP /yfsPPGr4U9XXh56BsgrqlRkUalFJXXK+/HIDwREvJazcG328Ho9ob73Oaly4utgtdVWk8D2jBXq 46q0V4yV7yc8N7/5hli1s+Oikou3XOYsHIfFwjA70nhARxOKedMZZ5wWtt7y8+E35/0qfO+Yw0y4 hX9wWFDgO2kTbM3Z8EiLTelg2bKT/vdr/m5mKnPIQQt2YTh14ZvQDM5NM9V5tvrmMdQOMwtcgRbc VHlHt1vHrfNKvBM3wjfbWXMkLTLnj0Gi77hegj8VTdy++4hhV3AhLzMBqRr6GYY+Lr06di2sV7jt PANZATqBlAR0Kbcz1gWzkFMfFQwnHK/vaYd/kLQaIvUuVGbbvzVOiXs7l9IKByVW4AuzCaPBc8RA JZWxK92kQtZiNR0SOr+9pX9jfmnqiGv8JlqFv85Ye0kRxVPrci0n/cR8h6pzTPVec3l2IE0bzjMz cMEl/7774yKggxmH7X2UcL1OmZQh6S7nKyHh8pUpg0QA9n0GMH2oyW+E1DaxytHg3vId1/J7bEVq ol5g7HIQWFlFyDpw/wPsntUW7BIm66yU8bKlmluqKv/3f3+R56WDtLp6qu3esQvHDhhObvCa+lm9 fN/VZPg8CQPsMH1VtoHvSCUUFUy2Xz+rHbYcrA7prvRnbIT6ntonnj0Tz6277rpbJjWXVisukaok DmEI6Bg/+ohmUgocjMyH92bZ/W2roywQcA8++BBTCf2OhMOdJu4Unn7mGduyv+H668Odd9xp9cW+ EZUgBCGMcFdfQ/aGCpntxCPtTDTdGswzWmlGUELAZBUB4YiP6Kn6uLEC+sgjD9vuEK54UfM8TquE l156afjxyT8OF1x4gTmjQMhF6OSPwMThj5f90Yyx0adHmLviyj+F0aNHa0c11jszZ0xmTg3ffmom 4Zh7B2tc483pp59ueuhOgAnA9Tdcr+MzNMNV4CN2z733WHzvvffSLthN5uzommuukQCzuQTgQ20X 9PTTTg977bW32bMMHTosnH/+ebYav+OOO8qD4GJ20DIG0gjW7pUs86UIq8UxJJ7tpn55enqqhNel EBEGlfXQDTflOW4Cj7d94DqsUC3q9xk3lZPRFQFGwVRvU9zRYob9pp+ImD2gJvhmtXpkoyBJg8Cs K70XDJMfJQ0YvmSY+60HZJN7ewgLbR4GTpscpr//klpERyoYXvwxbmERMp6eaNg9aXaPYw+p8Qj/ pslLh9GDXg3LzPVGeHHg58PrUyaHzT8Zx4cBU4ATgze/z1cKc+p+jQXl5Fyul+/XhGu02nDBIXg5 Hq3uS37CdTqNq0HVZGJC+s2lCsf41fWT8/SEbbTpevz9cmYzQgssmmdjzzhpDEhGvEGjeZMpKrmO A1VwybnrjRAueVoLSWurjzNognHQfEXIj+OxCaq7OqFu9HZc3dfZdpA0g8VCytSFb5eGR6Zr78jq PsJX5fqAc9wIUH4NNzNZCMN4RbeKNnAzzwKweAe9SGagdu0/mClbMQXnuTuu8iWMfGqlT+n9PiTs oG/M4Yd9U2cvHmserhEGvvjFrXVc0MXhz9q1O2DvSWHNdSaYBo7ZBpog834YIqcrYyUMsUtHYOW5 R8LAHJp04ETmtVdeC729Y2xR0ACso1ItvbL5mvpX95lnQ6ra2RvLcZSPc5pltAs4VTtXO2y/g2yd Drdjk7BV31ULfag4nn/uORLGrgwH7rtzWHm1tQIOXFArM4FMAs20qXPZMVyo2aoWEtjUelpMGCjh 7d333rF64x2wyVesUUc7K7nuabGnM/QGhzGje8OR3/6WOR5BWMQJ3NHHHB3+/re/24Iwcw12Ifec +GXhx53cuLM4Rc5BtMgiGjjoYfExOvIZYIvm1+ubj6v86JyIRS5CzUFMqZON5zYow+DH2rY0MPOq p556Olx00cVhH5n7HHnkkfJKv1LYY8/dbefsvPPPN4d1aNyw03v/AxdpQfnQ8NKLL5hAywSUeQSO k/ohLEoY5vl69523bWGW3eDFFlvcxg48AtucsFYDorAFaKylM25XSy4/1ffEh45nFnDFyo1n57RY ZA2TvokGWacrwflL9LydqY+fw12KasP1kttwC3xVXy8nFQl97IiHafPAF/YNukZ2HLv6jReqaw3L DfcO1rj6TYVbtbOR6RO3xkllJlwEqQFaQKFQkhrBi/Ryqnv/JjQr8BH6qEHLuE5FVrhejnIsmu6x McZeFMGxGUTHcfzquA5YF9VoZ8f1a0SoyIi27vR8EOyXHwewq+NGGEvK+W3fzxoXenrOIY+NcT6a qQ9cLbWZ3IS/l3LepIDhLeMkJkXU+yhy5Tzrrk5IuP4GE5RoOQBXCPOjRIt6EskKgPBxYgeKkHET MIIiK22oaHCuG3ZyRx5+hAkv2P79VDtrB33jQMP9sXYVL5OwssSScSLI4fJ4C/r0mp+21U9WCxBi WAn69VlnmW0aaiOoUJx+xhkm3Oyy8y6225gYz/w471YQP7lu3KRcLhXgO3pZEjD0Rujg3JaDD/6G 8YxTFY77OE9CCUeGcKbk+eedbwOUlUecxiDojh+/vhy4XGq7o+uPH692apkgTJtwZiDthtoRHxhW Aj002FMi9xYq/uhg8BH27r77LrM1+42OLMGeA5sGPFuySztxpx3DSnJYMv+I+e0lzyov6ahpooqE B9LXX3/NyF988W/C0/rwYDeKoxiE5hdkW8puYzxcVgw4c8zWEj/Oll8Tt5nnOC6UW+MmIA5kJmyj BQH6F5XjnSftrHb+qTmvYRf2yiv+ZHX65S9PySvhrIJy1MmGG20oYXszE55XlgC+us6nYQWPMzER 6lFRxa4VD6mMoUMOPSSVXC585DkTlA+nhW4VUZol50Hu94VOnzHHbQfg6VfI/dueb5l6mFO6wbUB 51sHAlqJfKCwq/GQ4Tyhvgolokdcu7H+jVizxRUAuxuDF9o4jBz4Znj52dvCnIt8TmcwLBh6Ppyu kgodi1EMOPDAT2qHmBCZQVicLhW1v7y+so6N+DCsPfz+MG3YKuHqR98Mn1l8hJ3fFnnO5KFmrFdd lOplWY2fjOsRXprgG1MN0HjTVzq54tXJdAWrEjN90kDqq529TaCfQgNXaQct2woPvtUTfuTKD86E XzNiLMp/I7MCEsEM6hG/Clfz9XCE1mo2WTiECQtWlYBuRPcSIh11ahtU6uQMZhGeR4SV9mC4FQE0 NXCmwKKRB9ijHSowy8q4mf8U8XsAqG/C9WSnWxMsvQmO/tr6aJa4zpiVB7qgKRQy+ttll13Nrtzv G+XWuMBLIGKH6jd6Lw/Vu+yXp/wy4PxtwoQJ2km7RN+bYWHrL34pPPvMc+G0X/0y3PXPG8K6a6+p nbjBJqS9/fY7smmRgwSpj/FdQmAZLE0Lrg/JjAPtEY6zQijLfFSVS2zDag7GovNpqQmhwiO5xgWc bw7flzmHzimtkBPCfvIUvtlmm5mGC2cCIoy9LG2ln/zkpHD3HTeHNVdf2Xbq+MZhf8c7YtoM1UMC L7tfvNsH9h9gPgx++YtfmodnVFidDb/CS+Y5J+YI2XoXxck8gtWj0hbCJwHf1auvvlpzlePCCeL3 NvlewJ72oYceDv+64xZ5kD5A7SqbRjt+oke2ofMyGZLHaB11ou9MP/H2phytISxeJ/OK6ZoL2YTP 285YiHw0uTGWcnfEO34TFJdcIZolpjOHoK1+/otf2AL9Rvou7qYF70MPPdQW23+niSOO8B588IHw wosvSYvkcjM/YfGUnU+EQGw1mV8x13n5pZdl0yhNHdk8cg5mnqA6/4mfDt7Jz4kpwkV/dpeS8r2y cuiGS2bGzYUnWpFYTnXamWAXXAHXYI5Ln3lbZnQvNyc0I45bUhNlLtU3gXzvH+Z+5sDKkTIzikAw 4TqTOdvh66sy43PWhlvDJJJtSbFNrQJN3Pby7F5jAyH3T3++0sYBdrMspjDeckj1daGbdKfV2U4Z K0YECKzDt+Wm8d6RGhOqdrZy9IOn9wceeNDeeQ88cH9nvzpDwvUXlSd1LSWDKQIgjP7PuIn9tgIb fFTl0tZ/1IbP1KlyrCUzg9/+/nfZVMNJNHCVyEaSb9Y5DKzX72buCe24GcYBBOO4DYGxgWg3+on/ M+GKhqmIcNYfIeOmCBcewpVWWtl2tnbaYSd7WFCpwfbvAAmR9957n9lRrCwYVB0eVEdjh3fVX64K a49bJzz2+GPaOdrLPpKXahcR76OuCoqNBjYdHF8xt9wB77vfvsaHc0KfEoyPGI2/pHdj1tI8I16/ qpVGdu+wpaRseP6GBEfOfMTz5le22cbOTblBBuc48tl2u23DaaeeZjZft9/xL60Cf8k+jAzi22// lxznXGUvD2w1UWVll3DU6NHZ3s4YFH+UXrezpTtrsJ8yWUVhhXhtqaUyqF7RriAPN3Z+q8jb245S 2X39tdd14PDvzIaCVd1rpGKyjfiGX1Q6sbGkPtgqEP6mA+7x1srHh8CuaQyJAbvoh1m/gvPCXTee E5TBxnYnJaY6jb322lO7m5fZ8Q7Y0jExop05MoRJ134yJCewW0o4UUI6vOOa+m9/u9psSlHH+Y8c uFzyh0ts95eJ5sOaGF2tXdxHtBuMe3+OcclMJhaWWHLJcJFUcXNI6fmeiNIs2fPyPQkdtW6gZlxP zTQS7izRq0l4BRej+vU0p5nadcSIEbZr7UVmuMytIypBuBE9EbFLTswkLGJ93g1XH8WBw8KwRTYO 8854IEx9417FPxfeHLi0bGE0kZLQx2quYYo08xw8pcZ7K9DIa44s2FZ4edrw8OdXVwpD+70fJsx7 bxg07wrhhlfmCyOGDgorLKLJmULBsltLIc3HY65XO881rhMRjOEWUjHmuFWVHaRc2/rIaRqAECvc Rpbd6McTK7j4XNQJBczLXUzHaxwnddOzH5d2AEocTsd4dqiYHrMSgF30w3+K4E9xKy3h4nQEYfHx t6W2ulJFy6IVLvfx1tQBOYOWgGr70UcdHTibkT+ObuHj9ZreRTfp+V5w5AIG18GzMRGzEAqweWMy 58AqqtG/KSNeUj0c1q4geAQ+gdFfTrY8JZCeQtWbCRDElDlbXKeiq6E1cWs39QbZKLfCVZRnZKBs hmZo4Qd1fdzHs/iKcMXi6qabbBqukTCy8CILm8MMvHePGrW4BC2E8R47k5gz1KgPnvU4MgIh8gXt LL35xptS84wLSuws5fpbPe2n0c7Gpo+riufcMBHFyqUW+VZxwJkoE844/Qwd+TDZzh7m/NzLL7s8 bC5NEc5Znm++EWFXCdRXaqdxscUX1XdLC5lqBOrMAib1GEA9JMC8pcOrn3v+ebPjR60SgQcB2+tR l28Fw0ROzBHLwqPshx/K86xoPCCb2R+ffJKZcMAHGinMSQ466BvSfvqz8bLGap+OXtr//GfbweWo LBYbad85JHC9L9W91+SF1hZFVC7TalRbERqyhpyxEPmouWk0rXHnPwlKF5y0XXvdtcpo2ZnLeOPE ozxOjAivvvqavqOjzMZ1pI6MWn/98bbADTzmHw+pPniCfUhmNji4o//hf9r0qeHNyZNtN5qNAI5k wZSDRXFMhphvMdvkfY7zFoJx5eOChG7tDJD+IixACvneUmNaN9wGbARLSaJR4ebEAmOxXE5JByu2 c2ntX2iuM0hjqxEct5FY4Rb0BJH4sUt5i3CL4P7ss9GOFcdELGSzOx0bBfQmrtctf8sE0a24iNWG 67Qgq2C5XdqqG26ilBH9nsWU+WUfy/NJXdDoe0jPSgmxvg5PoRZvL7cglFiCrXEt03BV646KF1RK yXhKxhP+D374A6mTbxM++7mNbccc86XuIRVMZlVGjFYJGSyVZJec2MCN/fYxcRNZ7/PMay6ix76D t972j3DYoYeZP48nHn9CWpaaC/eFm4h4drxNfeTsOf0ufZTxqghRxmPaVslsdo1Qhk339MLI9JXI dieT+m7B+WKlmIATFsIXv/iFMHbsUuojncamlyh2iAg77DryUuWwys/KiH39CetLf/6acLwEmVvl 7nobCW+4/UfQIRx33HH2YjfB7StfrTwCKVOFIyU3eY61iF/C3BJGq+MnZfsBmRxTADUc1LBKi/tv XAz7zuAPdc4k4VCpoq6w4go6RPmrOjPy9/KueqJ5LUOFkrrZS1dwCMGf+MRIs2vko4R6bQ6ULVZj O+eK5Ow6Qo0IH2p1lXCZBMJl5VqXF/4wOQYYLr45zoMJAvaUGLHjlfWii1aXR7W7w4+084YHWhzL EFBbwQHCMcccY/df0Err2OQS3BLafzJ7ROB5Nu3ajp/AsfsAl1WRwTpDcJ999tJHbKC5Tue8H8YM dbjs8svC/LrnsFJ2lxESz5YNy4+l6nzOOedIRet3VncWKnBtjd3dXHMNN9rAEuK4SIyI5/ek8oSj lyWXGJsSu18EqhFQhZzQSK0AStRAMzwRAnj85QwSO0I33LbXcwcOEwA+gjZJyeRjubPDbRBrwy08 N6DyzYA5FwzDFtsqvPX0n8LMD14Iiy42Idz93OjQ/+27Qu+QN6RgGgVHG9yi7eR7TKDsF96eMWe4 /Z3e8MIHOupj2LP6ezL0n2fV8Jfn55OXwvfDl1ceM8sxZjVUk+Ye8QJKSua1PWK4Ssy4hTslZkLt aHZvuPopw7+iNhvcTMAKrvA+wtjYcYxcsmset7ec25y3ll7mUtWzGqRLV2arxPpZqOv9vft6wmkS RC8fp8OBm76FMnZ+v6YWw+HYgQceaI7Qnnvu2bDaqmtooW99U8fnHN7PrL1W2GXnXcNp8spsk/tC STGVbjwXxplQPfroYyb4OCi5gNa8Wp4xU3Advv2a65vLAgKCs8c1WhT83+Am8izYPfXUk2Z2UeiU 2lBn13TgffiIFrxQL0QgwA6O9/WGG20cbtFCI0chbahFsK9rtw6ziJe0K4RH7mO/e6yxutiii5nQ yWHb7+tQ9vewtZPQ3mI1QPXl/Tr//CPsG9Tb22s4+Ucgdf9mDnPdc0pGqSMsDmBzSOAd9KhsoHGc xXEefAtZ7JswYQPZ111jC3mYZOy7737mwZXFVOypjzjiyDDvfPPad50jNGz3SxopnBPIGYH+rEGf bwFCZN71yHyKgbaxgXM6vstoKLHgusxSS2uR9Grjg4Vd6FM7jqV69ZVX7fvJAuqO8o+w++57Wd+9 rbLuvOsuaaZ8kiqaQMzOkTnAkb0lQhUqxXzPRkmdE0H0Vu1SbqcFZQ/OYmlnRmJqV8t0yHI9UwsH LKZio47NJPeMEc73xLyFxXbG0FQtGrBzvIbOafvZz34eTpSPgIsuujCMkNOj1VZb1Sb+7KKiLoyn 9ngcSPT6ygIFoUd2sfgUOOGE75sGF1o7HKex1FJjNbeIAmN+RXpkFs+R19er6CjpgbIxSQt0Cx3N kRNypBuapTUhdKcGj2NHZaXM+bTA2q1ky84EiHgfdYO27PzjuC/IvvZh7UxfqPbnXE7sP3fbdQ8b ryzs9hlEII8NxT/W3MoKh3ImEuNWy5zZUbTl1NkpPl076RN33Enf80XlRXdMuEu+RF7R/Eom7zkA Ssgtk+nkSATo8mu4+vFnOncM1GYxpiBl1FMReAfGeROnGcDHmprPssAyy5BwIyX4BzPXYpaoPn4c N+J9XFyKSExkXprF8v7f6gtbhtWkQUfYXqr9f9aOrwXH8WtMjbuLpUEzKFXLHDqOXxNutwsgIGaB MeLoN45Sr4KgXNM7lpRp6xb1hb9edZUm9F80OMNNhLlYsJL8huM19rQXW0nRqpkmGKwEIICiNkng g7OJvLiNl7MWvJidIXu3555/ztQtv/ilL9qq63XXXKuPYqvxIjbkyKqiNc9xhyO/lA0w/ZRqx4TE M01BwDMUqjAnS/hqD6huYmjOrh3CImH48OGygdzFPKKer9WZi2RQj3tw3HcvK6+TuDXnAzJULxDf PcuDBgKpXOefJELd9jEhMWoPlbahh2KoPod9OJkcIPzhLGGxxRfTqstXDQUi/aUygyrKRRdeJBXQ STpO459heX2AOIrivvvuD7/Uri0rGnvvE3dtc7mRQvnt2s4Vn5FJ/XpDKi/jKLnSagCUvpxzyGB9 0E/ithE4Z/GVl1+xDz1CJIHrYVrxYqeXjycTMtSwqBNnc50qW1h2hjmYfoMNNjCc3LTc6YYJype3 /orUmu6IApaSc30tEu8aeAmXCyHD1/GE60+PN0FuC8PUT/VQZzoJF1grNxceIxkupzd5gCGOWfmS nhMmhjE0cTMNy2zeJYSK1aogZQLNT2S9idt/8IjQf+FNwuvP3xjm/eAPYeWRq4Ynh64d/v2qnPBM fSnM1f/tMGe/aWGQhBs9VuH9DweGt2YMDS9PHR4mzxwSFpxjcthk/jvDwtpBmzx4nXDj80M0+ZoR Nl1+MamhFT5yqRaJdyU31aBKyPCJf8uaBW7uNyNVCGU67bgFRBj+rgG5zkjYupTnQDd5DNSwNLHu c3bCNX78pxV2HdsT1r1Gat03h3DCyj1hqbi2ZQB6nLr2kWM3S4vHahyntaMrnwvhgs/Ia+oCQHQr 12sVKQDBLhBHHp0lkwFU9zbcaIK9t5ng4siMZ5sD2Zn41O/g3M5GqnDEQuMXvrCVCUo4B6PEkhtr 0BduzNWvse78Z2hj3trWqALdTjniNvrIYdr4BLfRzumj0cBN/cu7qNhLx/6FHItbLOyd8P0Twlfl 7Gu/ffc1D5doTKC9gqo9kyFwe1rT7V120003muo+E9BNdVbtGquvYUcffPnSP5ot94etmWY3hfCG ejq4/LHbyLsRzZNfalGJnVx8AzSCmIotEn+9BSNMXd+ElQAQCDmCCqcrmHLsLZs6drUQaPGuiRfm Z5952uztGQcbbrih2WRigsDZxJtIcOT4IxYu2YFkDKD6if0j9YgeSmUGo3ogKLIwiorcHjJfYTds TZmwWDC2I++xIjrAXnROP/00c66HRhKOfli4/fbR39aO5wq2+Mu3eYSO7MBWCwGQI0DYHcQB0Z6C /aEEzQnrT7BjvHA2hxDMAjYLngTsLnE0hGrqFO18/uOft2lB8xzZA75jx1Z99atfM7jcnmIxchl/ c7pBlR/mCtgm3qaFc7SBKJvv+vjx403QRWMLL+5REJ+g4y+eMlMY6nnJJZeYn4Q77/y3aeBc9sfL bBEbB4G77bab9QVcMERR+cUXAr4kfv7zX4Tn5Ql+0qSJdvQZ31CCZGwThO0msq2ov+9ygmXb86dY fhbqbI8rM+bHhNwGFmFbofO5T41WlVuKMyp94irXywUlxffVJgVtZ+rviYHMR4aPkc706g2ZMxNp obDjP1PPojnW8Xef5mu+kVKhxEr4r3BjiTHicH6NYNWdop3tnImUynqlvZzqauXFQmOq4vCJZsgc cjblgbo8rx3+OtRolu4JuX8jdObYIvHOQB2+gcxNIyMSqX5r3JdffsneZ44xpzaYHnrIbTYqpPxN U/np3ezlOH9+jVjNu0zJC2rjEWiKiKRnhwtwIpTpkVYCJxcsu+wyOWHI0MEShJ+3b2peSBCul0Ta Nw4+2Oa9ESnmdJD3hAoXeKcTI03cLDBGXP22IRfsSKp+fP8pNVLUjaLAGHGr4iKvkbA3iakMPvzw Q6osGfKEqBc/9g2TpQ5x5JFHNHfbBIH6Ax+PrWUXOEMfDYzLwdli8y3sKIC7tVOGumFHubF0+00s ZB7a60RGXS9HTXJYbBPNbk/UB2OwbETia0wvA30UTjnlFFsVbj+4FBoINKxU7qMJAHYAqFfRmbTX lX+6MgyQ4LbQQgvG4nIveel+TRm65LFNkoLXK94Fs1fAK6p5p1TuW3IoxLEbOOFZYIGREcyaPRKj HTeW19CNtGrtA+/TOniWlZm333nLdudoKy+XYv3T4GXWV+fHr7Gd453hqkEb7ZwBE2sqCA+nOOcZ 0E9DU/nAT357sjyp/tjaj7qUEDkaPXq0qdTyUcVex9RLRGsnrYohrC+rVSc+ns0QcVGX0uvbhGza o9RX+VQ8v4WFnWeGEdfHXF2NGC+4kOgemjSAacdNCR3ohWSikYqDH1r4NXnRRXUEW9b24Lh+pb7e wZGa08xEKxIxz3D5sdtIKebE37nnkkA/estw/+N3hkWfvT0sNGhmWHTEqPBWWDg8NHlhHTovN/nT OGBcOwdhRphr4Adh9JyvhsUHvxLmmUOTu6HLhv9MWSTc/shbYewn+ocNl17EJjOZERUT21X1VQSD /M62irzMuo+oQ3fcOE6dRi45FZMY6AMXZmKrFLwYIzXx7FmdRRhMppEJxUgDXDecyXi91kJ2+WcI 46R9c6w8n07q1YKbhGtrI0PohquMNDhRy7v8+Z7wzbtaYe5BPeEv40NY1o+3SkTsyfXC83NAJeIz zQ7/eE1gUUG9RDZ2OHngPFQWbwjWR/Z8Ua4l6cffBxAm5AyxJpdJejbNxq6Pdu5oZefPaKVyHLeR V5dkwG0/H6WPCkpqRiWIf/1vFFXd9B/QP2aCmt6F2APhZIWJOhoSP/jB923yv5F2i85Vm2KbfpBs 3rGn/1C7R/0k4HHUxp5aeF1xxU+ZycSpp5wabljuBrNV/8TI+bV4Jjt/CaHRmYHUCCUwsugJKzhH QSvoAwlh2OIj1MXdwIpR+Muh6iPrnjSuqnzGEWcAc1TWcGl04EUcLRXs5PFqfZGE2rPP+bWpVG22 2eZ6jUrw1T+0OxgvLBajKcKRW8tJQ2Zuna22gFQtfyH7ROzc44409ZCdonBZfEAQogx21BBQ8Xlg k/LMV4ng8IxdTEwUjj/u+LCLFnNZXKRsds6+JVv5O/79bxNYH3vsMZnE/F/YSLb8nJ2HOio7mgjv OFdjARhv7b/5zcX6+52poMaSEKQ/tIXlSy75g9QOjzJB8ZtHHB6OOPwIm8hGOG/Pwp/H8ui3iYfq K82hrx/wdbXLKbaLiKd5jhRB04rnjZ38gw8+1ATv1VZfzRZrEHzYaWTCuLsEQjzIHn74N7UrsX04 UUdt8G04/nvfkxftN03QjbuyaPcMst1fBFJ2Zfb/+v7hu8cdG+cANnIil2edfXYYpjkZzvxiiOMm 814PI0us6pvfGw6kq8ZOjZufJRL17Ob7jJuKTU9ZJ26kOWvcJg0WjXnXWLByjS0HalxzeVVqTsuR ksl42Vjzq6JaH8xM62Kdc7z//vvnuscW8XYp+B5z0n6N1Y93htU+t3JEuwIRzG71JY0HvQpUbkyL 30+9G4yIgaUXGJskA2xMzNBCH0LLY48+YnmLa9ecRYUxY5bQWJzTVLUHD65VUZwYBVX9K/KZYzrW 382pWL+wg85z+M677wS56YpIxqDmZwR7PoRu5CNFfIScrbGJP4zbbr1NtdPimATbhyUwnn/+Bcbj SM3HR/f2lnKdzUg1kk7xSFU3BsMd78+qLh3jEcRI0HAjitWfHAImdKjS9+g9oZeavZN1icHqB2vU WHRs7PfYUT+ohM8773zh1ltuiSUIZoZsus8443QtXq1iG1RLyt4f3x4EuNxC712CcdS1nSOvDZ4N A/yEaXXQT0yw1FhCAvSL5Tu9/MR6LteUqUo6kyU3UfdCvCEMJ9oxFNgS47D2/fYtzl9ijjMhew41 Bn+QsVTxtZ68q/JXQoHPPFa8MngjbsKoO72Oe7YTFhLqG4cecqinNK47agU1qqfUg4qS1Na6sEpZ go4e0P2XZN9owRhSzNurTqx5anRKQY2x+Itajgk9KZGX1JbansfZS51u7SDaLiS2dzEfaA6KJkT2 4m9kkQ9jwXWI+uoPVhmnniIKdZ0Sn36BPi+Lb+gj3R6YbH1PZ4ihRkUoHBGj+XryRznm6XBy7eCy ikooPHsfeW3gKcYNTlHPMURunKDizXLrTINOP5GCEXLcioxT4eotExErYCOt+9Q5Nf+Rw4Ib27ni TG2cP4BG2OmWq5db+ijVWwlG2csVfqzNR8AVpPM59+AB4VNLrR4eenF0eHTyk2H42y+FkYOeD58a 1C+sPG+/MFWqcbjOn0MvTHid0TM8vDZzbHho6vzhmdf760iNKWHjpRcKS46cS1TFgYp3Xv0KZ8Zb ZDA2IYCWSqLHS6y0WkJqgiWMZmKTCsVUuHUZ+blwjFKap2SeLUE/3s4fCTeV3IY7/6BWuGitnnDO k63wy4d7wgVPhbDFInJYo6M1RssSYIhem3CcuFZMjj5kRPrslFa46ZWe8NtnesLD8vP1tVE94UAt ZI6Ux1ULGSG1c0qOPHuNItBzzz6Xz3jtJ22MrkF19PrGfC8gXp1ijWs5DlZneG0STcMVXGxxABOS 4+Z2hoVUUvOScEFI9bV8/WRcPTVOz3hJ3xPFS0+nkrvgssPHRIbALiyqjgiE++27n3bJ9rB37pXy TM2OEiYaOCXZc489wve/d3z4nYTwz0oDZJedd9aRQ9uat7xbbrnVFh85NBthCPtv1CD5DiDkwAnf AHbLsDs684wzZaf2prRa9rVdObxSl6CKpfaIaX5TV7jU1/Gwxcc5GZo2e+y+hwlj7Mxhf/ov7Sr+ UALMSNma77vvPuH7ElAvlmoeC7x7772PaeUg5HFA/HaqEzbpTBRRDR0h84k33nw99JdqpGaN9g19 b8q74VJ5K0etmV2PQw871Jy7tB8a7hWhrgiIPz75ZHOqdtppp5mJBaYhX97my7aziu0nE83ztcO5 9dZba8fw7XCEFq5xaofJCd910lHH+4JMIyiLdn5BEz/OLGTnkzbGlpI6nyEnfM9JkMPeC9v8MZrI NUN7OzdznfdrpZZ7gAQKdjA5lmvDCRuaPSu7YDgRQiWQczV/LwcYN9x4Q/j12b82Ew3adllpC/1e 9eIPteXNN9/M2pjdaFT2PiUHcfDLmEXgxjP5adpxvfvu/6j/djVvq24TGbmD5/gc4ETpscdfTEyn MVI9gzx2NmLys15weXgiBhCOqyggXAwR0imvAsswZHt+LkNJhpvwAJkdrtMA1gK4KdS4SmKij4CH +VMJekfoPQILJUTE/C7Q7aMPPxqW/+TytljCs8+cCxwcOyLMI7DjlHC77bcLiyyySP5+Rppen3Lt /G57igqr2sMxvK0YQ/fJZwjPmC3AAOChrq+lewI7ysPNYeW/pBJvQVnsRLMb/49/3GbvFjTmNt10 E801t0qt6vi6ip5/r3O7xM5q9pGIM3fgTEzeJb2jR0vbbEgsEjI1v44PceVZobqggs37gza1ZLX1 Jjqej3676aabpRL/si3MHXzIITpaSB/HNOB8zhIJRYLeqs47BZFj9dGPz51hy9KNie64CIk/0LuP hZ4FZL8fF8Ag1gwRO6WlG2yMN9pwIzv1oJRFXT+ttv/A3pUsIGK7jMYE/laQVVgcwkTEFgMjg4mw U/HSYqandu2jis2uAiP5uaGMUiKTEnNjVoTao2kRoJqLx0kEKiqsRNNJHhbUIOaj0hnSC8ZrA4Dq 16h/A6nOqV9O4MW8GsLTIBFXY51Y5M2nSRxRgL3lLVIJ4Swd5x0hjI+67V6Bor88GXEuGwVCv5lg TWrFKd0nMg6TeHau2nE9XQ6xLcpq1tixY+2BIWGoVFRHjRqdB7fDc7UBT7nGjrdVhMjJnu38xOw2 eo4b6+VjA9BS0xITcqJSXaz+1nxqy+Fy5nCdLQ4ASRYqVL1ym24vkMSclWqNl+hVZKtoLqTUl14V ER/LAvb+BLgbbt1H1r9VuXV9c2FVJOOKMOVG+FhKJ25b6bSV11fxGO3EjSltuBUPsWR++8ItwLFZ BOflKmvW5RZcYqWdJagMDGGVxUeGaYvMH+5/+Z1wy8uTw5S3p4SB8p46Rz/tFui5avUMlPCiCdcM Pqayix42KIzrnSf0jsDmuaqTon7n12bJujNGyVWk0Uc1bhfshEIBZWxEuNQMqaguuCAlIOoev9mO 6y1eyneeO9p5tv3rmKlqVblQH6p59T5ST91xtM5SfFQqpU+0wvGyRRw9tBVW0DEcvWrOYXrbfyAT pafe7wkPTg7hwbd7wjzaofyqtM3OXDOExeL3uRTUFos8K9Hqm8ZjqjtHErz+xutSq/ye+jG+j0An 24I3nSWk1ITbDuL3fPgKAaXW8B7P7RaxSos7lXRN8AJXSMzo4mRiqjMZcZp9pKc1IsdM/X5cXI74 4YgFzotFDW6VVVY2lVuEkDkGalGR4vWHfRq7dKhTTdp5Z7NTQ8Vz/fXXlzOyn5s5BsdToKrJ7hpC xYQJE8JWmrD9597/mBDzwftTw6A5B9kEDCcbCBio72P731xMytXxV2JKaPavt5m3EDuiPzrxRyZc oTKLELXwggtpAbm/FoLUMvo/Vg7FEKIQZjkK5EHZ8rGjidDDThjHKnH+MrAIzwgv49cfb7uBd8tG EI+A/MPM4vLLrghHfutIE4bZBaNOfH/pAwtEqu8ndvmotvJtxrZ/1VVXs4PqmQC/OflpUxVcYIEF TV0WldmLJbh/V97DsU88TEeY3KbJMII5x1/tvMvOtqt40kknmQosaqnUc6qERXY2rpXzoUM0CWWn ikkbfcJiZV8hP0eJcfsOGP80RRzBl8uTKZNf7B5X/OSKcuDRP8wjPxBPPfWUaWGxA8vz9sG0D3R+ 9Vph3XHrhocfedgWtRk7qPsyjv4k5zxPPP64eX7dTg7s/i3VVLR48Np6+7/uCN+ScPzwI4+YM6Vr r7k2zCVzmq4hjX00BcqCUBoNnlcjVs9K3MVSpsDb36+kEXxctd9ZW1knq13oX0twpCZWO5V23Ni2 EcfbmfLi979Jy3CV9/rrr9sOP7u1G6hN3cY48vm//6LG/DdpGeDLgsWGcgwCtNMzmFqn5rlwW2L2 AU0sgen1xaHk7f+63dTD/3eOOymw+ICDyLFLLiUNAVk22lhOfOniHHZ7N+c+EhCCHs8S74X2d21n qf9dyg3XX2/CG2rwkU/xp7EaH7/Iafd2juXFcSG4iGB1mx0uWpj4NVl7rbX/O6Y/AtYDDz4QDtZG C1oqvHtwXonmyujRowt27hdFrCJe31n3kRFI9e0iMKacUoxiqauhr4+BdyaHAvOSL8EHKfxEZji2 AAkfNVTC8hpQzdWrGrsw7qlGJZLypHhtYzNO1JogNVoET0izw028o7bDeYTPPf+snaGDnUjKahbE XV1YldtWVMlJDOf6AdgIpS19cHq280Dbs9rIYMG5AUdLLJZsDRy241o3VMVzFe2rKh2kPCHj5rHR RzsLIcM6sq60M5MjPOPNo9XpVWXH0mfIBBTJcYfuUm7dAcD7fcLljE2OGckfAs+HZIobqOOSnnAB yC/BGs9wlaCOyrikKWTUj4DbhlDhVnTayxWSqWapL8jyUMqdBW5Nq0KooomHBFjDK+4f2cKoMJU+ h3acVl547rDSQsPDO1NnhLfeny6VVDlZSCuBc+gtNJcmhXPPOTDMqXGcQ6bvkXT1WwDrOIzavSKZ ae+jGjCVUCdleOXluOM63YTHpQ9cfzYBqchUN224AKaQ4XXv8boYA6sTHIiMFJ9LQvoh+mbvs1RP eEi7hv/WovhD8nb62DtSAdSrepAEy09INtmuN4RV52uFZYdLaNT9bIPKzXWjrPpetySdrJ0cdmjW WWdcXoRpaDakQmjVZqgrFXP4xhxz1DFhnnnbHII1ERvd0LwRYCfZBnYju3HTDbfJczt4Iayc/CB4 asSdOHGibPiekWfsUTp3dw2bwC2tMwqxyUP9avrU6VrRH2YqmbzX8eqM2Qc7bgh6vCMRfDjGgeOd PtQzjqrlIosuYl4vcayBPR67XpdfcbmObTpFq+qv2jEWHGVRT0bb+a8/Cw2um9X2LLMNZyeOY5yw BxzdO9pUrNi9mypVThzFzSMtFVQfe3t7ZX93q5zZ3CAV0ONMTYwxMtewoeEYCYpoDuH9FTvYx+Qg h91QdsKww79C3ko5forvMIIiO67AWVAlGmMycxfMxoqJ7Fqy7XtaQhZzjoUk0L6oYyXgi51YBC7U 7obrG4BTm80328ycx7ATOkM7aewsMg5Z5MZh3Gc/+zmzcUTgRvjF0Qy2pwh27Ebus8/equuYwkV7 I3cdkNU3In8/Q5hXPLIzjB+C7x733cBuMM5tMBfhmcJZzdA5h5rNPmMF0kuNXTpc+sdLw53/viv8 7Oc/M7t+NLfYvYVHVHCx8V9k4UVMxZB67SZB5VIJ1AiXObTxXY8Nvipuf+fwETwh1biK2y1jqB5H VbwGbzRPyjBQfrgnZNy+50dp1S6CVrgZVcRSqxtJVHhzqCurRGyyWexgdx/tJ3YF2SQg8CzPo3HB HIK8V199JYwe3Wt5H/UHe1dsiN+SSdYpGud4mq7fmZnnPDZSwzQaLrVzo9BYQ4Rhnh/GJ7a2Z591 dhi71Fjb5cdL/x3SAth++x1s/ojAii0sNrKNvjC6XcpNSeywH6DdrOuuvy4KjIXp1NJtzEIvJRlo gmcnDttanrk777zTnF6yUIaa+znn/loLUgvL+ctWtphz263/CBOlFs1zOcvQVjQnCpyl3XjeCZxQ 4CGzrIQcb8N1ng0nA1XwNW4ijMMa5ukIizyn50iVfEktpOEvBE2SG2WLPmniJNvFPeWUX5ndIQ6p 2MXNjPTFR5W+3LLLyVHoBDmzvCuMGzeu+y4mPBtOxXzqodwhiW+7VPSdlzQ7Kzn+KLnMzaqdpQFC UGd6WGvttaUPf7zf5qItIQ3wa6+93gYgq4wLykUzdheEWGJdbmkfA/CfAuIp8VrYsPuKrQKXeXba CakrbilItvQWfviDH4afnPwTU0ngbMX2MgqGxzpfYm1FZd7KjmbC9XYGwpLKKy3OP7wMZSuKgHPl lVfYcSSPaIVwrbXW0cRh0UzfIxGrwlUluvJUQBw19VG+7TviuLmB0uhpK6jtNtPDRoeX2etaWNh5 l11y+qwiXmSTyVRCVVC3uZuPcXDxVIY3VYLR7IqbSuvSR85jezkd/Wv01faZ8VJQ37hOPV0zbklv xyWHczPPPe9c2xXPkB8FVyzl575u2A5ceFdi7m/dGm4uzSKGlkAtX/DDBw+0vyZk510TFyIEuFPv tZUb89KvQDO7mYjjGpsZvLRdxoA6rKZQYgU2ZrXfO0a3awesyOZ2LgOiYrxQyXBK8uqUtMJ3wYgx 1FBXkUC4ynylDjHHcfzajun3bflGxtN0pQ/8NqGg4fBt7TSyq8OxAoMGDdbRA0NMRcapVo1bdUbN YyTKosc2X9mm2deZiCIdqtc6AABAAElEQVQJpYGpm/q+cdOlnWvY2fVRHhepzjVu3RAGZ3w4YPkm MHF4SYLPnJroLyHB4hA5K/n8Jp/XJOgLElqG2xEGLK72k0kAHq5x8vKW1I1WWHFFeUa9Rfb/f9CO 0JHmRXT//Q/QTt2cmoCcZ+7kl5RmyVZbbWnOZbbccgvZ3N2jCdUkO3aq225XGUNlXNX1sKZu69+6 +Ymzy8YRDnvvvZfUHrcwMwsExQUWXMAERc1aJPDPawLsm69Plirkp2yCilBz0IEHqS1esis7Czgt YzeHyRS21wjJX5CtP/aHTNh/oh0BFqgbwTrBmSztDAyCN9/Ixx573NR3L9eu21577hXGrTfOFiVf 1sR/qGzxhg0dZucND9Wkf0HtOOJf4Isq/wwJCqiR4RToqKO+LeHgObX/77XD97TtkPK9wvbyS1/6 kqmEfmJ+2W3DShXimHL+yI7vlo62d5DqvXbMd46xtsChDaqi7BbAD0disPM5Who3LBjgMImjNeCH xZohcw6RXdNKOhv6PJs8HnroYWbfj80hu644UeI5BQebTBYvOkJzcDde8wjanFtsIfEdwRNShVue Ka9g1UcN3MTBrHC7fHsdvJST2FI7xjwvJJXLLaFqZ5Kwf/Xg3236CBVynAVN1EIPizDflGddzjBF XZwd9m9qAWM5LWwwNo/ScXH003fUbyZwOUGuiY1ZJbEY8de//dWE8VpgzLiZ5zR6vPKJaNttRkP7 AP8gSy+9tL037rv/vnC1xi12iCzw9Y7pDaecekpYeqmlTRjGueSqcohoz1qD71RCVVDd7kssMcZs 7HIdDdf7oR7xEaLglkKeevIpG9e8J1FzZdEI22gWwV58/sXwH7XvKvLUSxraFTj2Y2c2zwcKqcKG +K1YNu0KHFuhcVELjLnBMqa6rQ0XQqUmVWFVtKDHRBZ8fIGBBSbeZ2hjoC3CO2+11Va3XcE111jd BEo0HVjkQVbKoa4Aibo36qRXZdPHHKuX2yMTqCIduE6cmvkbKsF7VoWedIdiM1g6DBBoLQup07m1 JAeIueNYTTaudV9lcVQEqjYcbksjfVIvmUsv/YO5wAYzUo+/CEAxFmk2fnNGRbwCALfP8LFwM7C8 ny1pggQ2EK9o1Wj8+PEdx4cYz7lsx/UHpE+OShM5bls7e3JNIVIvfcSRHKjKjJhvfhnGzwg4SDjl lHSMgiEWKu24hYG6BMW9ChWAJ0Ht47az41JKxi1skWzqs3iUZdWO1ZevaZWZF28dMm6dqHhNvy0r 31of5bsSybiKPP/C8/kMypyeQMu9x/ruX4fIVfRI7t/EswMWdnJdHKXqggxleR8FN2GMk4oSq+eE Jm4uJZebUOIl81sVVkULbEnMfVRIG1iGyJGC7bGM6wnpmlFyJGb03QOFQEbJEcctMBbL/BbAEmvC enpGyZEC1yXJMh23QCrW1s6G2xWwSvQCuuE2iPsNuBGptLPTi1cn6XCO2f0Ja+KWARRtodixYKdo nXXW1WRcHpvlSIOJCPba7Eq88SY2QLPrwVjGVKnNHf7Nw5MtXuGKWOG5me7cdc9vr2933EZq1c5g G10vpAFYJXrhXXBx4sLZg+z8YXfGcQvXSA3w+/KOerocGDz55BMSWhaQTdMI7VhMCe/Lw+J8cnbA 5I0zxjbffFNTKcTu8Ubhn3zyz8wZDhOoPTRxuuH6GwNO4MaPX9+O4sCzdBEWnTFnvPDcLWZQOaMd V06RZMP0k5N/qp3DW+SY4QmbjHKWL7uNzzz9TBghBxPzanf4fe044qF0vvlHmB0iuzI4AcFj7Dny IPpnqUyeeuqvTJ0WVUom75wvySLoZtrxY2cM28NaWCxjmU5xJuO4Mk7185nPrGUC0rh1x9nZjqz0 /+Z3vw2HyQ8B3mEHSxAcobMfsfUcoWM5EAxf1WSLcTpM36Q9ZVP6n3vuMe+kx8t2/vIrLjNVVRa+ f/Sjk+wYEOI43zFhkQYzVkpbRc7KdzsP3Mxz+zeh4EJu+x22lwOaZ7TLdbZ5SL1FTi84XgWB5WgJ JpwRiYDN7hbyBMeEUJ/39C1l13rllVc2lWCE75tuvMnwcCCIjRiTVxMWvcEosC002jnl7aEdXoTX 2QVwvWdKbHbPfnzGDNebIrdV37hejqN0tnPCdcCKeZIQohG4LWQi0ckSKsdzaAfNF7SXX3552ag+ Z8/jZ+TU6S15L2Yn+4033tRu+xo2bivyMZrLzcRz23gKGmJlLFcUZoELVO4jJ5RQHY3dPxbf8CaM AEZfrKIFhUVkk8uJBO++827YQEfcUK93330vrCr18vpZS+Q6Ls3+lYdtaTIMmYUatvOTCWV+Sw7H 6KBijcCM0IQqNScP4KEX++VFFlnUnjUEo/d16gCe/l04MnKFVC7Gk7w4FqfwWhw9b0ew2eFmYkSq 8Wi3/HghxHOIiQh+b78lVR8F7AsZR7Q1toWrS0i8/wGpzqvNMR1jwWzppZYyJzZOJvevJ6RrLjJH gs2jmU+zqzyfhGI0KbqFjJIjEar9CeurbAqQEzX/IUKwlBjNv0qrkvWhaOkFFHOrdAfSGTStBx96 sKUXa0svsUyFiIP7tZHZcSMoA4zQ/OpB/ujhI+E2Ceqg5JZUgFqPP/54a/qM6VZW3+U2cZuMxTzH 7YTsTMmF5VZSisAMsg/wRpldYLokNVDyTRsg7dyWlEE7Im2A1kdtaTWOVpLUvo+1dAhsS6tL6tMC PDvcSKfAO5ekfDSeIy7lSl2ppRVDI9kdty4HsPZ7Q434JZpifcCm5Dq3jneQqRPaANt51ges9bnP fball1ONFeNdcJvVaQPopJBTPn4fZdT4/M62qBqgxP+XcuGgUHJ+2lOa9/VdHXfs5tUh4tXvDKbv myaJxGHf4I2chNstLT4LzQp3g1Nal+TOdu4ClBDlZr2lj2BLqoPGj9TfWvKQ2dJuSEtOWFo6FqIl laXWdddd3xo+9/DCc0WyirYYw5rgtLRi2tY2fuvQ8Wq/nuQgs71WuA7boNG4cYh0/fi48sjZOubo YzKdn/3859ZmWoFuTdxpp9Z649drfefYY1tSd2xpR6OlMwNbj+n9qF2k1htvvK6/N1tPPPFEbpMr Lr+8NaZ3jNGgjfsO4rVLVSypkd64KfWskquo5evcvtZJPzqpJYGrpQmd6jGxtd5667Zko9h69JFH 7L2qHY6WJn8tHeWh8fGK/l5q6TzKlgQ0oyFHF62FF16o1dvbm9/DEtxK+YpRro3HlFou7RyVHK80 7SdVt5ZUSVsSolp77rVnS2qILQneLQniatc3WhICNEbfUpurjTWv0c6MjdmnNQ+QunBLzmBaK6+y so5XdL7qcqp4F3YsqZHeuCnIXZLrJDleacnzekuLAKrPjq3Nt9i8Je0ca0u+X8xZXn3lFWtD6sMz Cb88e3KG05ITjFJWHbNCYkn8dm/niPD4E4+rjSbX2GDYfd+4Mb8g1fdN3Donwnem5MKqQQ3PnZCd KQW3cCMNo5aOiCsJFRBtdscdd1iKFjFaWiCw9uX5lMMkzW0fsbwn1C7yDp3nim3E4m0bOzXPV199 deuQQw/te3x1we1S4a7F6nixlhYZuub9/0iUrXlLRwG1brn1lkSuZraOz7qPeOdr11PjL+LIQ3Zm z9Nywn8ZYU6/yy679I3dZDc2cSOtcdM3nZQzU4e27777bi15Hu4Ky/vTw/9SR96r0shoyY7ayPl8 1ml3XmdRj1lkJZXUJCSbxIm8TYQ/j3tMafrvqawAvKCzeiwAnnPsRjYDC9pfBIi/EbdsfUbIGteh HZIiBWWA/CTcWsXIUfK1xlViKSSR8RpkhCaQ7nwbuQOiUa7TiXw1CqoRnfrHwa14js3q9Yawl9ss JKcKN8b1y4pI/J+AM1SiQ3JcBbUi23CLE5+E3rjkUlK7VpnKmh0utiBjxixRIZVo37iUSYBb49ju /CfWoa6j53Ct0yMuu+McxWGhg2eHB9bjQJZyc2qKdOa041pJRmL2uMACRejWR0pWdtZWMbhgKij3 3/9AWn2LpeSyxE6OG26+S9ilBg5ZQ9TxvvsIUg7ZSY/cvnEdz6D46Qj/NW4iXXMUiZPSvdyc2oGb c/rArfrLQRsF1zcRwMEafe21N3CH6MQFpwSH6xwbTTjHEG5Gr3FLPEJmIEfUNaZxTMH6cgaCqpsE CNPI4PgBdpxQv7lOXh+XXWa58Pe/XW2OQjK9imQVtWyey+bYrvlpQttdM6nise9oTdGgGjQaN5Zd w5d4ihm4p3bitj+rnLeIfRk2RuwasRMwUtojjz/6WBjdO9qORRgllc/Jb06Ws5e37VzAESPmN3Us zjzcXKr0b0rdjF05Dl/vFiI34kX/Y9z5Sz3XYNNvasiIG2mX77aX1V99dNA3Dgo77rSj7QRySDw2 XdggoY41duxSOpN4Z+1oLBbeefsd2eW9p9X9eVXXOWxn5rVXXzNP3ryHOSpEExsj3VDLU4px1vh+ OgfOs993XufXDuJ5UtE8TCqFOK457dTTzGZPk3Tb4cRBzDbbfFl2pO+ZPSWr86jyabYo1b3FdIay 7DLlkZD7ZihtmWNiJ8b1W397jU2H4oY4oXpP9IVrcC3bvcfr46WXXhqOlibOG9o16q/jp44++hjT 3OKYBlSAX9bYmF87vHhnP/fcc2Wj/x2Z1TxjDn6MVOEwtWvkI/92beeIyTmOqAMerqNC2oNVsYHb Xl+DEJpfC4WPjptwahIqpvlN6F6up1J8joscqsuFnOfElEmTJtmYOUiqwXjMxamgB8yUPGC72rBf 9Yz6WgqxVN5tjPc79Z78hXa9cfxUxn3kw7mpGDTmm/WtCyHexJ04aWL4no5SwUYRjY9+/WGkZoY4 OHXolkZ+5siA2bm86qq/mvf6NaReGUNNOyUltJLjdLycHnv/Ycpw4IEHmD0e7zo1kAhIAtC48qP4 mjwUOjaXEzTX+KZSXktKlDrzeeaMD80G/LrrrrGjchJXBg19p0Kz5Lgi9v0pTBsvfeJmag6huaXU 8jENOFjH3KynEx2WW255jTedIQttA4v1z2UqrTMl0it1SkDwLfs5bD9xLsZ55HjBZUyxW0m8GdpL aebmu0Z9PTXiWhbSZzM5NhppBTci0BWkkn7NNdfoqIPjTYUE2JhTcEmL+AU3YpLTDI5LKnFCJ25J zYUZZPn5b3GbeNBr5yi1RJXs0Xj1u8JLjFXpXaJ94cYhD4VUbkXWyXTiekq8dmI2a8VdmQL0gRuT q9JjlGRCex+Rksv9GLjQqrlpND+ZOTSgcmqjZlW5VVSwzTuQsUnZcqstwr/v+Ld9OGoQh45XvwOr xEuM9BI8PV5rnktOafuCR8whYmonLimzamcmk5yBptU0OTmY47/qoyYfhaMS62A0smu/Nc9Vch1t EPooGRVCFXXMmNQlQwDdU0v6/4Iby6/r66XVac5luToUKSXeLdaJU6Bq3ALXiCVgx/FrA0Y3Xbnt AtxMKnfYVeGgAOcca8u2HTVJ7ZjZxwv1IpyznHPOOfqQvWGHgSMgEbqWq3RshlZaaWWzZcPmJJZU yjNk+6kodMu2Mvw9VbBirMJtz0p4JOf3WQOmO66z4FdQPM6xQKhcHfudYxuUuJG2RTj6mKPNHTru 9SdIyH5MapRMAmi7UbJZe/a5Z+VKMJit4xSdYYgQdPTRR8mmbi5TvzR1pES58BxL785tBHb+uHpo f69Xb3UH6XpFcEWYOUlOeThjeIMNNrCzxFBV3nSzTcNiiy4m1amXVN/pstNZQGq3OOI4S95Sv20q cxxOj+BMcM5zDzijVcnOc6lvlZlbPhOzTNR7sX1CLZP3JGqdONXB0ylqbjgg4mgQ1N1+p2MrDv7G wab2idMdzvolvYO3nBJzuvHj7LdfS01nj1vX7ldS5T3yCM4e7mfnXUobSs40Pq96HByu1dxsPzk6 eUrOPSbtPMk82qKySgmEzv4tqXWzGXD1g70ejoyOOeaYKtVrpKQu0ZjU1wjsglCRcVzn2AvtSO9C pgOmjz7CDvUCHauCWrKTqXFvl2MY1O0RLLHhdBh4sVqlhYE6PebRyhzxUFobDO4NVtPuD6R6T9q+ WjzCPjXi2aXCAj5Sz+OqvbCIYlBES4kxhtos71/tQpvatcNAphmA70w1GGWxHuA1AIp3Dke54Cm5 ewAq8lDne2q8NseGOYORnR+2l4b6/6h7E8DLiuJc/AzDJiigoiIYmYEIiiyKEEAFF0TFLS68JGii 8UUTRTGaqKCCK27o06iRqIkr0UhcQUwkMSLoUxNBASPihhCfgsoiCigww33fV9VVXdWnz733N4P/ vH/P/E5XV31fVXX32e6555xLkBTz4wo181MdP8LQrA5LXfRQ8+Lj2rVr5Kd85FcNoGMxuEmLxrni jdHzIq4jQG4J5sUW3DFSxt+SLVipqs4kqyPK+wkl90W87ZU/+cPnUlnwTaW8VIc/o8PfgmfRvGP2 og622m6lyGU+PKhD13dWyXVSDfmvuFr8mte8Vq4eR9x4BTFGJwpC24PGtI5Poiu3xijSEtyxP+Mi mvSe2fZjUMtSYNrgEoayj9BGx0Pfo5LbnFps25aAvpbkbDI2tFw0IY5tlJkTi+GiaLqIj7IQIyG4 MW5QIUbbd1qpY8k9ExVspu/jaGcZc8exqi/lcPldvJXvT5/2dHnDl2rpaRE32N0pBFkpgk0dhj5Q 4YQg9rlEstS+TXAFUePy5IevlOeP7crv8IiXedyQSqfvZhUPwY24xaKqag5ms7piTKN11FNmqf3V dsSohstxrBbn/twAIc2RG0If1DezEKtDWm7MJObshDAwxg0q6UHkVX8iBTdNciNzZEaa6pfRTCHn 62NcynxFPKPxmSqeSFjB7ZLyTCO/DePBrL3yOc4Qb07GBwm+PILPF9lzeD2cxIgGkW3diAbLJs9B HVtgy05dWSvhwncH3qr4wgw+w8cTrFwqks9zfwhvO33d614vJ6gH4APNTngXwG3xDOBL8K0OT1jf 8IYTh7fgBPYqfPh+3etei1faHykvmsk+rVV9V6nY5CTLtraRFaCqq1LlxuN2uyZfhp+Y+BBOWPjB gi8W22efveWlbDvc6c7D81/wl/j2a4vhRPTj7Xiuk9/mvRoXnvmhkt8GsozilbA0cJpY5h23rVeK tKWtF9rmN6C4LXjgiz74XNGeeJMq3wnAl4H88z/98/AajO3ll/1Y3i6KW0C7dx2ZZ2bsxzZP3gSr iY6ysauuTonpgt8Yo1D5kqTT8SbZF73kxcOv8e0Mf0B9G3ww5LrGF+Y8Cz/fsnbtWkGbR4uacq5K lyq+5sCfI+C3SpxX2llGYw1D2ZRgVS/Vl1CmuZ0+9rg5piFqnhrFotfWeI4GecnRBz+ID4xb5Z9C Ma9k8wMX+82X3dyShR9C+ZI6btfM1vPzICELF12QcdSxmOZWtDu9xYU2BtssdZ6gScdetXPZcqvl NyeNYwaNiy6kHKvW8lONLMfGxDXGb7LmMfZhD3sonov/u2HtmjUeqpPaOLcC0qoyTJL59G8YTWu1 uEO8uvWn4N/BTom/h8SH8BdErvb0Ic/dVUFilwQsD6uZCv7SXQ9kmj0aTUd7LFN6wXSMdQ9e40R/ SVZ+60XarTLx2JjDHWFbRd95X1u4wRhEd9zTrWiczZM5SrU1DIQ6jrOpDdbWIzt2lrjSoiszjCIU UMu1OEXPk1zcsq3fLprfybqQ3CcEXt1aSTFu4Vg6XRcBG0SH9nScI/5MyaMe9Wi83OB0fGDcwqfN ia1gjlKtDVMJpZesAdraYrg+zNHIBgWH0bFtewmukUc+oFg4R4U0xTW95R1rs6Eux8P++kdOwNb+ qtJM4trGOSpNTrU2ZOn6JcbKCEg45Yy4vh1ZH90vFHEDa/XzuObLBmCKa3rg8SDLsB5/PKHSUoyo Us7E4m90TCisyiWw9DfZqMefbcYmp1obpkr0qDQ51dowlXGlHZUml5q3QfIWSv4m2Y74xnE33ArH H1z/GF6ycvnlP5HbVd/4v96ov6nYcLVD7Bc6lbarOfNridlgtD5tfk3v+CgUIyoLzZ+G4A/QfwDf 4Oy0447yMykHHnCgvCyGLzp7Bt5c+mr81AZfziElcKNnSyvpvMG4LOOPkJKRLBTRW16Mb3Kfhh+s 50tleDGDFzh4wYK/W8hvlvi7kVLMj9VJmT0nCE1TipG+A42uBV9IDZcvHWK+/Iafb2C0D98eew7X QzQ+M3eQW6c5b/5yOttXdfvoXrNgMVbEVZJR7XzB2zlC0+qjTMs7cdauXcsvThreIB/k+CGRdwDw 2xwW4rhf4jfhXE9ioY3fVOLZUblLInL4CA4v4PLDJ0/qo02+uQSXtqinTFsvB/rit8vMwTicL2zl 8lInXvwgz2zUb4oX4TFvxon9pbwlXlLGmi8cMw77RpnbJ+/6YL/MRiz1bKccyoBsCRueQ8w5gMP4 HAvmwHxt34tHF+WFO/z9XcaKcfhGZv5WbW/seOs1f1c05QC/q/C2aebXGzvmwDnk/snilLRlvOfN n8x5yBuDhjj85nmG3zhFn2w9QZtnpZy/0djBxv7wln6er8XCceU61OZNDH8DdfNNMQ54mShxVrg+ bYUXzTFvviztkYc/Ut6Uv2bNmgIpCVveXq/smCBbAAJLZPMhEaSBRTjIJntJgzsP7lDdRoGlHMGT Ph68FFWWBSWVO8g+dVutrNZx07am1ZUIyZVFaNsxKw5NWQFE3WLZRpEDpNtCCDXr0u0uCHApbvRj Mty0XDP16xJXKq7e5UNWH6xaTzVz7YzAzT0fMEp+NuAC5oKlTqiqsWzGucdNOYOi/V/AlXjaX49c uOuwQ+XGbN9iWKpCsYXFadvtumH2WHe4oesR2ZE3cI7gidsl+9TuDEdBPD8ITEwqV2Z421+HZW47 R9LfRVyJ1J+jVZPcmN6SXFBKtpUM//ygxCJLA7RxKyNIzRwZNyBMTCZpYKEruUEm64VcA7Q5e4gC kEqVHrqYeODrb4MxrSW5oJjbKHDdYFk0zvywyLc91m8qx/NbXIm/vCiRYwLorPXX1ZkkrTSbAsTC iEDM55Z+0ZPQ0NvA5e+eXXzxD3Dr7h9JrLhIfkODt5CdcsopcushXr4mv9P2VPzMBG/9tRLgJUEJ XtM2QDu/cGAmEehw8rgNZNw/S/DCTk7ChzbXD8Nll182vPvv3j286pWvGtbP1g+vPuHV8kxdfX08 wIvmyP0VgRULcw7j7DC1NstgDTSe2OLlawNeOjTcFWP7LNwiuMsuuyRuYMrAScigDGLiseE2Cizz r3AoxpeFLZU7yD51s5Kf2eBv0/GEXMt8brF6JBFcOebyzb58+yJ/01Os7TrV5Yb+MwAwOnYQ4jrV chMWjdJHh9FupaeEbtk54sk53/7K23oZhheR+XM3/F3EMz7zmeE5uOgh3wLCeOOvbxz+7t1/Jx/M n/vc58oddjyT4r6Db8LkrYAXXfQt/ETLE+TDEY/B/GDykhe/GM/6PmV4+0lvH/4Gv7nHOSLv9rh7 AC9+kt8dfSTeDMyLRUyCv8t6BJ6T5DOovJuPP6XD39Hk+G2O+oMf/NCwZs0a/I7iH+Ib5YvEF9+O u+9+9xnej9tPv33Rt4cnHPEEfEhcDQp7NZNnyw8//HD51pxvJWZuzJu/Ucq35+IFSXI7o3woAmf9 +nV4hOCp8m31hz70oQEvs5I4HO5b3WpLeQPx7XAHwaNw2/z/+dH/kWf2+OGFF4Xe+a534qdGzhue /vSnywdupsD+vg+58S3/T8NPqH0Fb/3lOPAjyB3veIfhU6d/Gs86/0J+WofnMOTwgb+XHHec3E7K Oyo+8IGT8WFrM96dP2wCwGfO+Ixc6OFblfkGW1mn4I8/kcMvtPh8/XEvOQ5zsSl6qnevnHLKh+WR h6c9/WnDf/z7f8gHb+bA32t9//veL79tzt+E5NjwP2+dP/HE18vbnDkGzGHTzbCNwcZnnj/+0Y/j Aud6vBH88cPPf3GN7PdvXHfj8FQ8v8hb3ZnDizH/dsfXpvgAfPLJfy/PxD4F6wR/8oaFOfARDj77 f9755w9PxF0X9lgRj4l8FhUvk5PHF3iLKwuHiL/F++lP/xPeVvvTgb8r+kuM3YV4Ayvv5NCiRzbK xEu3OB+Il7ZBNTnGhHzcZpbzCq0SReJAVAWvuvAHbDnIk2XEnUSODVPcoB+TiiZggmgdmKS5IZHG Ph3XE24Bbs9FL1RPp9wVeAjQ/0+5veQ3Vhf60nXV2L+HF0w8+Y+fLL9ztvDD1TIOu5gpJZIJJzpT KNGHvFUMig7xfOxs9txrT7mCVTbX4GY+N7kbQUeKBE+NFUBvER6ddGN2lSmkNLowKDdgjtT5fxd3 3LWuhv1lwb6923W19peBEMQ+ttUGQhBTErySzNuq+a2Pf8NDPySwlOORNqBcZo42hstAKdmiWCZu gb7yVa/EFfd19RnGkT8C+4W/t8dvE3h759Il+A/icvRACGJnDDruAqGKKvEDMPezvZfKiSfCWNL8 ol0diXly0cP1dJMONs6goTYs4Iq5IUwQl+tAIARx4TjzVHHyOJkcLZeGo5blLotzx2NBXfQdxW+2 +C2UFX4I4rc37D8/tMVL7cahzT4QGO/GG/ENH9+7goV9MOL48QOqlRiHOvPHGPy5DRtzfiDhh4ZV +KREfZwHcjaRD3+DfEg1Dv0xFj8u8Dk+fni0chM49mGhzWEqvym9xJnwx5xvXocfN8c2zW/1Ut7I TT5PYDr4wSgW/kQMSexXvdNE+2O4Xt6cWa7I/AbPCueOd5Oxv5aDjZH0icdAfDDV+StrCOaTNubL bwL57Z5x+NmHMv/Gc67fjpLHWMbhOOA1uHIxosdhbtztsU/68U53gsyBPvjtMHOAUcaSc04OjKMc rN+junCpr2KVRvioAMzu94nqkazHRKAhMD/JFst//8pXhuOOP755hjHQlaIrBJbafdiXya/LNeUC BwZjIM+5cBZd2TPX6arlYq7RpPfsqCs2jKvjDO6CExIPI4HZ4uwwAfxlo9jiQsxY+PyugCt+Etfm 12c5hhrLnps7AcaVY3zRCCLCXC7CnPklgsMSM9wUO38+c8UdStwptQl4GDO4InozY64F6njarMFk TM4ca2UuW8yfMfE3QeVzLU844ojhQly1Ws2rYJJiwxVPCxbuX7nqSJzNJQrNuYSWRtL1XRDCfD2K c1zoE6Gd5rq35bmWsyQzP7ZbPYxkUjri1snYHkoQhucgmDxN7XKXoNFj3LWk1L0xHbfuM2y7p0P8 LeASovOrYIdLszrgwZYHZX5wtA+MlUsnLKJBDS9LjJX312PRx3JcIqVvG8IVDg62OODzwC/F/fgI qL5ZFqq/vED67B1pwE1zQ+eIwzrNtYyaYNbsck2Jt47iN9XmFe+ahynCEvMrfjmcQuGC8vz59TCK Llwh2iCYZVRnLlqI5edH2TjiikIpWK0I5urF5PG3Yq5tg+5Q/E0uHKaCn2sw9oJx5sth+A0mX8RU 8ywJz+EWRE3JFSvkcohabvU6khwqFrQWzFE8kRduccCLNfzzEhxHjtmNy28CY5EPSzC2H3QiJvvj B3S18kML/3olceBf4pSBmorVfkCznLkaZI5YEFZvJ+3FJyL5Mwo4qzFuqzcPYxcc8JvCcVFy/MAX MTE3QXqsNu/K4od1/sUyPRc64LSncQVZx1U/+EZfYaWc5HAcsBIpLeRM7iiO7AsU2vZXNlOYWk7O Z9xiSOOK6DmUFWxMcY1xJXt+mq0lytCiSXdG4KdZK/yaNp9kV5tgQCxDbxStF+dXOkZ/EWwOoy67 lkQNFkfH/fS4IW83u5OQgxuboDlLMTrUBKtHVM0spOCppvzHPGqyV7aCJoiVXQOJGQuFcamSYINY uY0kmHaOGkyvmShw4rFc6LFEJ4gIc9kEq8cuaGmtm+EK0HRpxioCW0fRJnLDLXjVRnKUzckCrm2D PSpc8A2EvJIlOxrHUPCGBZpfO3xlXKE5lyFKI+lCaOtPQSaYN1wIxCwSkVCpwX1YHdfMVF6Gx1aU W2YTU8zEG8fqMc81CRIbUXZ0FhKkNEo13Vt1kajmtas0Y60VZoFKpCW4hPBvlJtwqwPePpQKCMqN TNUornIrr2BZCb+0BbqIW72kZDvcvF6VGEZns6TGZ3P8pNP9GLBfF6oaZTuBJin7PGoJa7Jxbs65 8eEhmkDSbHQNlUEVEXGmjLqWqG1HjARX9IlRK1Au8OdyBFRZzLVpyQduNGY5c0ss25dlYyE2s2EU sQZCEHPE0CrckDCMrgzAjugwF5QrUOhGpebNN1fyLZZSHGqC1eaAPOW2lrKSwG4WqyNXZbHUFCrF ucaxuoIjV7RULDlHwpUFe1F8NlzXS+gm7gKuZVtri9Fq4MjiVlMjBa7HbSCTTeUKrXAz1JRWZytb aqn9r1MzxQnYkbspjgErV5AtfOFYFT90U7g+jyvhupvgKOlKo1elnFOjrmsdHpF2galjnuYixRE3 h+24K+McuHJUtutTyrAbTo2vg6EYMmuUbfEmvK/gW0b8uOlwT/y+CO8H/sTHPzGc9YWzcG8xPosW KO/h5QOZfBMan8OQgq/Vee8vfuB54GuLTz7Z7gleJb/T9RT8rhNvdeXvOv0UD/nzk71O6ircR/3a 4WdXXDm87rWvlQdA8YW3pPWABzxQftOJrxv/On4HCpc25Ov76391vcTmleoXHXusbfryVffaXdbi TWLPHs4++6zh1E+eigtQ+Ooe3bwOD44+98+fg1d97yH3P197/bVyWwHJW996a3m9Nt9G+Za3/BW6 ox3lV8SPx33vD8arxPmmtUvxkw188FavZMyGY/Fabj6Tw/uqb8TXzLoTmA373nvf4Y/wSvqPfexj w+c//3n5LSh2iF9FP+MZf4Y3uO05nHDCCQO/OdIr1KvkleUvfOELh3Mwdu/Dby3xagwvpvKZvEfg 6t/hD384XpjwTjyXcZHoOX+8B/+VeDD+8h9fNpz4xjfo7QnYQPhV+R573GP4M/wO1j99+tO4J/wM /doePePs895r467DfdmyTeHr++1uux368nK5T/1d73wXMLhfmvMEAO+r533q/N2rn2D+8GU8nN2M qzyb4l7wEzGnPx1e/oqXD7faeiuZI55MHXzw/YcnPOEIvCXwQ+jXOZo3fPH5Eo7ZrbAOHXPMC0tu WE9gW7Nm5+E5Rz9n4OvYP/LRj8gcMT6/neDveu1xzz2Glx7/0uGX1/1y4BMDvO+dz/a9CH3CjxyL Xz407Sdy7LBMZxG8zcFAA/3TUYk1VKl0uMUurkWOjiN5HrewJQdyWiy3EDzovfmWw+U//cnw53it +g473nk45oXHDN/4xjeG973vfegnffDZhPUD79Hnq7y5XV55xRW8b0b6uCmu+h2P19zzWYoTcb++ 6DFw3M4ecMgheL7g8cO73/ue4fyvnzes5i0miMpbb/Aj0sNOO91leOnLjtfbamQgZwN+XHx49tFH D/+C5zBO/9TpepEJqfPh7D/CenJfvKThhFedMFxx1RXyTALHmNvqcXhugS+k4P38nB/OK2+jedCD D8V68vjhpJNOkp8O4fMASFLS5DbGK4m8199uIeKtPHff/e7DUUcdJS/b4G8C8uoct0ti/hTPWOx+ 97vLNsbnJ3RdxbMl2D8xB65b3D/xIX7mxnXrcPweGrexk97+drxp93ucDKSAB9LxQeeVeE7rMry6 ny8lkaukXB8Rh68e55ifetqpw5mfO1Me1OczBJsg3xe84IXDVngmhNsn/XP3OVuvz3W8GK/OP+/r Xx/e8973YryxFmPsuK3z+Qi+3fF1mKMrfvZTjDbGiP/g8w1veIPsL7jf2GxTXsWdybr/EOyb+KzH ++Dr/AsukDHges2Lfyec8Kph2+22k58R4H4LFLHzZwee+cxnDmfjjaWfOPVUpiaF83c0tr099thD 9odcX7h2cYz4Cn/+DAHf+vm2v36b+OJ6dxMe1n/MYx87HIbfvnvrW98y4EfSdRzAYXnRi47FsWLr 4eUvf/lwDeaC6yLzUMdEKK5R0tCoSAo69LFyxTJnoduRRWocj3h6bDR1//hJ6/Z4Vumtb32bvLly iy02l32n3GKG3FgffPDBwxG4M4DHr3PPOUeviGNcbsA6/xd4VmpXzAOPl9ddh2d7sAIwS25bRz/n aBy/zpb9n1wAw2+P3Yif7/g9PJN1CLZXHqP480EcOubKYxD9XHLJJfKSFLlVDivV+pvWy23A3Hf/ I56b/OKX/vewKX7nj7zVOJYee+yLZNvl/oLrKJ/P5POI/HkM2vhB4oP4BmpzHAfkeI1jBF8ms9tu u8mbXa+8gscv2bpku3g9ngni9n3i608ctsI+mTauiw/GuvForqPvf99wwfkXSD8lFrZjHvMZ+xgc x7dgHPzjrWR3u9tvD0fhjaDctuXZLOrxj89g/SV+FoPPfB5z7DFya1xZM2Qd5fZ9Kcbh7diXrMJ2 uArzwLngPHA+uB39CL9zxtviOBDkvgRvJOWFcr5kRnOW6Rj2x09yPPGJTxr+4R/+QfYZxHBb5HkB fzZh9913x8tijtNn1LgBY8x33PEu+I22vxz4fOsp/3hK2Vb1Oasn4Bm4Qx9yKH5q5cThRzhm89ZG juut8CZUzh9/HuRteMurnV/wfIFv1eX8vfc97xm+hn0GX5BxM89pkPdfPv8F+I3MrYcTeB4GLFPg rYJr1q4Znvfc5w2n4xm2f8bvuckLiBCHL03hM3f3vve9Me6vkZ/E+dyZ/zYceeQT4c1Ks12lJsfM Rpt4M7Z18WVqaYKb2qkRfLXcgktwbfh2KnNJXgLVdquGZYrreroDiusv93+xOMb1JUCIE0RxY/wx t1gCIYh9btvPQAiihWwCNIjQFDG0a3BTWt24tny6ZlNavRJuwfo4j7k8P+Lxk1MV53/xOE8fE5xr /RL3ef3VkCVwWkcsGdYs9NbhGqxgpPJ4U9yS80JuXl+rb0gNVz4wKqDYAIjjXd+aV5jBwf54xoQP 5P/whz8cDrzvgeJm3/vsKycqPLlksFvjxIG3MPDbDu6Af4zXVK9etRo75fXyI5Yk8YCy7773wU6M 9yzr18q8dYU73IPxanU+EGonjPyNKr758U74gWi+DYyv5GZ3+UGADxyz8LeU5I1JOOnh3PA109vh RIgHxgc9+MF4y9zlQPGDKR4Qxs6QO1zmcM897yk62ngSete7rqE7eUXtty76towLP6TsjNyYwx3w CnDmzQ+kMsnww1dzsxz6kMOGr+AAyhMv5rDddtvK65PZj4MOOggPp/5MDgAco/0P+B3hHHDAATJ2 jM/B45jtvPMasfEV89/97ndgwq4fB8g99txD9L+9292G/fbfT07YyVoF+774oMZy4AEHSd949skD 10477Si3B/DHtQ9EzGvxQ8XsOw+4/M00lr332QcHpx9Lf7i6cf548sdc7n/f+w+X/eTHOHjyh0f5 gPDewtl1l10kB558s3De1qxZI+PNvn7zwgtx4gEO/PHZFY7B9ne4Peb2YIzddWCgT/DH311j4QdN PvDMvnAcOHdch5jrofiwwAd7absZ6xAPZvS3y667DHvvubesVxy+LfGhac3aNcJ58KEPlp+YIJ9z zty2wluo+Bs1Dz3sofkHc8HVAgFzI1PhKjPqiUPdURjA6jE3uZKG+TKO1RNc4WAhJxoBS9FdISNA tsW69tl//Swemj4PPza8l8wDtyeOK08UWPhBhh8EOCb8QdkLv3lhuUf/ZpzE7CQf2HiR4HewTnIb YxB+hrgXLm6wHLD/ATjB5JvjdN3aZpvbyEkZP4hxO78MJziaGC6I7KscXlT64X/9EM8SYGvF1PKD zB5lm33ggx6Ih7QvlHy4rq5ds4usR3y5Aj/U/ho/nM1+ct3b/wD9zSeeDMuHIa4+WIf58D3XVfbp wAMPkh+vhSiFv7fGwppXyRmDQ8qLHHfBOsl9A7exiy/+gfSTtrvjQyQLP5Txw946PocBFte3vXAR h+UgPKAeb8XZ4c47yA9m74QxvN99df/Ek831yM9yuDfW859h+2cO9LfddreV/QNvX2KfLsM+kuPK 7cnGbpdddxWZF4TI4vbIbYl5H4Lx5tgxL75ddOc1a8TOtyRKDtdy/jB8yIPrAwvnlW9a24QfCCSH 7bB/up344AWvn+C38rjvYg7sO7m74YR3T4yF5j3IieUaxGJ5OD48f+vCb4HPvt487Ip8eSHmDvgh em7XN+ADqc3fPnvrfuPB2Jb5djnJG2PB5/M4FozLsTryyCMHXpQcFQ4A8pGBKPMrmCjbRlF0fhwD t5yrSz6tb3ENbnTlL0QSLk450jZYPQgXC6ZmJXKfhgsT++//O7KOcj1mH/mqfo4tVwXuy1i4Htob /zjWt8J2yDelsnD9uOQHl2CM0A9sRvvcax/Rc9v67j7fxX4ZSuaAMeR6y3L/gw/B/u5c3c3CfNed dR98Z/xcB58Tve46HL+QM7k8prLsB/0vsN3bXG+77TaaN9Yx5sdjKPPm/nT/39HtkdvLfXDs9eMA 1lEer+U4jhy4jvK2LKQw8JjBchfY73/IwcOv+KKPUvYux9D98UPgfGPjanSWlzu23/4OctGQOfHF DnIcQD+5P+G5CMvud8c6evGe5Tg+oN9bye+UcTs57NCHDJdceinWt9Vy7OD+j/urHTAOPI7zB+m5 UvA5r3vc4x7ij+PNF3fwVsD1GB8e83ksYr95bLv66quAw4VpjN9+2E5YuM1e+0sev/SEjR/w1q5d K+v5wRgHPsfJwjnfC8+Zc8L4g/D73mvf4SZ8wOWLPDh/NreHYP98AS7uKGcm+1lu/zwH4rH/unIc p53bO8t9738/uUhFmXG22fY2w21vt53sL/lSDV7sZgxOBs/ZWPZD3j/BBR72jePAiw/Mm/N8P8z5 t/FW/Hvte+/hCPxuIQvcMlORfYEm9Sx6Yl7tcrKulkkuzeJXnQtaKdFPP66CSwIVju3dsmxPoANI g1inPG5NAxK3exapWi70Aq56adqixy1Qg8hKJAFiGmKNCkWASwvLeJxLimWUraVoEpbhTpzjjHJ2 r0GY4DqiJFB8uVoEs3WNQJi9sur4QVeGq1qjhPUg2OO+WQy9/bqHy1zOVY0LSbhNzsaFWSzcSbAk roGKTRHeTQZRrhlibRyriw1NyQ3M2N/ILF6hargOKvrGLE3sgOl/VDRoUccG4db5EaujiNyOeaWq ee7m2eavTCvN4v9x/ErnaGO6M3fQx47nwjfcOA60Es1E3Al19SybDjajZsMioMuNSnDrway6rNwI bhzOmd+GpY67yhxz6dZcX3ONS4f4fwa4cI5uwUxvyaGb62uu8Rbs0BxXK0iBUJbOJqaGBXO0oVzy yimmxmmXc+IqdAWdbH3fUu1bOIUpdxwnztDkHN1S/dkAP1M5b4ArodzS/voHig3NbuK4UzKvH9o6 /lfSsRaLdu98W6O04Cb2BHcBa67rLjcqN+b4uZAbAyHN2JzDtQ6lOWq53MImN7JmbxW5TAIT9JuZ oxSomdym/8G6gIV8N+78aGPOrWQO5oxzmoTYEc7vgjlK3DAeIkZfwabqCaPhJsxUs0x3pxA7gJaL 65S6PrOWYgg0lF8U5qxZ4QNcHSUFnLAduRJEFy1UsMGe2jIRajR3EWpYt0XnxnVjYjYDMGo24NBk jBhn3AzgRmx4snEkSAsIxtaE/iVVM0eBOco32diwsRoZaOspobNxXcQtfIcnd40x2mgSszHbVAo3 ckxuTWhnVWlV18YUYFL3uLxwkkCFDmyrlkiuJGDiBMu5DlansTl1wca5pEjEzF0wR4GhvLQsVuQx wkGhuphkJI8Y1dia3JdBWoDpUbemjeGO3MHZwjkKuSwrppxDozN0warekyI1cvSJOVIQA4Eb6VFW a/bX2BNXkBVQpeKiVbCd+toCQmiYCHV4D2pz1NoSF43WzjBzuGKWyD1i5SYrG64o40xHE8WhtCeu KQKx2XYTdwSHlQAbuBVxwYvOg9ztEezck1moxA3pd8XgW+xtO5JaW2o3x8DA87xMl3hQYmySqhkr o0kNYPaXmOIr4pM1NQLKHDZxE5yNpAh8ioFr7hJCuBNzZNwukb6TJ206thjRdpXBaSpxo8pkrye4 yR/8lEiFVloJVE1Jjf7lNNBa6vip/hKXY7WQm6LXgVnA1WhhjqgwV8a1toJ1yQRLksnsDRrR0P+R qbzCNYM0rWGjPsHVELokdIrr7kwAsLBMM+bavtkRRXBu4yE2l+KGbFtubFt8wJVBY48LHdcN/A9W ZUOhup5jQgpjgquswu05p4s53ML0MIRrgbOSs2m8pgmNyJUPjK5g0rVReFRYhmZHXVQVXmxVoRj5 TjS4IpHcAi8WrRZylWcuKrdxRv8ed2yjuZaxvaZBZEBDDK00mqbP3BpllHMFqs+0gpu3Gr5qIM3l giN24CqpJtJyW0zDTebAFYdiDAjjlmhqKXbaIh/q2gw+yEVTNUUfuKLBYjG3JFGBZZx57chK8W9N 1FWTgszhVkZ10+FmVYFCOaJnoJh7GBKLvpoh1c4hBhrVqDHFXpUqlTZsiV5htWvFIXFTXNH3uEHX ci2A6LHt1jwKqcuFsgI1nx53NAiM1uFCF9yVlIALsVXZ4fKAPiotl5jM7c6RBFRuzYdclKrQRlGL TRbKo0iomie4vo8kmJgpLvQhrniL3BLFqgotPqtCIVNccYw0vCyKa0Dg+D/EEUVqo+FxYyDl1v7R hr+Wa6Gsk9JWboUWXlUAhQZdSnFBdQXuNvJabiUXG0jFTYWOFOrI+2t+l+TSXeJSUbioalyoqQ8K 2Qwi15INLsjSkrmic24hBOii+a1pkFtKL24FanbtsdfswY16g8JsUKg5KHwsYCncas1c8SeYAqRC wGgXVeUWW1R0ucAVbqnoVUvLjePc2JRrHlA39to0TImBZtIQWMCixyJzAxpiaEWg6kHM3BKzhq5S BRZu/BBmUdqApEPXcrOq2Htc0DvckpRWYq9cSLUErijFGBDGLQy1FDttkR9ozahKc4oreiyqq+So z435YJ2a5BacVimIzhF2HJVrYOCaFEQRgGIeYchfzJWejrhUVKVKRYe4NTSkCrOEnUtc5aIRuKLv cYuux7UAAvFtl9pC6nKhpLNSprmFbEDx2eeKO70llaTgXUj4Cpu8qPbgnOCxgXe3Kt7uY/YsXOD1 nmnu2KcTIdQsq0S7xtWYbC/rpcstrnMEIsfF4tIi+EmuebN67Ct0rmP0CME2GaxgYqws2wxEbXCM VCKCFhtRtRjWtNbOdfZuY0Uty4ZwOUZyW0V2rQ592RpL29RWOz4KE0ZTl7ppBgdmoSrKsan6uFQH EZ9noL81ZXwd0ZXMkUauy5VwY3x6KDlDPX3ri0Wa5i5YMSRO7avGlba5tLqEapqWQLYayOpkbZTu ofZXczac1tZyeBLKOAOk+0tDL8+V44ZsRMbVACWrEi3b4hz1xjmjc2tl3NpZOybYHqVaqtRGMosd f6bsxKltGkELQXmcqbQyxZ2aI+PNq9Wn5W9ZWr1ojtL63OxHVsbNOWZutdkcSdyqTtLkKMkxv7+H MgeVWyXapo4JGSVILPIRw8aWWBbbHqa5raW0Xe2COkzL1qZtyyFB0cjo2KLMMj1eU3PEkzG7zS56 VH+6rNyMmBrnyK3yAm42V5pI2WhxOSDxuJ1RjYupZiFNc6ctNiHTiGihzFLmKJrUgGVUZtn2c1Hr NBGiJcvkWqmSaWIdedCXdcMQK+FOzZH5ynUT18bB1FZn0kSrgI1jdfGpTVfCR5ZlnF1lgtZxqcHN zpZuJXTXOyZEpHLjsnCLanorjhyTy9aJAP+t50eWTqkX9ZfbgRWRsMJwv+c7XDX23PR7uiFc8261 JdSvLa6iuayT3WckrdAWcdWeeN645bgc+zr8DDARV9TBBjHucDW1YPdc+y4nkJHVdakrRpvzmCaa Jgi50tfc4Qky1dXBctyKNy415mZ+2DFXqEWduREbAlBsSov0ZBqc5RjxUW7hqd0Ab9k5apynwLmx 8jmq/JVza14r59a4lKqnrK+tjIitKFd8lAyhtbUEMd2IDiBvCDc5d3/jserhoOscwTaGO+6vpxSE HLeXWQA3oqG15pLDpicADXSyWbm+vauqMFKj8bIhXPOXudIyk0RJjZrL+ACga0qCp0bDzV0QZIKn RpfbQ2SvsQV0yJncFc2RBNOI01y1x6hVrlx+mByv4hNcUWfbWJXtHrOjXo4L1DjBsidw7xOCcWtw brvjc41pup38kbaiORKXGmyaW5Lx8LGdueOcI7YkR5Coq63f32r30MFF1I2RY43gO+qOKrqucgPs 51zhSepwZZ/lO66E7jSqg/F+vQNPa55yuTT1/LA1lhNKiGhRVavJ7diKcnHXVAUhHcwf5RZz+wmO x2ppT/wM35z/9rg9HUZtxG26Kk2AevuMZbma3dhxPyXByS2plMYrX2+VgC59HUpmuSaS9Mpl3Foy 1xCsM04ZWUcu9coKYodbmOaAdSBQtJMKg9CzgkyjNSdNS407xa3Y+Vz1ZH5ZY8X2OIEbchY02q0q eknyOEgZuYqqMatOpJZrcWkseU5zvSPqlL7wl7SpoTAuVR2C97jEOZ9CwBdZNFiwdihklhHXAdUP 57e2lNfjVl8VQ2kxt+ALMOKjLCjPr3CsaoFou6pwpvKrwJCHbbvCjeujBdR6lA6DJi7aXdBYLdsR +CN4Cqm9Uoz3UDsbmpZd7TMZI4DA+hZc+fNExojoKcqWauVSYwitrSXubayEaBbzEuvI5VVJFONq I+RrvJ4/7JupnuKKL3Fe0zZ3iNrj+ow1XG86P8R1XemLg5Ec/lvTemBtpxUh6w2tNZfMN2NaD62j yqVFuKqaIEb1Ym5eL8g155HbP352uTKP5oP+Gu5kB8CJNFJbrugUJG58IDM3IDpj3Z9fC06urFMS XQKGRQloFWsJphEjN5AMVFRKrmNXufSlrcyu2OBCgBndUWVH1so00S7HBcq2U/NV5qgMiWptfBxD wbghOFWwJG7ihEZYr8RDcTPmmqZNQglc9uc3HlPIje3MZcuiaIYRG7hCUy5xjFtbyuSyzq96lXYH 2FFVJ1HqAFtVjRmJkFsg2q4qnZ7m5lERIsiiNZPVTVhVeyQNatwGq00yFB+5osGCdRuq5l24DlA/ 9FssFFMZcYO1si2jYIRYudQXdFkJjZviWl5WZ3fuwtV0YtulcOL66KiOAPBSXM2yTUe6kOKGvjoY XPz3ZslCuaXhxiJ4ux9XzGoKfarnR/6B0azmj7XJatPWWG/eMZDFyRhTuRZHa+VyaVzqo2wtPRRV i42lRVd/RJc8xAA86pZrASKXnp0rM42WA2rcyDUta75CW4uS5nGJM/QUdyrnzGUs81Qt5EYtLVZM r/lFnFparneLDsp4kEu0+TIp6wAvgELTFCa4xMRsulymAIO6TV5TNpFbcxzPkfXH8pcEA8FErhdT 82sY4YaF6Y2rbe0lYe04B2odV+mi9VdZPa71V3yUYbH1z/KwPrZxlWskRU1xa/aabcut8WPOBatV XZbESuSqr713nWJqT1J/C8rGWZvZa2X6Kiww0y/L9YQgGJe6uk6yZZY8BppRzctQkdHn2s37db9G 7niO6KktiCeB+ty6/hMWM6KfyhWvJXWOlTiVtnLILWaB1kXWyjgzzgJuZqk3RqpHmBohZW6uoxmy ZhmUHiD32tUFynxHXHfT5xpe+locms6pyatFrbGIt/mtnE4/fNTz/OZ42srZ0ms/rnPFPJ9rHixH XQvAGXHdq3eiz7W04AkAzXnMtXisaa0I9VrHrloCyEWdo4Chw15c6ksxtPfVDMUrczaMmzpcYipO pawjqfQnYiU/2qxUbvRo+0j1YNh2vFbKtXWUXsF15+pHohSxIFxV95FKmjdHPa72oHJjzHjEAAAA QABJREFU5h5EQT6ueX7Vq61XIePC0sr0Nr/WtrFdZn61b3E9sGyjDsNXnftYan4WjTkZ1yTN07gy Ijos4oPo6lYl7XnVJq66K0vLzxxaWn1u1QJnTm2lcBcV5aqQo82RoiIi9iMlGfqncWsEk6wfykte rVFqY1g0MqsO/qVRwKjYtHW34noSjtuT3ByDWVpamjGWDVcwAoIhgOkpNJVe03Gsrc8tmNwOXP2U pc0Rm5qC3JFK2ih0obDq2U2ndVwG4gJuTZi7I0kukS1GUnqjWqvkRgh9rSKqrUpLcQGv3wQrt/XQ tqvfsaXVtO3ai7Gl+qUU7C6akMfWtJUfNC5CkI6ugOsO3UnIKvtRqOIq2h2IUPV9HLUsvTW3chXT a2duRVRpmqsbjwUHozNWZLe+1GM0GCKPD7Usvb5Vp/245lE9cBk0Lho3WnMOyleCLJ1bXVZVjxs9 qByXlRtziIhWXxlV6segnUV23DZZZcNdxCVPMA6EsAIu+XXIe9zpscrc6sdTgePxflJYk4vKDWk1 6IiJpin9XEwhaTXfw8g6wR3hYgIiAzExRxGa/HhjY7jw7n5qpI6qGpOkyIiPcoJ6IyNyy0EQpi2G UsR8XM9KHYt+jOjupRTQLkEs0wRLz/OUtsKVtUJuJ1broW3XTMaW3K2wTTrUBKszo7Z6dtMFv8h/ vN0brnqrOWepx+3p7IhTPVepjcJ2b+YrQ6XaVg9tu/od97HFtu3ay2mL+XfESHCFQZs62F00Ieds 2uogaFyEIBvBCrju0J2ENTr7UajiKtodiFD1fRy1LPPnVzHVV21nLhAT++aWqx6wdINxx310iJOK 4IY+180tj203GjeoYJzaZoTm3OqnqnpcTaBitG3LqI+y2Vkvq+/hsg6tBXMUvmHEakE2i9Ui0AmV we4QW5XUpi3TFSctF98hi4qJlULJuPqpfIILnHKNWXgpRuSa34pXB9rOGVBHbuFDEnv8zttMMLRc bSuAy0luYAImpcstNvVo0VBbDsWulSkNB61DTWffVCgjjnOO0XCFXrglTOKKzmKo7xJBK9jFWnCR G3GreuPccNn3FKm0u1w4r3HRMC5qKT1u8J7igKC+Ctl9mUCPQAgoj3OxsMqF/SVeXAoRjczlWJlF YNEDDKqDIKA5cyQ88yRhiqfCtTjiEH6kVu+6VK6Mc3Bj+YsqcdV9cAOfZbsvkaUCoHIhazDrmNdp fm1EGi7B0ZfNd84ZCAF5VbIZc2lwruQ1wQ15CEwWxS1jRW7AMoPxOBdeWjeYiPqR1Iu/EdfiLj3O IOj/NM7mpmQithqXWiKMWJqoRvMbc7ZB18HweNZ0rgWXgNptW5JkeQjMsIgtRdpAJG40AqD/DaJG 4iMXssVRAI0CkGVx33DRdD8On55fg6hbJTdxfX6hF5hhfX5DJg1XGUYEbsRFSCvG9VEpYOcocDRH UDMDzcJi9Ln0IBbzCbjyaDGJRvzpf9cSISVw2VZWw4WeMNMSJzTjJguthlVAl+sceDU/VosHa4R9 t0MtE1cIQxeFJ1W2q6VyTWK2vl7QyRS3ObcyXI9bfZfUJrjNQAqYXNlHFqqPD/Wmo4Q8ta098zb3 c1ZcDONYbJFLmLQj16Mp0lyyjtzaVoOGNI7VRPVKsENsucFa5kh9ZBx0kSuk0l8FpvnVLkbPllfR gSOScJt1Q6CK685Rw/U5sRDFvpgLQvJV24nLTEvapSqR6n5dFNIX+ihOpW3cZt2wuBqy+CsVg/S4 okMqUmujqCrfEyxxARCVAPM4K1cJ0l/nwh3lRVx1INtREWseiWs5q0/BroDLRGof1AcDMecaF4iY MwFSKjd8YIRL8QhEIYlAZdTTgXVEnOnCuYxeM6g+HVsm3XyKvhBY6UyqNmHUgai48BgQrB3wlo/D lF6xGkG1EWREDxGcWpwOV1wUboU1XI3mns1Nn6vg4EHhUQFi5Jo/ZdZps3aqZZzVmbsUZ4oa62Ck khhyra8OTN614bCG6ytUh0OVx2Ejc9FKpW07V1CFSxk+BRvyHXGJ6ypNXcjuKzgjt5TkAo3UNpDd 19B3oSiMs3F7sJ7OhzbOkcXs1czPHLFmwBVzQYrcEsfcWtjU9riFS1Dpr+djxLaWHIsyOKU6ctle ruh3JM4NPoXftqPTkLPAWmxoJ//SByyKMsAwDqUVlCvhBppkmrjUlPmlvsWmdk0vA0F0n2EsEhd6 x4SJoOj6lpscFFKHm2Dmo6cMXAZlXMKiWuiRa3IEloSjysLGAfR+GVBqLvLweVtNYh9zkSWU1AvM sFg3TBQiFiMuDYVrGK3ncJtBcZ/BQcpD9IXEqiRFcS7X4wSuxSg505XDzJaUgWvAEtRhRS9pycIc hRoYgbXcAmlp3i8PAqArQ85wOsmlbwlaECPgmOueyeO2a95brlmolxioKVhbuNRBW7gOU3XFKqq2 O7EWciUQFuAK1oJa2/pBHP27QxdEF7kOs30kuSyFEpgjboAJhb5i6XIjIMgtN5jQl+rJcVVVe+06 CNaxsm+mv7aLKQYoOpwNt3pPcG94HGoyF61U2nbNkbDCpQifgvXOljZtC8vEsdc6H3yOXGGsLMcu rKc0XRznkeOssNW29h9Ri9LcZUZtrYSbfHkICGaQnDW0qSxSajsX1mCA2tI2mtQBonpTkFCKccWk L0mlqiLLZ0rXGNHrCJdpM25eWarWmQpwQ3IkIGpYHKJNXUa4yXI1QtFzuT0/xcfSPPqwuMVf0wxR epasy61ANTEB0OAaWAYmmQwfk0uA1OihoQuYIFZ9VVJiqXNUbWppl9U+5rbYtl25tORWi7W2oaw2 /TI1OAvHueNHQvW5OYvcEk8drkXI6NAKooyK5JyUzVhlm/mvNXfA9aQyo3OrckzK9m4rK42IetIQ MB1RaMpd2oNxFs5vx2OHa1lldG4JxlTFx4rG2bjF0UJug69baZ5fyz3ViVssJWf66ZmdH40mWw1Q EJ3i2mg02epF3ODNg2w0V8eKrus+zgIF511VHueMLq2kjI3MNfepjnDvMBHzci4eIteOm0XHysq4 z7AkLtoEBV0QzU2to9Fkq7ObyonOTWucUrNiGecbAG40snJyS3VpmQCxsTFzVIcseqxaZJAMqSHp UcPi3dKmLhPcGlar60luz4+tI7DNjdvjFp1FtzpCx3JG5dYYnTVAL9yvB4Y5l7rPNYiyQiuIzYR5 gASJk5oM1rC6N87V5s6TUO2UWLrrhpqaZeXSkFsN1JuGstoN8wWBY7Fwjjp+O1wLltG5JZjEzfZ5 rcqFVHwsPPZaUqM67zO6cbMyeJg0VEwPIjo19MxOjkaTrQYoiEP4hjGuYnrSGDVK8xCNkJFsyR8i MZgtRRwtMpfmaa56c39GtasRPa5RSiZjriYkMVWsy0XcgiTXocYWRbQYwpJWYEQYtToDJ8HRCO0x 12K4pyAEYtSCoqxluNUHpXLBAxK51RbcB7HajatGTyBgW7FyJVJM1WUTrDaO1ZqlWSWCN1wogcGp NBFbRJ2jkKtw+lyO1dzS4RJPWuU2TkKOkrD5CIHyHAVDV6wfFmmejDvBNXXOWTypKeVr6GCHSG7q ZWpEDuTQX4pLcY0TcjFu4z00SxIdLkG0BneBZ9YAKD4ivo5zQ7VmBCNSbC7kZnRqzRtaCy11yZmy xVbuHA8GtHqSWwBSFX/Gsbpwac0RCTDNfC6AjhwLPW7vGNhz0nAZCKMUUk+ymD0Byz2jY8sQyust IzrnrNw5Huy4WVywkj9QprnFn4W1unCZ4TiiaVbAFSidz+dKvgwaS+RKfuYjJAt89O50g3pcs0Ru nl9FgOhc41gduXUbqtsuiRljzJ6eSHI13GTQ4LP6HnGdbkKpjWLrSPGWcjaKd7zhlk7QFS3mUtRT 3Ixa+RyFIBa3pKFZeNyQkHCw6HBTf6ujRgrEYLnF5igmFvxXscanlHKO/a2EIFWuzFHEu+xC4RnH ap3fhPKGC2V8wam0/vyG7GwtV07mEkbvtb+JWKwEUG/cEJxaT88FgmsxePFhTQIWcqsXojWNoqvc BJpoxKg+IhPYoC45U0ORPdReNn2N7k22uuHKB0Z+9q0lyBSlGRC84sRSHAYLlE5QERheky4M6DaW Kw5rcObhpfhmFeMyT4lLgcVqbekycItasnaoCVYblzzliqW4EatDTbA6clXuclPOjBKdVzlyPZOF 42w5oIYD+pjiBmQRS2xWiUsnxTYmdblUCkM6UUl9L6oVaMS7bILV5q96o0W/Iyk2h7pgpFJnburf FMU9NNyC13lEY+5YTXHpfBHXE9DBBZyh1eMy3BKbFYkoztVm0RVc0CVk4SZzaeR1OSNI68+R4ia5 SGcRN0diq/ShcL0twNiBKJuX2n+11rYP3MiPcUNNWnHv60YyR79RBihwlVIcJX/mbMxN42zrY5dr PkpMVMvv18ktsUulcT0QAaUkr0VXuWSknAVR/NggFpZWlcsUnCsU9aY48xHJmeuWDjevk4VnhKap kw0nxc8irudMf3PnKASiiL80mnO54pwLX6emucminM78er8kbu1vIYSq5B1yFiPHR0wyUGhYHagx bnHj3CS0OVeweK1NDZNyZhoREGUEKU2pJOeiKOmOuYHgmNKnuXNEXuamXjXc4jFUE1zPuSSzaJxj zkZxjiusQ55za3GKCy2i5AsPYqnNsCq0HOtuBUeuaKmwsSrw8RypQbglhHpEw7iur7F8fiwNYAib 4hqs1sUXq8SlkxinMqqUudSLpuRpuNzXqqUk0Ih32QUjjGoiuD56cYoLblKhYhVR2yWTgu/xK1as BaJ9Q8PHqscNadCNc6mP3IDriT1uwM0bZxmmlFppeC61f8Gli2mcra+LuHBJiHIL2D2qMM655BG4 8oGx+exrbIsgYRRDJoMVR8WiBC41pTwgZJYEw9UqRVvi9Gfckh0BwgzcMjhE1wxMAo52c+lc6mhT DtH8qy3Kaq9cjWzIaS6DFW5xw6r614bFVL0hyEUxpTWlj1CGnAnzMWTDEm24i+eIBA8knrjgS3Kn uBYiJRrGWT3SJyTJua52i7iM7XHZgF/1V6NVCTFkbAiMpURBZfGsVk3b39IWF/O4BBi3xEvrr0Wp /a0ZdLjmQnyCK74WcS0Guz49R8V1ruIcdbjm2eqaexln63rkSgSbo7jbMi+Fa5mY2mYGbao4524K Up3fErzEs2rMtUDitDQ6XMToxrP5dYoL8GWMBVyOsxT0yWXoRD3FLe6JLyHT/AZu2j4cTH7mag5C FJGSctXigdh0bsg5rNvGrd7MB2ofInovjQ63jh+5hjM/7sRNtFhclSz6mLv8OAeuiNZf+safhJia IxBoJ6+40bhj7uQc0UHiwpfHNfcFQJODCTOu5UwzsAyPwsrHXzQWSAzF1QrnSJ2KN/VefE7Ob0nG 8vauNHFDzipy2eEK35zAThGVoZVhLaYJAJvEFdp4jgxSAE4ARx2OuWGcgYJr42qLy5arGDiUsTLH PS58Wc7iyDDzuEYglzgl6hGhNCRn4szWSpmrUcktceHX2FanToa49Oz9ZQMEcuyvSvTPuAS1pShR Ga/CKJGLYsrULEpUZrZaSQnsrjznMkfGmTu/6rD2d3J+6c3immfkh3Fr4xaXnnvtBfhhnNUjfUJq cg4RPMPIpdLjslHml7pJLnGpFCQq41hdNSAwZyml/yIXHSqzRsnHqjBz2xh1nexyPS5TCOMs8zDF LQHJ9ekK3GacPT0TmNoUVzAad+44h7jq1vqrvexzS1whwIFRJN/qJXNVbxRtdeYIBrojtzomumCd oggOtoQXkidCgjlSSYZVPYstLpzrzjNXgv+muDERyDUMJw+drIqE7KmrrnATozYEV8Fi8CaEzuNk Tt4Ybg6kLj0ue87ALGEeVFHGpYJFXXPZQG71EgfeQspcsNHOQU1jepyJYZnmdkMqCcvaN1cloeaQ 1LUxBzDHpPwGUJuQwj38NViQKliU0rTFnPmtYPVFCouOH1oT3IxTDpcWUhxM5DyXa67EkTVqPcWt iJJDVBTZXbowBs0xjcGtZhG5sUvTdFY3Pl3tgvaPsDRH87ZdAatjumHx7SP4VYsuRe3goKNoHKvV 7EtXu1ApLgWbE4PrqBvJG8I1jtWN057adRBkVXZFJvfUrluGSzBLmUNvbiBX3NAJBavpPxRRc8ES 4qpYSIu4hUcXFboEl4RQbhluyaE6CxFiflXtUAgL59fByvfmxnAxagvPNTxQE9dGvLFb70Td2Gqz SFVhNKlF3dhqczpnYlh836JNyxSt6eM2ofPj9uewhNgorvioHWya0/212KGDI+7U8ZPAyf6aYeLY O5cbM2j6ZDzWGzJHdMcyzV35HKlHXXbSjeYlnGd4ajXOpWmLifMU5wcuRRYdA7Qm5sgpLmj6I27Y h4pjLITCBUuwu5664FdwZeG0CbvAJmyudiF6VnnKNKUnS7pgHxhbl4kYG/IJO/S+JaId4b1Gsid+ syPqADuq4mEBF8Tp9WljuKkD48ZE3Ol+BBcToK46KhfOUQQjXmwuwbVrMpJpy+VqNbl6zBtnOMIE zZujOY6lDz2upheTDONr4oR5Qm0sxCyITn+73KgEd4YrRB1qmY4IRsjY3EiujGMvsPQsBhrHXRG3 jpRKjWszq3rCmEHW8poslunuFL8dwDLcFc2RpqLLOXNUADnr2P2VcmNcyKDrRelGr80YqAOYY06m 1Ch+ejqYqGbpTIEaAOhtuzQu5s7fjuhjOu40V2OnPR1VtWzsHMHTZF5pY68hl5HSFKRGYfd0PVMH 11EJk3t19sb70wF2VIWrwZ2rzboEcWrdIGjKrziY4M7l1MjLS9Hh/I3P0uqP1UIuR3pqnDWJmEru wDwukCBOj/PGceet6VNxp/sRejUB6qqjkuPMGeisdBHmkaJyiTlKjlfInZzfOTlrnvPmCElgcufN b8rZO14EpY+GS7sWO9gS0Z4wT6irA/R3Rcfe6HBjudzGOuuGJhcDNf1bYo4WjfNokD1EE7eOVDct M5PFMt2d4rcDaLkCuRmfGB3bIjDbeQUGIIxkCaUZjbhQRwAH8xbiasCwjHGoju0mbmCpGLFtf5Oj hkkeSxi8NFZq7S9TTELmj3NyskJugqdG8qqNeWNFLov0t+Noaa66yR5ySxFlmeJuANfnB1z4yjvN BXEjt52jRetG4uZVsm2N+ttwsx05h+0o29Bybqdvi+ao4WYPtVWlEp0KFue3PayMKillNIwA+BwJ uDKqtARXIJVRpZVzC6NWI2fVtFBK3NQYUZOVDRYf42RVWxjMkTUp0PBBBlXWi+o8QalOCuU6fUVc 9eVc+g7OU5hsEmSAanveMjnTnOvYzSPC1nDn7dcbqDoOc7Qx3PEcueM2xVHcpblkpk407Q2YXx/n efubUdzf3BwxlJe2r+h8mqMm5wRPDXpcIZeUOoV52BfFbbiJ3HAJ9cKcWULcpbnkNX3Ozdwi3Mso bjNWrWMnQhi5vQW5i8YqjlObSsNNaaZG7EyRG25CpLHqOFqaq16zh9yajrsB3DhWCDO1X08x2eik lFW5lfhzTAnXayRuaih60Th7fzvc0KmRNSlSo2RZdVUamaCAFYPs4yzgyqhSj+t03RVsALc8w1ic MxkOiA8K9byaRc+liA3toqrQDpcY+b53EZe48leg4n/EhZE+8ceqFrRqImp07tg2lyv9Nc8ZOYob clZkuPLXZNjlljBdrvWnSUE6Zzbwx1woxQ5L4QZ4GicxF4z1uOUmMx25MwitA7FVhkqlnbiauLuy RC0JUKa4osdiMbc4q0D1ifWiqjSKhWVdNSmI68fcyqh+OtysKlAoR/QMFHOLkSSgLPpqhlQTRAw0 qlFjGrdmAKmAOtykEo5iqVcpcAtYNFiMuAGqYlDEfOIc+XasgBw3BxFvkWv9KnXOZxG3JESuOLY2 6w6XB5pRabnEZG53jsSPcmvOhVcVQKFBl20pOkJVDArHwhrH1vwGaOVCMrvwlesqEwJXw1CRuQJJ c1QSGkMnuYURKpD1f9ZZXqLVnBUgWRRsS6QNfw23NsfcZGOjKqRRhzlwR2FKzIa7aI60E8tygWNc lBpmpFBMTbqCCcVf5dJToyBmDpfmWhouPTs3Ixkma8bcmldAUsRf0KQOqL45bpujQrJm29dpLixT 3OqsuCtADorYetxia7h1rIyLurgLXtXvJBfIxpa4cNnaK7xBopk0BBaw6HGWuyIuY6OozzlcxxR0 DdLnir1NdoILWHBXGpU7ttFPyVkTVwWXTdxkps2dQRBjQBi3eFNLsScuAFC7qzIChSbVFFf087iw Kbd4q0FUj223qhIyhoecgigXx8/KNXgbkPoe1/CxXsyVUQIsFUmiKlXiEn8pQTQqLLhQJaEqFdAy 3ACd4sooxXG2/WWXC2WIK5Aet2RfoUTO4eotqQRVinYX7VZdnGd1bfFxSP3yQz9mRo+FOuWSz1Ii Bd0xVI/G0rrqq0SLxtVo2ZL5rZcud66DbBz1N5s7wVtAabNikRWgN2o0LuISU0tGx1a9Whe1lRkj EcFSxnaJOVI8l9n7aH6zudJEysaN4TaO27Qac+5vY1zAJTrnbW3Rtqa5zts5WkSO9sKFSq9ERVsb tLWtJG7m+hx53ByrQcOY13OxG8jq7KK05hptyJ25AO04ERaCM2BeKztuWyuZo5Vx5+dU4+rwz0Nn mw9sqy7pTajTvrntibVXxs3o3DKPyFaOReU45CAXKnBSmj9WkzQxlDgezoVoLS6yjePME4N6KMj2 ea2NmyOms2HH7VVTdzyMethkX+aIsGwpxFRlhM4vAdiP0MRSB03baZn5HnGCm9G5lbh5NyYRM7q2 Ys5Vm5JsxqGifP8KeNVOcTNiGW71NOba/IolmytNpGzU/pZzB9jnTk+dxOAz+AtiAASxBZQ2K5bO PKmBy8itBNFGUyFkVWyVbdc9RpuSq4YSSxmf/5+eW9X+oCupIZ1rFnMAc0zqJAOspbW1mnDejPa6 f118fuQOirASboxJ+nxuRudW5PbW44zOLe+Bqa32Htka6EgR4rZrFllTYeCq2mzMjVd1gbxBaTa8 DeGad6stoX4NlMRVNJdcMRcco6oroS3iqr2SonTLcTl2efgm4oo62CCOhz7Yx+lGzeLt2NCNS10x 2pwN3NQdrvQ1d7ghxWZ1IPtOmuZyK15WCICpsc7OpRqI+CD3+xvjZLzQw6JFRt8B5uqIj3LCto0G 2M+5JZV2h5vnqAFMuKF65XNUna2cW/NaObfGlbyxWH7d8KkSJzWL7LO2DKG1tcbkZKn0ICXEdKMw EsC9jMeqh4NuvHPpzO/yXEmgB/fMKOS4C+EtV2ZRWbJcmQONX/YZvj4kH6mRottakRDTjblcoS3k AtCbI3jOJ+HJUYl7y3F73pvOhabFVRaXnPL/juM2x2g8fJpXSFhFUWfbWJXt7qOjXo4L1DjBcGTy CB3BuDU4t3tuHr5ed1iuEqwSuFzRHImTRVy1e7zUq8wd59xyixdRV1u/v9VeY0PqqMeqsUZ8dNQd VQrnjQbYz9nRWehwZW6XmmC6qg7Gx4QcSlsVb1xqzM38sGOuRYiWcZwQoBAiPsrmr1tLB/OFr+W5 8Bg6J7xETo1ueFOOx7nH7ekwzFAvnl+AevuMZbmxo5Y0635KgpCcyufFQumjx1poRsm2KG232n5G LWoRt8WX9EM1jZi2BHoQI34ZOVAnR3/KT4cboWIeKUZaRWC5AXOUuf1YmqUjx6uemDaQO+qNRqsx KYWtWgwxVpSVpcsFejEvwER3kB3tggGiIspmXwmXnLgDrFcxawLVb5Y0dszAZRcyo7bmcAU0z0HP FnVRrhHDqEQl5IiPcoRN6SNmSu5zXetCj98zrnyOoueexzwGhu4hezrDL6p/09xb2v/G+ZNv8hYN idjHccYaAnvajdH1klvWXy+bHreNoZgxcqxpmb2IqiOS++xlfESvER/liJmSp/BT+o6fEXSkEFLU qozlBhx7NYON5C4cZ89wdBT1+BMWGyH1YK1YT1mW0UfMlNyJFaFijooqVymshVE54lKhgAhzzQbM b+ZGrxI8LBw5ngkxbSBXIkxxqWf5TZ1bqffxsp+Pa10wZlREudp9v94zG0xqBVTYyo/blWtrSwow 0Ygsg0RdlM0+r474KEfOlD5ipmTlyjOMEcKBZqGZf1bKdzfQ8R8LcM161XKtHbnqryFCaVjaNbZi MpeWwuXG2inKVcOYWwgdbuQpippOCVzLeQI5JgfgIq6NsjhhVye51ZD7SyaIzTBZXPELp9ae5Ib+ KseYdc4i17ORnJvgxQExbVyaUp8n4iqu75c2KYHr+ZhtXt3kbFyr51Gnxtm4VttEpr423bGxsXjW ruNsFtSSc2g34phbM+lxg7U7R8l9GOekl5lsOiWAoJvkZk/dVocb8245UzbTW93yUjukTn3Ladvz uC3f5qh67XszXLSaLsWLK2MBG8fqjI/bXuhoB6wqM1jL2oHbBkDbUGpquR1CUGVuMEB0mwsT9qxe 2KK76rLtW7VERzYf0Wq6iqO19cdYqovcyqHdLPO5hiK37jNM2+NqFCL0TzHLcJWZ+bXVybmz7RJv 2fW5qpUPYEW0ynK29mQdAuRxDoZC1nEu+ma4prjdsZrD1bzH46xRoZ/gMsUprloKcc44Wx9yzqW/ EqAJ7uNS58m4aupzTdvWxd24CjlbjsZtwXVbgIXpBuAU13IecYPzzCVSx2LMhb4ZJsOquyW4ob8h hcn59S5Kf5vgxQExloflTFPq80RcxfX90iYlcD0fs82rG7fGbeuuixE3K8xHWgnMUYaa1ut2rKov QMhNitxsue7UhCW4BtU6JBvGOWOy0zqv87mZNc9jtrEVuRIlfsNIo4Y2yeriyJsU6Kw+jCymuiiE UE1w1RPiuj1wTHRbEbxdAG3beKzn2ebYF9FiiFZeCVe/QZ/PiNYqVynFT+raqFJCz2mAwRUX/5fi JlCHW24VmBOwmoovd2lcV1ToSJrCTOndAQClv6MeL8MtW87GcBmGRbdBCMvEvSXnaHFAyU/SKrnV FKskoHmLEbeAF7oAwPsb9z7gL8P1kc1gW72mU874pXDLUqadaZeKn+rOJKtbB6qP1ii3aGk7YAO4 7nCC674duJQgp1y+PYKy0E8ERJnh2nabAuwey7Bt3XK0LagCNQbj6dpZNZmt+mit8gTXARQYoTn2 Fq3uPRws2tp91UeryFGhjLp0mwreBELkqKisRuqBoPMxb+C9ZtpIjWt+re4REQbm8a2wE+Pcd9Fo LZ7VxexNCovmqHCsmuCqJ+TvdiOE2m0F7fvIcixxe+CYmGxotHPSHzxj5zr5gsnaVmf0Uq3F4aec Qy99mbIzfLbVVpVSkkldG5RY/Litzbx0eEG3c5TRueVcqtFouYsHqfpLvqp6KWmDuZEYZe3OwoEL 62Rip8ZSPQigRWTY23Fu1pfgLIniubivUaqUwE0joqLcwKabhWR7NwcudFYBU1z/hpFQlrrCl08J ooGVK2QA8GBFNJeJKw6MS8JiLq+EJJo5bLhUF6QkqrACtpBzuMwml8oVvXPRQn+Z02c/+9nhsMMO G6699lqB/PpXvxouu+yy4Sc/uRx/P5G/yyGvu+kmsduC3D/90z8dfv7zn4vq6quvHi4H7/LLL69/ aF/zi1+UA5mMwLB+/frh8MMPH774xS8K7x3veMdw/PEvHY8zrJySl7zkJcPb3/7XgrXFV8/56nDo oYeWpvplgxLzvOKKK4Yrr7xy4u+q4cqrrhTMTTeiTyBxWPLVKih8rCA06wasKCCW0M7FEVtozgXM uBRJszLFLXqDWd1ytV21Igm36sZcAPBfEU2gxB37sM5Oc0u00F9qIp4yw1hksVlDwIqmyOJcYJRb 7VVSrI9z9MdIpe1zBIVwo4MmZ3oU2hS3hGyr6HIct/RHfCakuKkaADxuEYggYIIrDmShePWl8sUX Xzw898//3E8m/+qv/mr4/JlnVopLq4YbbrxhtO388pe/HH6K/cDHP/7xglw1vPnNbx7+FfsNy/O6 a69LvKu47WEb4zYoctkWr77qavSDu+paJEtN1dzBaLNVDBUuku0jaTVfxiDAdFEy55ErzrBIUZwM oVkvJrnmIHHNu9ZucjW9gRi5Imdkbo3AwTltGZ1bsBvdBSgE5IaQnYuKLpCKNMnqiqfLOFaWR0Wa xNqsEItauZ1jr4QAyHOGYHOUuOrKPIup2Gu4+VwJZb2wkOaQTixu6YH1V3lcEgxiN25GeQvHj6OP Pno455xzA9eCmyNHi/CVr3xl+MxnPuPb93vf+57hW9/6VgHZB+5Vw7p162Qb1e0Rx0Bsk1fIdqly PF7+CucANfES1/prTenYojliGmGsJrjcdsWEhQyxLMZcqm3dIIFt3+6X4NJjmhONBlXx4nEBs/5S JM2KJMpG0Vpc1xtQ68R1VtaOP+i3XHWeWcRAL6YSPORMq+IztyCVS5AV45or0VeuzxH0ozxGXPLw h//E+hwZ1x1AaLiAoChXpQLegDk6//zzhmNeeMxw0UUXiddf4Fz00Y9+9PDv//7v0raFp6MBTe31 BRdcMPz+7/++nLu6sgjGZTee97znDR/5yEdgYf9LIUCahjTDMPwY58ennfYpBQDDY+o5557jbGFA zzewXIVjZ9xG7fh65ZV5+5VjLDxqtJjHOH4eZ8srzlbR2RwZBLV4Lu4ro0oB6qJlELKCH9NazoRX nZGTxuMGTwRIMyGFXjUVb3tGBxTuphaQbfdJpTWkhrX6ElvciEdc8qH0T6kRAH8t152bTbjUQghc il4wSfbmLtE5VxJGbLDdj0dQOidYkigelQIdBLuSUZLca6+9hrPOOmv46jnnDA964AOHl738ZTgh /Kvhjne847B609XD7ObZ8LOf/Ww488zPDQceeJD4f8Mb3jD82TOeMXz+858feEJ6hzvcAe0/G84/ 7/zh5ptvHq7EB7Y73XkHfHhbN/wBNrQ34yT1ta997XDjjTcOL3vZy+TDIj/UsXzwgx8cfueAA4Yf /ehHww033CD8u9zlLsOWW24p9i9/+cvDrrvsKvJ//Md/DDfhAyE3/DM/d+bwt3/7t8Oee+4pnF1/ +7eHHe50p+HL2BkccvDBw4477YS+3jxssnr1MNyM/5BZVm2ig8b4p5162vDQhz1UpiCOoKzEMj5l 4NLEiBtddMa5DrtxbQ7a+YS9gn2dK6zinwnjb7QuNL4MJnVN1nxVTfVlNmikSNvWDQR1uwuKk3Qg Rp+EsIiOfTIOaumimhNH8Qo0eFqhu9waVTJEvjOs07odVZvHL3HVf7GLX4tYak/S9IWISjVzuEbp zFGaX/iyUS0Zm/Pu/JJrriUbpJBy8RQTyqCCfelxxw+PeMThwxfKxRluOyeccMJw6qmnOjsKr3n1 a4bXv+71wzbbbjNsvvnmw09/+tPhAQ98wPDXb/vr4Y//+I+HBzzgAcPmm20+/MVf/EU5MCr72Uc/ a/j4Jz4x3HrrW0tfNt1sMzlBNd+rN9lkWIcLRVtssQVOZi/Ctr2FdcYgua/o0qq4r3KUCmGmZZ1q x6WuG+WwEIYocuktmIpzaGS90v2rA9r5VbQuzQly5txypmWVMn2X285v4NJr4bb5asAx13NWgCz7 XHddBO2vpG1cqHyTMF1bG6bk6WbTu4KjEWJSbxjhjrOMmhGXfF83YI1g80sMSuJKLCrDOEdAwxUH 5txsE9yYgvK4LNoQ1+cIJldXgkif+tSnhoc+9KGQ71MtMU9ohVsc8ILqbrvtNjz84Q+XE8vPfOaM 4V//9bPDhz70oRoEnG984xvDvvvuO+y4407g3zysXrUJjoWb+Ekw5U0w6TzW0+dxxx2n8T3R0Evo 4vrRpOdxV3x+hIgSBYseN2QAgB0Di9ZychAEl5Mo3NQB51pnmUjZxsymoxG4Oa4wA93acZzoQlkh MegMa/mam4xSrtksHalNaTlTCV2MTV8Gi5w6zkAYoMO1zMm1vU+XK3aJIAvtQ+2JcCWxEqyaKokS 5lc7UACpaVyz2bowDF/4whfkWMUPV7+6/vphf5xb/u7jfhfHn3XyoY8XV3hBZIcddhh+67d+a3jF K14hxzqeo37kH/9x2HSzTdE/ZIn4L3zhC4dHPepRcm76CRzfeC484HRS0sOC0S194j99+unDdttt J3ZfAMBsiTSsjfMrXvYKnJeuHx7zmEcL4mvnfm04++yzhk9/+tOFoSN8E86b99jj7jj3XafnxRi/ TVevrsdYOF69yabD9ddfN9zmNrcZvvOd7wyboR+6vyk5cszLsHktUapamsDUY28hxBXJfCRu6VmP 63g/6ylMi+ujgvEB2I69RBnXt3ULKoHcjwg8JoiHMs5TXHMh6NIoQ0O+f2Bk9DplmIgyCHEsCl1H 2AKKMnK1H4qtnYXzqmq46hDmgqE5FeNSaVyZYDRiLWYFG8Xq7A9a81NqVpIATMY56llHDWfgAMOV /fGPe9zwOPxxheM3gDyp/M63vzPstvtuwz32uMewXh2Il1M+fMrwh3/4pOH2t7/dsN9+++EEc9vh 5/iGkeW8r399OPLIJw7fusiucopaVm5+u8iyGis7/3jVkxvJl770peHNb3qT2JjLWWefLR/6rscG T9yq1asGfoN5ADb+W91qS2zgWwx33OFOw4uOOXa4cd1NA78Feetb3jIc/Zzn4HxgNtz73vcevva1 r4m/q6++athkk9XDtsiR5frrrhu22nrr4YgnHDHceNONohsNFkbIxsvGqmIKhVVaecAo7TG3xbbt ymU88iWuBU9xjGsoq+u8AiHF6NZWpUZY5R8OO/EAdK4LUEoobAsdLk1eysYrTiy9wuUOoe+8sBdy zaH5GSUY/KvPitDtXvYDUI636oq0vlQN4so8qMa50iw2S43kNGdmUK77NIFYgwSuDoUaotly09qc FG0B3nTDjcPpn/7U8IhHPXLYdNPNxPjVr35VrlK+853vHP7+70+W7WKGCzw3AvvWv36bHDx/8IMf DM886qhh17VrhzvvuOPw4X/4MLbz2w9HHHHEcNLbTxq2v8P2w13uspPsKywPHsje8+73Dk94wuNF 9b3vfnfYZddd4V9v8LjiyiuG225722Hnne+KfuqFm7oOgIKc63C1cxSns3QuDYbPhDjSFsZE/2uK cYgSt/gWnRqE3+O2c2R+rJbo9QgjgSUuABNcW9WJjb1IXHYkxDB5xI05i4NIEoX7sfVKj4HIWfIs GFbRuamTO5sjYt2tIo3b4OvIZK65T/U8rqw4nZzpgP2IXDvRKDpWCrKlNzvcYgv+OEcsPlwuQBlw Lgddu14pVQG8kMrCizRbbrGlHI95cYfHQiJ4DOQJohXhYsELOjxB/uQnPykmXmB+9rOfPTwQF355 YWjtLrt4rvS1/fbbD9/73ndxDL3VcB2Ogzxm74SLsyy//MU1w61x7P/dxzxWLtyKkovYR1NSF/rG Rp1ftJzjAvwUQofbBiEy6YIbjysrrSWBuqzEyk1s8ZYWxAqVdeRqIAsntTXMgXOLAnZxhWY8tHW5 QjG08r0V4gSxBLEK4xyCzOXSiQGkbriwa5wQbek5Mo7ViGVcpmpxKXvDlL/Zcyue+/FumNM+ddpw 6sc/OXwR2we/jNh9t93xBcimw+n4UMcvI16OD4q8i86OUY985COHvfHlCbc1yRrrxd3vfne5oMJ1 m9vm+ptx/rpuEI7xbDvlFyVbYrviRRfeuaZbLoYFx8DNEJe994KxuuKKK4f3vO/dwxfP/oKrH/e4 xw7HHnuMnLvy4g5nSEYYPq+77vrh4x/7+HDYQw+TnL73/e9Jn4zMPvLOgiOPPLKowAzTI0qbo6hH YlyldZps36zcZqsGSPUlgLr0xgRXYpW5t1WgcMQkshnUv+tNGG1zxSA05VquRvG+t9wSyoaC4S06 ZfnASIUOPiTZ4NStLiM8k8ni/oQjqqs5GAXuiRFUSvYUuRmwDJcMHtAF653msLBkDxbX6gQhFAa6 aMtTnvyU4bCHHDZsgQ9gxx57rHz7xg2GB5fvfe97w332u89wzTXXDDevxzd10nH1wKsw22y7Ha5o /EquSPKE8vzzzx+e9axnDZdccolsoAcddJB8IOQ3hJtig9GBqxlstvlmw/Nf8PzhbrvdbeBV1R/+ 8IfD3e52N/m2kN9Y2pWiyy6/bDgX335uu802w51xVeib37xwOOWUDw9/9OQnDx/9yEeHI/7HEXI1 dD02WBaOEPO/8MILcVVmj+EFz3/BcAd8W3rMMcfI1R9+M3rQQffFFZjNvEe2ssVx9fn2lKsmjbN4 4eDirxgq0skuEMKSp6NyxzaByyLHNQ+ss8UYURtliW50cMtaZrRRLOPqiQDQHrJy3Z2wQ6uIPa6N QkCDHVomopZI0ubCM2pyryNvCEnH8bGnNXfFWDD1TopuM+ap2onvtqAkmmVsNz9qt6Vre1xxwkWb q7KdKwiNaecT1+Fq43n4xv8IfIj72c+uGO5///sN22yz7bDPPvsM//Iv/zIcdOCBw2f/7d/k4hBv o3njm/7XsNVWW8nB6NRPnooTyR1lW+Rt6byAdM01Px94aw6vXvJgyQPzO97xzuG+99W7Dq684mey L+C2e/Ahh8it7rvvvrts+7vdbTfcZneOfNtvF+osd+5f23GuY9f2O1q003oXhnnj/JqsY2TLqKWc 5lcSWGKcAelyxXmbq0UuOZdKoEWWlWQFXEkbXKGbD183xJEFRa2ApDVOcNBBjbh1jmBKHWC4tt8W hDZYgfc5CsfeYkVV8TFXyozlXMHl7XcRlyuWrA+cX/GlUdtljCthi0Iy40LabT8bL7Ub9YPDQu4q Ob4ejDtirv/V9TjGrhq+jzt2nvnMZ2Jb3Brb2SqcWP5seB6+0T/uJeUbvxD2SU960vAHf/AHcpHX 1PR1wAEHDm984xuHk046ydRS23HxPve5z/A3sPG4exr+eDH16KOfIye8vKtIO2zUPDq5BaQoyrwE YxiO4mi8ZSauhUM95pYpCBiKdUbAKLHHUdxkEPViQcq6waA9roUMXcsJwiC7DwDNpXGsjlzPWZTe MuioHnEZZFmu9AlwSQxzFLiWrZg8ahiBYmAoYqVZ4i7kuj+mWrhhdEKUgqya2N86c4heDBUZggSR H9x4bnczvpz4BR6z4u2oZ575ebmYef2vfj2sWbNGziH/E9+481t3PTcdht1w7sm/WHhBhvh169bL t5X3vOc95fj42N99LO6aezPOf6+X4+o11/xSttVLL71keOvb3jZ84AMny7n01VddNRz5xCcNb33r W0LvGWHVcPxLj8ex+F7Dfvvv7yF5lxw/uD4HX3zw/Ff3fWqmzHPhm/Alx9e+9nXc7XfgcNG3v40P jbsNX8CHzkMfcqicF7szEeroFy9u9nG2iYV/n+cluJwPodjE+Dy3kdiWIFIxbo/rE0x7KDFP4cJW vBWBrbaf6qDLNbLS4KPDxe2I2FdaCTJFaRJR9DcHu5hjm7Lhqr/fBNe813r5uJVjUstlL4oOEJwE znCyOMOHwxmeoZg95jGPmeED4+x2t7vdDB8WZ7g6M/vSF/+3OMOtKjNskLP9999/dqutbjXDlZDZ wx728Nkpp5wyu9/97jvDNxSzL3/5S7NzzvnqDFdlZrgCI7xXvuKVs+OPP15kHKBmuEV1hg+nM1zx mX3sox+V+PimUOw2xtj4Z7iiMsMBFKqbZ+9///tnf/OOvxEsNuYZbieY3eMe95h95ctfnp1/wQXC /cLZZ0veuJo0O/fcc2Z777337NlHP1t0uJI7uz36hG80Z/jGZIarUCVerNqxml43IkvllpvH2fBx 7E1nfa7tZaU6j8po2/P8NFiM8fKlj/W+zfW1MdyQYXCzXFxyC6nHTa4DwPU9nRtd8Fxc0wrTfia5 TnGhdZra3FYe9rCHzfCs8Gz//fabffELX+T+c4bnf2e4a2B24TcvnO2ww51ml1566ezWt77N7OfX /Fz4T3nKU2a4AATbDoL/r//6r9k3v/nN2cUXXzzDtxczfHiUfQMuEM1wwBTOk5/85Bkuzsz23GvP GQ7Qszvf+c4z3MozO+qoo7BtfmW2du1a2Q/gG0vnWLK5v03fmqZxrF7MDQ6a9TFzzSNqUoRGROEv 5BrO/DgTvoqtmILFNSI4zAVzNqcOcUXcGO50mJxzE6Nptl4Wc4ODuWMVcYgiTXov+oVcw1mGy3KJ X55r3msduCKWtrhFDsgbF15nuE1Otg2cGM5wsji7FsdCnKjOfu/3fm/26hNOqO6KdNppp8n2+X0c p1muuvrqGe7gEfkHP7hYbB/72MekzcW5556LazWr5Nh9xr+cMTv44ENmz3jGM2Q7x3sHZjgZnp10 0ttnj3jEI2Y8xnvx9E0I+QPk4y8E2gxnHpYd55VxzXutl49bOSa13LZfhmvrkDNNxU2L6rcbcNNs 9xvZRwMuTZ+LhdtC9sbWb4LbiyI6T3963VjMDTkHMG7FnuHRBzn35PqOR5JmL32pnneabbvtbjs7 7/zznMVzVB7neCyMf9Thguns7//+g7PbbHObGR5jmuERKtkmtR/cdq+fXY9tF7fAznA76uwDH3j/ 7NprfynHu6c+9amzpz/t6diO13ksCudfcL5sn7gAK/pf4Lwbj2OJzPNaHqff+973SpuLX9/w69nt bnu7GR7Vmj35KU+e/cOHPzy7613vKsfYk08+efaa17xmhgvBM9xuO8NdBDOe50rxcQ5j1awbCuws e9wA8/Ul6HwDCNxkLo0+NyKDgybfSa5TXIgORR5zC9YpN8/kG0a7xqGfO8tHTE6LfdqMn471Y7NC BeKgSlgxNxDC5dr02ZZxk83SM27Jw9OxXsFeuPaNpDK4ZCGBvotIFYqxf4pnFvgNwutffyK+gdhG vp2jnV+189tGPvMnX6+X1wc94AGH+DeBn8czjPym4va41WULfGW/NZ5h4jcMj33sYwfe/iZXb0oa 69bfJD7pm+VOeN6QL+DgFRWWU3D/OJ/d4JUVuy2A+tW4nZTtq/FynZ133hm5PhzfbLxD4vA5i7M+ f9bwpje9efgwvnVkYTh+U/nc5/65vMxn3bqbhw9/+KjhJ5f/RJ7B+tWvfy23GvD5ShsDIfoAcazg pawHdY6KDrY8zhbVxrly6ZJXhnzwnRuvkwHkc5S5ora8YLJvj4zhfmMKSqIGpSC7XNqZWyilz6qx KJx9GynTEVG4USXa0t/Yb3UYlsYF2cYZY+NjNZdb3MQ56nBrziGsiIgduKM5gkK5GzNHPS6Ce1zm gHYZBkkLbZ3fyBWLLhzrAvTmxHImVHWnfvITsl3jos+wGldc97nXPsM/Yhvb/vbbDzf8+obhjne6 I54p3HK49a1vLVdj+Zwhy6+xfXzmjM8M99zjnsNtbn0buVrLb+pZeCvbb+Mq6K643TQW3mrOZ5Nx kJNnPmh/E24xPwTfNPLWcFy0kf2K3AbiRMs59qfI7AL70Vs3yqBpLztcoRoXY2nrRvFVPMsarT6o CcVd2joPW4dr46zMQloRl0wSxlz1WZYlyZprlXpc7a9x4RuDXreFhhuboPhYcexlZTQuczRwybdt 2jg71xgFLylFLhzIuDZzVPxqNcUt/ZNZLHJ3jirOJBtujp17n+Q2nayEzA05M45uwSqxJSVwVQES 42Lcnv/8v5Rj1aGHPlhMOBkctsZ2abw34NvCa3ELKU4MRcW7Z3iHzbtwazlv/b4Rx+p9sI3xVjw+ IrJmzdrh1a9+Nb5VecJwxhlnlGciB7klFSe0uO30MdjObxje9ra3yPNcvBvo0ksuHe53v/vjlj19 fkqDY+npUyg5+7pAs3esgm3YxElAhHGmqVoCwfeRjFYRNla2LVaGSTqW1W5c2Ms4zz9u1/RrbsU3 cprmAh1SIFeLcWEOQ6SiEYA0MWBEKTkrN5nEedE0XO0xlDLOtu3GcSa54Yo/w1Su4WwUFWZcw1n6 1JsOdYkxloDrzm/l2pwv4mq4Epfxyhw96lGPHv7zP/9zePrTnz58//vfHz73uc/J3XJPfOITh7PP Onv4n//zT4a99rznwG8Y99l7H+nWZZf9ePjdxz5ObtHmrZ08f+TxcAc8knEGnnnk8e022B55Jx2f UdTzFHZz1fCud71r2Ba6/4FHNnhr+V577S3nwXTM7E7Gox98fvI973kPVcN/XXrp8KAHPmh48Ytf DOxeMv38lpHbKx/74Pkzt+PHP/7xeF/AZsMTcRcB5+CmdTfiroGThr/Ai3VO/9Tpw5887U+Ghz/s cLz88cFyTMbFYXn+UoJwEccZcntuZePs+ChMcaVHtl6xd23RedD1DzafRBeKKp7jVFvNmX7AZwhZ lzWOqiJX9bL0dFwIRnNHmzmmuWCdsgp3eYRCqOADR3SC4UAUu7TzItlKgMgVdFUkMidHnUNdBoBQ dVNIovDMrSugBW7xWsPo5Ilv+DW21hxY03gwT4Ou+Ozfo/FQLzesd7/77/CV9+WSHj396Ec/rre6 0E3Z6z0Et7DuvGbn/1vetwBtd1XlvRSrKBcJqAQQklCVUQJyDVhiBxAdEwdBWy5CIsh1SqAlVFSk hhSkQgK2KkwFZIabonLpTJGkHewUOhNRMMIM6LRlJhQJWLHlLkKrOX2etfa67b3POe/3/8Ey0zPf d/a6PM9aa+99zns9Z7+yWMx7fu89svjNp7BS02ewEA3T8eTiojR/g6/x+QLESjj/e//B4QfxxpQb L4HBtxByv4UYsLviiitwE/KdcWJg5VLQeH8jL4dlPF4+89O4ZPZ1r3vt4ZWvfPXhx3EpLf28/OAd V73j8Be4bIdY2cDli97HPObH5P9LX/qrA5+A3/D618uKr3fBfR1nnHGG12X5yzhP5mhh/znw3TjT tMbVvrc5YqITc1ts4UbJNqs1L0F18/kHwTjWCpLFpy2rzgUzOCH5gdRMwYXkz5AJn/IEV/3kapbG lWD7XMLWuJltuJzXbVIXtFSzcdkqDhIFbunYsIGRY0N8dZzXuBpH9h6Wsfq8grC8Ci/7tTki5a1v +7eHf4rVUXmf7g249+KTn/zzwyMf+cjDL+Fe34suuujwX3E5y5m3O1PeBPLeDLvPkZfzvPTKl+IS 9efKPRu8BPWJT3ziAd9GHHjjP5+An/zkpxwuvvjHcT6+Tuph3TwX+YaUqybf7W7nypPua17zmgNX ceSHTDxfFz4aT8aZQaSbOmA6EBjnUNvIODfGauDS0Lgi2qhKAlqCy6hudiHZzJt8rRKJkswM223N m0CVG1pHjALIbbBA67j0HEvD80gfF8AQUj1/DSdda0HNplxE5jivcQnm/y7XIVKq5Cjc6IdXmOK2 8CvcGCKXJIHArbTKVVfYsrTKzVVogIA2iU2DsVGxzYFSfO9cCHbu8vnpTW96E96sPfDw/vd/QM5H riNg2+dxuRtXduQCb1wZkQt2PPghDzlcgEVunoJVyrm9CQvH8bzlm0Xb+IKUb0QfgRfCPDdvgkVu 2H7f9z308PzLLhcY71F+7WtfKy+Eb/b1Xycf7HBu2yshwXjNYkXvxNA6bMnQitnAzW2qeKmEITFp trgwp8dXDdNIbJqPZKtgj+t+cI1jrftSwChx/Xmb8G1u87e4zGf/u1wU4LFBslrJ882KbE5TyXQu mCflynkvwUammC1RniNz8DGj41qUqAk9yFzpEEiJaxy2DLfG1c6Nc3TLW95Cbq14P9bS4Js/XsrN y6zvgGP9gx/64OHhD3/Y4em4depd+KLhP+KWDOL4uvOPrr0W58tP4nal75E3nFxHg28WuX3849cf 7nB7LKKIjc9jetk2X+v+NS43/eXDve55T/llAL7uPOvOZwmOu/+B2zl46Sg/SL0OawPw/Lvo4otx nn334fLnXy64V+MN55994s/kw1UxYMe1RF74whfKm9GhZf8AADptSURBVF4u3sONrzHOuM0Zh/e+ 7w+xYuqnDt97/vceHvKQBx9ejMUkefvYxYjL19y+YZx1/HgMtdGcjLPENhIJ3Na46tShF9nmCMqE 2yDw2ayyFt225lcQBrS4MJrJuIJLfo0c++wyLqNke6BVKm8YhcRdsENEp9w/iei+loEQD2MD4oYG ak3l6sOxQyfcnL5ydV4yt/hBHLiplFIz7H8f9/JxARjew4hLO/GtwnfhBd9nD/gK/PBB3K90Br6d 4PYlXPv917zht23PePolh49f//HD12G1Q/6Mxs+/6OcPt8N9gvwG4fOf/4J8s/h3blqGHrm+53D1 1VfJgX3eefc/vOUtbzk8Di9cn4xPSviClE9wd7jD7fEJzJ/KwHKVN65k9c53vvNwwYUXHl7x8pfL p6KvfvWr5GThN5MPfehD5ZNZnqh/juvNZcOA2CdAfEPMT31+9Vf/DWq92eFbsXIq77Hkzf4+hq1P ZRzbKDqGxwYVMdRBdnOAhR1q98CdJmjGZTnO7eQyueYDOIUk3bccZwpqXOM7HoaQoRjAI0NoXDMF HpIp/MBgtjlX/QLnjucCW5H3uQZVfMdN9IKTeuRpSMuUXI1LH2ve4RJGmm3tOVDVFa6ak7ORc5w+ r0AAIGtkphomNZPLJ5a34kb59/7Be+W8u+aaaw6/gsVt+EbyiiuuPPxD3P/Lc4dPZHzByY0f8vC8 vw2enLhxQav73fd++DT03APvycBlOnhheh/cJ3WefONPjNQHHq9KYKw3vOH1h49d/7HDXe/6HfJY cM01vycrpGJJOBTdesKa0ybjwJ0PSDdHxLoPcqJnrpqVS4pztrgNRy7/A9qkMIx5ycVmXNW4H7la myL6kNlnVG9Byf4Z120QRDYDxnnKNX9UKsRdLgHHcGc1F+7OHIFvm9fU8rI/XsLk+TN32LngkLfH nY5VK6RwrQIv5BTmCHEvvfTZhwfgnkN+s8B7Cvltfl5pkauW8l5F3nv89n/3O/KG8hqsemzfWHwW H9BwsTeu9siNC+Do0v6Hw5X44OdP/uSP5Z5jXC4mfu4+iwVuuP0MfnKA27nn3l3WI+A9XQuuKMrP WN49PgcSzF137prZhoQ6t8wVRbjqy3uPK8b910cn4ZbYmMBhfqPI4dhwFxNucrWijM/yGneohWFA FG4JoPF9D9+UuzNHwt/gxhzl6Jq11qR+t+08bztOQiUu9cztBoq8nku22BrXZdG5O+BN4SNk5WCe M/zA9M2/9ebDA88///CgBz0Ib8Z+FK85nywL0XCBmF/4Bf3Wnryrr75afLz3V1cqRnk41vnFyA/8 4A8QggXivuzPlZdd9nz5GTcujsMrafjmkG/qbOPVez+EL2R+6IIL5UsP3vv/xje+ET+Dc/WBa3jw +fJlL3vZ4dn/7NnyqwTvw5tB+rnx6rlrEZNXCHGTj6DQeX7AxO0n8Jr5M5/59OF83LPMjee8fegr BoxlGb88zt3562PowgqXgcnVKZQ0JYdYOi5tHhfyClfNySmxtrkCQWyyJsySNgP6cgauX6KK2Zfr zDtDuUy2KH5VLpkTbrOJk3IJXC9pp6u6q95xLaS3Nxo3ruT9mec+V67L5njznsUPfOADuPfwDxd8 i7Dc9z73XfDTGssLXvACuaeC129zw6cyco8SPmlZ7oHrpnlfE07A5d3vetdywYUXLFddddVy/gPP l2uyeS05rw/n9olPfAL3St1iwaUBcu01VliVe5zOxb0TuKxV7p3ECSXXYXOceF8lXuAueGO4YDVX ifH6179+wRvHBZ/qLN/4jbda8ES64NvH5Zeg89pvbrjsYLn3ve694JuOBd8kLvikSPrBPuFTJuHg coUFDxa4h/HtwvHd6czRhFunLLSQWuYTcL1WE/pg0KupakaTtnfhGKymqm1y4SzoreO5AEtUVY7m TgKdDjf1YIhMQ2esamghtb71BuhuEsG1sNuwhKuNTeKKpQcoDJeE4iqqm8i5itWFYbxBjv9n4n5e vJFccInNglXVFvzmqtzXZImxiAbOoXcvvK8Jl5TL4wEj4tPahecnLj9f8GGSJmn7xz3usQte7C74 fcbl+7//oXJPBb7NXH4O90Lh0hrcw3iXBZe5LmefffbkHsYUil0p3SlKA4YtpMbrDVmX4yIMIQ1h NVgGnIjb0SVOBAtplle5zbPflGBQir5DL9j+vK/cDtrlOT1uqbk7d/fyjtxghIS+UCmGTj+F+fUR 6mp2uwklL5Sk8xzjcyK+hV/wwY3cR4ifrDKmtPjJjOUa3HPP59Uzb39m8VF5/uWXL3e+0538/kWs aiyvn/DBaMFee+0fLXhTKucf73PC7y/LPVe/+87flfuecPmqPC/jctV6DyMKTiWj/qJ1PqSs7go/ IbfE6rilc8zZ5S36FpeBOm5Vq7adtxurPnAmD2E77lbNJ+QWeFG0oGLq8lZf7sBE7rgFwUAerAmu 05eVwlRe565qaC95yUvkOOfz3z3ufg8JhEtAl1vc/Oby2vMD79d7F3GFjTyfve997xUMXy+eeebt 5V5i3rfIdTreg/OOr3PvfOezlmv/8FrBvQ6vQZ/2tKfJeXT2WWfL2h10MMfLf+VXBGM7XNq6YEVy WQPg1t946wULM5pLWlyxs+A2K7dhgUg5d//4Qx9yGwXe38h1BnAL2PKwh/3wcgleD+NndBYs5IjX 2g+U51jcLrLgFq96D2MMeMTraggHpFJeURosbCENrj7QANjlAuAYEVwLe4s6GE6TK29CLXYqI0yD xOJyVgNE0WbRYrN9jeuMEITWc+E+JkThNoJFhipu0zvNzU3gQjd8w2g34NKMa8CXm+ME+8e4KZ43 7nLDb7ktn//85xb86OnyG7/x62L7qZ/+KeF++MMflhefr8MNvw9+8IPlzR8+8VjwFb/f8PsJvODE txbyxhS/+7jg8hmJgd90W/Cth8jf/C3fvFz9768W2XZcuOPpXPQmbVjGX06038TNv/32n/EG8b73 u68szoGv9sXNm/x58l6GRXfY33PwwpVviPF7Nz296nUg4atjre4BpDGKufIIWOOKfYsLX3FrNtmr PXspZz1rM3u2GTfbLFm1iVZNLS+MU7vFae4BQ/+MGzyXBi4NYVQpdOdRGMw0hFGl0I0rlsEMQ7Kp mAyNPNppqbjQQiJdtWyjbP9ExMYXjDwvccnNgsts8Cbxf/nN/z/88B9eHoYXhtx4Yz8ugRMZS+0v uP94uQgfxJx//vnyhvP+D+CbzWX52Z993sI3nm98wxvlTajepK+1EM8Xulzkiuc2b7rHJTWy+ADj 45K75V73uufCF7+2UI7UnbvSjYEk5a5gmmFmc0IWMpAy/pNJxWTI1AwUuXIVSm7lq1ZtjunNR3GZ CUT907SyH4IpbvAdy7XQOW6fNPsMn9vkp5jUTkmkDGpyNglyMDR+tlPGfzatcQWTgZTx35oWvDUZ Z55sa3LjZs+kGM0jYRSJH+8W7bLLLsOHMbdd/s+X9QNWGvlhKxef4oe5XBAOV+Usf4MXsBb3Ix/5 iCwcx+frvD3xiT+xcCEqblYPvq2Qxax+/OKLl3ve857yBhO/a7zgniu8CH2YYPnc/R3f8e3L5f/i 8sIVxS2MiH8L7M7BsIKZcT1ICBIux2xybQKfpcKl0kjEQExaZqlcnFSSAWLSCne005KsEJM24WYv 5axnbc1uIY2LtkLnMaeYGdfiayu0He7gziEGJw1hVCn0TE2wZg4c36D9/nv/YME6F1jw8O54H3rD wuc13Ca1YF0N+dD0hS94obxu5eJO9HPjAoq4cmbhm7gfwGtOvibmFxL8AuXWZ9xaFqAijosu8jUr N76x5MY3anyDyQ9VdbtBztfb3ua2iy08xdYXowGIH9TyCxV+EJS3S5/1LDxX3suxrI7Ptbe81a2W 5+ILHtaFqwYW/Mwcvqh5ijxHfw6PDbgHEgtQ3kuem3OecayYLcZLc/e6WgeYGAKrUuiNtRISuARd 4452WvCvDokdmGRUlO8F2NWrNtvPuX5dJEdavthVAcMuhrpzG760TN9brnIFk4ASbeTKt7geu6Wc cuGjPYXovj1Wcubyq+a8Ddzm7/OTAxuGT9h2GSeXIX4Qbsp9xjOeid9gvKtcYkbAj+Kr/N/E7y+e d955cl/EL+AG/CuwUA6/CudCGLw38M9w3+N7cM/SBfgKHqu7YXGMu8iCNfzqHStJybfZn/v85+Q3 oHhv4hew7DFOBixZ/Fd+ORsX5OBlcraxPqkRLe+P4r2Kn/r0p/BzbjfIPZi8X5J2xrKNMXBCHl78 4heL6Yt/+UUsT/4/D8945jNlYZ/rcD0578Pk5XPcOALr4yyQtIvxVgkXC8zGNmAITiUbTBu5gsrQ ngsf3bOalZbIPbdV0WY86oZhnZvitbxEe5+NW2EtE4zJPuRtKGLUB4Ns1Gbc5s7NwKUzkqqU6t3k Er3PFUTAWkQYkk3FMa/ZvYyVOVJ/CuiVJZtzkw04jh4+uZTzknG4xPgZZ9wGl629QH7QG98qyH0V 9H0Ul2jznmJuXIQKb/hwL/OfH/DiEYGWw1XvuEru6XjZy14qnMfh91e/GTf/P+c5zwGj5cU1uXjx Kvco814sXt7Ky18f8+hH4zcbv1UeC/AtiZyvkkh24Jay01jlgwGYrAqp8BhshUt7JBRczqlhhmCN 0duh9yYxVKNq2cYKmp7Mev4kg6P6mlkOcPpHpZ17lSsOgKS/clyoxYgV3bQ6OKtci8RY+bwPe5uj nJcpSpo17qS/qVgtcZ2ba7C+9rahZomfkggBOk3JPJsjjZ1AlqxxzbPFzXP0TTiXuEAUruQ5/PZv 4YfDv1bW6ZOovF+YS/fz/OTiVFzEBqs+YrBvcsBqjvJczMU9bo6f4Pgv+N3jq3HPFReA489d4Woc uUzO6uHE8Xn4T/HzVbynipfHMeZHP/rfD694xSs8313v+p3yO3I0OFe82Pn8wpOcq3OUMBZCiMlO LsdKxytQGj8BzdVMbIxrLm8F04Bec/PC3DxjTkLMSVm4ydBxvWYUklBkrnKt5pGrEegf8sJEr/gg jVyS2ub9TcXCtcodCmecCRcBPK8iBKZxybEtuAxNf+YZahwweqIYlVJfnVhgrWPBeyru673//c6T tS8Yj68duVgbX2/+5V9+QfQrX3olbpt4g9wnyNe9vE/wF//VL2Itj+uwqAwuEcelpVx8EVfcyX3/ l+AWrJu2W6x+H5en8vJxbvxd0zfj1qpnXXop1gB5jdwnKQ7k5e+R855j3urFjYvY2G0ffC2K1Yjl Ni1egs7X3DzXfxk/v/GpT39G7qvE6ubCs57x9x0/jN9QvfzyyxHzu+R1LH/rnD9txQV5eEvXi170 L+UWLCHaDgHqHFGzqAlkYgYPXPKCq9L6HOVQwgtqizJyLaaVo/lgnXCL0StLwP78jaCONlPJi4NG 36CWN5VFIUS3iVlMxV6UIE7ME5NlSi1QAlQ09+2Dj4TZEI/iauw+Cr+Kx6DJJaBYWEbkiy66WL4Z xPXUC27wxZK99xD7ddd9ZOFy3vw05Vtud7sF13xLOC7ZzSV/+a0kL3XhxmX3+VMd+AFhXKL2IvEx D1ZiXb7h5t8g8XhpDG4OlEvfRIafn7rwcjbcu4Elvi+Qywae97znLXiSW/i1O5485Z+xWAd1fkNy 7t3Olbz82h73ZMilBfbpEZcsv+6669zPT454ud273/0usc1HRlx11wFljjpbJaxrx3FzcJW5P+7Y GLmshtzs0Qp7S68rSvghNmkF28zZm+UhTDb0QOi9KcOL3AGPG+cSwZXjuF3Cxj45N+KcnOslixCR FnzD+EfLve9zb7Hz3OB5w2X7eQUAbpSXcxT3QImf5wk/ieV587GPXY/bmW6y8KqBr7/Z1y8vueIl noSX0vGnNy591qVie9SjH7X8OpYzz59sXn/9xxZ+8sntefgklz/HcXb7eQ0xYpfr3FAavKAthNKK qyjBnZjHcZ6AmGFmZuQ1e64uYZLoiHXB0Nqato6feSbcEqgoXYAbjyuRSqqitLywTcxiKvaibHLF WeBFmXJniAacNEALQVncyzE1Qa6ZLsR5gR8SX34b5yM3nntYAG7h1TF8LrRv/3r+8y97vpzL/Amb u+CSby6rj/ullmdd+qwFKzcK/xycb//7y7rEPr9d4S0aXP5ftxvkG0xeAcDtP+GxgZej3/SmX7Pw cr7VTbta3GkImn0C4kBNzBNTia3KyOU4H8dFBAEqmvuTzpFlWudq7Cg86yobN3u8b0HspEDP+xv+ QpyYR9NokRgT88RU0rnSAec1O7oKE+7xE9yFQiws7rbg3kL8xMUXFrwBXG6B14hYGXx57s/iNqy/ 0NurjIXFa3A1zn/DN4af9Cvi6HvSk56E57lvkqvS8EZ0eRC+gefzJ2+v4Pb4xz9BXp++8pWvEp27 t77tbcuj8XzIS83tKjp3NoG3bjAOfilgwRct+Jb/7gvumZQr8175qlfKpab02cbL1XHP4/L233m7 3+JF3/XXXy+PF7xqh6+Z73a375KfmcObY6OObTfOAii2ooz8ZJHzaBc+B4zcGQ62iXnkpqJcnBDN t+Hyj+vkHaTsOFcU9D0lBNnMSrPK2PMdqv41uKGM60jADMhwhstZwpYzqrVyNVaPV9bIhcXKMVEW lkhGIVXdovNTj4svvkhutP9OfKPIbxRwL6Iw+C0h3oxhhcVPHu53v/sezjnnbPwcxrccXovVEX8M Pxis30ousgrpEx7/eKwy9RwsMazfVnAp/V/7tdcc7oiFbO7x3fc4/KNHPkqWKpbAvmMV2GSctSJ+ 63erW91SPv08F8sO4zchDzgx8cnJlw8PwMI58kmP0NgfvcGW3xPicjhGwopXd8I3Go884ElYdGIo n3POOaLf7szbyY8ivxyLf3wPFv3RGHVsGlF8HFwbK46zyxDwehqYI7kRVKR1LmNyY9wxtlhW8+Z6 Ri6Lr3kNT6zJlpttsjZ3RDW8cYleHyt2ZeRahjUucuRzkLBh0zqsGiZxGULtb0/uuHA7F/I6lyhu 7FH0KrO3ucaxVoL57qRcr7kJOSq/WXzEwx8usfmD3byxH5ebHvBbpIdb4dzmDw3jMjUpneeJnTdf i5vyeeP/ne901uHKl15xuOSSZ3h9/EkcLlpln5he+IMXHv7eXc5xncA73vFbHY97rOTKgH/+cz8n i+DQ4TUbSoo2a+7Blq2NfoaX+UjBHWPxZvPrICEqEjY3B1cAbrc8bDOmcuVxPUMHueM2f7YOlB2D c00oNWfFABFwsAjcrFtc+vjYrBjZy27GtXwAKFy4puxxNeKcK5E9JjVTlDXjWs3Cne52uKuPzdNg h8c/4Qn4EfB/LYt0yJjhmwTcPnHAi0EsWnNlWUk8R/jJ5/zk4alPe6o8P+ODWvnGMPvxm8hYXOM/ YBZYL8/HO2LV8Mdgyf+bO+xrsHokny+5nXP22fKtxRVXvERWZ1SQ9pWySxhCH4H82CxDayhRnKVW 2Na4ksy4oky56gEOedcfI4nSWB7RyoFHxM056riaVPYj1zLQYzKhKaEwZ3kN33MbITeA1v7OuWY9 bpwtLxPNnrcRLc+v1OMZWnWquxUh3XIKc+RxINT+tnTeeJbJSCuXC7V98fFflOP9sY99HBZ2ups8 7+lzFvmx8dv2b/u2b2+G8PFbQFx+KufFfbDQG6+WwX35WJ30IYL9kR95hCySc/75D7SOH87GlT24 F/JwORah+ie4ok03rbcp8ssCfG3Nb/h5PuafkSOG33jyZ6/4029f83dvKs+ZT8e3nGeddXZ7/uRZ fRM5pzng/AaVvwTAFVoveeYl3WOB5vYKcOz7I7MZy+GalY6L2ozCOo+ZIx5bsQV75BouMMI1c8o8 ci1DxzVz33rM7FCuuPjGUr4Xx4Px7gaenicuwADZuRq4jyPT0E4wDiuXwRUKuRw0rUTljjxwAdZK Uw0cMI8/BGjxmdnEjA9rx1xRM3cFsmYu/V0DfYXsK90s05dTG77UbMYMbHIelgxz2YUJeWZaC6hY OS7akWBsz5BrdqOh5Aj0o8ithssDYjYHVa67RcBO2nYeuTORk0g3N31+3ubmkuJQJ6edOxnQ5c2u 4CJxxrnsgtRWuB1FANw5xYXk8offDHS/c0cqXJnbKI5zIeXPYYPrSBGwk5Zz5J4gijW4dBhNJsq5 hSIKx4oYe3SicZ5B4Js78rj541x3nKtX92Pe47M6146jrYonYfvHZqu49hxEjx+V99wYuYzP8ry/ LIubj5XnmnP9qQoc51IoL5TFwLC+zc4FOj3vzhzlvMzs/e0De0YVpnNkfdzhMkI/zlax9l6rr3IU 0HO9Zo6c1VDk0+d6l9IUhBhSZArJuWFidTozOpDR/YQpYhBSHwtiXQFXh8UFGCD75HvwMYZTXFAu q5dpmnP7OfJ5Kf2dc6WI5AoRUp7fjWPbOnIsNx35Rp3PUQQMHGw+lGY1XB5nsxkmt/BtztGpcFfm KJcUp4kXsDm/cy46kutz2YXc01OWj56jSYYZV2vuauxUhtrkCt4eryaJk4lQbv7aKh+/Xd7tce7A Gtb3hQvrFO1GF4RPbn29UP0KIgb/UxcejY85R3e41Z01yB5fqtFR5DeQNg0BN8laJUThtLMf8fJI kLFrhNR4qC1uwmexcFGt6w3U61PuDAtiNyiZOsgpj4i2kxjJORBhSO4QIc24AajEou1xGYRpuzkS 68rO8yp3GBv3T/jFB6Uf1+Kf8LOpx5pubcb28hpmze58ALzm7qHrGK6eToiWuTmmJ+qEHDxzJZQ+ YHSMULfi57iNUUwzbgFEmk4SVIM6wwRrO46p4l7DrNmNzJMozVEZnGO4aY5Oh5vPqXxee5lFyIWZ 3LeF4IqgGtQYPL5Wn0WEqX5D0RSySdYKIQHULvsG6Y7IRkiNh0pcD5uf1GB0bOInsbqh+Vzvc2vw jruXuPitir5NhSbRUDSFbJK1iSCi2rM3ZJOsbVxXKTDX7HHdQNbOuOkbE4mDo0ngHadRo1Pqzyg5 NvIcGcdaBzfBdQKgFG5xWoRoi9u4ZrQ24GtSIPsYjeEACqczzhOuxPYELWFr3LyS1/2VJpr7lFvH FQj3b3HpA7DMyQ63D5fyiGi6tT0+6wkTIiSpJyyZorJhqOVHK7PvcP05QXrfNON22TwUBeJn52DH MbXjnmicnatZT8S1/NaWWDCabq3hZu0aZs3uMTIgz1HK79heOE2uH885DnP0+iSvc81nHGvNXlvx NkggQ6po09Qv+wYdGIPBuNpm7tC/HW7FA5z73rjyPlEuXUU+e9PoJXgCkgkIhLtgzvKpcSOCSK5C EFnzUuQWVVBzsEquQhA5uJW3xWVYkFt/PSQpvs2t7m5Cj1K9t/Ys1YniZnXvslLN5GW8ymEJiUhs J+V6AAgiW5Uaru4d3M1RzRuozA5rSNmvcu9TPawzyaKEbx7LcDGiPWNEhKWTunHO3j5qr+/PUUTb 4wbSpGCE1HwbNSsiGCFZ3GjnvrDOJGOHzyxd6wAXOkCoA8INLgS4k3pEr9sxMtq7QFAHTBvnwT5S R27CZH6WDRK2kEafWbrWKRBEjvPeXR3FVQe4MLrWLE5xQZBVU3L3ciQNdEVXzRMXYe3QP4qLSDE6 EZZcbuabxQpbSOQcw42DA2ihW6Y0FC1WeBgdm6fb5nZgpa1waeZWczlYna66IPaqKTQV2XHNH2ZK lldjzSNWpmYYuT0q6d2BkrNk2RnZuMsNsEiuQhBZe0iR21p/BSo7oiCIHFzj0aubg7v5hTfVHCjj sQ1rSNmvcu9TvbeOPFp6VK8PrFRzzz99bkQIqVWwmzcYIoVaxnnojxgCvMUNVI4S1pCyX+Xep3pY Z5JFCd88luFiNnvGiDDLgGzjPNhB6G29no9ni7/WnpwbjJDG6HNfWGeSRQmfWbrWAS44YLS4SwUH 8OMRbHJJaodx1cFuOVoYnriPZnKC82c3M+JWYVs+xgp/SLMcM9sGY8OlkTYAG65ZFcWWuSZbW4Cj UsbZONYKvCglQOEWjylffdw09VZk12rN08pnxoltYqo5DGBt8k5M9VwwgLWJO4jALPkSSeNYK4Si lBBlfg1m7Um4JaopJZAZj2yVO40wM05sE1PNbQBrk3diSl6IBrA2eQeTGJLVRGsTdxCBmc7vAJwY jonvHZnwjzQdlWYl1i53AzC4eoPp1qYaBlNvMN3axB3EHtPrAyEZToJNNBFPg1vO+z7uaetRWEjH Bg1GSI3bG3p9K8VJsH2cGXdm63nQp+N8OtySYz3QNO+R3HhwK4SkrOdNoBVxg7vh0mAKmMJmxplt UlUZK+NYO8Fn0z53PVDh5qAuf/Vxj326WK+8dc4A1nqf948+r+EYLjDT588JN5Wg4lHc9UBlfqew qXEoY25Q7ulHGKP7z2roVBiA3WmW8WMnBRHgW1GC6591OVCFAi+K+NWyktjh8JvMTxbaRqm9DzbT pA2uXIojnAg3ISRTcM3o2YeS3dOgBFSbawO3URxAHUrSXcxc69CQytEtsDWJPOXmQBFDpcTNhVno Mv9bXCckYSt29iWKi/Oaxb1HlZpxBEW50bMZN9uEM+emcPgIuGlDmZXr3cnjuMHVQlMmqS0VmLke PPkRILGBSL4juB5ShMS1qCX4xF8DbGjK1ZI0qIfOYS1CtgmwjrNzDc921t8J1yglxirXwqZxRm2o xsIYoAy9DZ+CKrcALW8pJis9N9K6lOFWl9jUUdxOakJ2NtlKIiK7g9qs2XksNwe3gGvcNMQCNW62 F66OlZgyhuQNrpZRx7mFVZdxizErlaukbp/hZVQ3arYQmWvPm83GRsW+w41cuKMt+JYstc5F7Cbb UBDl7kQZrSPXc/YlW/ASuCiRs+daDQWelZ05YrwMr4po6s6JG2GHy9JGrhXsTgg5UBSzyfUw4BrF jpEWujxWOT4LidvMHirDpnKuWQHGtYeiKU2MyrVpp2mTm1MJEDsnZJHAtlnwzBVXIhpW2j1uDhQx VErcXJjHn/tHrhOSMOcqIPsSxUX6rVZrm3OPKvD5c2+JlMfZ8k64xWVK5lrQwjUjCFJvKjpzLZ7B WwxTj+KWgzY9ZkjsSV4PTkDy+3hbUZN2wtXuqKO4e3p2NtmGgtDslqryPYx9rD3dguXuKYee0Zrj nQ6XccYMY8SMWZOjJkNoa1qfK9uDa9I211Da9pGg47rhyaXDK31dH98cmTK3QGev+vK+9/a6YudW +tY9lmUdQQ+3qFX1ca8xcqQsV3zvufG4jMSN9ZYsohRLjyj4gpxw29UWTCVbwZvRW/NqO+MSuj3G FsODukAPt22+Yvr9OneeL1uP5yqr5/6/nKNcSx2TViuadMW/HxvrvIjSzy895HEb56hGNG62bnPH qDNuQQlgPSqxtg2oE3AZQ+AWTNpqYX85KDYu2ZvlEqIpNlbmMzxbbhZTtbrvuea1GKbP2hl3O+cY NVuMy1xjzRk5q2bt2LKoY8Q+yphh5GbMmhxxDaGtafSbbO3IMQte0LUn3r4H+1yLoW3GU+bWx1Tr 9n6dmzOsx5ijqjVrWZ5HNYS2phGb5TnXrCfh9lFvPC4jceO89FlGS0VkLcsScBJN7XPvyCdubt32 aPw9LlH7x6Lmz1Vk2TJp23vWuQUpSrEgXNWzlmWFFctwRWn11oojj6L6x1dauW2P0zZ3ny8pht16 bs3XE7J1mztWNOMWlAAy6nBo3zBaKsKTTFFUvjtudo5u2fJnTk4Az4b7K8XtJ5S5kbPLK1W0mq0i lp9l77NzuShA7lfFBzf1l0FlaNQbmMolTLdWb1ZZlf4hlgRLdaq+zmX6hgE356cn9BSniGvcvn7D WcRxfs1jXYu256aaG0i5qTAn9zZF5lxZdpqMSfYwzilyZU4ql5pFt1Zyy0c0xSLItTkqyAmXbybW uJKv7Fq0djzPuCVf4d6Yc1QCi6J5+7mkK1cU/mzd5DqFgiJHrnmkFCgNO+E2RKkqx3OuAXmOAeCh vAoFFK5zIMzmqHBzxCyTq4HyG021WD8z3uRWiahaMzk3aY83IksQw4vSduygdTLO+xm39NfH2ax+ JCNenyc/ViHthJsr6mXLoHbGbvWm/mbMmuyDS14rsR/n4OaaG9gKW+Ga24OLYcaNOcpjpbkzPskn niNyG78dj9R9lvbmSLio6CiuHZs2AszbuFKCZpX+tbzaV8VnudQsXPVmTMitfxKm5cwloAbOr+An /TWo5oyoPmwu5GOBrKwzb6vDyzl2nDPX8m9xZ+PM9JWb+2seVl03q9kQ26+PgptqplHCaAyLRHOW qetGcPL03MmxYUxNNHI5WmIFl20gJHijd3nFqv0VsXEbGE3PDY9JekQTmo8F9UYN1Fusbo4Eudnf GZfRcm3W32qT2B3OkLm2LCvHcmYPY6uerSZbK3x/XLdowTVLxmfZnxMMiFafe1vfJuOcoESr2sZ5 xi35Knmd2yIrd2OcZ66WY52bK4oAs+fesVxw0zFl/hzR8mabj7On8/OnHY0WiS1BZNPlz5RuJAJb Ca8m7g0WlmSkk1vmJkISFcd9NqocZZkPLQclh5UA5o9oJZxhVrlMP4u7E8/cjTupQhGDgwZuyDn4 1DPuM9BkazM62WIAEyD5zeomfbiV4d3hGiVgZkHQJFoKNVLjA7NO4XFcom2LiR+4BgsISJbJ+K11 cxNc73DOnwFuBG6fznXLZ607IKQ58vqq306QkZ24MYCJTAa3mKOcwuMNXONV7ipsOkca3XIEt1nM IfXNdqlvXvTxXBuziDznRhYrKCwD1w2KDeQWd/WoRTTyuHEAI5qY2k4iCww7f0ynUzwZ1eRonFvm h37jsuU2ANRsMNXa3ozK5dORss3ewWZcgeb+Gre1pnqdJYgoDnFMx20HXGQZGTEOXc2Fa7nX56gW pHk0Lz02tpHfIrIVq7tcME9ribQ4lG0Dfvo8Z3HYcjsFroSwOBql7KeuZqwNaB24UyMuHEc/91oQ ttzQRzOpYdybPx6MgHGjxhhZajFY8ZuRLbc8zuaDOYkCk102qhxlJV8SZ1xzj1x4Vo8NRkq1WhAv dMYlqG3TuOZrbQqvA0D7EXPU6LWxAq2t3m3NONZmdLLFACZA8ierivHIUl9vGzC4JkWKzAW+jBX5 ZHCL5+3MdYIFVjD2xtvhGqzkHYK1qGZvrame0wRzWGt2tnNujIJxrK3ceI6JWDNuxSk2bPPYNpab 3hj8VhjRtsUcmYWtxBMYdtPnbUHYyKRDqPVM3TmkRW0tc/TPvY3UcWWabdEb8XHHrR0Agd9KnjqV DpzMlYBh0BxtL+bOF2qTwnAirgzEFrdE88MR1jiMOoioErKL6yoEeRx0Q40g5s7nKoRT5vKQIZlb mgc1sEcweyK1hu30uPK7mgzZ5WV8btO84lkf531u65PEGXfRt9FHi/jnLrV2gKxmeRqiA4QKaWOO JFaAQxXbNtcgNgfUuenYr3MrTjnV1rjd3BJZcco1u8358BjZYGvciLI+R+RKOS5klsobrn3AHrnz i2o7OYE36klcitzKHK2Ms2AELJRx7FNcRQRuxi3jt8VlmOQPsUlhyGkzpdhVOQ2u5bO2iz4zuw3C 7uMr4zkhicdwyePW5tDVU+QePUeeSNNT1RKaFAYFtL2YO1+oTQrDyC2WNFY2gKfCxQPGghdG9vjR pbDIxexpIOzOr4M1hKvHcklL82vjvPtawxN1edmjjecEoW1xWUzn1wzN3PlCPb3XdPEi07JFKzki kTiymuVgqbTJhXNrfodEMESu7f7ucU9pjqwzpzK/jfv/22urNGF6QPT7mNCYsjzO7dzsaQFWDync ynOvGMTsO0/ngh5TAt3JW3NoyMGW4npSCAOud/K0B6i8h2wYD+lCJqu85lqzkyVDa28Yx5BhWSss EBvSVgUTWoEXZQLuTJtwOOXBpuOYejpci7HWbsZeI53UnpPsTlgGrx948xJ2uNXdhajOoczq7rhQ t/wrPje7MIZdi0sKt/LiJccZOqB47p0bplI/zjuc7Ec+ulnABj8d7uqjjNeZO9g6ksvs3E4TAc5T OMk05KlzmXp1juhcqZlmbqtczJG8eFVY2XtIF+AuMpTN+S3hinLU/G6Nc4kWipaH/SlyGamMVYRW Kfc/+Wjmlg8jtcR+hTo/j4Im0hZ3KyeDn8JQaPaNY6Mr70TqWl+OCUIuN5+jEwRzroY48X4v1ZZ/ y7c3R5tc9GLPf+KOzgg5ycZzwpQK7vEPEzkR+nYibjcWNVTnHCvt4QWx6QRyxz9zz2wl50mVFHD/ 8bULnrj7g57BXd93J6xyB3h1bxQ5OTY2uV2dXeS1+fOQLvTE9bikcPPHKio5ztB5AnTLMLNl7v78 TiNIqBNzc6iNmr3yrSecHMs7ZsMC5ylyGaqMc4ot4kZe4TZ8WiXVIpCpBYbAF7bZKJ4EajpmjGyN YDa0J+CSVZ7gE7fELUrkLNxUgsAxYuKfcGkKXwWsc7v+CnDCxYhEbCtKcY5e5QLvoB1u7rw9A024 aspg9L2qmojAjn8Ul0fmUdx2XLVuSWw5qtfywu51thy73Db2xO1xh5o7rhQou5aVMRm01qLOxHU0 cF4DqU3pQsagJzBjJLVwB34DZ3vilpozBjRVAc72zJXQzZkxmet4ADqMPmo5mNFkUwr2K1wJs3Js kCK0zG1xvbFj0g0sTedok4s5En/fj8aVcJ43gmu9zTFw07Cs+HR+e6fquu+S9lAbeLe7gCJPyo1+ dczUkYaxOQqKVEJe5aKeXNLg1wCEjFwYG9dCSGxTlOp5Re18tIkJxBnX/S7UAMq1y3gIsk1xjhah abUxQmqdpbas9ly+MClb6NIf81EJV7P2Bn0eo7NwaeihtHWbQda4xW9Ki2GqcE1J8cWEY2rmp4// 4asBTAu/BVaP+bWPrgnINRd2uJKkYTYe1xmuhkTfyK3GUQdAITkR+p64HoKCK1qTqYWdFPHbuWtg pXqogFfAOje9PvI6gU50FWfzqzaHioCdG0xstmRPntR5AKIDu8+9JRyTJq4O+jjGzKu8DAYuq/nY qEmmXIO3qUAskMjb5bbjqhEFvjO/UWfLsctt80ac93GF29XLDjjFhQ5kne/MhdtqzA3h5fVRdrqM pENcdfpz78Svpo7r9Uti7Bqx4zvXawiom1bmSFNg77kQrYu/9dpKaHvcLh5VUpxmMt5RN6hBvPyJ YFCEyZGk+mLQDhXTGncljQyeBWi11WZCNFMD9nXBvPUm3djaWoxm3eB2SBA6S6fmPOrKAMrcrO+q 6T7jLEu1qRXoYzraU+0obNzBvV4KE+I/alat2pw+mKuhas7SDMVJhVufV615r7RM3uJmnPUs24xb c2u+jDNuroRy4w9zNOFWUwsE48Dtc7Q0MTTBTeO1VmE3nS0YQ2hALWta3CRkxa1xRzst3KITESkk Io7hEqfbjGs+a4nBNozzMVwhCjfoLV7qi8Sf7moO690A7WEtbU0xA/XAVlsU21J9pbmpjiFVNahW ba1IGZ5a+gxnNmtbbhD3uZZp5MZYZ5/hV9oBOhgmxIYZoIOhcbOdMrbaURrwH+cWIbr1dugD17B9 23MjZA0xw5nN2pNwrY6RO+0i4IrMeMrcMCbZLLbBINa6a/zaUUAm3MG0xq0ZRJtyo+bBnUOI0xBs ucUxYB61b+07LtSh240+xuwsu9yMp8wtalad+4wzLduMS2zPz7jGraYWnw24PZ0h87bDHdy73Eio 3JUIg7kaqhZJxV6cVLj1edWa90rL5JEb+IyzOQqvSo0/jPMxXEYAbocreWo4Td0dQ2sVDjAxMESM 14m4qV4ta1oc4mc7ZW6RM7whEaFatlHmFlzVuc8409qbfL5hNLd/o2qGiNBYo8Msm1yJY8gISouN s32gEN4sjVyhwrzJE9oR3BlkZmsl2Vtsyd3hRO1s1hOaS387XHA7R6Nxam/sca6ZqublwjwbZ0eL 4Bppvnm9bumEOU1Ap8plSI7zrGbPvpLXzJ7bDE7U2LPzzKCbXIljyAhqFueGa3r6Jrf6LUB2QK7m qhnUc3buTjV4aZ1brCnvRpA1rofa4DpmTVjhmnk39yTuFtd8E9po6sCdOuJh8Xo7cKeeIveIKKuQ Vce0lmqcc72vFSzanBHAXe5eAAvV4UTtbAa11nN3uC2uQTe5ksCQli3OsTXuiBwtp8JlFOdFyIk0 1rzHjbE6gttBgjuWQp88GKLZft7ugjba7nPvSnKL5uNlBtZTttFBS6m54LOyzt1/Dhy5khbmfW6u IWT2ldtsnMUxT6ld3eAKbYP71TZHtdSqcRxo4W42zhVdNdK4+TGl6rif0wR3qlyGXKvZC1jJa2bP bQYnrgsGdW6Cmk9NVaNttAS5+qoWqCZ17k4d4DR4vR24U7e5nTe4IXWQffUUqPLWclluAFXEzSQW 31oFVy0C8Ov58cb1iq4auWqZcyP2llS5Ywblzu2N28LPMVbjWEPGZ3lEbltOhzuPPEY0i7Vz3tyq nOPGqo+wxiUujsB5VWa1lhzK3Pa4isI+kUeuo3aFFMaxM5s5t3zEzPxms9ZiHdMax9pjOIYxjrW9 XfXeW63ZS5nb3hw5x4XZ/Gqscd9IO9zkXg1hjh7b68TNbMbP7QxnNmszPuR6npndONb2dtV7b2ft 3FWtmsX3Hnfuqs5r/kpwo66ub8nh1bQia60BnNl7W69bVnmui1BTaY2bzwwjOrYJrhtA2rn12HGe 5SX3mOfteX83i/XK51XXvHOM98xjqVDRVeugO+qNz12POPNUW9VYulrqWO10yd0z7pjB4RPBzyTx kcutf1xfi5ntWdYox+//Nrn7uUaEWaw9vmc2v9GSe2wcxR03R31NlsNay8u2n9+e63oiU+QW3OP7 QV4KRXXQs63HCiHtZn6zWZvgu6JxrDVC1avWY3pv1avWc/NgEMktxnnO9RFM7pHrKA3q+0ZC0+5h jHRKcaQLKU+zwUJjKrVyeX8HAAgtsMbSTOtc9c+5GsmiWdsCe1O50bOM59PdbGtcuIgOzBp3zb7O jayVG/aeC1yGCjAbQg7JKLCIMXpiHrPoQr5m1So0jnFVG+ubj5WjRXDN6Zp35Krd8NRMdmqbD85d +Ijc5gZWYipYgg5cgXZ4T5/tljNVCXcKDVbGR83V2oKvcK1f1t+RC4sYs0djWi3rXCvxeC5jBrpq rSc+F5aXdiK1HmNvc/NADlwJYXEsq2WBXROJw7iOrm5g3KNy4qaIEovQ6lau2nIchTO2WweuYiye jZXjMxdZDZfrNZtxLWuth5pFtTb1w4I08jrXorNtMdFERItpllzznNtbI9rJuORZVn6U23VJ0njE 5gxM5lofcmWjbcpdmaOIpBVmbu5vj6Pu2Ca4LmDEk5DZ6qMQbLhHq1nWuXJM7XAzW0qSHa2I33G1 Css7nyOSJGYL3BqN5wnWuQ6BULmRNzBmoyXLE251d/hwUrK8asVeBLPOcjmSzrStczUaxwoYKBpB qR5NhOxR/4wb1WV8llNZSGiPN0SQq3zDU8tzZHbGyHbjqZ173SrerLWXE67Q9rlEWH8VjX2mScJs YM2O9HLcIoJFpFs9Nib7XMV7YAgWLXPN5mgRXHO64uZzFI90RK1xo78MSqTGNPycS6zEVLBoAxch klvxguTO4rtBsG5d4Wq8qNnxiOfywNUcVkseZ8ueuWu1EdtzGdO5tQcW2sfAuOawvqheIw0YKx4O isdwFVUHw7hRs8WyjNYSqdxY9Ibfm8oGp4nNwkaLgjDxyXeugm2BReZOWWoFMXNzQLE3rmNmXLUp pMfDOuFKKWLf4U5qdlOZkpy3yQLU+BR9KJPda6bT6lEjUBOuYZIvAgM/4XoU90kBuvOiHNWcOHSB d+vAZS4Y3e6C173JJdEpLoxcqcYjNf+MS4zi0sNCsjEQ/caF7GmVR8SMS7tw81hNuIqb7ZnTCH1e zR0VTPgbXLqcayncwlxu7AIfMb9kON0FGDtuF9krcooJrFSr3Rxnn6Oc33upc2Qhra/i5s4dSey4 Q700gOdjBbyHWec6ZIerYQ2t8UxLiSZV9eMctSjYovR2epVbxzmnMI612adDIVxLUdxzjs0tvevc HBCyqxGz1ox+eO6Mz7JyOc7B1TcawrXr30RhsMzV4D71orZ46lK8y6NwHDf6FxF0jrJOOco0acYF TtxdXwzqRZkhslCidX+OFBVMjTXjWqV1bHNtM67alKtRU+fTQEQFIe1wAyiSD4do5NpxBdmdlI2o 8am5W3xhF6Q751xHe1yLnwMTlQHK2uV6PXOuza/HEYE74J3iAuyKdLy4VFPUCbiIZvFGbouTMBTj 3KXW5eU4Wz0a0DFEu4lK44pI+dg5UkLlr3K1Pt2DUgvQSJlbYut5v85tNXtMF7y2TS5zOcWFkSsW j9T8wDvFBGIUN5sjOJs/cY2a5mKdS54RkMfEVW6CELzK7cY5xdOaMxcWz6v9YVgfneJTv8aY7fu8 PcajNkcOrv2vY5X5jWsUa6NSdAPGiT31RgNOMJlbqyTYCGhNbHnlDaPY2kXUKjOPIa3V3Nx7AixK M3B546ZzM8dZbtTIsONP5HTTp4Mg6EuCsEgkTdyKgbLCDZZKq1yvWavqedR7rtdMripCm12P7lw6 8SdwM25y4SzjbGPOVPAlriRvOwlNuXAb3IDCBcTB6nCViw4R02oWr8wvpUYWY+wGLjtrRucGflWS 8BNuStsfF4wlqRLXRMmzw/UVyGRATj7Okn2V2/UUtdiw+OpWAxecVrO4UgjlMgj+iWncBHHynEtO 45JkxfgcMWgLK5LuHEZVISPX7IDUOVKH7GWHaBbQ2p5rdk2vKY1rBRim5zaOuXWcodk4Ey9OCBtc gXCsCDYuY4sDbePqOJtR3YVLjoG7dm2ONLTGjBJNal646zhLIs+Qs/b5mXeVa2lKpBptlZsHJz82 e8w+r34D0Xqkg8e8E+6s5hgh6ZCOc+a2PszGWbg2vzJ0zJv72arSJILgjir/m5emJjcpxejzEuHc 5tQ4jcvGIkte2YlVd/b4pPY1LrF7c6RlejUpx8gNFCRJDXYZ56D3eQ0uRFMKN3oRUVQy+MD1EVfu OM7tuKI7j7MFFNoal5zJOE+4uV5x0zDjsr9ec2apPOXCqGW6txD7cRa0EIA3iuQttKki8BuJGzVD UkVyjvW2MonhHOFP4FZM4bayxdZknrvUZX5tvuhrdo3WwGqW0LSUOZpxg2bSnNtqNlCrrz8eM9dr NqPPUSNbrNYaTJ7HDGJG53akThWa7EDsuRYTnNkcSaie6zEi0ZTLOWLC1TlSfuYytIRf5QLQat4c 55RXsljNjbzJ9TExobZrXEEZVLtmvUlFz8e5cK1Wa/1Nc+OavfWlcH1wWgGpHhln56pf3TTyHxqP KcM0rqh50ZsWOiI4AYw0OuS7K8nOdwAEkQ3d1AZUmIMV6ioEkZVLkVtEoubgXW7lVS61FEpU20UG s7CdWzNihlLW8VzGsLp3WfJRiaFrhX3eIdZJuTlAx+3HIFcitNPhjsHFkkMGJKwzyXDhU0uvG877 sQ7YPyq6scqhssycvS6fsB15Du5xo08mBSOk5utqNka0wQgpvCbNfWGdSdtc86J1sgvJuSM6xYVV Qo8YhqYBetws4IAZgs1Yahu4CbrlIyz8IRl9tJintQ5wwQGjxV0qOMAFB+xaHOCCcKtm4Tqrqy5s cC1GayvFnStm91PYwmRfli1A2EIafSs5nAJB5PlzgsUr7Ym4DtYQrrogdmrcogpqFRNqtVeNPG6d tVMVoyjKlldhK2AjtZYobpWrtum+O3dzliyfGjciiOQqBJGtyjoyCnOwQl2FILJy3VwKDKtIoYIL pT0XZXPQ59bwq9SjVO+tPWuLO8eKNdVMPWfJ8jTCCbhDrF1uMEJqVXTcsbZgiBRqmaORR0uAQxqR c19YZ5JFCZ9aet1w3m4Aelevp+54OBN6bK/n49k4a+3JucEIaYw+94V1JlmU8Jmlax3gggNGi7tU cMBy+L8Id9eHktKFtAAAAABJRU5ErkJgglBLAQItABQABgAIAAAAIQCxgme2CgEAABMCAAATAAAA AAAAAAAAAAAAAAAAAABbQ29udGVudF9UeXBlc10ueG1sUEsBAi0AFAAGAAgAAAAhADj9If/WAAAA lAEAAAsAAAAAAAAAAAAAAAAAOwEAAF9yZWxzLy5yZWxzUEsBAi0AFAAGAAgAAAAhACiLCzTrAwAA 0QgAAA4AAAAAAAAAAAAAAAAAOgIAAGRycy9lMm9Eb2MueG1sUEsBAi0AFAAGAAgAAAAhAKomDr68 AAAAIQEAABkAAAAAAAAAAAAAAAAAUQYAAGRycy9fcmVscy9lMm9Eb2MueG1sLnJlbHNQSwECLQAU AAYACAAAACEA/Ev/8N4AAAAHAQAADwAAAAAAAAAAAAAAAABEBwAAZHJzL2Rvd25yZXYueG1sUEsB Ai0ACgAAAAAAAAAhAHdt1xxg/AUAYPwFABQAAAAAAAAAAAAAAAAATwgAAGRycy9tZWRpYS9pbWFn ZTEucG5nUEsFBgAAAAAGAAYAfAEAAOEEBgAAAA== ">
                <v:shape id="图片 17" o:spid="_x0000_s1030" type="#_x0000_t75" style="position:absolute;top:1084;width:57594;height:3541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uZ61wgAAANsAAAAPAAAAZHJzL2Rvd25yZXYueG1sRE9Na8JA EL0X/A/LCF6KbhTaanQTpCDpsTUFPQ67YxLMzobsNkn/fbdQ6G0e73MO+WRbMVDvG8cK1qsEBLF2 puFKwWd5Wm5B+IBssHVMCr7JQ57NHg6YGjfyBw3nUIkYwj5FBXUIXSql1zVZ9CvXEUfu5nqLIcK+ kqbHMYbbVm6S5FlabDg21NjRa036fv6yCh5v67LUtrhedsVp173fPQ1PWqnFfDruQQSawr/4z/1m 4vwX+P0lHiCzHwAAAP//AwBQSwECLQAUAAYACAAAACEA2+H2y+4AAACFAQAAEwAAAAAAAAAAAAAA AAAAAAAAW0NvbnRlbnRfVHlwZXNdLnhtbFBLAQItABQABgAIAAAAIQBa9CxbvwAAABUBAAALAAAA AAAAAAAAAAAAAB8BAABfcmVscy8ucmVsc1BLAQItABQABgAIAAAAIQDGuZ61wgAAANsAAAAPAAAA AAAAAAAAAAAAAAcCAABkcnMvZG93bnJldi54bWxQSwUGAAAAAAMAAwC3AAAA9gIAAAAA ">
                  <v:imagedata r:id="rId21" o:title=""/>
                  <v:path arrowok="t"/>
                </v:shape>
                <v:shape id="文本框 3" o:spid="_x0000_s1031" type="#_x0000_t202" style="position:absolute;top:38163;width:5759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zSP9IxAAAANoAAAAPAAAAZHJzL2Rvd25yZXYueG1sRI9BawIx FITvhf6H8ApeimZbRWQ1ikgL2ot068XbY/PcrG5eliSr679vCgWPw8x8wyxWvW3ElXyoHSt4G2Ug iEuna64UHH4+hzMQISJrbByTgjsFWC2fnxaYa3fjb7oWsRIJwiFHBSbGNpcylIYshpFriZN3ct5i TNJXUnu8Jbht5HuWTaXFmtOCwZY2hspL0VkF+8lxb16708fXejL2u0O3mZ6rQqnBS7+eg4jUx0f4 v73VCsbwdyXdALn8BQAA//8DAFBLAQItABQABgAIAAAAIQDb4fbL7gAAAIUBAAATAAAAAAAAAAAA AAAAAAAAAABbQ29udGVudF9UeXBlc10ueG1sUEsBAi0AFAAGAAgAAAAhAFr0LFu/AAAAFQEAAAsA AAAAAAAAAAAAAAAAHwEAAF9yZWxzLy5yZWxzUEsBAi0AFAAGAAgAAAAhAPNI/0jEAAAA2gAAAA8A AAAAAAAAAAAAAAAABwIAAGRycy9kb3ducmV2LnhtbFBLBQYAAAAAAwADALcAAAD4AgAAAAA= " stroked="f">
                  <v:textbox style="mso-fit-shape-to-text:t" inset="0,0,0,0">
                    <w:txbxContent>
                      <w:p w14:paraId="34DB32FB" w14:textId="3DFCE54C" w:rsidR="00760BB2" w:rsidRPr="007338C3" w:rsidRDefault="00760BB2" w:rsidP="00213A72">
                        <w:pPr>
                          <w:pStyle w:val="128c341a"/>
                          <w:rPr>
                            <w:rFonts w:eastAsia="仿宋" w:hAnsi="仿宋"/>
                            <w:noProof/>
                            <w:sz w:val="28"/>
                          </w:rPr>
                        </w:pPr>
                        <w:bookmarkStart w:id="29" w:name="_Ref103612101"/>
                        <w:r>
                          <w:t>图</w:t>
                        </w:r>
                        <w:r>
                          <w:t xml:space="preserv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bookmarkEnd w:id="29"/>
                        <w:r>
                          <w:t xml:space="preserve"> </w:t>
                        </w:r>
                        <w:r w:rsidRPr="00C56844">
                          <w:t>最终版测试</w:t>
                        </w:r>
                        <w:r>
                          <w:rPr>
                            <w:rFonts w:hint="eastAsia"/>
                          </w:rPr>
                          <w:t>系统</w:t>
                        </w:r>
                        <w:r w:rsidRPr="00BC672A">
                          <w:rPr>
                            <w:rFonts w:hint="eastAsia"/>
                          </w:rPr>
                          <w:t>网络拓扑图</w:t>
                        </w:r>
                      </w:p>
                    </w:txbxContent>
                  </v:textbox>
                </v:shape>
                <w10:wrap type="topAndBottom" anchorx="margin"/>
              </v:group>
            </w:pict>
          </mc:Fallback>
        </mc:AlternateContent>
      </w:r>
      <w:bookmarkStart w:id="29" w:name="OLE_LINK1"/>
      <w:bookmarkStart w:id="30" w:name="OLE_LINK2"/>
      <w:r w:rsidR="00C56844" w:rsidRPr="00C56844">
        <w:rPr>
          <w:noProof/>
          <w:snapToGrid/>
        </w:rPr>
        <w:t>最终版测试</w:t>
      </w:r>
      <w:r>
        <w:rPr>
          <w:rFonts w:hint="eastAsia"/>
        </w:rPr>
        <w:t>系统</w:t>
      </w:r>
      <w:bookmarkEnd w:id="29"/>
      <w:bookmarkEnd w:id="30"/>
      <w:r>
        <w:rPr>
          <w:rFonts w:hint="eastAsia"/>
        </w:rPr>
        <w:t>网络拓扑，如</w:t>
      </w:r>
      <w:r>
        <w:fldChar w:fldCharType="begin"/>
      </w:r>
      <w:r>
        <w:instrText xml:space="preserve"> </w:instrText>
      </w:r>
      <w:r>
        <w:rPr>
          <w:rFonts w:hint="eastAsia"/>
        </w:rPr>
        <w:instrText>REF _Ref103612101 \h</w:instrText>
      </w:r>
      <w:r>
        <w:instrText xml:space="preserve"> </w:instrText>
      </w:r>
      <w:r>
        <w:fldChar w:fldCharType="separate"/>
      </w:r>
      <w:r>
        <w:t>图</w:t>
      </w:r>
      <w:r>
        <w:t xml:space="preserve"> </w:t>
      </w:r>
      <w:r>
        <w:rPr>
          <w:noProof/>
        </w:rPr>
        <w:t>2</w:t>
      </w:r>
      <w:r>
        <w:t>.</w:t>
      </w:r>
      <w:r>
        <w:rPr>
          <w:noProof/>
        </w:rPr>
        <w:t>2</w:t>
      </w:r>
      <w:r>
        <w:fldChar w:fldCharType="end"/>
      </w:r>
      <w:r>
        <w:rPr>
          <w:rFonts w:hint="eastAsia"/>
        </w:rPr>
        <w:t>所示。</w:t>
      </w:r>
    </w:p>
    <w:p w14:paraId="5DED5800" w14:textId="007BCF5B" w:rsidR="00BE1A7E" w:rsidRDefault="00A7505B" w:rsidP="00A7505B">
      <w:pPr>
        <w:pStyle w:val="a957d934"/>
        <w:numPr>
          <w:ilvl w:val="0"/>
          <w:numId w:val="0"/>
        </w:numPr>
      </w:pPr>
      <w:bookmarkStart w:id="31" w:name="_Toc84854853"/>
      <w:bookmarkStart w:id="32" w:name="_Toc90975242"/>
      <w:bookmarkStart w:id="33" w:name="_Toc104913684"/>
      <w:r>
        <w:rPr>
          <w:rFonts w:hint="eastAsia"/>
        </w:rPr>
        <w:t>2</w:t>
      </w:r>
      <w:r>
        <w:t>.3</w:t>
      </w:r>
      <w:r w:rsidR="00BE1A7E">
        <w:rPr>
          <w:rFonts w:hint="eastAsia"/>
        </w:rPr>
        <w:t>承载的业务情况</w:t>
      </w:r>
      <w:bookmarkEnd w:id="31"/>
      <w:bookmarkEnd w:id="32"/>
      <w:bookmarkEnd w:id="33"/>
    </w:p>
    <w:p w14:paraId="7555E4DE" w14:textId="351A9633" w:rsidR="00BE1A7E" w:rsidRPr="00810BDC" w:rsidRDefault="00BE1A7E" w:rsidP="00810BDC">
      <w:pPr>
        <w:pStyle w:val="4fcace5c"/>
        <w:ind w:firstLine="560"/>
      </w:pPr>
      <w:r>
        <w:rPr>
          <w:rFonts w:hint="eastAsia"/>
        </w:rPr>
        <w:t>本节介绍</w:t>
      </w:r>
      <w:r w:rsidR="00C56844" w:rsidRPr="00C56844">
        <w:t>最终版测试</w:t>
      </w:r>
      <w:r>
        <w:rPr>
          <w:rFonts w:hint="eastAsia"/>
        </w:rPr>
        <w:t>系统承载的业务情况，包括系统的业务应用、业务功能、信息种类以及关键数据类型。</w:t>
      </w:r>
    </w:p>
    <w:p w14:paraId="7B3A15ED" w14:textId="38DC299C" w:rsidR="00BE1A7E" w:rsidRPr="004439CE" w:rsidRDefault="00A7505B" w:rsidP="00A7505B">
      <w:pPr>
        <w:pStyle w:val="d2c26dcf"/>
        <w:numPr>
          <w:ilvl w:val="0"/>
          <w:numId w:val="0"/>
        </w:numPr>
      </w:pPr>
      <w:bookmarkStart w:id="34" w:name="_Toc84854854"/>
      <w:bookmarkStart w:id="35" w:name="_Toc90975243"/>
      <w:bookmarkStart w:id="36" w:name="_Toc104913685"/>
      <w:r>
        <w:rPr>
          <w:rFonts w:hint="eastAsia"/>
        </w:rPr>
        <w:t>2</w:t>
      </w:r>
      <w:r>
        <w:t>.3.1</w:t>
      </w:r>
      <w:r w:rsidR="00BE1A7E" w:rsidRPr="004439CE">
        <w:rPr>
          <w:rFonts w:hint="eastAsia"/>
        </w:rPr>
        <w:t>业务应用</w:t>
      </w:r>
      <w:bookmarkEnd w:id="34"/>
      <w:bookmarkEnd w:id="35"/>
      <w:bookmarkEnd w:id="36"/>
    </w:p>
    <w:p w14:paraId="7E6819E8" w14:textId="73379141" w:rsidR="00BE1A7E" w:rsidRDefault="00BF54EB" w:rsidP="003E0D74">
      <w:pPr>
        <w:pStyle w:val="4fcace5c"/>
        <w:ind w:firstLine="560"/>
      </w:pPr>
      <w:r>
        <w:t>[这里从调研表填入业务说明]</w:t>
      </w:r>
      <w:bookmarkStart w:id="37" w:name="_Toc84854856"/>
    </w:p>
    <w:p w14:paraId="7AB6E060" w14:textId="4B3AFA2E" w:rsidR="00BE1A7E" w:rsidRPr="004439CE" w:rsidRDefault="00A7505B" w:rsidP="00A7505B">
      <w:pPr>
        <w:pStyle w:val="d2c26dcf"/>
        <w:numPr>
          <w:ilvl w:val="0"/>
          <w:numId w:val="0"/>
        </w:numPr>
      </w:pPr>
      <w:bookmarkStart w:id="38" w:name="_Toc90975245"/>
      <w:bookmarkStart w:id="39" w:name="_Toc104913686"/>
      <w:r>
        <w:rPr>
          <w:rFonts w:hint="eastAsia"/>
        </w:rPr>
        <w:lastRenderedPageBreak/>
        <w:t>2</w:t>
      </w:r>
      <w:r>
        <w:t>.3.2</w:t>
      </w:r>
      <w:r w:rsidR="00BE1A7E" w:rsidRPr="004439CE">
        <w:rPr>
          <w:rFonts w:hint="eastAsia"/>
        </w:rPr>
        <w:t>信息种类</w:t>
      </w:r>
      <w:bookmarkEnd w:id="37"/>
      <w:bookmarkEnd w:id="38"/>
      <w:bookmarkEnd w:id="39"/>
    </w:p>
    <w:p w14:paraId="54CAAFE5" w14:textId="2BC875EE" w:rsidR="00BE1A7E" w:rsidRDefault="00C56844" w:rsidP="00213A72">
      <w:pPr>
        <w:pStyle w:val="4fcace5c"/>
        <w:ind w:firstLine="560"/>
      </w:pPr>
      <w:r w:rsidRPr="00C56844">
        <w:t>最终版测试</w:t>
      </w:r>
      <w:r w:rsidR="00BE1A7E" w:rsidRPr="007D3812">
        <w:rPr>
          <w:rFonts w:hint="eastAsia"/>
        </w:rPr>
        <w:t>系统中信息资源分析如</w:t>
      </w:r>
      <w:r w:rsidR="00BE1A7E">
        <w:fldChar w:fldCharType="begin"/>
      </w:r>
      <w:r w:rsidR="00BE1A7E">
        <w:instrText xml:space="preserve"> REF _Ref103612171 \h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3</w:t>
      </w:r>
      <w:r w:rsidR="00BE1A7E">
        <w:fldChar w:fldCharType="end"/>
      </w:r>
      <w:r w:rsidR="00BE1A7E">
        <w:rPr>
          <w:rFonts w:hint="eastAsia"/>
        </w:rPr>
        <w:t>所示。</w:t>
      </w:r>
    </w:p>
    <w:p w14:paraId="7ECAC91E" w14:textId="73878E47" w:rsidR="00BE1A7E" w:rsidRDefault="00BE1A7E" w:rsidP="00656E2F">
      <w:pPr>
        <w:pStyle w:val="128c341a"/>
        <w:keepNext/>
      </w:pPr>
      <w:bookmarkStart w:id="40" w:name="_Ref103612171"/>
      <w:bookmarkStart w:id="41" w:name="_Ref1036121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40"/>
      <w:r>
        <w:t xml:space="preserve"> </w:t>
      </w:r>
      <w:r w:rsidR="009933C8" w:rsidRPr="009933C8">
        <w:t>最终版测试</w:t>
      </w:r>
      <w:r w:rsidR="009933C8">
        <w:rPr>
          <w:rFonts w:hint="eastAsia"/>
        </w:rPr>
        <w:t>系统</w:t>
      </w:r>
      <w:r w:rsidRPr="00AE0DC5">
        <w:rPr>
          <w:rFonts w:hint="eastAsia"/>
        </w:rPr>
        <w:t>信息资源分析</w:t>
      </w:r>
      <w:bookmarkEnd w:id="41"/>
    </w:p>
    <w:tbl>
      <w:tblPr>
        <w:tblStyle w:val="0e80511c"/>
        <w:tblW w:w="9072" w:type="dxa"/>
        <w:tblLayout w:type="fixed"/>
        <w:tblLook w:val="05E0" w:firstRow="1" w:lastRow="1" w:firstColumn="1" w:lastColumn="1" w:noHBand="0" w:noVBand="1"/>
      </w:tblPr>
      <w:tblGrid>
        <w:gridCol w:w="983"/>
        <w:gridCol w:w="3134"/>
        <w:gridCol w:w="1417"/>
        <w:gridCol w:w="1404"/>
        <w:gridCol w:w="1439"/>
        <w:gridCol w:w="695"/>
      </w:tblGrid>
      <w:tr w:rsidR="00BE1A7E" w:rsidRPr="007A1A6E" w14:paraId="1312BA7F" w14:textId="77777777" w:rsidTr="006F1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44927770" w14:textId="77777777" w:rsidR="00BE1A7E" w:rsidRPr="007A1A6E" w:rsidRDefault="00BE1A7E" w:rsidP="007A1A6E">
            <w:pPr>
              <w:pStyle w:val="47a197b4"/>
            </w:pPr>
            <w:r w:rsidRPr="007A1A6E">
              <w:rPr>
                <w:rFonts w:hint="eastAsia"/>
              </w:rPr>
              <w:t>序号</w:t>
            </w:r>
          </w:p>
        </w:tc>
        <w:tc>
          <w:tcPr>
            <w:tcW w:w="3134" w:type="dxa"/>
          </w:tcPr>
          <w:p w14:paraId="41FCE120"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rPr>
                <w:rFonts w:hint="eastAsia"/>
              </w:rPr>
              <w:t>种类</w:t>
            </w:r>
          </w:p>
        </w:tc>
        <w:tc>
          <w:tcPr>
            <w:tcW w:w="1417" w:type="dxa"/>
          </w:tcPr>
          <w:p w14:paraId="1D554F82"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rPr>
                <w:rFonts w:hint="eastAsia"/>
              </w:rPr>
              <w:t>数量（约）</w:t>
            </w:r>
          </w:p>
        </w:tc>
        <w:tc>
          <w:tcPr>
            <w:tcW w:w="1404" w:type="dxa"/>
          </w:tcPr>
          <w:p w14:paraId="6CD8019F"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rPr>
                <w:rFonts w:hint="eastAsia"/>
              </w:rPr>
              <w:t>存储方式</w:t>
            </w:r>
          </w:p>
        </w:tc>
        <w:tc>
          <w:tcPr>
            <w:tcW w:w="1439" w:type="dxa"/>
          </w:tcPr>
          <w:p w14:paraId="35C310F8"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rPr>
                <w:rFonts w:hint="eastAsia"/>
              </w:rPr>
              <w:t>访问权限</w:t>
            </w:r>
          </w:p>
        </w:tc>
        <w:tc>
          <w:tcPr>
            <w:cnfStyle w:val="000100000000" w:firstRow="0" w:lastRow="0" w:firstColumn="0" w:lastColumn="1" w:oddVBand="0" w:evenVBand="0" w:oddHBand="0" w:evenHBand="0" w:firstRowFirstColumn="0" w:firstRowLastColumn="0" w:lastRowFirstColumn="0" w:lastRowLastColumn="0"/>
            <w:tcW w:w="695" w:type="dxa"/>
          </w:tcPr>
          <w:p w14:paraId="176EDCA1" w14:textId="77777777" w:rsidR="00BE1A7E" w:rsidRPr="007A1A6E" w:rsidRDefault="00BE1A7E" w:rsidP="007A1A6E">
            <w:pPr>
              <w:pStyle w:val="47a197b4"/>
            </w:pPr>
            <w:r w:rsidRPr="007A1A6E">
              <w:rPr>
                <w:rFonts w:hint="eastAsia"/>
              </w:rPr>
              <w:t>敏感度</w:t>
            </w:r>
          </w:p>
        </w:tc>
      </w:tr>
      <w:tr w:rsidR="00BE1A7E" w:rsidRPr="007A1A6E" w14:paraId="56C1B627" w14:textId="77777777" w:rsidTr="006F17E7">
        <w:trPr>
          <w:trHeight w:val="324"/>
        </w:trPr>
        <w:tc>
          <w:tcPr>
            <w:cnfStyle w:val="001000000000" w:firstRow="0" w:lastRow="0" w:firstColumn="1" w:lastColumn="0" w:oddVBand="0" w:evenVBand="0" w:oddHBand="0" w:evenHBand="0" w:firstRowFirstColumn="0" w:firstRowLastColumn="0" w:lastRowFirstColumn="0" w:lastRowLastColumn="0"/>
            <w:tcW w:w="983" w:type="dxa"/>
          </w:tcPr>
          <w:p w14:paraId="508961D8" w14:textId="77777777" w:rsidR="00BE1A7E" w:rsidRPr="007A1A6E" w:rsidRDefault="00BE1A7E" w:rsidP="007A1A6E">
            <w:pPr>
              <w:pStyle w:val="47a197b4"/>
            </w:pPr>
            <w:r w:rsidRPr="007A1A6E">
              <w:t>1</w:t>
            </w:r>
          </w:p>
        </w:tc>
        <w:tc>
          <w:tcPr>
            <w:tcW w:w="3134" w:type="dxa"/>
          </w:tcPr>
          <w:p w14:paraId="417B6ECA"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rPr>
                <w:rFonts w:hint="eastAsia"/>
              </w:rPr>
              <w:t>用户名</w:t>
            </w:r>
            <w:r w:rsidRPr="007A1A6E">
              <w:t>/</w:t>
            </w:r>
            <w:r w:rsidRPr="007A1A6E">
              <w:rPr>
                <w:rFonts w:hint="eastAsia"/>
              </w:rPr>
              <w:t>口令</w:t>
            </w:r>
            <w:r w:rsidRPr="007A1A6E">
              <w:t>(</w:t>
            </w:r>
            <w:r w:rsidRPr="007A1A6E">
              <w:rPr>
                <w:rFonts w:hint="eastAsia"/>
              </w:rPr>
              <w:t>身份信息</w:t>
            </w:r>
            <w:r w:rsidRPr="007A1A6E">
              <w:t>)</w:t>
            </w:r>
          </w:p>
        </w:tc>
        <w:tc>
          <w:tcPr>
            <w:tcW w:w="1417" w:type="dxa"/>
          </w:tcPr>
          <w:p w14:paraId="375614A0"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tcW w:w="1404" w:type="dxa"/>
          </w:tcPr>
          <w:p w14:paraId="7C61FE69"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tcW w:w="1439" w:type="dxa"/>
          </w:tcPr>
          <w:p w14:paraId="5669FC80"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3B08AC2B" w14:textId="77777777" w:rsidR="00BE1A7E" w:rsidRPr="007A1A6E" w:rsidRDefault="00BE1A7E" w:rsidP="007A1A6E">
            <w:pPr>
              <w:pStyle w:val="47a197b4"/>
            </w:pPr>
            <w:r w:rsidRPr="007A1A6E">
              <w:rPr>
                <w:rFonts w:hint="eastAsia"/>
              </w:rPr>
              <w:t>高</w:t>
            </w:r>
          </w:p>
        </w:tc>
      </w:tr>
      <w:tr w:rsidR="00BE1A7E" w:rsidRPr="007A1A6E" w14:paraId="2A3DEADA" w14:textId="77777777" w:rsidTr="006F17E7">
        <w:tc>
          <w:tcPr>
            <w:cnfStyle w:val="001000000000" w:firstRow="0" w:lastRow="0" w:firstColumn="1" w:lastColumn="0" w:oddVBand="0" w:evenVBand="0" w:oddHBand="0" w:evenHBand="0" w:firstRowFirstColumn="0" w:firstRowLastColumn="0" w:lastRowFirstColumn="0" w:lastRowLastColumn="0"/>
            <w:tcW w:w="983" w:type="dxa"/>
          </w:tcPr>
          <w:p w14:paraId="6075C969" w14:textId="77777777" w:rsidR="00BE1A7E" w:rsidRPr="007A1A6E" w:rsidRDefault="00BE1A7E" w:rsidP="007A1A6E">
            <w:pPr>
              <w:pStyle w:val="47a197b4"/>
            </w:pPr>
            <w:r w:rsidRPr="007A1A6E">
              <w:t>2</w:t>
            </w:r>
          </w:p>
        </w:tc>
        <w:tc>
          <w:tcPr>
            <w:tcW w:w="3134" w:type="dxa"/>
          </w:tcPr>
          <w:p w14:paraId="21BCB9C8"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rPr>
                <w:rFonts w:hint="eastAsia"/>
              </w:rPr>
              <w:t>角色和权限信息</w:t>
            </w:r>
          </w:p>
        </w:tc>
        <w:tc>
          <w:tcPr>
            <w:tcW w:w="1417" w:type="dxa"/>
          </w:tcPr>
          <w:p w14:paraId="602FF210"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tcW w:w="1404" w:type="dxa"/>
          </w:tcPr>
          <w:p w14:paraId="2A6649CC"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tcW w:w="1439" w:type="dxa"/>
          </w:tcPr>
          <w:p w14:paraId="3129E5DC"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2F63FF17" w14:textId="77777777" w:rsidR="00BE1A7E" w:rsidRPr="007A1A6E" w:rsidRDefault="00BE1A7E" w:rsidP="007A1A6E">
            <w:pPr>
              <w:pStyle w:val="47a197b4"/>
            </w:pPr>
            <w:r w:rsidRPr="007A1A6E">
              <w:rPr>
                <w:rFonts w:hint="eastAsia"/>
              </w:rPr>
              <w:t>高</w:t>
            </w:r>
          </w:p>
        </w:tc>
      </w:tr>
      <w:tr w:rsidR="00BE1A7E" w:rsidRPr="007A1A6E" w14:paraId="07480CF9" w14:textId="77777777" w:rsidTr="006F17E7">
        <w:tc>
          <w:tcPr>
            <w:cnfStyle w:val="001000000000" w:firstRow="0" w:lastRow="0" w:firstColumn="1" w:lastColumn="0" w:oddVBand="0" w:evenVBand="0" w:oddHBand="0" w:evenHBand="0" w:firstRowFirstColumn="0" w:firstRowLastColumn="0" w:lastRowFirstColumn="0" w:lastRowLastColumn="0"/>
            <w:tcW w:w="983" w:type="dxa"/>
          </w:tcPr>
          <w:p w14:paraId="24676A57" w14:textId="77777777" w:rsidR="00BE1A7E" w:rsidRPr="007A1A6E" w:rsidRDefault="00BE1A7E" w:rsidP="007A1A6E">
            <w:pPr>
              <w:pStyle w:val="47a197b4"/>
            </w:pPr>
            <w:r w:rsidRPr="007A1A6E">
              <w:t>3</w:t>
            </w:r>
          </w:p>
        </w:tc>
        <w:tc>
          <w:tcPr>
            <w:tcW w:w="3134" w:type="dxa"/>
          </w:tcPr>
          <w:p w14:paraId="2E674779"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rPr>
                <w:rFonts w:hint="eastAsia"/>
              </w:rPr>
              <w:t>用户隐私数据</w:t>
            </w:r>
          </w:p>
        </w:tc>
        <w:tc>
          <w:tcPr>
            <w:tcW w:w="1417" w:type="dxa"/>
          </w:tcPr>
          <w:p w14:paraId="4B2DCBD1"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tcW w:w="1404" w:type="dxa"/>
          </w:tcPr>
          <w:p w14:paraId="36F0E91E"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tcW w:w="1439" w:type="dxa"/>
          </w:tcPr>
          <w:p w14:paraId="532BF5B8"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587E7B2B" w14:textId="77777777" w:rsidR="00BE1A7E" w:rsidRPr="007A1A6E" w:rsidRDefault="00BE1A7E" w:rsidP="007A1A6E">
            <w:pPr>
              <w:pStyle w:val="47a197b4"/>
            </w:pPr>
            <w:r w:rsidRPr="007A1A6E">
              <w:rPr>
                <w:rFonts w:hint="eastAsia"/>
              </w:rPr>
              <w:t>高</w:t>
            </w:r>
          </w:p>
        </w:tc>
      </w:tr>
      <w:tr w:rsidR="00BE1A7E" w:rsidRPr="007A1A6E" w14:paraId="3641FB18" w14:textId="77777777" w:rsidTr="006F17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72265298" w14:textId="77777777" w:rsidR="00BE1A7E" w:rsidRPr="007A1A6E" w:rsidRDefault="00BE1A7E" w:rsidP="007A1A6E">
            <w:pPr>
              <w:pStyle w:val="47a197b4"/>
            </w:pPr>
            <w:r w:rsidRPr="007A1A6E">
              <w:t>4</w:t>
            </w:r>
          </w:p>
        </w:tc>
        <w:tc>
          <w:tcPr>
            <w:tcW w:w="3134" w:type="dxa"/>
          </w:tcPr>
          <w:p w14:paraId="433B7C84"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rPr>
                <w:rFonts w:hint="eastAsia"/>
              </w:rPr>
              <w:t>日志信息</w:t>
            </w:r>
          </w:p>
        </w:tc>
        <w:tc>
          <w:tcPr>
            <w:tcW w:w="1417" w:type="dxa"/>
          </w:tcPr>
          <w:p w14:paraId="5C24B1FD"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w:t>
            </w:r>
          </w:p>
        </w:tc>
        <w:tc>
          <w:tcPr>
            <w:tcW w:w="1404" w:type="dxa"/>
          </w:tcPr>
          <w:p w14:paraId="06CD0F2E"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w:t>
            </w:r>
          </w:p>
        </w:tc>
        <w:tc>
          <w:tcPr>
            <w:tcW w:w="1439" w:type="dxa"/>
          </w:tcPr>
          <w:p w14:paraId="03CC0A24"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45ADC3EB" w14:textId="77777777" w:rsidR="00BE1A7E" w:rsidRPr="007A1A6E" w:rsidRDefault="00BE1A7E" w:rsidP="007A1A6E">
            <w:pPr>
              <w:pStyle w:val="47a197b4"/>
            </w:pPr>
            <w:r w:rsidRPr="007A1A6E">
              <w:rPr>
                <w:rFonts w:hint="eastAsia"/>
              </w:rPr>
              <w:t>高</w:t>
            </w:r>
          </w:p>
        </w:tc>
      </w:tr>
    </w:tbl>
    <w:p w14:paraId="1C4A90B4" w14:textId="77777777" w:rsidR="00BE1A7E" w:rsidRDefault="00BE1A7E" w:rsidP="003E0D74">
      <w:pPr>
        <w:pStyle w:val="4fcace5c"/>
        <w:ind w:firstLineChars="0" w:firstLine="0"/>
      </w:pPr>
    </w:p>
    <w:p w14:paraId="739DF9B7" w14:textId="07DA3888" w:rsidR="00BE1A7E" w:rsidRDefault="00A7505B" w:rsidP="00A7505B">
      <w:pPr>
        <w:pStyle w:val="d2c26dcf"/>
        <w:numPr>
          <w:ilvl w:val="0"/>
          <w:numId w:val="0"/>
        </w:numPr>
      </w:pPr>
      <w:bookmarkStart w:id="42" w:name="_Toc84854857"/>
      <w:bookmarkStart w:id="43" w:name="_Toc90975246"/>
      <w:bookmarkStart w:id="44" w:name="_Toc104913687"/>
      <w:r>
        <w:rPr>
          <w:rFonts w:hint="eastAsia"/>
        </w:rPr>
        <w:t>2</w:t>
      </w:r>
      <w:r>
        <w:t>.3.3</w:t>
      </w:r>
      <w:r w:rsidR="00BE1A7E" w:rsidRPr="00FE370B">
        <w:rPr>
          <w:rFonts w:hint="eastAsia"/>
        </w:rPr>
        <w:t>关键数据类型</w:t>
      </w:r>
      <w:bookmarkEnd w:id="42"/>
      <w:bookmarkEnd w:id="43"/>
      <w:bookmarkEnd w:id="44"/>
    </w:p>
    <w:p w14:paraId="0E81E7C1" w14:textId="07FC2F50" w:rsidR="00BE1A7E" w:rsidRDefault="00C56844" w:rsidP="00213A72">
      <w:pPr>
        <w:pStyle w:val="4fcace5c"/>
        <w:ind w:firstLine="560"/>
      </w:pPr>
      <w:r w:rsidRPr="00C56844">
        <w:t>最终版测试</w:t>
      </w:r>
      <w:r w:rsidR="00BE1A7E">
        <w:rPr>
          <w:rFonts w:hint="eastAsia"/>
        </w:rPr>
        <w:t>系统</w:t>
      </w:r>
      <w:r w:rsidR="00BE1A7E" w:rsidRPr="00FE370B">
        <w:rPr>
          <w:rFonts w:hint="eastAsia"/>
        </w:rPr>
        <w:t>关键数据具体情况如</w:t>
      </w:r>
      <w:r w:rsidR="00BE1A7E">
        <w:fldChar w:fldCharType="begin"/>
      </w:r>
      <w:r w:rsidR="00BE1A7E">
        <w:instrText xml:space="preserve"> </w:instrText>
      </w:r>
      <w:r w:rsidR="00BE1A7E">
        <w:rPr>
          <w:rFonts w:hint="eastAsia"/>
        </w:rPr>
        <w:instrText>REF _Ref103612193 \h</w:instrText>
      </w:r>
      <w:r w:rsidR="00BE1A7E">
        <w:instrText xml:space="preserve">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4</w:t>
      </w:r>
      <w:r w:rsidR="00BE1A7E">
        <w:fldChar w:fldCharType="end"/>
      </w:r>
      <w:r w:rsidR="00BE1A7E">
        <w:rPr>
          <w:rFonts w:hint="eastAsia"/>
        </w:rPr>
        <w:t>所示。</w:t>
      </w:r>
    </w:p>
    <w:p w14:paraId="28A49DC6" w14:textId="26B76833" w:rsidR="00BE1A7E" w:rsidRDefault="00BE1A7E" w:rsidP="00213A72">
      <w:pPr>
        <w:pStyle w:val="128c341a"/>
        <w:keepNext/>
      </w:pPr>
      <w:bookmarkStart w:id="45" w:name="_Ref10361219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45"/>
      <w:r>
        <w:t xml:space="preserve"> </w:t>
      </w:r>
      <w:r w:rsidR="009933C8" w:rsidRPr="009933C8">
        <w:t>最终版测试</w:t>
      </w:r>
      <w:r w:rsidRPr="00A43D7D">
        <w:rPr>
          <w:rFonts w:hint="eastAsia"/>
        </w:rPr>
        <w:t>系统关键数据种类表</w:t>
      </w:r>
    </w:p>
    <w:tbl>
      <w:tblPr>
        <w:tblStyle w:val="0e80511c"/>
        <w:tblW w:w="8841" w:type="dxa"/>
        <w:tblLayout w:type="fixed"/>
        <w:tblLook w:val="05E0" w:firstRow="1" w:lastRow="1" w:firstColumn="1" w:lastColumn="1" w:noHBand="0" w:noVBand="1"/>
      </w:tblPr>
      <w:tblGrid>
        <w:gridCol w:w="557"/>
        <w:gridCol w:w="2228"/>
        <w:gridCol w:w="746"/>
        <w:gridCol w:w="3119"/>
        <w:gridCol w:w="1341"/>
        <w:gridCol w:w="850"/>
      </w:tblGrid>
      <w:tr w:rsidR="00BE1A7E" w:rsidRPr="007A1A6E" w14:paraId="26DA21A3" w14:textId="77777777" w:rsidTr="0035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4E45736B" w14:textId="77777777" w:rsidR="00BE1A7E" w:rsidRPr="007A1A6E" w:rsidRDefault="00BE1A7E" w:rsidP="007A1A6E">
            <w:pPr>
              <w:pStyle w:val="47a197b4"/>
            </w:pPr>
            <w:bookmarkStart w:id="46" w:name="_Hlk83843819"/>
            <w:r w:rsidRPr="007A1A6E">
              <w:t>序号</w:t>
            </w:r>
          </w:p>
        </w:tc>
        <w:tc>
          <w:tcPr>
            <w:tcW w:w="2228" w:type="dxa"/>
          </w:tcPr>
          <w:p w14:paraId="5969BC71"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t>信息</w:t>
            </w:r>
          </w:p>
        </w:tc>
        <w:tc>
          <w:tcPr>
            <w:tcW w:w="746" w:type="dxa"/>
          </w:tcPr>
          <w:p w14:paraId="486F1C75"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t>敏感度</w:t>
            </w:r>
          </w:p>
        </w:tc>
        <w:tc>
          <w:tcPr>
            <w:tcW w:w="3119" w:type="dxa"/>
          </w:tcPr>
          <w:p w14:paraId="69A39370"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t>加密需求</w:t>
            </w:r>
          </w:p>
        </w:tc>
        <w:tc>
          <w:tcPr>
            <w:tcW w:w="1341" w:type="dxa"/>
          </w:tcPr>
          <w:p w14:paraId="435C0ED9" w14:textId="77777777" w:rsidR="00BE1A7E" w:rsidRPr="007A1A6E" w:rsidRDefault="00BE1A7E" w:rsidP="007A1A6E">
            <w:pPr>
              <w:pStyle w:val="47a197b4"/>
              <w:cnfStyle w:val="100000000000" w:firstRow="1" w:lastRow="0" w:firstColumn="0" w:lastColumn="0" w:oddVBand="0" w:evenVBand="0" w:oddHBand="0" w:evenHBand="0" w:firstRowFirstColumn="0" w:firstRowLastColumn="0" w:lastRowFirstColumn="0" w:lastRowLastColumn="0"/>
            </w:pPr>
            <w:r w:rsidRPr="007A1A6E">
              <w:t>是否影响功能</w:t>
            </w:r>
          </w:p>
        </w:tc>
        <w:tc>
          <w:tcPr>
            <w:cnfStyle w:val="000100000000" w:firstRow="0" w:lastRow="0" w:firstColumn="0" w:lastColumn="1" w:oddVBand="0" w:evenVBand="0" w:oddHBand="0" w:evenHBand="0" w:firstRowFirstColumn="0" w:firstRowLastColumn="0" w:lastRowFirstColumn="0" w:lastRowLastColumn="0"/>
            <w:tcW w:w="850" w:type="dxa"/>
          </w:tcPr>
          <w:p w14:paraId="3DB26888" w14:textId="77777777" w:rsidR="00BE1A7E" w:rsidRPr="007A1A6E" w:rsidRDefault="00BE1A7E" w:rsidP="007A1A6E">
            <w:pPr>
              <w:pStyle w:val="47a197b4"/>
            </w:pPr>
            <w:r w:rsidRPr="007A1A6E">
              <w:t>是否</w:t>
            </w:r>
          </w:p>
          <w:p w14:paraId="0061111C" w14:textId="77777777" w:rsidR="00BE1A7E" w:rsidRPr="007A1A6E" w:rsidRDefault="00BE1A7E" w:rsidP="007A1A6E">
            <w:pPr>
              <w:pStyle w:val="47a197b4"/>
            </w:pPr>
            <w:r w:rsidRPr="007A1A6E">
              <w:t>无法修改</w:t>
            </w:r>
          </w:p>
        </w:tc>
      </w:tr>
      <w:tr w:rsidR="00BE1A7E" w:rsidRPr="007A1A6E" w14:paraId="2F8635AE"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1949221E" w14:textId="77777777" w:rsidR="00BE1A7E" w:rsidRPr="007A1A6E" w:rsidRDefault="00BE1A7E" w:rsidP="007A1A6E">
            <w:pPr>
              <w:pStyle w:val="47a197b4"/>
            </w:pPr>
            <w:r w:rsidRPr="007A1A6E">
              <w:t>1</w:t>
            </w:r>
          </w:p>
        </w:tc>
        <w:tc>
          <w:tcPr>
            <w:tcW w:w="2228" w:type="dxa"/>
          </w:tcPr>
          <w:p w14:paraId="25AE87BB"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身份鉴别信息</w:t>
            </w:r>
          </w:p>
        </w:tc>
        <w:tc>
          <w:tcPr>
            <w:tcW w:w="746" w:type="dxa"/>
          </w:tcPr>
          <w:p w14:paraId="3399D891"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3015FF07"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机密性保护</w:t>
            </w:r>
            <w:r w:rsidRPr="007A1A6E">
              <w:t>/</w:t>
            </w:r>
            <w:r w:rsidRPr="007A1A6E">
              <w:t>完整性保护</w:t>
            </w:r>
          </w:p>
        </w:tc>
        <w:tc>
          <w:tcPr>
            <w:tcW w:w="1341" w:type="dxa"/>
          </w:tcPr>
          <w:p w14:paraId="56E58CE7"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3F5B6032" w14:textId="77777777" w:rsidR="00BE1A7E" w:rsidRPr="007A1A6E" w:rsidRDefault="00BE1A7E" w:rsidP="007A1A6E">
            <w:pPr>
              <w:pStyle w:val="47a197b4"/>
            </w:pPr>
            <w:r w:rsidRPr="007A1A6E">
              <w:t>否</w:t>
            </w:r>
          </w:p>
        </w:tc>
      </w:tr>
      <w:tr w:rsidR="00BE1A7E" w:rsidRPr="007A1A6E" w14:paraId="3DD52406"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4AC6340B" w14:textId="77777777" w:rsidR="00BE1A7E" w:rsidRPr="007A1A6E" w:rsidRDefault="00BE1A7E" w:rsidP="007A1A6E">
            <w:pPr>
              <w:pStyle w:val="47a197b4"/>
            </w:pPr>
            <w:r w:rsidRPr="007A1A6E">
              <w:t>2</w:t>
            </w:r>
          </w:p>
        </w:tc>
        <w:tc>
          <w:tcPr>
            <w:tcW w:w="2228" w:type="dxa"/>
          </w:tcPr>
          <w:p w14:paraId="30C7700D"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访问控制信息</w:t>
            </w:r>
          </w:p>
        </w:tc>
        <w:tc>
          <w:tcPr>
            <w:tcW w:w="746" w:type="dxa"/>
          </w:tcPr>
          <w:p w14:paraId="6E226555"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38965A13"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完整性保护</w:t>
            </w:r>
          </w:p>
        </w:tc>
        <w:tc>
          <w:tcPr>
            <w:tcW w:w="1341" w:type="dxa"/>
          </w:tcPr>
          <w:p w14:paraId="7B0A6FD4"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5A710B8E" w14:textId="77777777" w:rsidR="00BE1A7E" w:rsidRPr="007A1A6E" w:rsidRDefault="00BE1A7E" w:rsidP="007A1A6E">
            <w:pPr>
              <w:pStyle w:val="47a197b4"/>
            </w:pPr>
            <w:r w:rsidRPr="007A1A6E">
              <w:t>否</w:t>
            </w:r>
          </w:p>
        </w:tc>
      </w:tr>
      <w:tr w:rsidR="00BE1A7E" w:rsidRPr="007A1A6E" w14:paraId="719721D7"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34D3C110" w14:textId="77777777" w:rsidR="00BE1A7E" w:rsidRPr="007A1A6E" w:rsidRDefault="00BE1A7E" w:rsidP="007A1A6E">
            <w:pPr>
              <w:pStyle w:val="47a197b4"/>
            </w:pPr>
            <w:r w:rsidRPr="007A1A6E">
              <w:t>3</w:t>
            </w:r>
          </w:p>
        </w:tc>
        <w:tc>
          <w:tcPr>
            <w:tcW w:w="2228" w:type="dxa"/>
          </w:tcPr>
          <w:p w14:paraId="3AA25635"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用户数据</w:t>
            </w:r>
          </w:p>
        </w:tc>
        <w:tc>
          <w:tcPr>
            <w:tcW w:w="746" w:type="dxa"/>
          </w:tcPr>
          <w:p w14:paraId="00D20F77"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15A80467"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机密性保护</w:t>
            </w:r>
            <w:r w:rsidRPr="007A1A6E">
              <w:t>/</w:t>
            </w:r>
            <w:r w:rsidRPr="007A1A6E">
              <w:t>完整性保护</w:t>
            </w:r>
          </w:p>
        </w:tc>
        <w:tc>
          <w:tcPr>
            <w:tcW w:w="1341" w:type="dxa"/>
          </w:tcPr>
          <w:p w14:paraId="69BD916C"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2880D5CF" w14:textId="77777777" w:rsidR="00BE1A7E" w:rsidRPr="007A1A6E" w:rsidRDefault="00BE1A7E" w:rsidP="007A1A6E">
            <w:pPr>
              <w:pStyle w:val="47a197b4"/>
            </w:pPr>
            <w:r w:rsidRPr="007A1A6E">
              <w:t>否</w:t>
            </w:r>
          </w:p>
        </w:tc>
      </w:tr>
      <w:tr w:rsidR="00BE1A7E" w:rsidRPr="007A1A6E" w14:paraId="15D48F20"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4DFA256C" w14:textId="77777777" w:rsidR="00BE1A7E" w:rsidRPr="007A1A6E" w:rsidRDefault="00BE1A7E" w:rsidP="007A1A6E">
            <w:pPr>
              <w:pStyle w:val="47a197b4"/>
            </w:pPr>
            <w:r w:rsidRPr="007A1A6E">
              <w:t>4</w:t>
            </w:r>
          </w:p>
        </w:tc>
        <w:tc>
          <w:tcPr>
            <w:tcW w:w="2228" w:type="dxa"/>
          </w:tcPr>
          <w:p w14:paraId="107A84DE"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业务审批数据</w:t>
            </w:r>
          </w:p>
        </w:tc>
        <w:tc>
          <w:tcPr>
            <w:tcW w:w="746" w:type="dxa"/>
          </w:tcPr>
          <w:p w14:paraId="4747E9F3"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2CE6FD0C"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机密性保护</w:t>
            </w:r>
            <w:r w:rsidRPr="007A1A6E">
              <w:t>/</w:t>
            </w:r>
            <w:r w:rsidRPr="007A1A6E">
              <w:t>完整性保护</w:t>
            </w:r>
          </w:p>
        </w:tc>
        <w:tc>
          <w:tcPr>
            <w:tcW w:w="1341" w:type="dxa"/>
          </w:tcPr>
          <w:p w14:paraId="3486932C" w14:textId="77777777" w:rsidR="00BE1A7E" w:rsidRPr="007A1A6E" w:rsidRDefault="00BE1A7E" w:rsidP="007A1A6E">
            <w:pPr>
              <w:pStyle w:val="47a197b4"/>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29C8C259" w14:textId="77777777" w:rsidR="00BE1A7E" w:rsidRPr="007A1A6E" w:rsidRDefault="00BE1A7E" w:rsidP="007A1A6E">
            <w:pPr>
              <w:pStyle w:val="47a197b4"/>
            </w:pPr>
            <w:r w:rsidRPr="007A1A6E">
              <w:t>否</w:t>
            </w:r>
          </w:p>
        </w:tc>
      </w:tr>
      <w:tr w:rsidR="00BE1A7E" w:rsidRPr="007A1A6E" w14:paraId="0DCADDC7" w14:textId="77777777" w:rsidTr="0035325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6837A59" w14:textId="77777777" w:rsidR="00BE1A7E" w:rsidRPr="007A1A6E" w:rsidRDefault="00BE1A7E" w:rsidP="007A1A6E">
            <w:pPr>
              <w:pStyle w:val="47a197b4"/>
            </w:pPr>
            <w:r w:rsidRPr="007A1A6E">
              <w:t>5</w:t>
            </w:r>
          </w:p>
        </w:tc>
        <w:tc>
          <w:tcPr>
            <w:tcW w:w="2228" w:type="dxa"/>
          </w:tcPr>
          <w:p w14:paraId="4CF952E4"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日志信息</w:t>
            </w:r>
          </w:p>
        </w:tc>
        <w:tc>
          <w:tcPr>
            <w:tcW w:w="746" w:type="dxa"/>
          </w:tcPr>
          <w:p w14:paraId="13EDD544"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高</w:t>
            </w:r>
          </w:p>
        </w:tc>
        <w:tc>
          <w:tcPr>
            <w:tcW w:w="3119" w:type="dxa"/>
          </w:tcPr>
          <w:p w14:paraId="261B3C6A"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完整性保护</w:t>
            </w:r>
          </w:p>
        </w:tc>
        <w:tc>
          <w:tcPr>
            <w:tcW w:w="1341" w:type="dxa"/>
          </w:tcPr>
          <w:p w14:paraId="7DE97683" w14:textId="77777777" w:rsidR="00BE1A7E" w:rsidRPr="007A1A6E" w:rsidRDefault="00BE1A7E" w:rsidP="007A1A6E">
            <w:pPr>
              <w:pStyle w:val="47a197b4"/>
              <w:cnfStyle w:val="010000000000" w:firstRow="0" w:lastRow="1"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00746ECA" w14:textId="77777777" w:rsidR="00BE1A7E" w:rsidRPr="007A1A6E" w:rsidRDefault="00BE1A7E" w:rsidP="007A1A6E">
            <w:pPr>
              <w:pStyle w:val="47a197b4"/>
            </w:pPr>
            <w:r w:rsidRPr="007A1A6E">
              <w:t>否</w:t>
            </w:r>
          </w:p>
        </w:tc>
      </w:tr>
    </w:tbl>
    <w:p w14:paraId="3AAADD15" w14:textId="6C2BBA13" w:rsidR="00BE1A7E" w:rsidRPr="004439CE" w:rsidRDefault="00A7505B" w:rsidP="00A7505B">
      <w:pPr>
        <w:pStyle w:val="a957d934"/>
        <w:numPr>
          <w:ilvl w:val="0"/>
          <w:numId w:val="0"/>
        </w:numPr>
      </w:pPr>
      <w:bookmarkStart w:id="47" w:name="_Toc84854858"/>
      <w:bookmarkStart w:id="48" w:name="_Toc90975247"/>
      <w:bookmarkStart w:id="49" w:name="_Toc104913688"/>
      <w:bookmarkEnd w:id="46"/>
      <w:r>
        <w:rPr>
          <w:rFonts w:hint="eastAsia"/>
        </w:rPr>
        <w:t>2</w:t>
      </w:r>
      <w:r>
        <w:t>.4</w:t>
      </w:r>
      <w:r w:rsidR="00BE1A7E" w:rsidRPr="004439CE">
        <w:rPr>
          <w:rFonts w:hint="eastAsia"/>
        </w:rPr>
        <w:t>系统软硬件构成</w:t>
      </w:r>
      <w:bookmarkEnd w:id="47"/>
      <w:bookmarkEnd w:id="48"/>
      <w:bookmarkEnd w:id="49"/>
    </w:p>
    <w:p w14:paraId="47F0400A" w14:textId="2B6BDE6E" w:rsidR="00BE1A7E" w:rsidRDefault="00C56844" w:rsidP="00213A72">
      <w:pPr>
        <w:pStyle w:val="4fcace5c"/>
        <w:ind w:firstLine="560"/>
      </w:pPr>
      <w:r w:rsidRPr="00C56844">
        <w:t>最终版测试</w:t>
      </w:r>
      <w:r w:rsidR="00BE1A7E">
        <w:rPr>
          <w:rFonts w:hint="eastAsia"/>
        </w:rPr>
        <w:t>系统</w:t>
      </w:r>
      <w:r w:rsidR="00BE1A7E" w:rsidRPr="00A43D7D">
        <w:rPr>
          <w:rFonts w:hint="eastAsia"/>
        </w:rPr>
        <w:t>使用服务器、用户终端、网络设备、存储、安全防护设备、</w:t>
      </w:r>
      <w:r w:rsidR="00BE1A7E">
        <w:rPr>
          <w:rFonts w:hint="eastAsia"/>
        </w:rPr>
        <w:t>密码设备具体情况如</w:t>
      </w:r>
      <w:r w:rsidR="00BE1A7E">
        <w:fldChar w:fldCharType="begin"/>
      </w:r>
      <w:r w:rsidR="00BE1A7E">
        <w:instrText xml:space="preserve"> </w:instrText>
      </w:r>
      <w:r w:rsidR="00BE1A7E">
        <w:rPr>
          <w:rFonts w:hint="eastAsia"/>
        </w:rPr>
        <w:instrText>REF _Ref103612215 \h</w:instrText>
      </w:r>
      <w:r w:rsidR="00BE1A7E">
        <w:instrText xml:space="preserve">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5</w:t>
      </w:r>
      <w:r w:rsidR="00BE1A7E">
        <w:fldChar w:fldCharType="end"/>
      </w:r>
      <w:r w:rsidR="00BE1A7E">
        <w:rPr>
          <w:rFonts w:hint="eastAsia"/>
        </w:rPr>
        <w:t>所示。</w:t>
      </w:r>
    </w:p>
    <w:p w14:paraId="66D593DA" w14:textId="0F05775E" w:rsidR="00BE1A7E" w:rsidRDefault="00BE1A7E" w:rsidP="00213A72">
      <w:pPr>
        <w:pStyle w:val="128c341a"/>
        <w:keepNext/>
      </w:pPr>
      <w:bookmarkStart w:id="50" w:name="_Ref10361221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50"/>
      <w:r>
        <w:t xml:space="preserve"> </w:t>
      </w:r>
      <w:r w:rsidR="00C56844" w:rsidRPr="00C56844">
        <w:t>最终版测试</w:t>
      </w:r>
      <w:r>
        <w:rPr>
          <w:rFonts w:hint="eastAsia"/>
        </w:rPr>
        <w:t>系统</w:t>
      </w:r>
      <w:r w:rsidRPr="004A3BFB">
        <w:rPr>
          <w:rFonts w:hint="eastAsia"/>
        </w:rPr>
        <w:t>硬件清单表</w:t>
      </w:r>
    </w:p>
    <w:tbl>
      <w:tblPr>
        <w:tblStyle w:val="0e80511c"/>
        <w:tblW w:w="7513" w:type="dxa"/>
        <w:tblLayout w:type="fixed"/>
        <w:tblLook w:val="05E0" w:firstRow="1" w:lastRow="1" w:firstColumn="1" w:lastColumn="1" w:noHBand="0" w:noVBand="1"/>
      </w:tblPr>
      <w:tblGrid>
        <w:gridCol w:w="709"/>
        <w:gridCol w:w="1418"/>
        <w:gridCol w:w="2268"/>
        <w:gridCol w:w="2126"/>
        <w:gridCol w:w="992"/>
      </w:tblGrid>
      <w:tr w:rsidR="006634E2" w:rsidRPr="00DA1A92" w14:paraId="53BA7219" w14:textId="77777777" w:rsidTr="00B82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A95F254" w14:textId="61A16275" w:rsidR="006634E2" w:rsidRPr="00DA1A92" w:rsidRDefault="006634E2" w:rsidP="00036F91">
            <w:pPr>
              <w:pStyle w:val="47a197b4"/>
              <w:rPr>
                <w:b w:val="0"/>
              </w:rPr>
            </w:pPr>
            <w:bookmarkStart w:id="51" w:name="_Hlk83844762"/>
            <w:r>
              <w:rPr>
                <w:rFonts w:hint="eastAsia"/>
              </w:rPr>
              <w:t/>
            </w:r>
            <w:r w:rsidRPr="00DA1A92">
              <w:t>序号</w:t>
            </w:r>
          </w:p>
        </w:tc>
        <w:tc>
          <w:tcPr>
            <w:tcW w:w="1418" w:type="dxa"/>
          </w:tcPr>
          <w:p w14:paraId="6B9F43C1" w14:textId="77777777" w:rsidR="006634E2" w:rsidRPr="00DA1A92" w:rsidRDefault="006634E2" w:rsidP="00036F91">
            <w:pPr>
              <w:pStyle w:val="47a197b4"/>
              <w:cnfStyle w:val="100000000000" w:firstRow="1" w:lastRow="0" w:firstColumn="0" w:lastColumn="0" w:oddVBand="0" w:evenVBand="0" w:oddHBand="0" w:evenHBand="0" w:firstRowFirstColumn="0" w:firstRowLastColumn="0" w:lastRowFirstColumn="0" w:lastRowLastColumn="0"/>
              <w:rPr>
                <w:b w:val="0"/>
              </w:rPr>
            </w:pPr>
            <w:r w:rsidRPr="00DA1A92">
              <w:t>资产类型</w:t>
            </w:r>
          </w:p>
        </w:tc>
        <w:tc>
          <w:tcPr>
            <w:tcW w:w="2268" w:type="dxa"/>
          </w:tcPr>
          <w:p w14:paraId="57F730CF" w14:textId="77777777" w:rsidR="006634E2" w:rsidRPr="00DA1A92" w:rsidRDefault="006634E2" w:rsidP="00036F91">
            <w:pPr>
              <w:pStyle w:val="47a197b4"/>
              <w:cnfStyle w:val="100000000000" w:firstRow="1" w:lastRow="0" w:firstColumn="0" w:lastColumn="0" w:oddVBand="0" w:evenVBand="0" w:oddHBand="0" w:evenHBand="0" w:firstRowFirstColumn="0" w:firstRowLastColumn="0" w:lastRowFirstColumn="0" w:lastRowLastColumn="0"/>
              <w:rPr>
                <w:b w:val="0"/>
              </w:rPr>
            </w:pPr>
            <w:r w:rsidRPr="00DA1A92">
              <w:t>用途</w:t>
            </w:r>
          </w:p>
        </w:tc>
        <w:tc>
          <w:tcPr>
            <w:tcW w:w="2126" w:type="dxa"/>
          </w:tcPr>
          <w:p w14:paraId="41184C0B" w14:textId="77777777" w:rsidR="006634E2" w:rsidRPr="00DA1A92" w:rsidRDefault="006634E2" w:rsidP="00036F91">
            <w:pPr>
              <w:pStyle w:val="47a197b4"/>
              <w:cnfStyle w:val="100000000000" w:firstRow="1" w:lastRow="0" w:firstColumn="0" w:lastColumn="0" w:oddVBand="0" w:evenVBand="0" w:oddHBand="0" w:evenHBand="0" w:firstRowFirstColumn="0" w:firstRowLastColumn="0" w:lastRowFirstColumn="0" w:lastRowLastColumn="0"/>
              <w:rPr>
                <w:b w:val="0"/>
              </w:rPr>
            </w:pPr>
            <w:r w:rsidRPr="00DA1A92">
              <w:t>硬盘</w:t>
            </w:r>
          </w:p>
        </w:tc>
        <w:tc>
          <w:tcPr>
            <w:cnfStyle w:val="000100000000" w:firstRow="0" w:lastRow="0" w:firstColumn="0" w:lastColumn="1" w:oddVBand="0" w:evenVBand="0" w:oddHBand="0" w:evenHBand="0" w:firstRowFirstColumn="0" w:firstRowLastColumn="0" w:lastRowFirstColumn="0" w:lastRowLastColumn="0"/>
            <w:tcW w:w="992" w:type="dxa"/>
          </w:tcPr>
          <w:p w14:paraId="5C2A097A" w14:textId="77777777" w:rsidR="006634E2" w:rsidRPr="00DA1A92" w:rsidRDefault="006634E2" w:rsidP="00036F91">
            <w:pPr>
              <w:pStyle w:val="47a197b4"/>
              <w:rPr>
                <w:b w:val="0"/>
              </w:rPr>
            </w:pPr>
            <w:r w:rsidRPr="00DA1A92">
              <w:t>数量</w:t>
            </w:r>
          </w:p>
        </w:tc>
      </w:tr>
      <w:tr w:rsidR="00B82A15" w:rsidRPr="00DA1A92" w14:paraId="20C7536F" w14:textId="77777777" w:rsidTr="00B82A15">
        <w:trPr>
          <w:cnfStyle w:val="010000000000" w:firstRow="0" w:lastRow="1"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9" w:type="dxa"/>
          </w:tcPr>
          <w:p w14:paraId="32B80EB0" w14:textId="61697FEF" w:rsidR="00B82A15" w:rsidRPr="00DA1A92" w:rsidRDefault="00B82A15" w:rsidP="00B82A15">
            <w:pPr>
              <w:pStyle w:val="47a197b4"/>
            </w:pPr>
            <w:r>
              <w:t>1</w:t>
            </w:r>
          </w:p>
        </w:tc>
        <w:tc>
          <w:tcPr>
            <w:tcW w:w="1418" w:type="dxa"/>
          </w:tcPr>
          <w:p w14:paraId="6DBA0501" w14:textId="245E2573" w:rsidR="00B82A15" w:rsidRPr="00DA1A92" w:rsidRDefault="00B82A15" w:rsidP="00B82A15">
            <w:pPr>
              <w:pStyle w:val="47a197b4"/>
              <w:cnfStyle w:val="010000000000" w:firstRow="0" w:lastRow="1" w:firstColumn="0" w:lastColumn="0" w:oddVBand="0" w:evenVBand="0" w:oddHBand="0" w:evenHBand="0" w:firstRowFirstColumn="0" w:firstRowLastColumn="0" w:lastRowFirstColumn="0" w:lastRowLastColumn="0"/>
            </w:pPr>
            <w:r w:rsidRPr="004723E2">
              <w:t>业务服务器</w:t>
            </w:r>
          </w:p>
        </w:tc>
        <w:tc>
          <w:tcPr>
            <w:tcW w:w="2268" w:type="dxa"/>
          </w:tcPr>
          <w:p w14:paraId="145EDA0C" w14:textId="2C155831" w:rsidR="00B82A15" w:rsidRPr="00DA1A92" w:rsidRDefault="00B82A15" w:rsidP="00B82A15">
            <w:pPr>
              <w:pStyle w:val="47a197b4"/>
              <w:cnfStyle w:val="010000000000" w:firstRow="0" w:lastRow="1" w:firstColumn="0" w:lastColumn="0" w:oddVBand="0" w:evenVBand="0" w:oddHBand="0" w:evenHBand="0" w:firstRowFirstColumn="0" w:firstRowLastColumn="0" w:lastRowFirstColumn="0" w:lastRowLastColumn="0"/>
            </w:pPr>
            <w:r w:rsidRPr="004723E2">
              <w:t>业务服务</w:t>
            </w:r>
          </w:p>
        </w:tc>
        <w:tc>
          <w:tcPr>
            <w:tcW w:w="2126" w:type="dxa"/>
          </w:tcPr>
          <w:p w14:paraId="15DFBA61" w14:textId="0ADD4D55" w:rsidR="00B82A15" w:rsidRPr="00DA1A92" w:rsidRDefault="00B82A15" w:rsidP="00760BB2">
            <w:pPr>
              <w:pStyle w:val="47a197b4"/>
              <w:cnfStyle w:val="010000000000" w:firstRow="0" w:lastRow="1" w:firstColumn="0" w:lastColumn="0" w:oddVBand="0" w:evenVBand="0" w:oddHBand="0" w:evenHBand="0" w:firstRowFirstColumn="0" w:firstRowLastColumn="0" w:lastRowFirstColumn="0" w:lastRowLastColumn="0"/>
            </w:pPr>
            <w:r w:rsidRPr="004723E2">
              <w:t>500G</w:t>
            </w:r>
          </w:p>
        </w:tc>
        <w:tc>
          <w:tcPr>
            <w:cnfStyle w:val="000100000000" w:firstRow="0" w:lastRow="0" w:firstColumn="0" w:lastColumn="1" w:oddVBand="0" w:evenVBand="0" w:oddHBand="0" w:evenHBand="0" w:firstRowFirstColumn="0" w:firstRowLastColumn="0" w:lastRowFirstColumn="0" w:lastRowLastColumn="0"/>
            <w:tcW w:w="992" w:type="dxa"/>
          </w:tcPr>
          <w:p w14:paraId="42FDE1AC" w14:textId="168126CF" w:rsidR="00B82A15" w:rsidRPr="00DA1A92" w:rsidRDefault="00B82A15" w:rsidP="00760BB2">
            <w:pPr>
              <w:pStyle w:val="47a197b4"/>
            </w:pPr>
            <w:r>
              <w:t>2</w:t>
            </w:r>
          </w:p>
        </w:tc>
      </w:tr>
      <w:tr w:rsidR="00B82A15" w:rsidRPr="00DA1A92" w14:paraId="20C7536F" w14:textId="77777777" w:rsidTr="00B82A15">
        <w:trPr>
          <w:cnfStyle w:val="010000000000" w:firstRow="0" w:lastRow="1"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9" w:type="dxa"/>
          </w:tcPr>
          <w:p w14:paraId="32B80EB0" w14:textId="61697FEF" w:rsidR="00B82A15" w:rsidRPr="00DA1A92" w:rsidRDefault="00B82A15" w:rsidP="00B82A15">
            <w:pPr>
              <w:pStyle w:val="47a197b4"/>
            </w:pPr>
            <w:r>
              <w:t>2</w:t>
            </w:r>
          </w:p>
        </w:tc>
        <w:tc>
          <w:tcPr>
            <w:tcW w:w="1418" w:type="dxa"/>
          </w:tcPr>
          <w:p w14:paraId="6DBA0501" w14:textId="245E2573" w:rsidR="00B82A15" w:rsidRPr="00DA1A92" w:rsidRDefault="00B82A15" w:rsidP="00B82A15">
            <w:pPr>
              <w:pStyle w:val="47a197b4"/>
              <w:cnfStyle w:val="010000000000" w:firstRow="0" w:lastRow="1" w:firstColumn="0" w:lastColumn="0" w:oddVBand="0" w:evenVBand="0" w:oddHBand="0" w:evenHBand="0" w:firstRowFirstColumn="0" w:firstRowLastColumn="0" w:lastRowFirstColumn="0" w:lastRowLastColumn="0"/>
            </w:pPr>
            <w:r w:rsidRPr="004723E2">
              <w:t>数据库服务器</w:t>
            </w:r>
          </w:p>
        </w:tc>
        <w:tc>
          <w:tcPr>
            <w:tcW w:w="2268" w:type="dxa"/>
          </w:tcPr>
          <w:p w14:paraId="145EDA0C" w14:textId="2C155831" w:rsidR="00B82A15" w:rsidRPr="00DA1A92" w:rsidRDefault="00B82A15" w:rsidP="00B82A15">
            <w:pPr>
              <w:pStyle w:val="47a197b4"/>
              <w:cnfStyle w:val="010000000000" w:firstRow="0" w:lastRow="1" w:firstColumn="0" w:lastColumn="0" w:oddVBand="0" w:evenVBand="0" w:oddHBand="0" w:evenHBand="0" w:firstRowFirstColumn="0" w:firstRowLastColumn="0" w:lastRowFirstColumn="0" w:lastRowLastColumn="0"/>
            </w:pPr>
            <w:r w:rsidRPr="004723E2">
              <w:t>数据库服务</w:t>
            </w:r>
          </w:p>
        </w:tc>
        <w:tc>
          <w:tcPr>
            <w:tcW w:w="2126" w:type="dxa"/>
          </w:tcPr>
          <w:p w14:paraId="15DFBA61" w14:textId="0ADD4D55" w:rsidR="00B82A15" w:rsidRPr="00DA1A92" w:rsidRDefault="00B82A15" w:rsidP="00760BB2">
            <w:pPr>
              <w:pStyle w:val="47a197b4"/>
              <w:cnfStyle w:val="010000000000" w:firstRow="0" w:lastRow="1" w:firstColumn="0" w:lastColumn="0" w:oddVBand="0" w:evenVBand="0" w:oddHBand="0" w:evenHBand="0" w:firstRowFirstColumn="0" w:firstRowLastColumn="0" w:lastRowFirstColumn="0" w:lastRowLastColumn="0"/>
            </w:pPr>
            <w:r w:rsidRPr="004723E2">
              <w:t>500G</w:t>
            </w:r>
          </w:p>
        </w:tc>
        <w:tc>
          <w:tcPr>
            <w:cnfStyle w:val="000100000000" w:firstRow="0" w:lastRow="0" w:firstColumn="0" w:lastColumn="1" w:oddVBand="0" w:evenVBand="0" w:oddHBand="0" w:evenHBand="0" w:firstRowFirstColumn="0" w:firstRowLastColumn="0" w:lastRowFirstColumn="0" w:lastRowLastColumn="0"/>
            <w:tcW w:w="992" w:type="dxa"/>
          </w:tcPr>
          <w:p w14:paraId="42FDE1AC" w14:textId="168126CF" w:rsidR="00B82A15" w:rsidRPr="00DA1A92" w:rsidRDefault="00B82A15" w:rsidP="00760BB2">
            <w:pPr>
              <w:pStyle w:val="47a197b4"/>
            </w:pPr>
            <w:r>
              <w:t>2</w:t>
            </w:r>
          </w:p>
        </w:tc>
      </w:tr>
      <w:tr w:rsidR="00B82A15" w:rsidRPr="00DA1A92" w14:paraId="20C7536F" w14:textId="77777777" w:rsidTr="00B82A15">
        <w:trPr>
          <w:cnfStyle w:val="010000000000" w:firstRow="0" w:lastRow="1"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9" w:type="dxa"/>
          </w:tcPr>
          <w:p w14:paraId="32B80EB0" w14:textId="61697FEF" w:rsidR="00B82A15" w:rsidRPr="00DA1A92" w:rsidRDefault="00B82A15" w:rsidP="00B82A15">
            <w:pPr>
              <w:pStyle w:val="47a197b4"/>
            </w:pPr>
            <w:r>
              <w:t>3</w:t>
            </w:r>
          </w:p>
        </w:tc>
        <w:tc>
          <w:tcPr>
            <w:tcW w:w="1418" w:type="dxa"/>
          </w:tcPr>
          <w:p w14:paraId="6DBA0501" w14:textId="245E2573" w:rsidR="00B82A15" w:rsidRPr="00DA1A92" w:rsidRDefault="00B82A15" w:rsidP="00B82A15">
            <w:pPr>
              <w:pStyle w:val="47a197b4"/>
              <w:cnfStyle w:val="010000000000" w:firstRow="0" w:lastRow="1" w:firstColumn="0" w:lastColumn="0" w:oddVBand="0" w:evenVBand="0" w:oddHBand="0" w:evenHBand="0" w:firstRowFirstColumn="0" w:firstRowLastColumn="0" w:lastRowFirstColumn="0" w:lastRowLastColumn="0"/>
            </w:pPr>
            <w:r w:rsidRPr="004723E2">
              <w:t>服务器</w:t>
            </w:r>
          </w:p>
        </w:tc>
        <w:tc>
          <w:tcPr>
            <w:tcW w:w="2268" w:type="dxa"/>
          </w:tcPr>
          <w:p w14:paraId="145EDA0C" w14:textId="2C155831" w:rsidR="00B82A15" w:rsidRPr="00DA1A92" w:rsidRDefault="00B82A15" w:rsidP="00B82A15">
            <w:pPr>
              <w:pStyle w:val="47a197b4"/>
              <w:cnfStyle w:val="010000000000" w:firstRow="0" w:lastRow="1" w:firstColumn="0" w:lastColumn="0" w:oddVBand="0" w:evenVBand="0" w:oddHBand="0" w:evenHBand="0" w:firstRowFirstColumn="0" w:firstRowLastColumn="0" w:lastRowFirstColumn="0" w:lastRowLastColumn="0"/>
            </w:pPr>
            <w:r w:rsidRPr="004723E2">
              <w:t>其他服务</w:t>
            </w:r>
          </w:p>
        </w:tc>
        <w:tc>
          <w:tcPr>
            <w:tcW w:w="2126" w:type="dxa"/>
          </w:tcPr>
          <w:p w14:paraId="15DFBA61" w14:textId="0ADD4D55" w:rsidR="00B82A15" w:rsidRPr="00DA1A92" w:rsidRDefault="00B82A15" w:rsidP="00760BB2">
            <w:pPr>
              <w:pStyle w:val="47a197b4"/>
              <w:cnfStyle w:val="010000000000" w:firstRow="0" w:lastRow="1" w:firstColumn="0" w:lastColumn="0" w:oddVBand="0" w:evenVBand="0" w:oddHBand="0" w:evenHBand="0" w:firstRowFirstColumn="0" w:firstRowLastColumn="0" w:lastRowFirstColumn="0" w:lastRowLastColumn="0"/>
            </w:pPr>
            <w:r w:rsidRPr="004723E2">
              <w:t>500G</w:t>
            </w:r>
          </w:p>
        </w:tc>
        <w:tc>
          <w:tcPr>
            <w:cnfStyle w:val="000100000000" w:firstRow="0" w:lastRow="0" w:firstColumn="0" w:lastColumn="1" w:oddVBand="0" w:evenVBand="0" w:oddHBand="0" w:evenHBand="0" w:firstRowFirstColumn="0" w:firstRowLastColumn="0" w:lastRowFirstColumn="0" w:lastRowLastColumn="0"/>
            <w:tcW w:w="992" w:type="dxa"/>
          </w:tcPr>
          <w:p w14:paraId="42FDE1AC" w14:textId="168126CF" w:rsidR="00B82A15" w:rsidRPr="00DA1A92" w:rsidRDefault="00B82A15" w:rsidP="00760BB2">
            <w:pPr>
              <w:pStyle w:val="47a197b4"/>
            </w:pPr>
            <w:r>
              <w:t>2</w:t>
            </w:r>
          </w:p>
        </w:tc>
      </w:tr>
    </w:tbl>
    <w:bookmarkEnd w:id="51"/>
    <w:p w14:paraId="149E8480" w14:textId="67DFACB9" w:rsidR="00BE1A7E" w:rsidRDefault="00C56844" w:rsidP="00DA695F">
      <w:pPr>
        <w:pStyle w:val="4fcace5c"/>
        <w:ind w:firstLine="560"/>
      </w:pPr>
      <w:r w:rsidRPr="00C56844">
        <w:t>最终版测试</w:t>
      </w:r>
      <w:r w:rsidR="00BE1A7E">
        <w:rPr>
          <w:rFonts w:hint="eastAsia"/>
        </w:rPr>
        <w:t>系统</w:t>
      </w:r>
      <w:r w:rsidR="00BE1A7E" w:rsidRPr="00027BAC">
        <w:rPr>
          <w:rFonts w:hint="eastAsia"/>
        </w:rPr>
        <w:t>操作系统、数据库、应用中间件等软件设备资源具体</w:t>
      </w:r>
      <w:r w:rsidR="00BE1A7E" w:rsidRPr="00027BAC">
        <w:rPr>
          <w:rFonts w:hint="eastAsia"/>
        </w:rPr>
        <w:lastRenderedPageBreak/>
        <w:t>情况如</w:t>
      </w:r>
      <w:r w:rsidR="00BE1A7E">
        <w:fldChar w:fldCharType="begin"/>
      </w:r>
      <w:r w:rsidR="00BE1A7E">
        <w:instrText xml:space="preserve"> </w:instrText>
      </w:r>
      <w:r w:rsidR="00BE1A7E">
        <w:rPr>
          <w:rFonts w:hint="eastAsia"/>
        </w:rPr>
        <w:instrText>REF _Ref103612250 \h</w:instrText>
      </w:r>
      <w:r w:rsidR="00BE1A7E">
        <w:instrText xml:space="preserve">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6</w:t>
      </w:r>
      <w:r w:rsidR="00BE1A7E">
        <w:fldChar w:fldCharType="end"/>
      </w:r>
      <w:r w:rsidR="00BE1A7E">
        <w:rPr>
          <w:rFonts w:hint="eastAsia"/>
        </w:rPr>
        <w:t>所示。</w:t>
      </w:r>
    </w:p>
    <w:p w14:paraId="204DCF9C" w14:textId="4C2602E1" w:rsidR="00BE1A7E" w:rsidRDefault="00BE1A7E" w:rsidP="00DA695F">
      <w:pPr>
        <w:pStyle w:val="128c341a"/>
        <w:keepNext/>
      </w:pPr>
      <w:bookmarkStart w:id="52" w:name="_Ref10361225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52"/>
      <w:r>
        <w:t xml:space="preserve"> </w:t>
      </w:r>
      <w:r w:rsidR="00760BB2" w:rsidRPr="00760BB2">
        <w:t>最终版测试</w:t>
      </w:r>
      <w:r w:rsidRPr="008D0D9B">
        <w:rPr>
          <w:rFonts w:hint="eastAsia"/>
        </w:rPr>
        <w:t>软件清单表</w:t>
      </w:r>
    </w:p>
    <w:tbl>
      <w:tblPr>
        <w:tblStyle w:val="0e80511c"/>
        <w:tblW w:w="9209" w:type="dxa"/>
        <w:tblLayout w:type="fixed"/>
        <w:tblLook w:val="05E0" w:firstRow="1" w:lastRow="1" w:firstColumn="1" w:lastColumn="1" w:noHBand="0" w:noVBand="1"/>
      </w:tblPr>
      <w:tblGrid>
        <w:gridCol w:w="1419"/>
        <w:gridCol w:w="1553"/>
        <w:gridCol w:w="992"/>
        <w:gridCol w:w="5245"/>
      </w:tblGrid>
      <w:tr w:rsidR="00BE1A7E" w:rsidRPr="00204362" w14:paraId="4E866E67" w14:textId="77777777" w:rsidTr="00CE62AE">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419" w:type="dxa"/>
          </w:tcPr>
          <w:p w14:paraId="6422547C" w14:textId="77777777" w:rsidR="00BE1A7E" w:rsidRPr="00204362" w:rsidRDefault="00BE1A7E" w:rsidP="00036F91">
            <w:pPr>
              <w:pStyle w:val="47a197b4"/>
              <w:rPr>
                <w:b w:val="0"/>
                <w:bCs/>
              </w:rPr>
            </w:pPr>
            <w:r w:rsidRPr="00204362">
              <w:rPr>
                <w:bCs/>
              </w:rPr>
              <w:t>系统名称</w:t>
            </w:r>
          </w:p>
        </w:tc>
        <w:tc>
          <w:tcPr>
            <w:tcW w:w="1553" w:type="dxa"/>
          </w:tcPr>
          <w:p w14:paraId="140FF776" w14:textId="77777777" w:rsidR="00BE1A7E" w:rsidRPr="00204362" w:rsidRDefault="00BE1A7E" w:rsidP="00036F91">
            <w:pPr>
              <w:pStyle w:val="47a197b4"/>
              <w:cnfStyle w:val="100000000000" w:firstRow="1" w:lastRow="0" w:firstColumn="0" w:lastColumn="0" w:oddVBand="0" w:evenVBand="0" w:oddHBand="0" w:evenHBand="0" w:firstRowFirstColumn="0" w:firstRowLastColumn="0" w:lastRowFirstColumn="0" w:lastRowLastColumn="0"/>
              <w:rPr>
                <w:b w:val="0"/>
                <w:bCs/>
              </w:rPr>
            </w:pPr>
            <w:r w:rsidRPr="00204362">
              <w:rPr>
                <w:bCs/>
              </w:rPr>
              <w:t>资产类型</w:t>
            </w:r>
          </w:p>
        </w:tc>
        <w:tc>
          <w:tcPr>
            <w:tcW w:w="992" w:type="dxa"/>
          </w:tcPr>
          <w:p w14:paraId="4395183F" w14:textId="77777777" w:rsidR="00BE1A7E" w:rsidRPr="00204362" w:rsidRDefault="00BE1A7E" w:rsidP="00036F91">
            <w:pPr>
              <w:pStyle w:val="47a197b4"/>
              <w:cnfStyle w:val="100000000000" w:firstRow="1" w:lastRow="0" w:firstColumn="0" w:lastColumn="0" w:oddVBand="0" w:evenVBand="0" w:oddHBand="0" w:evenHBand="0" w:firstRowFirstColumn="0" w:firstRowLastColumn="0" w:lastRowFirstColumn="0" w:lastRowLastColumn="0"/>
              <w:rPr>
                <w:b w:val="0"/>
                <w:bCs/>
              </w:rPr>
            </w:pPr>
            <w:r w:rsidRPr="00204362">
              <w:rPr>
                <w:bCs/>
              </w:rPr>
              <w:t>状态</w:t>
            </w:r>
          </w:p>
        </w:tc>
        <w:tc>
          <w:tcPr>
            <w:cnfStyle w:val="000100000000" w:firstRow="0" w:lastRow="0" w:firstColumn="0" w:lastColumn="1" w:oddVBand="0" w:evenVBand="0" w:oddHBand="0" w:evenHBand="0" w:firstRowFirstColumn="0" w:firstRowLastColumn="0" w:lastRowFirstColumn="0" w:lastRowLastColumn="0"/>
            <w:tcW w:w="5245" w:type="dxa"/>
          </w:tcPr>
          <w:p w14:paraId="49D0136F" w14:textId="77777777" w:rsidR="00BE1A7E" w:rsidRPr="00204362" w:rsidRDefault="00BE1A7E" w:rsidP="00036F91">
            <w:pPr>
              <w:pStyle w:val="47a197b4"/>
              <w:rPr>
                <w:b w:val="0"/>
                <w:bCs/>
              </w:rPr>
            </w:pPr>
            <w:r w:rsidRPr="00204362">
              <w:rPr>
                <w:bCs/>
              </w:rPr>
              <w:t>型号版本</w:t>
            </w:r>
          </w:p>
        </w:tc>
      </w:tr>
      <w:tr w:rsidR="00BE1A7E" w:rsidRPr="00027BAC" w14:paraId="3D0FCEEE" w14:textId="77777777" w:rsidTr="00CE62AE">
        <w:trPr>
          <w:trHeight w:val="1189"/>
        </w:trPr>
        <w:tc>
          <w:tcPr>
            <w:cnfStyle w:val="001000000000" w:firstRow="0" w:lastRow="0" w:firstColumn="1" w:lastColumn="0" w:oddVBand="0" w:evenVBand="0" w:oddHBand="0" w:evenHBand="0" w:firstRowFirstColumn="0" w:firstRowLastColumn="0" w:lastRowFirstColumn="0" w:lastRowLastColumn="0"/>
            <w:tcW w:w="1419" w:type="dxa"/>
            <w:vMerge w:val="restart"/>
          </w:tcPr>
          <w:p w14:paraId="16464089" w14:textId="6D5C6BE4" w:rsidR="00BE1A7E" w:rsidRPr="00027BAC" w:rsidRDefault="00C56844" w:rsidP="003E0D74">
            <w:pPr>
              <w:pStyle w:val="47a197b4"/>
            </w:pPr>
            <w:r w:rsidRPr="00C56844">
              <w:t>最终版测试</w:t>
            </w:r>
            <w:r w:rsidR="00BE1A7E">
              <w:rPr>
                <w:rFonts w:hint="eastAsia"/>
              </w:rPr>
              <w:t>系统</w:t>
            </w:r>
          </w:p>
        </w:tc>
        <w:tc>
          <w:tcPr>
            <w:tcW w:w="1553" w:type="dxa"/>
          </w:tcPr>
          <w:p w14:paraId="20267674" w14:textId="77777777" w:rsidR="00BE1A7E" w:rsidRPr="00027BAC" w:rsidRDefault="00BE1A7E" w:rsidP="00036F91">
            <w:pPr>
              <w:pStyle w:val="47a197b4"/>
              <w:cnfStyle w:val="000000000000" w:firstRow="0" w:lastRow="0" w:firstColumn="0" w:lastColumn="0" w:oddVBand="0" w:evenVBand="0" w:oddHBand="0" w:evenHBand="0" w:firstRowFirstColumn="0" w:firstRowLastColumn="0" w:lastRowFirstColumn="0" w:lastRowLastColumn="0"/>
            </w:pPr>
            <w:r w:rsidRPr="00027BAC">
              <w:t>操作系统</w:t>
            </w:r>
          </w:p>
        </w:tc>
        <w:tc>
          <w:tcPr>
            <w:tcW w:w="992" w:type="dxa"/>
          </w:tcPr>
          <w:p w14:paraId="7E9AF9D5" w14:textId="77777777" w:rsidR="00BE1A7E" w:rsidRPr="00027BAC" w:rsidRDefault="00BE1A7E" w:rsidP="00036F91">
            <w:pPr>
              <w:pStyle w:val="47a197b4"/>
              <w:cnfStyle w:val="000000000000" w:firstRow="0" w:lastRow="0" w:firstColumn="0" w:lastColumn="0" w:oddVBand="0" w:evenVBand="0" w:oddHBand="0" w:evenHBand="0" w:firstRowFirstColumn="0" w:firstRowLastColumn="0" w:lastRowFirstColumn="0" w:lastRowLastColumn="0"/>
            </w:pPr>
            <w:r w:rsidRPr="00027BAC">
              <w:t>在用</w:t>
            </w:r>
          </w:p>
        </w:tc>
        <w:tc>
          <w:tcPr>
            <w:cnfStyle w:val="000100000000" w:firstRow="0" w:lastRow="0" w:firstColumn="0" w:lastColumn="1" w:oddVBand="0" w:evenVBand="0" w:oddHBand="0" w:evenHBand="0" w:firstRowFirstColumn="0" w:firstRowLastColumn="0" w:lastRowFirstColumn="0" w:lastRowLastColumn="0"/>
            <w:tcW w:w="5245" w:type="dxa"/>
          </w:tcPr>
          <w:p w14:paraId="1A6F5B57" w14:textId="6C216D83" w:rsidR="00BE1A7E" w:rsidRPr="00027BAC" w:rsidRDefault="00760BB2" w:rsidP="00036F91">
            <w:pPr>
              <w:pStyle w:val="47a197b4"/>
            </w:pPr>
            <w:r>
              <w:t>[这里从调研表填入操作系统信息]</w:t>
            </w:r>
          </w:p>
        </w:tc>
      </w:tr>
      <w:tr w:rsidR="00BE1A7E" w:rsidRPr="00027BAC" w14:paraId="4954FEA2" w14:textId="77777777" w:rsidTr="00CE62AE">
        <w:trPr>
          <w:cnfStyle w:val="010000000000" w:firstRow="0" w:lastRow="1" w:firstColumn="0" w:lastColumn="0" w:oddVBand="0" w:evenVBand="0" w:oddHBand="0" w:evenHBand="0" w:firstRowFirstColumn="0" w:firstRowLastColumn="0" w:lastRowFirstColumn="0" w:lastRowLastColumn="0"/>
          <w:trHeight w:val="1339"/>
        </w:trPr>
        <w:tc>
          <w:tcPr>
            <w:cnfStyle w:val="001000000000" w:firstRow="0" w:lastRow="0" w:firstColumn="1" w:lastColumn="0" w:oddVBand="0" w:evenVBand="0" w:oddHBand="0" w:evenHBand="0" w:firstRowFirstColumn="0" w:firstRowLastColumn="0" w:lastRowFirstColumn="0" w:lastRowLastColumn="0"/>
            <w:tcW w:w="1419" w:type="dxa"/>
            <w:vMerge/>
          </w:tcPr>
          <w:p w14:paraId="22824E63" w14:textId="77777777" w:rsidR="00BE1A7E" w:rsidRPr="00027BAC" w:rsidRDefault="00BE1A7E" w:rsidP="00036F91">
            <w:pPr>
              <w:pStyle w:val="47a197b4"/>
            </w:pPr>
          </w:p>
        </w:tc>
        <w:tc>
          <w:tcPr>
            <w:tcW w:w="1553" w:type="dxa"/>
          </w:tcPr>
          <w:p w14:paraId="7C060234" w14:textId="77777777" w:rsidR="00BE1A7E" w:rsidRPr="00027BAC" w:rsidRDefault="00BE1A7E" w:rsidP="00036F91">
            <w:pPr>
              <w:pStyle w:val="47a197b4"/>
              <w:cnfStyle w:val="010000000000" w:firstRow="0" w:lastRow="1" w:firstColumn="0" w:lastColumn="0" w:oddVBand="0" w:evenVBand="0" w:oddHBand="0" w:evenHBand="0" w:firstRowFirstColumn="0" w:firstRowLastColumn="0" w:lastRowFirstColumn="0" w:lastRowLastColumn="0"/>
            </w:pPr>
            <w:r w:rsidRPr="00027BAC">
              <w:t>数据库</w:t>
            </w:r>
          </w:p>
        </w:tc>
        <w:tc>
          <w:tcPr>
            <w:tcW w:w="992" w:type="dxa"/>
          </w:tcPr>
          <w:p w14:paraId="0D8F87B8" w14:textId="77777777" w:rsidR="00BE1A7E" w:rsidRPr="00027BAC" w:rsidRDefault="00BE1A7E" w:rsidP="00036F91">
            <w:pPr>
              <w:pStyle w:val="47a197b4"/>
              <w:cnfStyle w:val="010000000000" w:firstRow="0" w:lastRow="1" w:firstColumn="0" w:lastColumn="0" w:oddVBand="0" w:evenVBand="0" w:oddHBand="0" w:evenHBand="0" w:firstRowFirstColumn="0" w:firstRowLastColumn="0" w:lastRowFirstColumn="0" w:lastRowLastColumn="0"/>
            </w:pPr>
            <w:r w:rsidRPr="00027BAC">
              <w:t>在用</w:t>
            </w:r>
          </w:p>
        </w:tc>
        <w:tc>
          <w:tcPr>
            <w:cnfStyle w:val="000100000000" w:firstRow="0" w:lastRow="0" w:firstColumn="0" w:lastColumn="1" w:oddVBand="0" w:evenVBand="0" w:oddHBand="0" w:evenHBand="0" w:firstRowFirstColumn="0" w:firstRowLastColumn="0" w:lastRowFirstColumn="0" w:lastRowLastColumn="0"/>
            <w:tcW w:w="5245" w:type="dxa"/>
          </w:tcPr>
          <w:p w14:paraId="56565703" w14:textId="0250B6C8" w:rsidR="00BE1A7E" w:rsidRPr="00027BAC" w:rsidRDefault="00760BB2" w:rsidP="00036F91">
            <w:pPr>
              <w:pStyle w:val="47a197b4"/>
            </w:pPr>
            <w:r>
              <w:t>[这里从调研表填入数据库信息]</w:t>
            </w:r>
          </w:p>
        </w:tc>
      </w:tr>
    </w:tbl>
    <w:p w14:paraId="5CB95FF2" w14:textId="25087BD7" w:rsidR="00BE1A7E" w:rsidRDefault="00A7505B" w:rsidP="00A7505B">
      <w:pPr>
        <w:pStyle w:val="a957d934"/>
        <w:numPr>
          <w:ilvl w:val="0"/>
          <w:numId w:val="0"/>
        </w:numPr>
      </w:pPr>
      <w:bookmarkStart w:id="53" w:name="_Toc104913689"/>
      <w:r>
        <w:rPr>
          <w:rFonts w:hint="eastAsia"/>
        </w:rPr>
        <w:t>2</w:t>
      </w:r>
      <w:r>
        <w:t>.5</w:t>
      </w:r>
      <w:r w:rsidR="00BE1A7E">
        <w:rPr>
          <w:rFonts w:hint="eastAsia"/>
        </w:rPr>
        <w:t>管理制度</w:t>
      </w:r>
      <w:bookmarkEnd w:id="53"/>
    </w:p>
    <w:p w14:paraId="0C34D467" w14:textId="06C74DB2" w:rsidR="00BE1A7E" w:rsidRPr="00381506" w:rsidRDefault="009933C8" w:rsidP="002A77C5">
      <w:pPr>
        <w:pStyle w:val="4fcace5c"/>
        <w:ind w:firstLine="560"/>
        <w:rPr>
          <w:rFonts w:hint="eastAsia"/>
        </w:rPr>
      </w:pPr>
      <w:r w:rsidRPr="009933C8">
        <w:t>系统目前人员管理制度（岗位责任制度、人员考核制度、人员培训制度、关键岗位人员保密制度和关键岗位人员调离制度等）、建设运行、应急处置等制度并不完善。</w:t>
        <w:cr/>
        <w:t>由于现有管理制度并不健全，将按照第6章密码安全管理方案进行改进。</w:t>
      </w:r>
      <w:bookmarkStart w:id="54" w:name="_GoBack"/>
      <w:bookmarkEnd w:id="54"/>
    </w:p>
    <w:p w:rsidR="00E63431" w:rsidRPr="00E63431" w:rsidRDefault="00E63431" w:rsidP="00DF2C1C">
      <w:pPr>
        <w:pStyle w:val="10d7ce05"/>
        <w:keepNext/>
        <w:widowControl/>
        <w:spacing w:beforeLines="250" w:before="780" w:afterLines="200" w:after="624"/>
        <w:ind w:firstLineChars="62" w:firstLine="199"/>
        <w:jc w:val="left"/>
        <w:outlineLvl w:val="0"/>
        <w:rPr>
          <w:rFonts w:ascii="黑体" w:eastAsia="黑体" w:hAnsi="仿宋" w:cs="Times New Roman"/>
          <w:b/>
          <w:bCs/>
          <w:sz w:val="32"/>
          <w:szCs w:val="32"/>
        </w:rPr>
      </w:pPr>
      <w:bookmarkStart w:id="0" w:name="_Toc90975248"/>
      <w:bookmarkStart w:id="1" w:name="_Toc104913690"/>
      <w:r>
        <w:rPr>
          <w:rFonts w:ascii="黑体" w:eastAsia="黑体" w:hAnsi="仿宋" w:cs="Times New Roman"/>
          <w:b/>
          <w:bCs/>
          <w:sz w:val="32"/>
          <w:szCs w:val="32"/>
        </w:rPr>
        <w:t xml:space="preserve">3 </w:t>
      </w:r>
      <w:r w:rsidRPr="00E63431">
        <w:rPr>
          <w:rFonts w:ascii="黑体" w:eastAsia="黑体" w:hAnsi="仿宋" w:cs="Times New Roman" w:hint="eastAsia"/>
          <w:b/>
          <w:bCs/>
          <w:sz w:val="32"/>
          <w:szCs w:val="32"/>
        </w:rPr>
        <w:t>密码应用需求分析</w:t>
      </w:r>
      <w:bookmarkEnd w:id="0"/>
      <w:bookmarkEnd w:id="1"/>
    </w:p>
    <w:p w:rsidR="00E63431" w:rsidRPr="00E63431" w:rsidRDefault="00E63431" w:rsidP="00E63431">
      <w:pPr>
        <w:pStyle w:val="10d7ce05"/>
        <w:ind w:firstLine="560"/>
        <w:rPr>
          <w:rFonts w:cs="Times New Roman"/>
        </w:rPr>
      </w:pPr>
      <w:r w:rsidRPr="00E63431">
        <w:rPr>
          <w:rFonts w:cs="Times New Roman" w:hint="eastAsia"/>
        </w:rPr>
        <w:t>本节主要对本系统进行风险分析，最终得到针对本系统的密码应用需求分析清单。</w:t>
      </w:r>
    </w:p>
    <w:p w:rsidR="00E63431" w:rsidRPr="00E63431" w:rsidRDefault="00E63431" w:rsidP="00E63431">
      <w:pPr>
        <w:pStyle w:val="10d7ce05"/>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49"/>
      <w:bookmarkStart w:id="3" w:name="_Toc104913691"/>
      <w:r>
        <w:rPr>
          <w:rFonts w:ascii="楷体" w:eastAsia="楷体" w:hAnsi="仿宋" w:cs="Times New Roman"/>
          <w:b/>
          <w:sz w:val="30"/>
          <w:szCs w:val="32"/>
        </w:rPr>
        <w:t xml:space="preserve">3.1 </w:t>
      </w:r>
      <w:r w:rsidRPr="00E63431">
        <w:rPr>
          <w:rFonts w:ascii="楷体" w:eastAsia="楷体" w:hAnsi="仿宋" w:cs="Times New Roman" w:hint="eastAsia"/>
          <w:b/>
          <w:sz w:val="30"/>
          <w:szCs w:val="32"/>
        </w:rPr>
        <w:t>风险控制需求</w:t>
      </w:r>
      <w:bookmarkEnd w:id="2"/>
      <w:bookmarkEnd w:id="3"/>
    </w:p>
    <w:p w:rsidR="00E63431" w:rsidRPr="00E63431" w:rsidRDefault="00E63431" w:rsidP="00E63431">
      <w:pPr>
        <w:pStyle w:val="10d7ce05"/>
        <w:ind w:firstLine="560"/>
        <w:rPr>
          <w:rFonts w:cs="Times New Roman"/>
        </w:rPr>
      </w:pPr>
      <w:r w:rsidRPr="00E63431">
        <w:rPr>
          <w:rFonts w:cs="Times New Roman" w:hint="eastAsia"/>
        </w:rPr>
        <w:t>根据</w:t>
      </w:r>
      <w:r w:rsidRPr="00E63431">
        <w:rPr>
          <w:rFonts w:cs="Times New Roman" w:hint="eastAsia"/>
        </w:rPr>
        <w:t>GB/T</w:t>
      </w:r>
      <w:r w:rsidRPr="00E63431">
        <w:rPr>
          <w:rFonts w:cs="Times New Roman"/>
        </w:rPr>
        <w:t xml:space="preserve"> </w:t>
      </w:r>
      <w:r w:rsidRPr="00E63431">
        <w:rPr>
          <w:rFonts w:cs="Times New Roman" w:hint="eastAsia"/>
        </w:rPr>
        <w:t>39786-2021</w:t>
      </w:r>
      <w:r w:rsidRPr="00E63431">
        <w:rPr>
          <w:rFonts w:cs="Times New Roman" w:hint="eastAsia"/>
        </w:rPr>
        <w:t>《信息安全技术</w:t>
      </w:r>
      <w:r w:rsidRPr="00E63431">
        <w:rPr>
          <w:rFonts w:cs="Times New Roman" w:hint="eastAsia"/>
        </w:rPr>
        <w:t xml:space="preserve"> </w:t>
      </w:r>
      <w:r w:rsidRPr="00E63431">
        <w:rPr>
          <w:rFonts w:cs="Times New Roman" w:hint="eastAsia"/>
        </w:rPr>
        <w:t>信息系统密码应用基本要求》，从物理</w:t>
      </w:r>
      <w:r w:rsidRPr="00917BFD">
        <w:rPr>
          <w:rFonts w:hint="eastAsia"/>
        </w:rPr>
        <w:t>和环境</w:t>
      </w:r>
      <w:r w:rsidRPr="00E63431">
        <w:rPr>
          <w:rFonts w:cs="Times New Roman" w:hint="eastAsia"/>
        </w:rPr>
        <w:t>安全、网络和通信安全、设备和计算安全、应用和数据安全、安全管理等层面，对本系统进行风险分析，给出本系统密码应用需求。</w:t>
      </w:r>
    </w:p>
    <w:p w:rsidR="00E63431" w:rsidRPr="00E63431" w:rsidRDefault="00E63431" w:rsidP="00E63431">
      <w:pPr>
        <w:pStyle w:val="10d7ce05"/>
        <w:keepNext/>
        <w:widowControl/>
        <w:numPr>
          <w:ilvl w:val="2"/>
          <w:numId w:val="0"/>
        </w:numPr>
        <w:spacing w:beforeLines="100" w:before="312" w:afterLines="100" w:after="312"/>
        <w:jc w:val="left"/>
        <w:outlineLvl w:val="2"/>
        <w:rPr>
          <w:rFonts w:ascii="仿宋" w:hAnsi="仿宋" w:cs="Times New Roman"/>
          <w:b/>
          <w:szCs w:val="32"/>
        </w:rPr>
      </w:pPr>
      <w:bookmarkStart w:id="4" w:name="_Toc90975250"/>
      <w:bookmarkStart w:id="5" w:name="_Toc104913692"/>
      <w:r>
        <w:rPr>
          <w:rFonts w:ascii="仿宋" w:hAnsi="仿宋" w:cs="Times New Roman"/>
          <w:b/>
          <w:szCs w:val="32"/>
        </w:rPr>
        <w:t xml:space="preserve">3.1.1 </w:t>
      </w:r>
      <w:r w:rsidRPr="00E63431">
        <w:rPr>
          <w:rFonts w:ascii="仿宋" w:hAnsi="仿宋" w:cs="Times New Roman" w:hint="eastAsia"/>
          <w:b/>
          <w:szCs w:val="32"/>
        </w:rPr>
        <w:t>物理和环境安全</w:t>
      </w:r>
      <w:bookmarkEnd w:id="4"/>
      <w:bookmarkEnd w:id="5"/>
      <w:r w:rsidRPr="00E63431">
        <w:rPr>
          <w:rFonts w:ascii="仿宋" w:hAnsi="仿宋" w:cs="Times New Roman" w:hint="eastAsia"/>
          <w:b/>
          <w:szCs w:val="32"/>
        </w:rPr>
        <w:t>（董涵宁）</w:t>
      </w:r>
    </w:p>
    <w:p w:rsidR="00B609EB" w:rsidRPr="00B609EB" w:rsidRDefault="00E63431" w:rsidP="00B609EB">
      <w:pPr>
        <w:pStyle w:val="10d7ce05"/>
        <w:numPr>
          <w:ilvl w:val="0"/>
          <w:numId w:val="107"/>
        </w:numPr>
        <w:ind w:firstLine="560"/>
        <w:rPr>
          <w:rFonts w:cs="Times New Roman"/>
        </w:rPr>
      </w:pPr>
      <w:r w:rsidRPr="00E63431">
        <w:rPr>
          <w:rFonts w:cs="Times New Roman" w:hint="eastAsia"/>
        </w:rPr>
        <w:t>风险分析</w:t>
      </w:r>
    </w:p>
    <w:p>
      <w:pPr>
        <w:pStyle w:val="10d7ce05"/>
        <w:numPr>
          <w:ilvl w:val="0"/>
          <w:numId w:val="118"/>
        </w:numPr>
      </w:pPr>
      <w:r>
        <w:rPr>
          <w:u w:color="auto"/>
        </w:rPr>
        <w:t>本地机房为租用机房，应使用密码技术对进入机房人员进行身份鉴别，否则存在非授权人员进入物理环境，对软硬件设备和数据进行直接破坏的风险。</w:t>
      </w:r>
      <w:r>
        <w:rPr>
          <w:rFonts w:cs=""/>
          <w:u w:color="auto"/>
        </w:rPr>
      </w:r>
    </w:p>
    <w:p>
      <w:pPr>
        <w:pStyle w:val="10d7ce05"/>
        <w:numPr>
          <w:ilvl w:val="0"/>
          <w:numId w:val="118"/>
        </w:numPr>
      </w:pPr>
      <w:r>
        <w:rPr>
          <w:u w:color="auto"/>
        </w:rPr>
        <w:t>应使用密码技术进行数据完整性保护，否则存在被非授权篡改的风险。</w:t>
      </w:r>
      <w:r>
        <w:rPr>
          <w:rFonts w:cs=""/>
          <w:u w:color="auto"/>
        </w:rPr>
      </w:r>
    </w:p>
    <w:p w:rsidR="00E63431" w:rsidRPr="00E63431" w:rsidRDefault="00E63431" w:rsidP="00331FB0">
      <w:pPr>
        <w:pStyle w:val="10d7ce05"/>
        <w:numPr>
          <w:ilvl w:val="0"/>
          <w:numId w:val="107"/>
        </w:numPr>
        <w:ind w:firstLine="560"/>
        <w:rPr>
          <w:rFonts w:cs="Times New Roman"/>
        </w:rPr>
      </w:pPr>
      <w:r w:rsidRPr="00E63431">
        <w:rPr>
          <w:rFonts w:cs="Times New Roman" w:hint="eastAsia"/>
        </w:rPr>
        <w:t>密码应用需求</w:t>
      </w:r>
    </w:p>
    <w:p>
      <w:pPr>
        <w:pStyle w:val="10d7ce05"/>
        <w:numPr>
          <w:ilvl w:val="0"/>
          <w:numId w:val="119"/>
        </w:numPr>
      </w:pPr>
      <w:r>
        <w:rPr>
          <w:u w:color="auto"/>
        </w:rPr>
        <w:t>针对此风险，应在本地机房部署符合GM/T 0036-2014 标准要求的密码产品对进出机房人员进行身份鉴别。</w:t>
      </w:r>
      <w:r>
        <w:rPr>
          <w:rFonts w:cs=""/>
          <w:u w:color="auto"/>
        </w:rPr>
      </w:r>
    </w:p>
    <w:p>
      <w:pPr>
        <w:pStyle w:val="10d7ce05"/>
        <w:numPr>
          <w:ilvl w:val="0"/>
          <w:numId w:val="119"/>
        </w:numPr>
      </w:pPr>
      <w:r>
        <w:rPr>
          <w:u w:color="auto"/>
        </w:rPr>
        <w:t>通过上述风险分析，应部署符合密码相关国家、行业标准要求的密码设备或产品，对门禁进出记录和视频监控数据进行完整性保护。</w:t>
      </w:r>
      <w:r>
        <w:rPr>
          <w:rFonts w:cs=""/>
          <w:u w:color="auto"/>
        </w:rPr>
      </w:r>
    </w:p>
    <w:p w:rsidR="00E63431" w:rsidRPr="00E63431" w:rsidRDefault="006E1378" w:rsidP="00E63431">
      <w:pPr>
        <w:pStyle w:val="10d7ce05"/>
        <w:keepNext/>
        <w:widowControl/>
        <w:numPr>
          <w:ilvl w:val="2"/>
          <w:numId w:val="0"/>
        </w:numPr>
        <w:spacing w:beforeLines="100" w:before="312" w:afterLines="100" w:after="312"/>
        <w:jc w:val="left"/>
        <w:outlineLvl w:val="2"/>
        <w:rPr>
          <w:rFonts w:ascii="仿宋" w:hAnsi="仿宋" w:cs="Times New Roman"/>
          <w:b/>
          <w:szCs w:val="32"/>
        </w:rPr>
      </w:pPr>
      <w:bookmarkStart w:id="6" w:name="_Toc90975251"/>
      <w:bookmarkStart w:id="7" w:name="_Toc104913693"/>
      <w:r w:rsidRPr="007034CE">
        <w:rPr>
          <w:rFonts w:ascii="仿宋" w:hAnsi="仿宋" w:cs="Times New Roman" w:hint="eastAsia"/>
          <w:b/>
          <w:szCs w:val="32"/>
        </w:rPr>
        <w:t>3</w:t>
      </w:r>
      <w:r w:rsidRPr="007034CE">
        <w:rPr>
          <w:rFonts w:ascii="仿宋" w:hAnsi="仿宋" w:cs="Times New Roman"/>
          <w:b/>
          <w:szCs w:val="32"/>
        </w:rPr>
        <w:t>.1.2</w:t>
      </w:r>
      <w:r w:rsidR="00911E31" w:rsidRPr="007034CE">
        <w:rPr>
          <w:rFonts w:ascii="仿宋" w:hAnsi="仿宋" w:cs="Times New Roman"/>
          <w:b/>
          <w:szCs w:val="32"/>
        </w:rPr>
        <w:t xml:space="preserve"> </w:t>
      </w:r>
      <w:r w:rsidR="00E63431" w:rsidRPr="007034CE">
        <w:rPr>
          <w:rFonts w:ascii="仿宋" w:hAnsi="仿宋" w:cs="Times New Roman" w:hint="eastAsia"/>
          <w:b/>
          <w:szCs w:val="32"/>
        </w:rPr>
        <w:t>网络和通信安全</w:t>
      </w:r>
      <w:bookmarkEnd w:id="6"/>
      <w:bookmarkEnd w:id="7"/>
      <w:r w:rsidR="00E63431" w:rsidRPr="007034CE">
        <w:rPr>
          <w:rFonts w:ascii="仿宋" w:hAnsi="仿宋" w:cs="Times New Roman" w:hint="eastAsia"/>
          <w:b/>
          <w:szCs w:val="32"/>
        </w:rPr>
        <w:t>（贾红豆）</w:t>
      </w:r>
    </w:p>
    <w:p w:rsidR="00DF2C1C" w:rsidRPr="00B609EB" w:rsidRDefault="00DF2C1C" w:rsidP="00DF2C1C">
      <w:pPr>
        <w:pStyle w:val="10d7ce05"/>
        <w:numPr>
          <w:ilvl w:val="0"/>
          <w:numId w:val="117"/>
        </w:numPr>
        <w:ind w:firstLineChars="0"/>
        <w:rPr>
          <w:rFonts w:cs="Times New Roman"/>
        </w:rPr>
      </w:pPr>
      <w:r w:rsidRPr="00E63431">
        <w:rPr>
          <w:rFonts w:cs="Times New Roman" w:hint="eastAsia"/>
        </w:rPr>
        <w:t>风险分析</w:t>
      </w:r>
    </w:p>
    <w:p>
      <w:pPr>
        <w:pStyle w:val="10d7ce05"/>
        <w:numPr>
          <w:ilvl w:val="0"/>
          <w:numId w:val="120"/>
        </w:numPr>
      </w:pPr>
      <w:r>
        <w:rPr>
          <w:u w:color="auto"/>
        </w:rPr>
        <w:t>政务外网IPSec VPN客户端与IPSec VPN之间的通信信道未采用密码技术进行身份鉴别，未采用密码技术保证通信过程中数据的完整性和机密性，未采用密码技术保证网络边界访问控制信息的完整性，未采用密码技术对从外部连接到内部网络的设备进行接入认证，确保接入的设备身份真实性。</w:t>
      </w:r>
      <w:r>
        <w:rPr>
          <w:rFonts w:cs=""/>
          <w:u w:color="auto"/>
        </w:rPr>
      </w:r>
    </w:p>
    <w:p>
      <w:pPr>
        <w:pStyle w:val="10d7ce05"/>
        <w:numPr>
          <w:ilvl w:val="0"/>
          <w:numId w:val="120"/>
        </w:numPr>
      </w:pPr>
      <w:r>
        <w:rPr>
          <w:u w:color="auto"/>
        </w:rPr>
        <w:t>互联网VPN客户端与内网SSL VPN之间的通信信道未采用密码技术进行身份鉴别，未采用密码技术保证通信过程中数据的完整性和机密性，未采用密码技术保证网络边界访问控制信息的完整性，未采用密码技术对从外部连接到内部网络的设备进行接入认证，确保接入的设备身份真实性。</w:t>
      </w:r>
      <w:r>
        <w:rPr>
          <w:rFonts w:cs=""/>
          <w:u w:color="auto"/>
        </w:rPr>
      </w:r>
    </w:p>
    <w:p w:rsidR="00DF2C1C" w:rsidRPr="00E63431" w:rsidRDefault="00DF2C1C" w:rsidP="00DF2C1C">
      <w:pPr>
        <w:pStyle w:val="10d7ce05"/>
        <w:numPr>
          <w:ilvl w:val="0"/>
          <w:numId w:val="117"/>
        </w:numPr>
        <w:ind w:firstLineChars="0"/>
        <w:rPr>
          <w:rFonts w:cs="Times New Roman"/>
        </w:rPr>
      </w:pPr>
      <w:r w:rsidRPr="00E63431">
        <w:rPr>
          <w:rFonts w:cs="Times New Roman" w:hint="eastAsia"/>
        </w:rPr>
        <w:t>密码应用需求</w:t>
      </w:r>
    </w:p>
    <w:p>
      <w:pPr>
        <w:pStyle w:val="10d7ce05"/>
        <w:numPr>
          <w:ilvl w:val="0"/>
          <w:numId w:val="121"/>
        </w:numPr>
      </w:pPr>
      <w:r>
        <w:rPr>
          <w:u w:color="auto"/>
        </w:rPr>
        <w:t>通过上述风险分析，系统应部署符合密码相关国家、行业标准要求的密码设备或产品，实现身份鉴别，保证通信实体身份的真实性；保证通信过程中数据的完整性和机密性；保证网络边界访问控制信息的完整性；保证接入的设备身份真实性。</w:t>
      </w:r>
      <w:r>
        <w:rPr>
          <w:rFonts w:cs=""/>
          <w:u w:color="auto"/>
        </w:rPr>
      </w:r>
    </w:p>
    <w:p>
      <w:pPr>
        <w:pStyle w:val="10d7ce05"/>
        <w:numPr>
          <w:ilvl w:val="0"/>
          <w:numId w:val="121"/>
        </w:numPr>
      </w:pPr>
      <w:r>
        <w:rPr>
          <w:u w:color="auto"/>
        </w:rPr>
        <w:t>通过上述风险分析，系统应部署符合密码相关国家、行业标准要求的密码设备或产品，实现身份鉴别，保证通信实体身份的真实性；保证通信过程中数据的完整性和机密性；保证网络边界访问控制信息的完整性；保证接入的设备身份真实性。</w:t>
      </w:r>
      <w:r>
        <w:rPr>
          <w:rFonts w:cs=""/>
          <w:u w:color="auto"/>
        </w:rPr>
      </w:r>
    </w:p>
    <w:p w:rsidR="00E63431" w:rsidRPr="00E63431" w:rsidRDefault="00911E31" w:rsidP="00E63431">
      <w:pPr>
        <w:pStyle w:val="10d7ce05"/>
        <w:keepNext/>
        <w:widowControl/>
        <w:numPr>
          <w:ilvl w:val="2"/>
          <w:numId w:val="0"/>
        </w:numPr>
        <w:spacing w:beforeLines="100" w:before="312" w:afterLines="100" w:after="312"/>
        <w:jc w:val="left"/>
        <w:outlineLvl w:val="2"/>
        <w:rPr>
          <w:rFonts w:ascii="仿宋" w:hAnsi="仿宋" w:cs="Times New Roman"/>
          <w:b/>
          <w:szCs w:val="32"/>
        </w:rPr>
      </w:pPr>
      <w:bookmarkStart w:id="8" w:name="_Toc90975252"/>
      <w:bookmarkStart w:id="9" w:name="_Toc90975253"/>
      <w:bookmarkStart w:id="10" w:name="_Toc90975254"/>
      <w:bookmarkStart w:id="11" w:name="_Toc90975255"/>
      <w:bookmarkStart w:id="12" w:name="_Toc90975256"/>
      <w:bookmarkStart w:id="13" w:name="_Toc104913694"/>
      <w:bookmarkEnd w:id="8"/>
      <w:bookmarkEnd w:id="9"/>
      <w:bookmarkEnd w:id="10"/>
      <w:bookmarkEnd w:id="11"/>
      <w:r>
        <w:rPr>
          <w:rFonts w:ascii="仿宋" w:hAnsi="仿宋" w:cs="Times New Roman" w:hint="eastAsia"/>
          <w:b/>
          <w:szCs w:val="32"/>
        </w:rPr>
        <w:lastRenderedPageBreak/>
        <w:t>3</w:t>
      </w:r>
      <w:r>
        <w:rPr>
          <w:rFonts w:ascii="仿宋" w:hAnsi="仿宋" w:cs="Times New Roman"/>
          <w:b/>
          <w:szCs w:val="32"/>
        </w:rPr>
        <w:t xml:space="preserve">.1.3 </w:t>
      </w:r>
      <w:r w:rsidR="00E63431" w:rsidRPr="00E63431">
        <w:rPr>
          <w:rFonts w:ascii="仿宋" w:hAnsi="仿宋" w:cs="Times New Roman" w:hint="eastAsia"/>
          <w:b/>
          <w:szCs w:val="32"/>
        </w:rPr>
        <w:t>设备和计算安全</w:t>
      </w:r>
      <w:bookmarkEnd w:id="12"/>
      <w:bookmarkEnd w:id="13"/>
      <w:r w:rsidR="00E63431" w:rsidRPr="00E63431">
        <w:rPr>
          <w:rFonts w:ascii="仿宋" w:hAnsi="仿宋" w:cs="Times New Roman" w:hint="eastAsia"/>
          <w:b/>
          <w:szCs w:val="32"/>
        </w:rPr>
        <w:t>（卢焱）</w:t>
      </w:r>
    </w:p>
    <w:p w:rsidR="00E63431" w:rsidRPr="00E63431" w:rsidRDefault="00E63431" w:rsidP="00E63431">
      <w:pPr>
        <w:pStyle w:val="10d7ce05"/>
        <w:numPr>
          <w:ilvl w:val="0"/>
          <w:numId w:val="110"/>
        </w:numPr>
        <w:ind w:firstLine="560"/>
        <w:rPr>
          <w:rFonts w:cs="Times New Roman"/>
        </w:rPr>
      </w:pPr>
      <w:r w:rsidRPr="00E63431">
        <w:rPr>
          <w:rFonts w:cs="Times New Roman" w:hint="eastAsia"/>
        </w:rPr>
        <w:t>风险分析</w:t>
      </w:r>
    </w:p>
    <w:p>
      <w:pPr>
        <w:pStyle w:val="10d7ce05"/>
        <w:numPr>
          <w:ilvl w:val="0"/>
          <w:numId w:val="122"/>
        </w:numPr>
      </w:pPr>
      <w:r>
        <w:rPr>
          <w:u w:color="auto"/>
        </w:rPr>
        <w:t>系统运维人员应通过安全访问服务设备、安全组件与系统建立连接，应使用密码技术对运维人员进行身份鉴别，存在设备被非授权人员登录风险。</w:t>
      </w:r>
      <w:r>
        <w:rPr>
          <w:rFonts w:cs=""/>
          <w:u w:color="auto"/>
        </w:rPr>
      </w:r>
    </w:p>
    <w:p>
      <w:pPr>
        <w:pStyle w:val="10d7ce05"/>
        <w:numPr>
          <w:ilvl w:val="0"/>
          <w:numId w:val="122"/>
        </w:numPr>
      </w:pPr>
      <w:r>
        <w:rPr>
          <w:u w:color="auto"/>
        </w:rPr>
        <w:t>系统运维人员远程管理设备时，未采用密码技术建立安全的信息传输通道，存在信息传输通道被未授权使用，或传输数据未授权被获取和篡改等风险。</w:t>
      </w:r>
      <w:r>
        <w:rPr>
          <w:rFonts w:cs=""/>
          <w:u w:color="auto"/>
        </w:rPr>
      </w:r>
    </w:p>
    <w:p>
      <w:pPr>
        <w:pStyle w:val="10d7ce05"/>
        <w:numPr>
          <w:ilvl w:val="0"/>
          <w:numId w:val="122"/>
        </w:numPr>
      </w:pPr>
      <w:r>
        <w:rPr>
          <w:u w:color="auto"/>
        </w:rPr>
        <w:t>系统中未采用密码技术对系统资源访问控制信息进行完整性保护，存在系统资源访问控制信息未授权被篡改的风险.</w:t>
      </w:r>
      <w:r>
        <w:rPr>
          <w:rFonts w:cs=""/>
          <w:u w:color="auto"/>
        </w:rPr>
      </w:r>
    </w:p>
    <w:p>
      <w:pPr>
        <w:pStyle w:val="10d7ce05"/>
        <w:numPr>
          <w:ilvl w:val="0"/>
          <w:numId w:val="122"/>
        </w:numPr>
      </w:pPr>
      <w:r>
        <w:rPr>
          <w:u w:color="auto"/>
        </w:rPr>
        <w:t>系统应采用密码技术保证设备中重要信息资源安全标记的完整性，存在设备中重要信息资源安全标记被非授权篡改风险。</w:t>
      </w:r>
      <w:r>
        <w:rPr>
          <w:rFonts w:cs=""/>
          <w:u w:color="auto"/>
        </w:rPr>
      </w:r>
    </w:p>
    <w:p>
      <w:pPr>
        <w:pStyle w:val="10d7ce05"/>
        <w:numPr>
          <w:ilvl w:val="0"/>
          <w:numId w:val="122"/>
        </w:numPr>
      </w:pPr>
      <w:r>
        <w:rPr>
          <w:u w:color="auto"/>
        </w:rPr>
        <w:t xml:space="preserve">系统应采用密码技术对应用服务器、数据库服务器等设备日志记录进行完整性保护，存在日志记录被非授权篡改风险。 </w:t>
      </w:r>
      <w:r>
        <w:rPr>
          <w:rFonts w:cs=""/>
          <w:u w:color="auto"/>
        </w:rPr>
      </w:r>
    </w:p>
    <w:p>
      <w:pPr>
        <w:pStyle w:val="10d7ce05"/>
        <w:numPr>
          <w:ilvl w:val="0"/>
          <w:numId w:val="122"/>
        </w:numPr>
      </w:pPr>
      <w:r>
        <w:rPr>
          <w:u w:color="auto"/>
        </w:rPr>
        <w:t>系统未采用密码技术对应用服务器、数据库服务器等设备日志记录进行完整性保护，存在日志记录被非授权篡改风险</w:t>
      </w:r>
      <w:r>
        <w:rPr>
          <w:rFonts w:cs=""/>
          <w:u w:color="auto"/>
        </w:rPr>
      </w:r>
    </w:p>
    <w:p w:rsidR="00E63431" w:rsidRPr="00E63431" w:rsidRDefault="00E63431" w:rsidP="00E63431">
      <w:pPr>
        <w:pStyle w:val="10d7ce05"/>
        <w:numPr>
          <w:ilvl w:val="0"/>
          <w:numId w:val="110"/>
        </w:numPr>
        <w:ind w:firstLine="560"/>
        <w:rPr>
          <w:rFonts w:cs="Times New Roman"/>
        </w:rPr>
      </w:pPr>
      <w:r w:rsidRPr="00E63431">
        <w:rPr>
          <w:rFonts w:cs="Times New Roman" w:hint="eastAsia"/>
        </w:rPr>
        <w:t>密码应用需求</w:t>
      </w:r>
    </w:p>
    <w:p>
      <w:pPr>
        <w:pStyle w:val="10d7ce05"/>
        <w:numPr>
          <w:ilvl w:val="0"/>
          <w:numId w:val="123"/>
        </w:numPr>
      </w:pPr>
      <w:r>
        <w:rPr>
          <w:u w:color="auto"/>
        </w:rPr>
        <w:t>应部署符合密码相关国家、行业标准要求的密码设备或产品，并针对运维人员提供相应密码技术产品或设备的支撑，对运维人员进行身份</w:t>
        <w:cr/>
        <w:t>鉴别，防止非授权人员登录。</w:t>
      </w:r>
      <w:r>
        <w:rPr>
          <w:rFonts w:cs=""/>
          <w:u w:color="auto"/>
        </w:rPr>
      </w:r>
    </w:p>
    <w:p>
      <w:pPr>
        <w:pStyle w:val="10d7ce05"/>
        <w:numPr>
          <w:ilvl w:val="0"/>
          <w:numId w:val="123"/>
        </w:numPr>
      </w:pPr>
      <w:r>
        <w:rPr>
          <w:u w:color="auto"/>
        </w:rPr>
        <w:t>应部署符合密码相关国家、行业标准要求的密码设备或产品，建立安全的信息传输通道，防止信息传输通道被非授权使用，或传输数据被非授权获取篡改。</w:t>
      </w:r>
      <w:r>
        <w:rPr>
          <w:rFonts w:cs=""/>
          <w:u w:color="auto"/>
        </w:rPr>
      </w:r>
    </w:p>
    <w:p>
      <w:pPr>
        <w:pStyle w:val="10d7ce05"/>
        <w:numPr>
          <w:ilvl w:val="0"/>
          <w:numId w:val="123"/>
        </w:numPr>
      </w:pPr>
      <w:r>
        <w:rPr>
          <w:u w:color="auto"/>
        </w:rPr>
        <w:t>应部署符合密码相关国家、行业标准要求的密码设备或产品，对系统资源访问控制信息进行完整性保护，防止被非授权篡改。</w:t>
      </w:r>
      <w:r>
        <w:rPr>
          <w:rFonts w:cs=""/>
          <w:u w:color="auto"/>
        </w:rPr>
      </w:r>
    </w:p>
    <w:p>
      <w:pPr>
        <w:pStyle w:val="10d7ce05"/>
        <w:numPr>
          <w:ilvl w:val="0"/>
          <w:numId w:val="123"/>
        </w:numPr>
      </w:pPr>
      <w:r>
        <w:rPr>
          <w:u w:color="auto"/>
        </w:rPr>
        <w:t>应部署符合密码相关国家、行业标准要求的密码设备或产品，对设备中的重要信息资源安全标记进行完整性保护。</w:t>
      </w:r>
      <w:r>
        <w:rPr>
          <w:rFonts w:cs=""/>
          <w:u w:color="auto"/>
        </w:rPr>
      </w:r>
    </w:p>
    <w:p>
      <w:pPr>
        <w:pStyle w:val="10d7ce05"/>
        <w:numPr>
          <w:ilvl w:val="0"/>
          <w:numId w:val="123"/>
        </w:numPr>
      </w:pPr>
      <w:r>
        <w:rPr>
          <w:u w:color="auto"/>
        </w:rPr>
        <w:t>应部署符合密码相关国家、行业标准要求的密码设备或产品，对日志记录进行完整性保护。</w:t>
      </w:r>
      <w:r>
        <w:rPr>
          <w:rFonts w:cs=""/>
          <w:u w:color="auto"/>
        </w:rPr>
      </w:r>
    </w:p>
    <w:p>
      <w:pPr>
        <w:pStyle w:val="10d7ce05"/>
        <w:numPr>
          <w:ilvl w:val="0"/>
          <w:numId w:val="123"/>
        </w:numPr>
      </w:pPr>
      <w:r>
        <w:rPr>
          <w:u w:color="auto"/>
        </w:rPr>
        <w:t>应部署符合密码相关国家、行业标准要求的密码设备或产品，对重要可执行程序进行完整性保护，并对其来源进行真实性验证。</w:t>
      </w:r>
      <w:r>
        <w:rPr>
          <w:rFonts w:cs=""/>
          <w:u w:color="auto"/>
        </w:rPr>
      </w:r>
    </w:p>
    <w:p w:rsidR="00E63431" w:rsidRPr="00E63431" w:rsidRDefault="00911E31" w:rsidP="00E63431">
      <w:pPr>
        <w:pStyle w:val="10d7ce05"/>
        <w:keepNext/>
        <w:widowControl/>
        <w:numPr>
          <w:ilvl w:val="2"/>
          <w:numId w:val="0"/>
        </w:numPr>
        <w:spacing w:beforeLines="100" w:before="312" w:afterLines="100" w:after="312"/>
        <w:jc w:val="left"/>
        <w:outlineLvl w:val="2"/>
        <w:rPr>
          <w:rFonts w:ascii="仿宋" w:hAnsi="仿宋" w:cs="Times New Roman"/>
          <w:b/>
          <w:szCs w:val="32"/>
        </w:rPr>
      </w:pPr>
      <w:bookmarkStart w:id="14" w:name="_Toc90975257"/>
      <w:bookmarkStart w:id="15" w:name="_Toc104913695"/>
      <w:r>
        <w:rPr>
          <w:rFonts w:ascii="仿宋" w:hAnsi="仿宋" w:cs="Times New Roman" w:hint="eastAsia"/>
          <w:b/>
          <w:szCs w:val="32"/>
        </w:rPr>
        <w:t>3</w:t>
      </w:r>
      <w:r>
        <w:rPr>
          <w:rFonts w:ascii="仿宋" w:hAnsi="仿宋" w:cs="Times New Roman"/>
          <w:b/>
          <w:szCs w:val="32"/>
        </w:rPr>
        <w:t xml:space="preserve">.1.4 </w:t>
      </w:r>
      <w:r w:rsidR="00E63431" w:rsidRPr="00E63431">
        <w:rPr>
          <w:rFonts w:ascii="仿宋" w:hAnsi="仿宋" w:cs="Times New Roman" w:hint="eastAsia"/>
          <w:b/>
          <w:szCs w:val="32"/>
        </w:rPr>
        <w:t>应用和数据安全</w:t>
      </w:r>
      <w:bookmarkEnd w:id="14"/>
      <w:bookmarkEnd w:id="15"/>
      <w:r w:rsidR="00E63431" w:rsidRPr="00E63431">
        <w:rPr>
          <w:rFonts w:ascii="仿宋" w:hAnsi="仿宋" w:cs="Times New Roman" w:hint="eastAsia"/>
          <w:b/>
          <w:szCs w:val="32"/>
        </w:rPr>
        <w:t>（张海政）</w:t>
      </w:r>
    </w:p>
    <w:p w:rsidR="00E63431" w:rsidRDefault="00E63431" w:rsidP="00E63431">
      <w:pPr>
        <w:pStyle w:val="10d7ce05"/>
        <w:numPr>
          <w:ilvl w:val="0"/>
          <w:numId w:val="111"/>
        </w:numPr>
        <w:ind w:firstLine="560"/>
        <w:rPr>
          <w:rFonts w:cs="Times New Roman"/>
        </w:rPr>
      </w:pPr>
      <w:r w:rsidRPr="00E63431">
        <w:rPr>
          <w:rFonts w:cs="Times New Roman" w:hint="eastAsia"/>
        </w:rPr>
        <w:t>风险分析</w:t>
      </w:r>
    </w:p>
    <w:p>
      <w:pPr>
        <w:pStyle w:val="10d7ce05"/>
        <w:numPr>
          <w:ilvl w:val="0"/>
          <w:numId w:val="124"/>
        </w:numPr>
      </w:pPr>
      <w:r>
        <w:rPr>
          <w:u w:color="auto"/>
        </w:rPr>
        <w:t>系统未采用密码技术对登录用户进行身份鉴别，不能保证应用系统用户身份的真实性。</w:t>
      </w:r>
      <w:r>
        <w:rPr>
          <w:rFonts w:cs=""/>
          <w:u w:color="auto"/>
        </w:rPr>
      </w:r>
    </w:p>
    <w:p>
      <w:pPr>
        <w:pStyle w:val="10d7ce05"/>
        <w:numPr>
          <w:ilvl w:val="0"/>
          <w:numId w:val="124"/>
        </w:numPr>
      </w:pPr>
      <w:r>
        <w:rPr>
          <w:u w:color="auto"/>
        </w:rPr>
        <w:t>系统中未采用合乎规范的密码技术保证信息系统应用的访问控制信息的完整性，存在信息系统应用的访问控制信息被未授权篡改的风险。</w:t>
      </w:r>
      <w:r>
        <w:rPr>
          <w:rFonts w:cs=""/>
          <w:u w:color="auto"/>
        </w:rPr>
      </w:r>
    </w:p>
    <w:p>
      <w:pPr>
        <w:pStyle w:val="10d7ce05"/>
        <w:numPr>
          <w:ilvl w:val="0"/>
          <w:numId w:val="124"/>
        </w:numPr>
      </w:pPr>
      <w:r>
        <w:rPr>
          <w:u w:color="auto"/>
        </w:rPr>
        <w:t>系统应用的重要信息资源安全标记应采用合规的密码技术进行数据完整性保护，否则存在被未授权篡改的风险。</w:t>
      </w:r>
      <w:r>
        <w:rPr>
          <w:rFonts w:cs=""/>
          <w:u w:color="auto"/>
        </w:rPr>
      </w:r>
    </w:p>
    <w:p>
      <w:pPr>
        <w:pStyle w:val="10d7ce05"/>
        <w:numPr>
          <w:ilvl w:val="0"/>
          <w:numId w:val="124"/>
        </w:numPr>
      </w:pPr>
      <w:r>
        <w:rPr>
          <w:u w:color="auto"/>
        </w:rPr>
        <w:t>系统应用的重要数据未使用密码技术进行传输机密性保护，存在重要数据被窃取的风险。</w:t>
      </w:r>
      <w:r>
        <w:rPr>
          <w:rFonts w:cs=""/>
          <w:u w:color="auto"/>
        </w:rPr>
      </w:r>
    </w:p>
    <w:p>
      <w:pPr>
        <w:pStyle w:val="10d7ce05"/>
        <w:numPr>
          <w:ilvl w:val="0"/>
          <w:numId w:val="124"/>
        </w:numPr>
      </w:pPr>
      <w:r>
        <w:rPr>
          <w:u w:color="auto"/>
        </w:rPr>
        <w:t>系统应用的重要数据应采用合规的密码技术进行数据存储机密性保护，否则存在被窃取的风险。</w:t>
      </w:r>
      <w:r>
        <w:rPr>
          <w:rFonts w:cs=""/>
          <w:u w:color="auto"/>
        </w:rPr>
      </w:r>
    </w:p>
    <w:p>
      <w:pPr>
        <w:pStyle w:val="10d7ce05"/>
        <w:numPr>
          <w:ilvl w:val="0"/>
          <w:numId w:val="124"/>
        </w:numPr>
      </w:pPr>
      <w:r>
        <w:rPr>
          <w:u w:color="auto"/>
        </w:rPr>
        <w:t>系统应用的重要数据未使用密码技术进行传输完整性保护，存在重要数据被非授权篡改风险。</w:t>
      </w:r>
      <w:r>
        <w:rPr>
          <w:rFonts w:cs=""/>
          <w:u w:color="auto"/>
        </w:rPr>
      </w:r>
    </w:p>
    <w:p>
      <w:pPr>
        <w:pStyle w:val="10d7ce05"/>
        <w:numPr>
          <w:ilvl w:val="0"/>
          <w:numId w:val="124"/>
        </w:numPr>
      </w:pPr>
      <w:r>
        <w:rPr>
          <w:u w:color="auto"/>
        </w:rPr>
        <w:t>系统应用的重要数据应采用合规的密码技术进行数据存储完整性保护，否则存在被未授权篡改的风险。</w:t>
      </w:r>
      <w:r>
        <w:rPr>
          <w:rFonts w:cs=""/>
          <w:u w:color="auto"/>
        </w:rPr>
      </w:r>
    </w:p>
    <w:p>
      <w:pPr>
        <w:pStyle w:val="10d7ce05"/>
        <w:numPr>
          <w:ilvl w:val="0"/>
          <w:numId w:val="124"/>
        </w:numPr>
      </w:pPr>
      <w:r>
        <w:rPr>
          <w:u w:color="auto"/>
        </w:rPr>
        <w:t>系统未采用密码技术实现数据原发行为的不可否认性和数据接收行为的不可否认性。</w:t>
      </w:r>
      <w:r>
        <w:rPr>
          <w:rFonts w:cs=""/>
          <w:u w:color="auto"/>
        </w:rPr>
      </w:r>
    </w:p>
    <w:p w:rsidR="00E63431" w:rsidRPr="00E63431" w:rsidRDefault="00E63431" w:rsidP="00E63431">
      <w:pPr>
        <w:pStyle w:val="10d7ce05"/>
        <w:numPr>
          <w:ilvl w:val="0"/>
          <w:numId w:val="111"/>
        </w:numPr>
        <w:ind w:firstLine="560"/>
        <w:rPr>
          <w:rFonts w:cs="Times New Roman"/>
        </w:rPr>
      </w:pPr>
      <w:r w:rsidRPr="00E63431">
        <w:rPr>
          <w:rFonts w:cs="Times New Roman" w:hint="eastAsia"/>
        </w:rPr>
        <w:t>密码应用需求</w:t>
      </w:r>
    </w:p>
    <w:p>
      <w:pPr>
        <w:pStyle w:val="10d7ce05"/>
        <w:numPr>
          <w:ilvl w:val="0"/>
          <w:numId w:val="125"/>
        </w:numPr>
      </w:pPr>
      <w:r>
        <w:rPr>
          <w:u w:color="auto"/>
        </w:rPr>
        <w:t>应在密码基础设施区部署符合密码相关国家、行业标准要求的密码设备或产品，实现对登录用户的安全身份鉴别，保证应用系统用户身份的真实性。</w:t>
      </w:r>
      <w:r>
        <w:rPr>
          <w:rFonts w:cs=""/>
          <w:u w:color="auto"/>
        </w:rPr>
      </w:r>
    </w:p>
    <w:p>
      <w:pPr>
        <w:pStyle w:val="10d7ce05"/>
        <w:numPr>
          <w:ilvl w:val="0"/>
          <w:numId w:val="125"/>
        </w:numPr>
      </w:pPr>
      <w:r>
        <w:rPr>
          <w:u w:color="auto"/>
        </w:rPr>
        <w:t>通过以上风险分析，建议部署符合密码相关国家、行业标准要求的密码设备或产品，对信息系统应用的访问控制信息进行完整性保护，防止被非授权篡改。</w:t>
      </w:r>
      <w:r>
        <w:rPr>
          <w:rFonts w:cs=""/>
          <w:u w:color="auto"/>
        </w:rPr>
      </w:r>
    </w:p>
    <w:p>
      <w:pPr>
        <w:pStyle w:val="10d7ce05"/>
        <w:numPr>
          <w:ilvl w:val="0"/>
          <w:numId w:val="125"/>
        </w:numPr>
      </w:pPr>
      <w:r>
        <w:rPr>
          <w:u w:color="auto"/>
        </w:rPr>
        <w:t>通过以上风险分析，建议部署符合密码相关国家、行业标准要求的密码设备或产品，对信息系统应用的重要信息资源安全标记进行完整性保护，防止被非授权篡改。</w:t>
      </w:r>
      <w:r>
        <w:rPr>
          <w:rFonts w:cs=""/>
          <w:u w:color="auto"/>
        </w:rPr>
      </w:r>
    </w:p>
    <w:p>
      <w:pPr>
        <w:pStyle w:val="10d7ce05"/>
        <w:numPr>
          <w:ilvl w:val="0"/>
          <w:numId w:val="125"/>
        </w:numPr>
      </w:pPr>
      <w:r>
        <w:rPr>
          <w:u w:color="auto"/>
        </w:rPr>
        <w:t>应部署符合密码相关国家、行业标准要求的密码设备或产品，应用通过调用该密码设备或产品，对系统应用的重要数据进行传输机密性保护，实现重要数据防窃取。</w:t>
      </w:r>
      <w:r>
        <w:rPr>
          <w:rFonts w:cs=""/>
          <w:u w:color="auto"/>
        </w:rPr>
      </w:r>
    </w:p>
    <w:p>
      <w:pPr>
        <w:pStyle w:val="10d7ce05"/>
        <w:numPr>
          <w:ilvl w:val="0"/>
          <w:numId w:val="125"/>
        </w:numPr>
      </w:pPr>
      <w:r>
        <w:rPr>
          <w:u w:color="auto"/>
        </w:rPr>
        <w:t>通过以上风险分析，建议部署符合密码相关国家、行业标准要求的密码设备或产品，对信息系统应用的重要数据进行存储机密性保护，防止被窃取。</w:t>
      </w:r>
      <w:r>
        <w:rPr>
          <w:rFonts w:cs=""/>
          <w:u w:color="auto"/>
        </w:rPr>
      </w:r>
    </w:p>
    <w:p>
      <w:pPr>
        <w:pStyle w:val="10d7ce05"/>
        <w:numPr>
          <w:ilvl w:val="0"/>
          <w:numId w:val="125"/>
        </w:numPr>
      </w:pPr>
      <w:r>
        <w:rPr>
          <w:u w:color="auto"/>
        </w:rPr>
        <w:t>应部署符合密码相关国家、行业标准要求的密码设备或产品，应用通过调用该密码设备或产品，对系统应用的重要数据进行传输完整性保护，实现重要数据防篡改。</w:t>
      </w:r>
      <w:r>
        <w:rPr>
          <w:rFonts w:cs=""/>
          <w:u w:color="auto"/>
        </w:rPr>
      </w:r>
    </w:p>
    <w:p>
      <w:pPr>
        <w:pStyle w:val="10d7ce05"/>
        <w:numPr>
          <w:ilvl w:val="0"/>
          <w:numId w:val="125"/>
        </w:numPr>
      </w:pPr>
      <w:r>
        <w:rPr>
          <w:u w:color="auto"/>
        </w:rPr>
        <w:t>通过以上风险分析，建议部署符合密码相关国家、行业标准要求的密码设备或产品，对信息系统应用的重要数据进行存储完整性保护，防止被非授权篡改。</w:t>
      </w:r>
      <w:r>
        <w:rPr>
          <w:rFonts w:cs=""/>
          <w:u w:color="auto"/>
        </w:rPr>
      </w:r>
    </w:p>
    <w:p>
      <w:pPr>
        <w:pStyle w:val="10d7ce05"/>
        <w:numPr>
          <w:ilvl w:val="0"/>
          <w:numId w:val="125"/>
        </w:numPr>
      </w:pPr>
      <w:r>
        <w:rPr>
          <w:u w:color="auto"/>
        </w:rPr>
        <w:t>通过以上的风险分析，应在密码基础设施区部署符合密码相关国家、行业标准要求的密码设备或产品，实现数据原发行为的不可否认性和数据接收行为的不可否认性。</w:t>
      </w:r>
      <w:r>
        <w:rPr>
          <w:rFonts w:cs=""/>
          <w:u w:color="auto"/>
        </w:rPr>
      </w:r>
    </w:p>
    <w:p w:rsidR="00E63431" w:rsidRPr="00E63431" w:rsidRDefault="00911E31" w:rsidP="00E63431">
      <w:pPr>
        <w:pStyle w:val="10d7ce05"/>
        <w:keepNext/>
        <w:widowControl/>
        <w:numPr>
          <w:ilvl w:val="2"/>
          <w:numId w:val="0"/>
        </w:numPr>
        <w:spacing w:beforeLines="100" w:before="312" w:afterLines="100" w:after="312"/>
        <w:jc w:val="left"/>
        <w:outlineLvl w:val="2"/>
        <w:rPr>
          <w:rFonts w:ascii="仿宋" w:hAnsi="仿宋" w:cs="Times New Roman"/>
          <w:b/>
          <w:szCs w:val="32"/>
        </w:rPr>
      </w:pPr>
      <w:bookmarkStart w:id="16" w:name="_Toc90975258"/>
      <w:bookmarkStart w:id="17" w:name="_Toc104913696"/>
      <w:r w:rsidRPr="00911E31">
        <w:rPr>
          <w:rFonts w:ascii="仿宋" w:hAnsi="仿宋" w:cs="Times New Roman" w:hint="eastAsia"/>
          <w:b/>
          <w:szCs w:val="28"/>
        </w:rPr>
        <w:t>3</w:t>
      </w:r>
      <w:r w:rsidRPr="00911E31">
        <w:rPr>
          <w:rFonts w:ascii="仿宋" w:hAnsi="仿宋" w:cs="Times New Roman"/>
          <w:b/>
          <w:szCs w:val="28"/>
        </w:rPr>
        <w:t xml:space="preserve">.1.5 </w:t>
      </w:r>
      <w:r w:rsidR="00E63431" w:rsidRPr="00E63431">
        <w:rPr>
          <w:rFonts w:ascii="仿宋" w:hAnsi="仿宋" w:cs="Times New Roman" w:hint="eastAsia"/>
          <w:b/>
          <w:szCs w:val="32"/>
        </w:rPr>
        <w:t>密码安全管理</w:t>
      </w:r>
      <w:bookmarkEnd w:id="16"/>
      <w:bookmarkEnd w:id="17"/>
      <w:r w:rsidR="00E63431" w:rsidRPr="00E63431">
        <w:rPr>
          <w:rFonts w:ascii="仿宋" w:hAnsi="仿宋" w:cs="Times New Roman" w:hint="eastAsia"/>
          <w:b/>
          <w:szCs w:val="32"/>
        </w:rPr>
        <w:t>（董涵宁）</w:t>
      </w:r>
    </w:p>
    <w:p w:rsidR="00E63431" w:rsidRPr="00E63431" w:rsidRDefault="00E63431" w:rsidP="00E63431">
      <w:pPr>
        <w:pStyle w:val="10d7ce05"/>
        <w:ind w:firstLine="560"/>
        <w:rPr>
          <w:rFonts w:cs="Times New Roman"/>
        </w:rPr>
      </w:pPr>
      <w:r w:rsidRPr="00E63431">
        <w:rPr>
          <w:rFonts w:cs="Times New Roman" w:hint="eastAsia"/>
        </w:rPr>
        <w:t>本小节针对密码安全管理中存在的风险提出了对应的密码应用需求，如下。</w:t>
      </w:r>
    </w:p>
    <w:p w:rsidR="00E63431" w:rsidRDefault="00E63431" w:rsidP="00E63431">
      <w:pPr>
        <w:pStyle w:val="10d7ce05"/>
        <w:numPr>
          <w:ilvl w:val="0"/>
          <w:numId w:val="112"/>
        </w:numPr>
        <w:ind w:firstLine="560"/>
        <w:rPr>
          <w:rFonts w:cs="Times New Roman"/>
        </w:rPr>
      </w:pPr>
      <w:r w:rsidRPr="00E63431">
        <w:rPr>
          <w:rFonts w:cs="Times New Roman" w:hint="eastAsia"/>
        </w:rPr>
        <w:t>风险分析</w:t>
      </w:r>
    </w:p>
    <w:p w:rsidR="00A644FB" w:rsidRPr="00E63431" w:rsidRDefault="00A644FB" w:rsidP="00A644FB">
      <w:pPr>
        <w:pStyle w:val="10d7ce05"/>
        <w:ind w:left="560" w:firstLine="560"/>
        <w:rPr>
          <w:rFonts w:cs="Times New Roman"/>
        </w:rPr>
      </w:pPr>
      <w:r>
        <w:rPr>
          <w:rFonts w:cs="Times New Roman" w:hint="eastAsia"/>
        </w:rPr>
        <w:t>本系统建设阶段，未依据密码相关国家、行业标准，制定密码应用方案，规划建设密码保障系统，系统上线前和运行后，均未开展过密码应用安全性评估，未依据GB/T 39786-2021《信息系统密码应用基本要求》中的安全管理要求，制定密码相关管理制度，不利于落实密码相关国家政策要求，发挥密码在信息系统安全中的基础支撑作用。</w:t>
      </w:r>
    </w:p>
    <w:p w:rsidR="00E63431" w:rsidRPr="00E63431" w:rsidRDefault="00E63431" w:rsidP="00E63431">
      <w:pPr>
        <w:pStyle w:val="10d7ce05"/>
        <w:numPr>
          <w:ilvl w:val="0"/>
          <w:numId w:val="112"/>
        </w:numPr>
        <w:ind w:firstLine="560"/>
        <w:rPr>
          <w:rFonts w:cs="Times New Roman"/>
        </w:rPr>
      </w:pPr>
      <w:r w:rsidRPr="00E63431">
        <w:rPr>
          <w:rFonts w:cs="Times New Roman" w:hint="eastAsia"/>
        </w:rPr>
        <w:t>密码应用需求</w:t>
      </w:r>
    </w:p>
    <w:p w:rsidR="00E63431" w:rsidRPr="00E63431" w:rsidRDefault="00E63431" w:rsidP="00E63431">
      <w:pPr>
        <w:pStyle w:val="10d7ce05"/>
        <w:ind w:firstLine="560"/>
        <w:rPr>
          <w:rFonts w:cs="Times New Roman"/>
        </w:rPr>
      </w:pPr>
      <w:r w:rsidRPr="00E63431">
        <w:rPr>
          <w:rFonts w:cs="Times New Roman" w:hint="eastAsia"/>
        </w:rPr>
        <w:t>依据《基本要求》，制定本系统密码应用方案，并委托密评机构对密码应用方案进行评估，制定密码相关的管理制度，系统改造完成后，依据密码应用改造方案对本系统进行密码应用安全性评估，评估通过后，评估通过后上线运行。</w:t>
      </w:r>
    </w:p>
    <w:p w:rsidR="00E63431" w:rsidRPr="00E63431" w:rsidRDefault="00A644FB" w:rsidP="00E63431">
      <w:pPr>
        <w:pStyle w:val="10d7ce05"/>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18" w:name="_Toc90975259"/>
      <w:bookmarkStart w:id="19" w:name="_Toc104913697"/>
      <w:r w:rsidRPr="007034CE">
        <w:rPr>
          <w:rFonts w:ascii="楷体" w:eastAsia="楷体" w:hAnsi="仿宋" w:cs="Times New Roman" w:hint="eastAsia"/>
          <w:b/>
          <w:sz w:val="30"/>
          <w:szCs w:val="32"/>
        </w:rPr>
        <w:t>3</w:t>
      </w:r>
      <w:r w:rsidRPr="007034CE">
        <w:rPr>
          <w:rFonts w:ascii="楷体" w:eastAsia="楷体" w:hAnsi="仿宋" w:cs="Times New Roman"/>
          <w:b/>
          <w:sz w:val="30"/>
          <w:szCs w:val="32"/>
        </w:rPr>
        <w:t xml:space="preserve">.2 </w:t>
      </w:r>
      <w:r w:rsidR="00E63431" w:rsidRPr="007034CE">
        <w:rPr>
          <w:rFonts w:ascii="楷体" w:eastAsia="楷体" w:hAnsi="仿宋" w:cs="Times New Roman" w:hint="eastAsia"/>
          <w:b/>
          <w:sz w:val="30"/>
          <w:szCs w:val="32"/>
        </w:rPr>
        <w:t>密码应用需求分析清单</w:t>
      </w:r>
      <w:bookmarkEnd w:id="18"/>
      <w:bookmarkEnd w:id="19"/>
    </w:p>
    <w:p w:rsidR="00E63431" w:rsidRPr="00E63431" w:rsidRDefault="00E63431" w:rsidP="00E63431">
      <w:pPr>
        <w:pStyle w:val="10d7ce05"/>
        <w:ind w:firstLine="560"/>
        <w:rPr>
          <w:rFonts w:cs="Times New Roman"/>
        </w:rPr>
      </w:pPr>
      <w:r w:rsidRPr="00E63431">
        <w:rPr>
          <w:rFonts w:cs="Times New Roman" w:hint="eastAsia"/>
        </w:rPr>
        <w:t>通过深入分析</w:t>
      </w:r>
      <w:r w:rsidR="00A644FB">
        <w:rPr>
          <w:rFonts w:cs="Times New Roman"/>
        </w:rPr>
        <w:t>最终版测试</w:t>
      </w:r>
      <w:r w:rsidRPr="00E63431">
        <w:rPr>
          <w:rFonts w:cs="Times New Roman" w:hint="eastAsia"/>
        </w:rPr>
        <w:t>系统的安全风险，以及《基本要求》针</w:t>
      </w:r>
      <w:r w:rsidRPr="00E63431">
        <w:rPr>
          <w:rFonts w:cs="Times New Roman" w:hint="eastAsia"/>
        </w:rPr>
        <w:lastRenderedPageBreak/>
        <w:t>对本系统网络安全保护等级提出的密码应用要求，对系统的密码应用需求分析如</w:t>
      </w:r>
      <w:r w:rsidRPr="00E63431">
        <w:rPr>
          <w:rFonts w:cs="Times New Roman"/>
        </w:rPr>
        <w:fldChar w:fldCharType="begin"/>
      </w:r>
      <w:r w:rsidRPr="00E63431">
        <w:rPr>
          <w:rFonts w:cs="Times New Roman"/>
        </w:rPr>
        <w:instrText xml:space="preserve"> </w:instrText>
      </w:r>
      <w:r w:rsidRPr="00E63431">
        <w:rPr>
          <w:rFonts w:cs="Times New Roman" w:hint="eastAsia"/>
        </w:rPr>
        <w:instrText>REF _Ref103614535 \h</w:instrText>
      </w:r>
      <w:r w:rsidRPr="00E63431">
        <w:rPr>
          <w:rFonts w:cs="Times New Roman"/>
        </w:rPr>
        <w:instrText xml:space="preserve"> </w:instrText>
      </w:r>
      <w:r w:rsidRPr="00E63431">
        <w:rPr>
          <w:rFonts w:cs="Times New Roman"/>
        </w:rPr>
      </w:r>
      <w:r w:rsidRPr="00E63431">
        <w:rPr>
          <w:rFonts w:cs="Times New Roman"/>
        </w:rPr>
        <w:fldChar w:fldCharType="separate"/>
      </w:r>
      <w:r w:rsidRPr="00E63431">
        <w:rPr>
          <w:rFonts w:cs="Times New Roman" w:hint="eastAsia"/>
        </w:rPr>
        <w:t>表</w:t>
      </w:r>
      <w:r w:rsidRPr="00E63431">
        <w:rPr>
          <w:rFonts w:cs="Times New Roman" w:hint="eastAsia"/>
        </w:rPr>
        <w:t xml:space="preserve"> </w:t>
      </w:r>
      <w:r w:rsidRPr="00E63431">
        <w:rPr>
          <w:rFonts w:cs="Times New Roman"/>
          <w:noProof/>
        </w:rPr>
        <w:t>3</w:t>
      </w:r>
      <w:r w:rsidRPr="00E63431">
        <w:rPr>
          <w:rFonts w:cs="Times New Roman"/>
        </w:rPr>
        <w:t>.</w:t>
      </w:r>
      <w:r w:rsidRPr="00E63431">
        <w:rPr>
          <w:rFonts w:cs="Times New Roman"/>
          <w:noProof/>
        </w:rPr>
        <w:t>5</w:t>
      </w:r>
      <w:r w:rsidRPr="00E63431">
        <w:rPr>
          <w:rFonts w:cs="Times New Roman"/>
        </w:rPr>
        <w:fldChar w:fldCharType="end"/>
      </w:r>
      <w:r w:rsidRPr="00E63431">
        <w:rPr>
          <w:rFonts w:cs="Times New Roman" w:hint="eastAsia"/>
        </w:rPr>
        <w:t>所示。</w:t>
      </w:r>
    </w:p>
    <w:p w:rsidR="00E63431" w:rsidRPr="00E63431" w:rsidRDefault="00E63431" w:rsidP="00E63431">
      <w:pPr>
        <w:pStyle w:val="10d7ce05"/>
        <w:keepNext/>
        <w:ind w:firstLine="400"/>
        <w:jc w:val="center"/>
        <w:rPr>
          <w:rFonts w:eastAsia="黑体" w:cs="Times New Roman"/>
          <w:sz w:val="20"/>
          <w:szCs w:val="20"/>
        </w:rPr>
      </w:pPr>
      <w:bookmarkStart w:id="20" w:name="_Ref103614535"/>
      <w:r w:rsidRPr="00E63431">
        <w:rPr>
          <w:rFonts w:eastAsia="黑体" w:cs="Times New Roman" w:hint="eastAsia"/>
          <w:sz w:val="20"/>
          <w:szCs w:val="20"/>
        </w:rPr>
        <w:t>表</w:t>
      </w:r>
      <w:r w:rsidRPr="00E63431">
        <w:rPr>
          <w:rFonts w:eastAsia="黑体" w:cs="Times New Roman" w:hint="eastAsia"/>
          <w:sz w:val="20"/>
          <w:szCs w:val="20"/>
        </w:rPr>
        <w:t xml:space="preserve"> </w:t>
      </w:r>
      <w:r w:rsidRPr="00E63431">
        <w:rPr>
          <w:rFonts w:eastAsia="黑体" w:cs="Times New Roman"/>
          <w:sz w:val="20"/>
          <w:szCs w:val="20"/>
        </w:rPr>
        <w:fldChar w:fldCharType="begin"/>
      </w:r>
      <w:r w:rsidRPr="00E63431">
        <w:rPr>
          <w:rFonts w:eastAsia="黑体" w:cs="Times New Roman"/>
          <w:sz w:val="20"/>
          <w:szCs w:val="20"/>
        </w:rPr>
        <w:instrText xml:space="preserve"> </w:instrText>
      </w:r>
      <w:r w:rsidRPr="00E63431">
        <w:rPr>
          <w:rFonts w:eastAsia="黑体" w:cs="Times New Roman" w:hint="eastAsia"/>
          <w:sz w:val="20"/>
          <w:szCs w:val="20"/>
        </w:rPr>
        <w:instrText>STYLEREF 1 \s</w:instrText>
      </w:r>
      <w:r w:rsidRPr="00E63431">
        <w:rPr>
          <w:rFonts w:eastAsia="黑体" w:cs="Times New Roman"/>
          <w:sz w:val="20"/>
          <w:szCs w:val="20"/>
        </w:rPr>
        <w:instrText xml:space="preserve"> </w:instrText>
      </w:r>
      <w:r w:rsidRPr="00E63431">
        <w:rPr>
          <w:rFonts w:eastAsia="黑体" w:cs="Times New Roman"/>
          <w:sz w:val="20"/>
          <w:szCs w:val="20"/>
        </w:rPr>
        <w:fldChar w:fldCharType="separate"/>
      </w:r>
      <w:r w:rsidRPr="00E63431">
        <w:rPr>
          <w:rFonts w:eastAsia="黑体" w:cs="Times New Roman"/>
          <w:noProof/>
          <w:sz w:val="20"/>
          <w:szCs w:val="20"/>
        </w:rPr>
        <w:t>3</w:t>
      </w:r>
      <w:r w:rsidRPr="00E63431">
        <w:rPr>
          <w:rFonts w:eastAsia="黑体" w:cs="Times New Roman"/>
          <w:sz w:val="20"/>
          <w:szCs w:val="20"/>
        </w:rPr>
        <w:fldChar w:fldCharType="end"/>
      </w:r>
      <w:r w:rsidRPr="00E63431">
        <w:rPr>
          <w:rFonts w:eastAsia="黑体" w:cs="Times New Roman"/>
          <w:sz w:val="20"/>
          <w:szCs w:val="20"/>
        </w:rPr>
        <w:t>.</w:t>
      </w:r>
      <w:r w:rsidRPr="00E63431">
        <w:rPr>
          <w:rFonts w:eastAsia="黑体" w:cs="Times New Roman"/>
          <w:sz w:val="20"/>
          <w:szCs w:val="20"/>
        </w:rPr>
        <w:fldChar w:fldCharType="begin"/>
      </w:r>
      <w:r w:rsidRPr="00E63431">
        <w:rPr>
          <w:rFonts w:eastAsia="黑体" w:cs="Times New Roman"/>
          <w:sz w:val="20"/>
          <w:szCs w:val="20"/>
        </w:rPr>
        <w:instrText xml:space="preserve"> </w:instrText>
      </w:r>
      <w:r w:rsidRPr="00E63431">
        <w:rPr>
          <w:rFonts w:eastAsia="黑体" w:cs="Times New Roman" w:hint="eastAsia"/>
          <w:sz w:val="20"/>
          <w:szCs w:val="20"/>
        </w:rPr>
        <w:instrText xml:space="preserve">SEQ </w:instrText>
      </w:r>
      <w:r w:rsidRPr="00E63431">
        <w:rPr>
          <w:rFonts w:eastAsia="黑体" w:cs="Times New Roman" w:hint="eastAsia"/>
          <w:sz w:val="20"/>
          <w:szCs w:val="20"/>
        </w:rPr>
        <w:instrText>表</w:instrText>
      </w:r>
      <w:r w:rsidRPr="00E63431">
        <w:rPr>
          <w:rFonts w:eastAsia="黑体" w:cs="Times New Roman" w:hint="eastAsia"/>
          <w:sz w:val="20"/>
          <w:szCs w:val="20"/>
        </w:rPr>
        <w:instrText xml:space="preserve"> \* ARABIC \s 1</w:instrText>
      </w:r>
      <w:r w:rsidRPr="00E63431">
        <w:rPr>
          <w:rFonts w:eastAsia="黑体" w:cs="Times New Roman"/>
          <w:sz w:val="20"/>
          <w:szCs w:val="20"/>
        </w:rPr>
        <w:instrText xml:space="preserve"> </w:instrText>
      </w:r>
      <w:r w:rsidRPr="00E63431">
        <w:rPr>
          <w:rFonts w:eastAsia="黑体" w:cs="Times New Roman"/>
          <w:sz w:val="20"/>
          <w:szCs w:val="20"/>
        </w:rPr>
        <w:fldChar w:fldCharType="separate"/>
      </w:r>
      <w:r w:rsidRPr="00E63431">
        <w:rPr>
          <w:rFonts w:eastAsia="黑体" w:cs="Times New Roman"/>
          <w:noProof/>
          <w:sz w:val="20"/>
          <w:szCs w:val="20"/>
        </w:rPr>
        <w:t>5</w:t>
      </w:r>
      <w:r w:rsidRPr="00E63431">
        <w:rPr>
          <w:rFonts w:eastAsia="黑体" w:cs="Times New Roman"/>
          <w:sz w:val="20"/>
          <w:szCs w:val="20"/>
        </w:rPr>
        <w:fldChar w:fldCharType="end"/>
      </w:r>
      <w:bookmarkEnd w:id="20"/>
      <w:r w:rsidRPr="00E63431">
        <w:rPr>
          <w:rFonts w:eastAsia="黑体" w:cs="Times New Roman"/>
          <w:sz w:val="20"/>
          <w:szCs w:val="20"/>
        </w:rPr>
        <w:t xml:space="preserve"> </w:t>
      </w:r>
      <w:r w:rsidRPr="00E63431">
        <w:rPr>
          <w:rFonts w:eastAsia="黑体" w:cs="Times New Roman" w:hint="eastAsia"/>
          <w:sz w:val="20"/>
          <w:szCs w:val="20"/>
        </w:rPr>
        <w:t>系统密码应用需求分析清单</w:t>
      </w:r>
    </w:p>
    <w:tbl>
      <w:tblPr>
        <w:tblStyle w:val="afa0437a"/>
        <w:tblW w:w="9068" w:type="dxa"/>
        <w:tblLook w:val="05E0" w:firstRow="1" w:lastRow="1" w:firstColumn="1" w:lastColumn="1" w:noHBand="0" w:noVBand="1"/>
      </w:tblPr>
      <w:tblGrid>
        <w:gridCol w:w="846"/>
        <w:gridCol w:w="2268"/>
        <w:gridCol w:w="4536"/>
        <w:gridCol w:w="1418"/>
      </w:tblGrid>
      <w:tr w:rsidR="00E63431" w:rsidRPr="00903BC6"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63431" w:rsidRPr="00903BC6" w:rsidRDefault="00E63431" w:rsidP="00903BC6">
            <w:pPr>
              <w:pStyle w:val="c7556fe9"/>
            </w:pPr>
            <w:r w:rsidRPr="00903BC6">
              <w:t>安全层面</w:t>
            </w:r>
          </w:p>
        </w:tc>
        <w:tc>
          <w:tcPr>
            <w:tcW w:w="2268" w:type="dxa"/>
          </w:tcPr>
          <w:p w:rsidR="00E63431" w:rsidRPr="00903BC6" w:rsidRDefault="00E63431" w:rsidP="00903BC6">
            <w:pPr>
              <w:pStyle w:val="c7556fe9"/>
              <w:cnfStyle w:val="100000000000" w:firstRow="1" w:lastRow="0" w:firstColumn="0" w:lastColumn="0" w:oddVBand="0" w:evenVBand="0" w:oddHBand="0" w:evenHBand="0" w:firstRowFirstColumn="0" w:firstRowLastColumn="0" w:lastRowFirstColumn="0" w:lastRowLastColumn="0"/>
            </w:pPr>
            <w:r w:rsidRPr="00903BC6">
              <w:t>指标要求</w:t>
            </w:r>
          </w:p>
        </w:tc>
        <w:tc>
          <w:tcPr>
            <w:tcW w:w="4536" w:type="dxa"/>
          </w:tcPr>
          <w:p w:rsidR="00E63431" w:rsidRPr="00903BC6" w:rsidRDefault="00E63431" w:rsidP="00903BC6">
            <w:pPr>
              <w:pStyle w:val="c7556fe9"/>
              <w:cnfStyle w:val="100000000000" w:firstRow="1" w:lastRow="0" w:firstColumn="0" w:lastColumn="0" w:oddVBand="0" w:evenVBand="0" w:oddHBand="0" w:evenHBand="0" w:firstRowFirstColumn="0" w:firstRowLastColumn="0" w:lastRowFirstColumn="0" w:lastRowLastColumn="0"/>
            </w:pPr>
            <w:r w:rsidRPr="00903BC6">
              <w:t>系统密码应用需求</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不适用说明</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c7556fe9"/>
            </w:pPr>
            <w:r w:rsidRPr="00903BC6">
              <w:t>物理和环境安全</w:t>
            </w: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保证</w:t>
            </w:r>
            <w:r w:rsidRPr="00903BC6">
              <w:t>进入机房人员的身份真实性，防止假冒人员进入</w:t>
            </w:r>
          </w:p>
        </w:tc>
        <w:tc>
          <w:tcPr>
            <w:cnfStyle w:val="000100000000" w:firstRow="0" w:lastRow="0" w:firstColumn="0" w:lastColumn="1" w:oddVBand="0" w:evenVBand="0" w:oddHBand="0" w:evenHBand="0" w:firstRowFirstColumn="0" w:firstRowLastColumn="0" w:lastRowFirstColumn="0" w:lastRowLastColumn="0"/>
            <w:tcW w:w="1418" w:type="dxa"/>
            <w:vMerge w:val="restart"/>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电子门禁记录数据存储完整性</w:t>
            </w:r>
          </w:p>
        </w:tc>
        <w:tc>
          <w:tcPr>
            <w:tcW w:w="4536" w:type="dxa"/>
            <w:vMerge w:val="restart"/>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电子</w:t>
            </w:r>
            <w:bookmarkStart w:id="21" w:name="_GoBack"/>
            <w:bookmarkEnd w:id="21"/>
            <w:r w:rsidRPr="00903BC6">
              <w:t>门禁系统进出记录和视频监控音像记录的完整性，防止被非授权篡改</w:t>
            </w: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c7556fe9"/>
            </w:pP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视频监控记录数据存储完整性</w:t>
            </w:r>
          </w:p>
        </w:tc>
        <w:tc>
          <w:tcPr>
            <w:tcW w:w="4536" w:type="dxa"/>
            <w:vMerge/>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c7556fe9"/>
            </w:pP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c7556fe9"/>
            </w:pPr>
            <w:r w:rsidRPr="00903BC6">
              <w:t>网络和通信安全</w:t>
            </w: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实现对通信实体的身份鉴别，保证通信实体身份的真实性</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通信数据完整性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通信数据的完整性，防止数据被非授权篡改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通信过程中重要数据的机密性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通信过程中重要数据的机密性，防止重要数据泄漏</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网络边界访问控制信息的完整性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网络边界设备中的访问控制信息的完整性，防止被非授权篡改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rPr>
          <w:trHeight w:val="246"/>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安全接入认证</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采用密码技术对从外网连接到内部网络的设备进行接入认证，确保接入设备的身份真实性，防止非授权人员接入</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c7556fe9"/>
            </w:pPr>
            <w:r w:rsidRPr="00903BC6">
              <w:t>设备和计算安全</w:t>
            </w: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实现对</w:t>
            </w:r>
            <w:r w:rsidRPr="00903BC6">
              <w:t>运维人员的身份</w:t>
            </w:r>
            <w:r w:rsidRPr="00903BC6">
              <w:rPr>
                <w:rFonts w:hint="eastAsia"/>
              </w:rPr>
              <w:t>鉴别</w:t>
            </w:r>
            <w:r w:rsidRPr="00903BC6">
              <w:t>，防止</w:t>
            </w:r>
            <w:r w:rsidRPr="00903BC6">
              <w:rPr>
                <w:rFonts w:hint="eastAsia"/>
              </w:rPr>
              <w:t>非授权</w:t>
            </w:r>
            <w:r w:rsidRPr="00903BC6">
              <w:t>人员登录</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远程管理通道安全</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建立安全</w:t>
            </w:r>
            <w:r w:rsidRPr="00903BC6">
              <w:rPr>
                <w:rFonts w:hint="eastAsia"/>
              </w:rPr>
              <w:t>的信息传输</w:t>
            </w:r>
            <w:r w:rsidRPr="00903BC6">
              <w:t>通道，防止</w:t>
            </w:r>
            <w:r w:rsidRPr="00903BC6">
              <w:rPr>
                <w:rFonts w:hint="eastAsia"/>
              </w:rPr>
              <w:t>信息传输</w:t>
            </w:r>
            <w:r w:rsidRPr="00903BC6">
              <w:t>通道被非授权使用，</w:t>
            </w:r>
            <w:r w:rsidRPr="00903BC6">
              <w:rPr>
                <w:rFonts w:hint="eastAsia"/>
              </w:rPr>
              <w:t>或</w:t>
            </w:r>
            <w:r w:rsidRPr="00903BC6">
              <w:t>传输数据被非授权获取</w:t>
            </w:r>
            <w:r w:rsidRPr="00903BC6">
              <w:rPr>
                <w:rFonts w:hint="eastAsia"/>
              </w:rPr>
              <w:t>或</w:t>
            </w:r>
            <w:r w:rsidRPr="00903BC6">
              <w:t>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系统资源访问控制信息完整性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系统资源访问控制信息</w:t>
            </w:r>
            <w:r w:rsidRPr="00903BC6">
              <w:rPr>
                <w:rFonts w:hint="eastAsia"/>
              </w:rPr>
              <w:t>的</w:t>
            </w:r>
            <w:r w:rsidRPr="00903BC6">
              <w:t>完整性保护，防止被非授权篡改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rPr>
          <w:trHeight w:val="88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重要信息资源安全标记完整性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不适用</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本系统无重要信息资源敏感标记</w:t>
            </w:r>
          </w:p>
        </w:tc>
      </w:tr>
      <w:tr w:rsidR="00E63431" w:rsidRPr="00903BC6" w:rsidTr="00D66AED">
        <w:trPr>
          <w:trHeight w:val="88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日志记录完整性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日志记录</w:t>
            </w:r>
            <w:r w:rsidRPr="00903BC6">
              <w:rPr>
                <w:rFonts w:hint="eastAsia"/>
              </w:rPr>
              <w:t>的</w:t>
            </w:r>
            <w:r w:rsidRPr="00903BC6">
              <w:t>完整性保护，防止被非授权篡改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rPr>
          <w:trHeight w:val="88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重要可执行程序完整性、重要可执行程序来源真实性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实现对重要可执行程序的完整性保护，并对其来源进行真实性验证</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c7556fe9"/>
            </w:pPr>
            <w:r w:rsidRPr="00903BC6">
              <w:t>应用和数据安全</w:t>
            </w: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实现对登录用户的安全身份鉴别，保证应用系统用户身份的真实性</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访问控制信息完整性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系统</w:t>
            </w:r>
            <w:r w:rsidRPr="00903BC6">
              <w:rPr>
                <w:rFonts w:hint="eastAsia"/>
              </w:rPr>
              <w:t>应用的访问控制信息的</w:t>
            </w:r>
            <w:r w:rsidRPr="00903BC6">
              <w:t>完整性保护，防止被篡改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重要信息资源安全标记完整性</w:t>
            </w:r>
          </w:p>
        </w:tc>
        <w:tc>
          <w:tcPr>
            <w:tcW w:w="4536"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不适用</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本系统无重要信息资源安全标记</w:t>
            </w:r>
          </w:p>
        </w:tc>
      </w:tr>
      <w:tr w:rsidR="00E63431" w:rsidRPr="00903BC6" w:rsidTr="00D66AED">
        <w:trPr>
          <w:trHeight w:val="677"/>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重要数据传输机密性</w:t>
            </w:r>
          </w:p>
        </w:tc>
        <w:tc>
          <w:tcPr>
            <w:tcW w:w="4536" w:type="dxa"/>
            <w:vMerge w:val="restart"/>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rPr>
                <w:rFonts w:hint="eastAsia"/>
              </w:rPr>
              <w:t>实现对系统应用的重要数据的传输机密性和完整性、存储机密性和完整性保护，防止重要数据被窃取或篡改</w:t>
            </w:r>
          </w:p>
        </w:tc>
        <w:tc>
          <w:tcPr>
            <w:cnfStyle w:val="000100000000" w:firstRow="0" w:lastRow="0" w:firstColumn="0" w:lastColumn="1" w:oddVBand="0" w:evenVBand="0" w:oddHBand="0" w:evenHBand="0" w:firstRowFirstColumn="0" w:firstRowLastColumn="0" w:lastRowFirstColumn="0" w:lastRowLastColumn="0"/>
            <w:tcW w:w="1418" w:type="dxa"/>
            <w:vMerge w:val="restart"/>
          </w:tcPr>
          <w:p w:rsidR="00E63431" w:rsidRPr="00903BC6" w:rsidRDefault="00E63431" w:rsidP="00903BC6">
            <w:pPr>
              <w:pStyle w:val="c7556fe9"/>
            </w:pPr>
            <w:r w:rsidRPr="00903BC6">
              <w:t>无</w:t>
            </w:r>
          </w:p>
        </w:tc>
      </w:tr>
      <w:tr w:rsidR="00E63431" w:rsidRPr="00903BC6" w:rsidTr="00D66AED">
        <w:trPr>
          <w:trHeight w:val="673"/>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重要数据传输完整性</w:t>
            </w:r>
          </w:p>
        </w:tc>
        <w:tc>
          <w:tcPr>
            <w:tcW w:w="4536" w:type="dxa"/>
            <w:vMerge/>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c7556fe9"/>
            </w:pPr>
          </w:p>
        </w:tc>
      </w:tr>
      <w:tr w:rsidR="00E63431" w:rsidRPr="00903BC6" w:rsidTr="00D66AED">
        <w:trPr>
          <w:trHeight w:val="682"/>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重要数据存储机密性</w:t>
            </w:r>
          </w:p>
        </w:tc>
        <w:tc>
          <w:tcPr>
            <w:tcW w:w="4536" w:type="dxa"/>
            <w:vMerge/>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val="restart"/>
          </w:tcPr>
          <w:p w:rsidR="00E63431" w:rsidRPr="00903BC6" w:rsidRDefault="00E63431" w:rsidP="00903BC6">
            <w:pPr>
              <w:pStyle w:val="c7556fe9"/>
            </w:pPr>
            <w:r w:rsidRPr="00903BC6">
              <w:t>无</w:t>
            </w:r>
          </w:p>
        </w:tc>
      </w:tr>
      <w:tr w:rsidR="00E63431" w:rsidRPr="00903BC6" w:rsidTr="00D66AED">
        <w:trPr>
          <w:trHeight w:val="55"/>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r w:rsidRPr="00903BC6">
              <w:t>重要数据存储完整性</w:t>
            </w:r>
          </w:p>
        </w:tc>
        <w:tc>
          <w:tcPr>
            <w:tcW w:w="4536" w:type="dxa"/>
            <w:vMerge/>
          </w:tcPr>
          <w:p w:rsidR="00E63431" w:rsidRPr="00903BC6" w:rsidRDefault="00E63431" w:rsidP="00903BC6">
            <w:pPr>
              <w:pStyle w:val="c7556fe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c7556fe9"/>
            </w:pPr>
          </w:p>
        </w:tc>
      </w:tr>
      <w:tr w:rsidR="00E63431" w:rsidRPr="00903BC6"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c7556fe9"/>
            </w:pPr>
          </w:p>
        </w:tc>
        <w:tc>
          <w:tcPr>
            <w:tcW w:w="2268" w:type="dxa"/>
          </w:tcPr>
          <w:p w:rsidR="00E63431" w:rsidRPr="00903BC6" w:rsidRDefault="00E63431" w:rsidP="00903BC6">
            <w:pPr>
              <w:pStyle w:val="c7556fe9"/>
              <w:cnfStyle w:val="010000000000" w:firstRow="0" w:lastRow="1" w:firstColumn="0" w:lastColumn="0" w:oddVBand="0" w:evenVBand="0" w:oddHBand="0" w:evenHBand="0" w:firstRowFirstColumn="0" w:firstRowLastColumn="0" w:lastRowFirstColumn="0" w:lastRowLastColumn="0"/>
            </w:pPr>
            <w:r w:rsidRPr="00903BC6">
              <w:t>不可否认性</w:t>
            </w:r>
          </w:p>
        </w:tc>
        <w:tc>
          <w:tcPr>
            <w:tcW w:w="4536" w:type="dxa"/>
          </w:tcPr>
          <w:p w:rsidR="00E63431" w:rsidRPr="00903BC6" w:rsidRDefault="00E63431" w:rsidP="00903BC6">
            <w:pPr>
              <w:pStyle w:val="c7556fe9"/>
              <w:cnfStyle w:val="010000000000" w:firstRow="0" w:lastRow="1" w:firstColumn="0" w:lastColumn="0" w:oddVBand="0" w:evenVBand="0" w:oddHBand="0" w:evenHBand="0" w:firstRowFirstColumn="0" w:firstRowLastColumn="0" w:lastRowFirstColumn="0" w:lastRowLastColumn="0"/>
            </w:pPr>
            <w:r w:rsidRPr="00903BC6">
              <w:rPr>
                <w:rFonts w:hint="eastAsia"/>
              </w:rPr>
              <w:t>实现数据原发行为的不可否认性和数据接收行为的不可否认性</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c7556fe9"/>
            </w:pPr>
            <w:r w:rsidRPr="00903BC6">
              <w:t>无</w:t>
            </w:r>
          </w:p>
        </w:tc>
      </w:tr>
    </w:tbl>
    <w:p w:rsidR="003873DB" w:rsidRDefault="003873DB" w:rsidP="003873DB">
      <w:pPr>
        <w:pStyle w:val="10d7ce05"/>
        <w:ind w:firstLine="560"/>
      </w:pPr>
    </w:p>
    <w:p w:rsidR="00634D35" w:rsidRPr="00634D35" w:rsidRDefault="00634D35" w:rsidP="009D08AC">
      <w:pPr>
        <w:pStyle w:val="fe209ef0"/>
        <w:keepNext/>
        <w:widowControl/>
        <w:spacing w:beforeLines="250" w:before="780" w:afterLines="200" w:after="624"/>
        <w:ind w:firstLineChars="0" w:firstLine="0"/>
        <w:jc w:val="left"/>
        <w:outlineLvl w:val="0"/>
        <w:rPr>
          <w:rFonts w:ascii="黑体" w:eastAsia="黑体" w:hAnsi="仿宋" w:cs="Times New Roman"/>
          <w:b/>
          <w:bCs/>
          <w:sz w:val="32"/>
          <w:szCs w:val="32"/>
        </w:rPr>
      </w:pPr>
      <w:bookmarkStart w:id="0" w:name="_Toc90975260"/>
      <w:bookmarkStart w:id="1" w:name="_Toc104913698"/>
      <w:r>
        <w:rPr>
          <w:rFonts w:ascii="黑体" w:eastAsia="黑体" w:hAnsi="仿宋" w:cs="Times New Roman" w:hint="eastAsia"/>
          <w:b/>
          <w:bCs/>
          <w:sz w:val="32"/>
          <w:szCs w:val="32"/>
        </w:rPr>
        <w:t>4</w:t>
      </w:r>
      <w:r>
        <w:rPr>
          <w:rFonts w:ascii="黑体" w:eastAsia="黑体" w:hAnsi="仿宋" w:cs="Times New Roman"/>
          <w:b/>
          <w:bCs/>
          <w:sz w:val="32"/>
          <w:szCs w:val="32"/>
        </w:rPr>
        <w:t xml:space="preserve"> </w:t>
      </w:r>
      <w:r w:rsidRPr="00634D35">
        <w:rPr>
          <w:rFonts w:ascii="黑体" w:eastAsia="黑体" w:hAnsi="仿宋" w:cs="Times New Roman" w:hint="eastAsia"/>
          <w:b/>
          <w:bCs/>
          <w:sz w:val="32"/>
          <w:szCs w:val="32"/>
        </w:rPr>
        <w:t>密码应用设计目标及原则</w:t>
      </w:r>
      <w:bookmarkEnd w:id="0"/>
      <w:bookmarkEnd w:id="1"/>
    </w:p>
    <w:p w:rsidR="00634D35" w:rsidRPr="00634D35" w:rsidRDefault="00634D35" w:rsidP="00634D35">
      <w:pPr>
        <w:pStyle w:val="fe209ef0"/>
        <w:ind w:firstLine="560"/>
        <w:rPr>
          <w:rFonts w:cs="Times New Roman"/>
        </w:rPr>
      </w:pPr>
      <w:r w:rsidRPr="00634D35">
        <w:rPr>
          <w:rFonts w:cs="Times New Roman" w:hint="eastAsia"/>
        </w:rPr>
        <w:t>密码应用方案设计是信息系统密码应用的起点，它直接决定着信息系统的密码应用能否合规、正确、有效地部署实施。密码应用方案设计还是开展信息系统密码应用情况分析和评估工作的基础条件，是开展密评工作不可或缺的重要参考文件。</w:t>
      </w:r>
    </w:p>
    <w:p w:rsidR="00634D35" w:rsidRPr="00634D35" w:rsidRDefault="00634D35" w:rsidP="00634D35">
      <w:pPr>
        <w:pStyle w:val="fe209ef0"/>
        <w:ind w:firstLine="560"/>
        <w:rPr>
          <w:rFonts w:cs="Times New Roman"/>
        </w:rPr>
      </w:pPr>
      <w:r w:rsidRPr="00634D35">
        <w:rPr>
          <w:rFonts w:cs="Times New Roman" w:hint="eastAsia"/>
        </w:rPr>
        <w:t>密码应用方案的设计需依照《信息系统密码应用基本要求》，结合信息系统的实际情况进行设计，并遵循以下设计目标及原则。</w:t>
      </w:r>
    </w:p>
    <w:p w:rsidR="00634D35" w:rsidRPr="00634D35" w:rsidRDefault="00634D35" w:rsidP="00634D35">
      <w:pPr>
        <w:pStyle w:val="fe209ef0"/>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61"/>
      <w:bookmarkStart w:id="3" w:name="_Toc104913699"/>
      <w:r>
        <w:rPr>
          <w:rFonts w:ascii="楷体" w:eastAsia="楷体" w:hAnsi="仿宋" w:cs="Times New Roman"/>
          <w:b/>
          <w:sz w:val="30"/>
          <w:szCs w:val="32"/>
        </w:rPr>
        <w:t xml:space="preserve">4.1 </w:t>
      </w:r>
      <w:r w:rsidRPr="00634D35">
        <w:rPr>
          <w:rFonts w:ascii="楷体" w:eastAsia="楷体" w:hAnsi="仿宋" w:cs="Times New Roman" w:hint="eastAsia"/>
          <w:b/>
          <w:sz w:val="30"/>
          <w:szCs w:val="32"/>
        </w:rPr>
        <w:t>设计目标</w:t>
      </w:r>
      <w:bookmarkEnd w:id="2"/>
      <w:bookmarkEnd w:id="3"/>
    </w:p>
    <w:p w:rsidR="00634D35" w:rsidRPr="00634D35" w:rsidRDefault="00634D35" w:rsidP="00634D35">
      <w:pPr>
        <w:pStyle w:val="fe209ef0"/>
        <w:ind w:firstLine="560"/>
        <w:rPr>
          <w:rFonts w:cs="Times New Roman"/>
        </w:rPr>
      </w:pPr>
      <w:r w:rsidRPr="00634D35">
        <w:rPr>
          <w:rFonts w:cs="Times New Roman" w:hint="eastAsia"/>
        </w:rPr>
        <w:t>围绕《信息系统密码应用基本要求》标准要求，综合考虑</w:t>
      </w:r>
      <w:r>
        <w:rPr>
          <w:rFonts w:cs="Times New Roman"/>
        </w:rPr>
        <w:t>最终版测试</w:t>
      </w:r>
      <w:r w:rsidRPr="00634D35">
        <w:rPr>
          <w:rFonts w:cs="Times New Roman" w:hint="eastAsia"/>
        </w:rPr>
        <w:t>系统物理和环境、网络和通信、设备和计算、应用和数据、安全管理等层面的密码应用需求，设计合规、正确、有效的密码应用方案，满足《基本要求》中三级指标要求，并为通过密码应用安全性评估奠定基础。</w:t>
      </w:r>
    </w:p>
    <w:p w:rsidR="00634D35" w:rsidRPr="00634D35" w:rsidRDefault="00634D35" w:rsidP="00634D35">
      <w:pPr>
        <w:pStyle w:val="fe209ef0"/>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 w:name="_Toc90975262"/>
      <w:bookmarkStart w:id="5" w:name="_Toc104913700"/>
      <w:r>
        <w:rPr>
          <w:rFonts w:ascii="楷体" w:eastAsia="楷体" w:hAnsi="仿宋" w:cs="Times New Roman" w:hint="eastAsia"/>
          <w:b/>
          <w:sz w:val="30"/>
          <w:szCs w:val="32"/>
        </w:rPr>
        <w:t>4</w:t>
      </w:r>
      <w:r>
        <w:rPr>
          <w:rFonts w:ascii="楷体" w:eastAsia="楷体" w:hAnsi="仿宋" w:cs="Times New Roman"/>
          <w:b/>
          <w:sz w:val="30"/>
          <w:szCs w:val="32"/>
        </w:rPr>
        <w:t xml:space="preserve">.2 </w:t>
      </w:r>
      <w:r w:rsidRPr="00634D35">
        <w:rPr>
          <w:rFonts w:ascii="楷体" w:eastAsia="楷体" w:hAnsi="仿宋" w:cs="Times New Roman" w:hint="eastAsia"/>
          <w:b/>
          <w:sz w:val="30"/>
          <w:szCs w:val="32"/>
        </w:rPr>
        <w:t>设计原则</w:t>
      </w:r>
      <w:bookmarkEnd w:id="4"/>
      <w:bookmarkEnd w:id="5"/>
    </w:p>
    <w:p w:rsidR="00634D35" w:rsidRPr="00634D35" w:rsidRDefault="00634D35" w:rsidP="00634D35">
      <w:pPr>
        <w:pStyle w:val="fe209ef0"/>
        <w:ind w:firstLine="560"/>
        <w:rPr>
          <w:rFonts w:cs="Times New Roman"/>
        </w:rPr>
      </w:pPr>
      <w:r w:rsidRPr="00634D35">
        <w:rPr>
          <w:rFonts w:cs="Times New Roman" w:hint="eastAsia"/>
        </w:rPr>
        <w:t>结合设计目标及相关法规的要求，</w:t>
      </w:r>
      <w:r w:rsidRPr="00634D35">
        <w:rPr>
          <w:rFonts w:cs="Times New Roman"/>
        </w:rPr>
        <w:t>最终版测试</w:t>
      </w:r>
      <w:r w:rsidRPr="00634D35">
        <w:rPr>
          <w:rFonts w:cs="Times New Roman" w:hint="eastAsia"/>
        </w:rPr>
        <w:t>系统密码应用设计应遵循以下原则：</w:t>
      </w:r>
    </w:p>
    <w:p w:rsidR="00634D35" w:rsidRPr="00634D35" w:rsidRDefault="00634D35" w:rsidP="00634D35">
      <w:pPr>
        <w:pStyle w:val="fe209ef0"/>
        <w:numPr>
          <w:ilvl w:val="0"/>
          <w:numId w:val="126"/>
        </w:numPr>
        <w:ind w:firstLine="560"/>
        <w:rPr>
          <w:rFonts w:cs="Times New Roman"/>
        </w:rPr>
      </w:pPr>
      <w:r w:rsidRPr="00634D35">
        <w:rPr>
          <w:rFonts w:cs="Times New Roman" w:hint="eastAsia"/>
        </w:rPr>
        <w:t>全面考虑、重点部署、分步实施原则</w:t>
      </w:r>
    </w:p>
    <w:p w:rsidR="00634D35" w:rsidRPr="00634D35" w:rsidRDefault="00634D35" w:rsidP="00634D35">
      <w:pPr>
        <w:pStyle w:val="fe209ef0"/>
        <w:ind w:firstLine="560"/>
        <w:rPr>
          <w:rFonts w:cs="Times New Roman"/>
        </w:rPr>
      </w:pPr>
      <w:r w:rsidRPr="00634D35">
        <w:rPr>
          <w:rFonts w:cs="Times New Roman"/>
        </w:rPr>
        <w:t>最终版测试</w:t>
      </w:r>
      <w:r w:rsidRPr="00634D35">
        <w:rPr>
          <w:rFonts w:cs="Times New Roman" w:hint="eastAsia"/>
        </w:rPr>
        <w:t>系统中重要的基础设施和关键信息系统，是融合设备、技术、管理于一体的系统工程，需要全面考虑。同时，要考虑到涉及信息系统安全的重点因素，充分考虑可扩展性和可持续性，从解</w:t>
      </w:r>
      <w:r w:rsidRPr="00634D35">
        <w:rPr>
          <w:rFonts w:cs="Times New Roman" w:hint="eastAsia"/>
        </w:rPr>
        <w:lastRenderedPageBreak/>
        <w:t>决眼前问题、夯实基础、建设整个体系方面做好边密码应用工作。</w:t>
      </w:r>
    </w:p>
    <w:p w:rsidR="00634D35" w:rsidRPr="00634D35" w:rsidRDefault="00634D35" w:rsidP="00634D35">
      <w:pPr>
        <w:pStyle w:val="fe209ef0"/>
        <w:numPr>
          <w:ilvl w:val="0"/>
          <w:numId w:val="126"/>
        </w:numPr>
        <w:ind w:firstLine="560"/>
        <w:rPr>
          <w:rFonts w:cs="Times New Roman"/>
        </w:rPr>
      </w:pPr>
      <w:r w:rsidRPr="00634D35">
        <w:rPr>
          <w:rFonts w:cs="Times New Roman" w:hint="eastAsia"/>
        </w:rPr>
        <w:t>规范性、先进性、可扩展性、完整性并重原则</w:t>
      </w:r>
    </w:p>
    <w:p w:rsidR="00634D35" w:rsidRPr="00634D35" w:rsidRDefault="00634D35" w:rsidP="00634D35">
      <w:pPr>
        <w:pStyle w:val="fe209ef0"/>
        <w:ind w:firstLine="560"/>
        <w:rPr>
          <w:rFonts w:cs="Times New Roman"/>
        </w:rPr>
      </w:pPr>
      <w:r w:rsidRPr="00634D35">
        <w:rPr>
          <w:rFonts w:cs="Times New Roman" w:hint="eastAsia"/>
        </w:rPr>
        <w:t>为保证系统管理工作的有效性和规范性，相关工作应按照国家有关标准实施。系统应采用成熟先进的技术，密码应用总体框架和密码产品必须有较强的可扩展性，为</w:t>
      </w:r>
      <w:r w:rsidRPr="00634D35">
        <w:rPr>
          <w:rFonts w:cs="Times New Roman"/>
        </w:rPr>
        <w:t>最终版测试</w:t>
      </w:r>
      <w:r w:rsidRPr="00634D35">
        <w:rPr>
          <w:rFonts w:cs="Times New Roman" w:hint="eastAsia"/>
        </w:rPr>
        <w:t>系统改进和完善创造条件。</w:t>
      </w:r>
    </w:p>
    <w:p w:rsidR="00634D35" w:rsidRPr="00634D35" w:rsidRDefault="00634D35" w:rsidP="00634D35">
      <w:pPr>
        <w:pStyle w:val="fe209ef0"/>
        <w:numPr>
          <w:ilvl w:val="0"/>
          <w:numId w:val="126"/>
        </w:numPr>
        <w:ind w:firstLine="560"/>
        <w:rPr>
          <w:rFonts w:cs="Times New Roman"/>
        </w:rPr>
      </w:pPr>
      <w:r w:rsidRPr="00634D35">
        <w:rPr>
          <w:rFonts w:cs="Times New Roman" w:hint="eastAsia"/>
        </w:rPr>
        <w:t>经济性和适度性并重原则</w:t>
      </w:r>
    </w:p>
    <w:p w:rsidR="00634D35" w:rsidRPr="00634D35" w:rsidRDefault="00634D35" w:rsidP="00634D35">
      <w:pPr>
        <w:pStyle w:val="fe209ef0"/>
        <w:ind w:firstLine="560"/>
        <w:rPr>
          <w:rFonts w:cs="Times New Roman"/>
        </w:rPr>
      </w:pPr>
      <w:r w:rsidRPr="00634D35">
        <w:rPr>
          <w:rFonts w:cs="Times New Roman"/>
        </w:rPr>
        <w:t>最终版测试</w:t>
      </w:r>
      <w:r w:rsidRPr="00634D35">
        <w:rPr>
          <w:rFonts w:cs="Times New Roman" w:hint="eastAsia"/>
        </w:rPr>
        <w:t>系统的建设需要综合考虑资产价值、风险等级，实现总体安全保障。坚持运用风险评估的方法，提出相应的改进措施，对重要基础设施和关键信息系统进行适度的安全建设。</w:t>
      </w:r>
    </w:p>
    <w:p w:rsidR="00634D35" w:rsidRPr="00634D35" w:rsidRDefault="00634D35" w:rsidP="00634D35">
      <w:pPr>
        <w:pStyle w:val="fe209ef0"/>
        <w:numPr>
          <w:ilvl w:val="0"/>
          <w:numId w:val="126"/>
        </w:numPr>
        <w:ind w:firstLine="560"/>
        <w:rPr>
          <w:rFonts w:cs="Times New Roman"/>
        </w:rPr>
      </w:pPr>
      <w:r w:rsidRPr="00634D35">
        <w:rPr>
          <w:rFonts w:cs="Times New Roman" w:hint="eastAsia"/>
        </w:rPr>
        <w:t>技术和管理并重原则</w:t>
      </w:r>
    </w:p>
    <w:p w:rsidR="00634D35" w:rsidRPr="00634D35" w:rsidRDefault="00634D35" w:rsidP="00634D35">
      <w:pPr>
        <w:pStyle w:val="fe209ef0"/>
        <w:ind w:firstLine="560"/>
        <w:rPr>
          <w:rFonts w:cs="Times New Roman"/>
        </w:rPr>
      </w:pPr>
      <w:r w:rsidRPr="00634D35">
        <w:rPr>
          <w:rFonts w:cs="Times New Roman" w:hint="eastAsia"/>
        </w:rPr>
        <w:t>先进成熟的安全技术防护体系是信息系统稳定运行的必备前提，遵循电子政务信息化发展思路，依据相关国家及行业标准，实现技术体系建设和管理体系建设的有效融合，技术与管理双管齐下，协同发展，有效保障电子政务密码应用的可持续发展。</w:t>
      </w:r>
    </w:p>
    <w:p w:rsidR="00634D35" w:rsidRPr="00634D35" w:rsidRDefault="00634D35" w:rsidP="00634D35">
      <w:pPr>
        <w:pStyle w:val="fe209ef0"/>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6" w:name="_Toc84932274"/>
      <w:bookmarkStart w:id="7" w:name="_Toc90975263"/>
      <w:bookmarkStart w:id="8" w:name="_Toc104913701"/>
      <w:r>
        <w:rPr>
          <w:rFonts w:ascii="楷体" w:eastAsia="楷体" w:hAnsi="仿宋" w:cs="Times New Roman" w:hint="eastAsia"/>
          <w:b/>
          <w:sz w:val="30"/>
          <w:szCs w:val="32"/>
        </w:rPr>
        <w:t>4</w:t>
      </w:r>
      <w:r>
        <w:rPr>
          <w:rFonts w:ascii="楷体" w:eastAsia="楷体" w:hAnsi="仿宋" w:cs="Times New Roman"/>
          <w:b/>
          <w:sz w:val="30"/>
          <w:szCs w:val="32"/>
        </w:rPr>
        <w:t xml:space="preserve">.3 </w:t>
      </w:r>
      <w:r w:rsidRPr="00634D35">
        <w:rPr>
          <w:rFonts w:ascii="楷体" w:eastAsia="楷体" w:hAnsi="仿宋" w:cs="Times New Roman" w:hint="eastAsia"/>
          <w:b/>
          <w:sz w:val="30"/>
          <w:szCs w:val="32"/>
        </w:rPr>
        <w:t>设计依据</w:t>
      </w:r>
      <w:bookmarkEnd w:id="6"/>
      <w:bookmarkEnd w:id="7"/>
      <w:bookmarkEnd w:id="8"/>
    </w:p>
    <w:p w:rsidR="00634D35" w:rsidRPr="00634D35" w:rsidRDefault="00634D35" w:rsidP="00634D35">
      <w:pPr>
        <w:pStyle w:val="fe209ef0"/>
        <w:ind w:firstLine="560"/>
        <w:rPr>
          <w:rFonts w:cs="Times New Roman"/>
        </w:rPr>
      </w:pPr>
      <w:r w:rsidRPr="00634D35">
        <w:rPr>
          <w:rFonts w:cs="Times New Roman" w:hint="eastAsia"/>
        </w:rPr>
        <w:t>国家标准：</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20984-2022</w:t>
      </w:r>
      <w:r w:rsidRPr="00634D35">
        <w:rPr>
          <w:rFonts w:cs="Times New Roman" w:hint="eastAsia"/>
        </w:rPr>
        <w:t>《信息安全技术</w:t>
      </w:r>
      <w:r w:rsidRPr="00634D35">
        <w:rPr>
          <w:rFonts w:cs="Times New Roman" w:hint="eastAsia"/>
        </w:rPr>
        <w:t xml:space="preserve"> </w:t>
      </w:r>
      <w:r w:rsidRPr="00634D35">
        <w:rPr>
          <w:rFonts w:cs="Times New Roman" w:hint="eastAsia"/>
        </w:rPr>
        <w:t>信息安全风险评估方法》</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39786-2021</w:t>
      </w:r>
      <w:r w:rsidRPr="00634D35">
        <w:rPr>
          <w:rFonts w:cs="Times New Roman" w:hint="eastAsia"/>
        </w:rPr>
        <w:t>《信息安全技术</w:t>
      </w:r>
      <w:r w:rsidRPr="00634D35">
        <w:rPr>
          <w:rFonts w:cs="Times New Roman" w:hint="eastAsia"/>
        </w:rPr>
        <w:t xml:space="preserve"> </w:t>
      </w:r>
      <w:r w:rsidRPr="00634D35">
        <w:rPr>
          <w:rFonts w:cs="Times New Roman" w:hint="eastAsia"/>
        </w:rPr>
        <w:t>信息系统密码应用基本要求》</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22239-2019</w:t>
      </w:r>
      <w:r w:rsidRPr="00634D35">
        <w:rPr>
          <w:rFonts w:cs="Times New Roman" w:hint="eastAsia"/>
        </w:rPr>
        <w:t>《信息安全技术</w:t>
      </w:r>
      <w:r w:rsidRPr="00634D35">
        <w:rPr>
          <w:rFonts w:cs="Times New Roman" w:hint="eastAsia"/>
        </w:rPr>
        <w:t xml:space="preserve"> </w:t>
      </w:r>
      <w:r w:rsidRPr="00634D35">
        <w:rPr>
          <w:rFonts w:cs="Times New Roman" w:hint="eastAsia"/>
        </w:rPr>
        <w:t>网络安全等级保护基本要求》</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25070-2019</w:t>
      </w:r>
      <w:r w:rsidRPr="00634D35">
        <w:rPr>
          <w:rFonts w:cs="Times New Roman" w:hint="eastAsia"/>
        </w:rPr>
        <w:t>《信息安全技术</w:t>
      </w:r>
      <w:r w:rsidRPr="00634D35">
        <w:rPr>
          <w:rFonts w:cs="Times New Roman" w:hint="eastAsia"/>
        </w:rPr>
        <w:t xml:space="preserve"> </w:t>
      </w:r>
      <w:r w:rsidRPr="00634D35">
        <w:rPr>
          <w:rFonts w:cs="Times New Roman" w:hint="eastAsia"/>
        </w:rPr>
        <w:t>网络安全等级保</w:t>
      </w:r>
      <w:r w:rsidRPr="00634D35">
        <w:rPr>
          <w:rFonts w:cs="Times New Roman" w:hint="eastAsia"/>
        </w:rPr>
        <w:lastRenderedPageBreak/>
        <w:t>护设计技术要求》</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31722-2015</w:t>
      </w:r>
      <w:r w:rsidRPr="00634D35">
        <w:rPr>
          <w:rFonts w:cs="Times New Roman" w:hint="eastAsia"/>
        </w:rPr>
        <w:t>《信息技术</w:t>
      </w:r>
      <w:r w:rsidRPr="00634D35">
        <w:rPr>
          <w:rFonts w:cs="Times New Roman" w:hint="eastAsia"/>
        </w:rPr>
        <w:t xml:space="preserve"> </w:t>
      </w:r>
      <w:r w:rsidRPr="00634D35">
        <w:rPr>
          <w:rFonts w:cs="Times New Roman" w:hint="eastAsia"/>
        </w:rPr>
        <w:t>安全技术</w:t>
      </w:r>
      <w:r w:rsidRPr="00634D35">
        <w:rPr>
          <w:rFonts w:cs="Times New Roman" w:hint="eastAsia"/>
        </w:rPr>
        <w:t xml:space="preserve"> </w:t>
      </w:r>
      <w:r w:rsidRPr="00634D35">
        <w:rPr>
          <w:rFonts w:cs="Times New Roman" w:hint="eastAsia"/>
        </w:rPr>
        <w:t>信息安全风险管理》</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GB/Z 24364-2009</w:t>
      </w:r>
      <w:r w:rsidRPr="00634D35">
        <w:rPr>
          <w:rFonts w:cs="Times New Roman" w:hint="eastAsia"/>
        </w:rPr>
        <w:t>《信息安全技术</w:t>
      </w:r>
      <w:r w:rsidRPr="00634D35">
        <w:rPr>
          <w:rFonts w:cs="Times New Roman" w:hint="eastAsia"/>
        </w:rPr>
        <w:t xml:space="preserve"> </w:t>
      </w:r>
      <w:r w:rsidRPr="00634D35">
        <w:rPr>
          <w:rFonts w:cs="Times New Roman" w:hint="eastAsia"/>
        </w:rPr>
        <w:t>信息安全风险管理指南》</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38626-2020</w:t>
      </w:r>
      <w:r w:rsidRPr="00634D35">
        <w:rPr>
          <w:rFonts w:cs="Times New Roman" w:hint="eastAsia"/>
        </w:rPr>
        <w:t>《信息安全技术</w:t>
      </w:r>
      <w:r w:rsidRPr="00634D35">
        <w:rPr>
          <w:rFonts w:cs="Times New Roman" w:hint="eastAsia"/>
        </w:rPr>
        <w:t xml:space="preserve"> </w:t>
      </w:r>
      <w:r w:rsidRPr="00634D35">
        <w:rPr>
          <w:rFonts w:cs="Times New Roman" w:hint="eastAsia"/>
        </w:rPr>
        <w:t>智能联网设备口令保护指南》</w:t>
      </w:r>
    </w:p>
    <w:p w:rsidR="00634D35" w:rsidRPr="00634D35" w:rsidRDefault="00634D35" w:rsidP="00634D35">
      <w:pPr>
        <w:pStyle w:val="fe209ef0"/>
        <w:numPr>
          <w:ilvl w:val="0"/>
          <w:numId w:val="127"/>
        </w:numPr>
        <w:ind w:firstLine="560"/>
        <w:rPr>
          <w:rFonts w:cs="Times New Roman"/>
        </w:rPr>
      </w:pPr>
      <w:r w:rsidRPr="00634D35">
        <w:rPr>
          <w:rFonts w:cs="Times New Roman" w:hint="eastAsia"/>
        </w:rPr>
        <w:t>GB/T 38628-2020</w:t>
      </w:r>
      <w:r w:rsidRPr="00634D35">
        <w:rPr>
          <w:rFonts w:cs="Times New Roman" w:hint="eastAsia"/>
        </w:rPr>
        <w:t>《信息安全技术</w:t>
      </w:r>
      <w:r w:rsidRPr="00634D35">
        <w:rPr>
          <w:rFonts w:cs="Times New Roman" w:hint="eastAsia"/>
        </w:rPr>
        <w:t xml:space="preserve"> </w:t>
      </w:r>
      <w:r w:rsidRPr="00634D35">
        <w:rPr>
          <w:rFonts w:cs="Times New Roman" w:hint="eastAsia"/>
        </w:rPr>
        <w:t>汽车电子系统网络安全指南》</w:t>
      </w:r>
    </w:p>
    <w:p w:rsidR="00634D35" w:rsidRPr="00634D35" w:rsidRDefault="00634D35" w:rsidP="00634D35">
      <w:pPr>
        <w:pStyle w:val="fe209ef0"/>
        <w:ind w:firstLine="560"/>
        <w:rPr>
          <w:rFonts w:cs="Times New Roman"/>
        </w:rPr>
      </w:pPr>
      <w:r w:rsidRPr="00634D35">
        <w:rPr>
          <w:rFonts w:cs="Times New Roman" w:hint="eastAsia"/>
        </w:rPr>
        <w:t>行业规范：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0054-2018 </w:t>
      </w:r>
      <w:r w:rsidRPr="00634D35">
        <w:rPr>
          <w:rFonts w:cs="Times New Roman" w:hint="eastAsia"/>
        </w:rPr>
        <w:t>《信息系统密码应用基本要求》</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0052-2016 </w:t>
      </w:r>
      <w:r w:rsidRPr="00634D35">
        <w:rPr>
          <w:rFonts w:cs="Times New Roman" w:hint="eastAsia"/>
        </w:rPr>
        <w:t>《密码设备管理</w:t>
      </w:r>
      <w:r w:rsidRPr="00634D35">
        <w:rPr>
          <w:rFonts w:cs="Times New Roman" w:hint="eastAsia"/>
        </w:rPr>
        <w:t xml:space="preserve"> VPN</w:t>
      </w:r>
      <w:r w:rsidRPr="00634D35">
        <w:rPr>
          <w:rFonts w:cs="Times New Roman" w:hint="eastAsia"/>
        </w:rPr>
        <w:t>设备监察管理规范》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0051-2016 </w:t>
      </w:r>
      <w:r w:rsidRPr="00634D35">
        <w:rPr>
          <w:rFonts w:cs="Times New Roman" w:hint="eastAsia"/>
        </w:rPr>
        <w:t>《密码设备管理</w:t>
      </w:r>
      <w:r w:rsidRPr="00634D35">
        <w:rPr>
          <w:rFonts w:cs="Times New Roman" w:hint="eastAsia"/>
        </w:rPr>
        <w:t xml:space="preserve"> </w:t>
      </w:r>
      <w:r w:rsidRPr="00634D35">
        <w:rPr>
          <w:rFonts w:cs="Times New Roman" w:hint="eastAsia"/>
        </w:rPr>
        <w:t>对称密钥管理技术规范》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0050-2016 </w:t>
      </w:r>
      <w:r w:rsidRPr="00634D35">
        <w:rPr>
          <w:rFonts w:cs="Times New Roman" w:hint="eastAsia"/>
        </w:rPr>
        <w:t>《密码设备管理</w:t>
      </w:r>
      <w:r w:rsidRPr="00634D35">
        <w:rPr>
          <w:rFonts w:cs="Times New Roman" w:hint="eastAsia"/>
        </w:rPr>
        <w:t xml:space="preserve"> </w:t>
      </w:r>
      <w:r w:rsidRPr="00634D35">
        <w:rPr>
          <w:rFonts w:cs="Times New Roman" w:hint="eastAsia"/>
        </w:rPr>
        <w:t>设备管理技术规范》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0048-2016 </w:t>
      </w:r>
      <w:r w:rsidRPr="00634D35">
        <w:rPr>
          <w:rFonts w:cs="Times New Roman" w:hint="eastAsia"/>
        </w:rPr>
        <w:t>《智能密码钥匙密码检测规范》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0047-2016 </w:t>
      </w:r>
      <w:r w:rsidRPr="00634D35">
        <w:rPr>
          <w:rFonts w:cs="Times New Roman" w:hint="eastAsia"/>
        </w:rPr>
        <w:t>《安全电子签章密码检测规范》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0046-2016 </w:t>
      </w:r>
      <w:r w:rsidRPr="00634D35">
        <w:rPr>
          <w:rFonts w:cs="Times New Roman" w:hint="eastAsia"/>
        </w:rPr>
        <w:t>《金融数据密码机检测规范》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0045-2016 </w:t>
      </w:r>
      <w:r w:rsidRPr="00634D35">
        <w:rPr>
          <w:rFonts w:cs="Times New Roman" w:hint="eastAsia"/>
        </w:rPr>
        <w:t>《金融数据密码机技术规范》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 xml:space="preserve">GM/T 0041-2015 </w:t>
      </w:r>
      <w:r w:rsidRPr="00634D35">
        <w:rPr>
          <w:rFonts w:cs="Times New Roman" w:hint="eastAsia"/>
        </w:rPr>
        <w:t>《智能</w:t>
      </w:r>
      <w:r w:rsidRPr="00634D35">
        <w:rPr>
          <w:rFonts w:cs="Times New Roman" w:hint="eastAsia"/>
        </w:rPr>
        <w:t>IC</w:t>
      </w:r>
      <w:r w:rsidRPr="00634D35">
        <w:rPr>
          <w:rFonts w:cs="Times New Roman" w:hint="eastAsia"/>
        </w:rPr>
        <w:t>卡密码检测规范》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0039-2015</w:t>
      </w:r>
      <w:r w:rsidRPr="00634D35">
        <w:rPr>
          <w:rFonts w:cs="Times New Roman" w:hint="eastAsia"/>
        </w:rPr>
        <w:t>《密码模块安全检测要求》</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0038-2014</w:t>
      </w:r>
      <w:r w:rsidRPr="00634D35">
        <w:rPr>
          <w:rFonts w:cs="Times New Roman" w:hint="eastAsia"/>
        </w:rPr>
        <w:t>《证书认证密钥管理系统检测规范》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0037-2014</w:t>
      </w:r>
      <w:r w:rsidRPr="00634D35">
        <w:rPr>
          <w:rFonts w:cs="Times New Roman" w:hint="eastAsia"/>
        </w:rPr>
        <w:t>《证书认证系统检测规范》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lastRenderedPageBreak/>
        <w:t>GM/T 0036-2014</w:t>
      </w:r>
      <w:r w:rsidRPr="00634D35">
        <w:rPr>
          <w:rFonts w:cs="Times New Roman" w:hint="eastAsia"/>
        </w:rPr>
        <w:t>《采用非接触卡的门禁系统密码应用指南》</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0031-2014</w:t>
      </w:r>
      <w:r w:rsidRPr="00634D35">
        <w:rPr>
          <w:rFonts w:cs="Times New Roman" w:hint="eastAsia"/>
        </w:rPr>
        <w:t>《安全电子签章密码应用技术规范》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0030-2014</w:t>
      </w:r>
      <w:r w:rsidRPr="00634D35">
        <w:rPr>
          <w:rFonts w:cs="Times New Roman" w:hint="eastAsia"/>
        </w:rPr>
        <w:t>《服务器密码机技术规范》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0029-2014</w:t>
      </w:r>
      <w:r w:rsidRPr="00634D35">
        <w:rPr>
          <w:rFonts w:cs="Times New Roman" w:hint="eastAsia"/>
        </w:rPr>
        <w:t>《签名验签服务器技术规范》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0028-2014</w:t>
      </w:r>
      <w:r w:rsidRPr="00634D35">
        <w:rPr>
          <w:rFonts w:cs="Times New Roman" w:hint="eastAsia"/>
        </w:rPr>
        <w:t>《密码模块安全技术要求》</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0027-2014</w:t>
      </w:r>
      <w:r w:rsidRPr="00634D35">
        <w:rPr>
          <w:rFonts w:cs="Times New Roman" w:hint="eastAsia"/>
        </w:rPr>
        <w:t>《智能密码钥匙技术规范》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0026-2014</w:t>
      </w:r>
      <w:r w:rsidRPr="00634D35">
        <w:rPr>
          <w:rFonts w:cs="Times New Roman" w:hint="eastAsia"/>
        </w:rPr>
        <w:t>《安全认证网关产品规范》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0025-2014</w:t>
      </w:r>
      <w:r w:rsidRPr="00634D35">
        <w:rPr>
          <w:rFonts w:cs="Times New Roman" w:hint="eastAsia"/>
        </w:rPr>
        <w:t>《</w:t>
      </w:r>
      <w:r w:rsidRPr="00634D35">
        <w:rPr>
          <w:rFonts w:cs="Times New Roman" w:hint="eastAsia"/>
        </w:rPr>
        <w:t>SSL VPN</w:t>
      </w:r>
      <w:r w:rsidRPr="00634D35">
        <w:rPr>
          <w:rFonts w:cs="Times New Roman" w:hint="eastAsia"/>
        </w:rPr>
        <w:t>网关产品规范》</w:t>
      </w:r>
    </w:p>
    <w:p w:rsidR="00634D35" w:rsidRPr="00634D35" w:rsidRDefault="00634D35" w:rsidP="00634D35">
      <w:pPr>
        <w:pStyle w:val="fe209ef0"/>
        <w:numPr>
          <w:ilvl w:val="0"/>
          <w:numId w:val="128"/>
        </w:numPr>
        <w:ind w:firstLine="560"/>
        <w:rPr>
          <w:rFonts w:cs="Times New Roman"/>
        </w:rPr>
      </w:pPr>
      <w:r w:rsidRPr="00634D35">
        <w:rPr>
          <w:rFonts w:cs="Times New Roman" w:hint="eastAsia"/>
        </w:rPr>
        <w:t>GM/T 0024-2014</w:t>
      </w:r>
      <w:r w:rsidRPr="00634D35">
        <w:rPr>
          <w:rFonts w:cs="Times New Roman" w:hint="eastAsia"/>
        </w:rPr>
        <w:t>《</w:t>
      </w:r>
      <w:r w:rsidRPr="00634D35">
        <w:rPr>
          <w:rFonts w:cs="Times New Roman" w:hint="eastAsia"/>
        </w:rPr>
        <w:t>SSL VPN</w:t>
      </w:r>
      <w:r w:rsidRPr="00634D35">
        <w:rPr>
          <w:rFonts w:cs="Times New Roman" w:hint="eastAsia"/>
        </w:rPr>
        <w:t>技术规范》</w:t>
      </w:r>
    </w:p>
    <w:p w:rsidR="005D2C57" w:rsidRPr="009D08AC" w:rsidRDefault="00634D35" w:rsidP="009D08AC">
      <w:pPr>
        <w:pStyle w:val="fe209ef0"/>
        <w:numPr>
          <w:ilvl w:val="0"/>
          <w:numId w:val="128"/>
        </w:numPr>
        <w:ind w:firstLine="560"/>
        <w:rPr>
          <w:rFonts w:cs="Times New Roman" w:hint="eastAsia"/>
        </w:rPr>
      </w:pPr>
      <w:r w:rsidRPr="00634D35">
        <w:rPr>
          <w:rFonts w:cs="Times New Roman" w:hint="eastAsia"/>
        </w:rPr>
        <w:t>GM/T 0023-2014</w:t>
      </w:r>
      <w:r w:rsidRPr="00634D35">
        <w:rPr>
          <w:rFonts w:cs="Times New Roman" w:hint="eastAsia"/>
        </w:rPr>
        <w:t>《</w:t>
      </w:r>
      <w:r w:rsidRPr="00634D35">
        <w:rPr>
          <w:rFonts w:cs="Times New Roman" w:hint="eastAsia"/>
        </w:rPr>
        <w:t>IPSec VPN</w:t>
      </w:r>
      <w:r w:rsidRPr="00634D35">
        <w:rPr>
          <w:rFonts w:cs="Times New Roman" w:hint="eastAsia"/>
        </w:rPr>
        <w:t>网关产品规范》</w:t>
      </w:r>
      <w:bookmarkStart w:id="9" w:name="_GoBack"/>
      <w:bookmarkEnd w:id="9"/>
    </w:p>
    <w:p w:rsidR="00644B56" w:rsidRPr="00644B56" w:rsidRDefault="00644B56" w:rsidP="001400DB">
      <w:pPr>
        <w:pStyle w:val="daca59ba"/>
        <w:keepNext/>
        <w:widowControl/>
        <w:spacing w:beforeLines="250" w:before="780" w:afterLines="200" w:after="624"/>
        <w:ind w:firstLineChars="62" w:firstLine="199"/>
        <w:jc w:val="left"/>
        <w:outlineLvl w:val="0"/>
        <w:rPr>
          <w:rFonts w:ascii="黑体" w:eastAsia="黑体" w:hAnsi="仿宋" w:cs="Times New Roman"/>
          <w:b/>
          <w:bCs/>
          <w:sz w:val="32"/>
          <w:szCs w:val="32"/>
        </w:rPr>
      </w:pPr>
      <w:bookmarkStart w:id="0" w:name="_Toc90975264"/>
      <w:bookmarkStart w:id="1" w:name="_Toc104913702"/>
      <w:r>
        <w:rPr>
          <w:rFonts w:ascii="黑体" w:eastAsia="黑体" w:hAnsi="仿宋" w:cs="Times New Roman" w:hint="eastAsia"/>
          <w:b/>
          <w:bCs/>
          <w:sz w:val="32"/>
          <w:szCs w:val="32"/>
        </w:rPr>
        <w:t>5</w:t>
      </w:r>
      <w:r>
        <w:rPr>
          <w:rFonts w:ascii="黑体" w:eastAsia="黑体" w:hAnsi="仿宋" w:cs="Times New Roman"/>
          <w:b/>
          <w:bCs/>
          <w:sz w:val="32"/>
          <w:szCs w:val="32"/>
        </w:rPr>
        <w:t xml:space="preserve"> </w:t>
      </w:r>
      <w:r w:rsidRPr="00644B56">
        <w:rPr>
          <w:rFonts w:ascii="黑体" w:eastAsia="黑体" w:hAnsi="仿宋" w:cs="Times New Roman" w:hint="eastAsia"/>
          <w:b/>
          <w:bCs/>
          <w:sz w:val="32"/>
          <w:szCs w:val="32"/>
        </w:rPr>
        <w:t>密码应用技术方案</w:t>
      </w:r>
      <w:bookmarkEnd w:id="0"/>
      <w:bookmarkEnd w:id="1"/>
    </w:p>
    <w:p w:rsidR="00644B56" w:rsidRPr="00644B56" w:rsidRDefault="00644B56" w:rsidP="00644B56">
      <w:pPr>
        <w:pStyle w:val="daca59ba"/>
        <w:ind w:firstLine="560"/>
        <w:rPr>
          <w:rFonts w:cs="Times New Roman"/>
        </w:rPr>
      </w:pPr>
      <w:r w:rsidRPr="00644B56">
        <w:rPr>
          <w:rFonts w:cs="Times New Roman" w:hint="eastAsia"/>
        </w:rPr>
        <w:t>本方案根据</w:t>
      </w:r>
      <w:r>
        <w:rPr>
          <w:rFonts w:cs="Times New Roman"/>
        </w:rPr>
        <w:t>最终版测试</w:t>
      </w:r>
      <w:r w:rsidRPr="00644B56">
        <w:rPr>
          <w:rFonts w:cs="Times New Roman" w:hint="eastAsia"/>
        </w:rPr>
        <w:t>系统</w:t>
      </w:r>
      <w:r w:rsidRPr="00644B56">
        <w:rPr>
          <w:rFonts w:cs="Times New Roman"/>
        </w:rPr>
        <w:t>密码应用改造要求</w:t>
      </w:r>
      <w:r w:rsidRPr="00644B56">
        <w:rPr>
          <w:rFonts w:cs="Times New Roman" w:hint="eastAsia"/>
        </w:rPr>
        <w:t>和相关建设的整体规划，以及密码应用的合规性、正确性和有效性，保证密码应用改造的正确实施部署，来采用此套密码应用技术方案。</w:t>
      </w:r>
    </w:p>
    <w:p w:rsidR="00644B56" w:rsidRPr="00644B56" w:rsidRDefault="00644B56" w:rsidP="00644B56">
      <w:pPr>
        <w:pStyle w:val="daca59ba"/>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65"/>
      <w:bookmarkStart w:id="3" w:name="_Toc104913703"/>
      <w:r w:rsidRPr="00937A50">
        <w:rPr>
          <w:rFonts w:ascii="楷体" w:eastAsia="楷体" w:hAnsi="仿宋" w:cs="Times New Roman" w:hint="eastAsia"/>
          <w:b/>
          <w:sz w:val="30"/>
          <w:szCs w:val="32"/>
        </w:rPr>
        <w:t>5</w:t>
      </w:r>
      <w:r w:rsidRPr="00937A50">
        <w:rPr>
          <w:rFonts w:ascii="楷体" w:eastAsia="楷体" w:hAnsi="仿宋" w:cs="Times New Roman"/>
          <w:b/>
          <w:sz w:val="30"/>
          <w:szCs w:val="32"/>
        </w:rPr>
        <w:t xml:space="preserve">.1 </w:t>
      </w:r>
      <w:r w:rsidRPr="00937A50">
        <w:rPr>
          <w:rFonts w:ascii="楷体" w:eastAsia="楷体" w:hAnsi="仿宋" w:cs="Times New Roman" w:hint="eastAsia"/>
          <w:b/>
          <w:sz w:val="30"/>
          <w:szCs w:val="32"/>
        </w:rPr>
        <w:t>密码应用技术框架</w:t>
      </w:r>
      <w:bookmarkEnd w:id="2"/>
      <w:bookmarkEnd w:id="3"/>
      <w:r w:rsidRPr="00937A50">
        <w:rPr>
          <w:rFonts w:ascii="楷体" w:eastAsia="楷体" w:hAnsi="仿宋" w:cs="Times New Roman" w:hint="eastAsia"/>
          <w:b/>
          <w:sz w:val="30"/>
          <w:szCs w:val="32"/>
        </w:rPr>
        <w:t>（陈凯）</w:t>
      </w:r>
    </w:p>
    <w:p w:rsidR="00644B56" w:rsidRPr="00644B56" w:rsidRDefault="00644B56" w:rsidP="00644B56">
      <w:pPr>
        <w:pStyle w:val="daca59ba"/>
        <w:ind w:firstLine="560"/>
        <w:rPr>
          <w:rFonts w:cs="Times New Roman"/>
        </w:rPr>
      </w:pPr>
      <w:r w:rsidRPr="00644B56">
        <w:rPr>
          <w:rFonts w:cs="Times New Roman" w:hint="eastAsia"/>
        </w:rPr>
        <w:t>基于国产密码标准体系和密码管理体系，结合</w:t>
      </w:r>
      <w:r w:rsidRPr="00644B56">
        <w:rPr>
          <w:rFonts w:cs="Times New Roman"/>
        </w:rPr>
        <w:t>最终版测试</w:t>
      </w:r>
      <w:r w:rsidRPr="00644B56">
        <w:rPr>
          <w:rFonts w:cs="Times New Roman" w:hint="eastAsia"/>
        </w:rPr>
        <w:t>系统平台的实际情况，基于</w:t>
      </w:r>
      <w:r w:rsidRPr="00644B56">
        <w:rPr>
          <w:rFonts w:cs="Times New Roman" w:hint="eastAsia"/>
        </w:rPr>
        <w:t>GB/T 39786-2021</w:t>
      </w:r>
      <w:r w:rsidRPr="00644B56">
        <w:rPr>
          <w:rFonts w:cs="Times New Roman" w:hint="eastAsia"/>
        </w:rPr>
        <w:t>《信息系统密码应用基本要求》，建设以保护业务系统的身份认证及数据资产为中心的、自主可控的密码服务体系，通过核心的密码技术、密码模块、密码产品、密码基础设施等产品服务，为网络基础资源、信息设施、计算分析、应用服务、网络通道、接入终端、设备控制等提供身份鉴别、访问控制、数据机密性、完整性、及抗抵赖的密码服务。</w:t>
      </w:r>
    </w:p>
    <w:p w:rsidR="00644B56" w:rsidRPr="00644B56" w:rsidRDefault="00644B56" w:rsidP="00644B56">
      <w:pPr>
        <w:pStyle w:val="daca59ba"/>
        <w:ind w:firstLine="560"/>
        <w:rPr>
          <w:rFonts w:cs="Times New Roman"/>
        </w:rPr>
      </w:pPr>
      <w:r w:rsidRPr="00644B56">
        <w:rPr>
          <w:rFonts w:cs="Times New Roman" w:hint="eastAsia"/>
          <w:noProof/>
        </w:rPr>
        <w:lastRenderedPageBreak/>
        <mc:AlternateContent>
          <mc:Choice Requires="wpg">
            <w:drawing>
              <wp:anchor distT="0" distB="0" distL="114300" distR="114300" simplePos="0" relativeHeight="251664384" behindDoc="0" locked="0" layoutInCell="1" allowOverlap="1" wp14:anchorId="535E36B1" wp14:editId="606505EE">
                <wp:simplePos x="0" y="0"/>
                <wp:positionH relativeFrom="margin">
                  <wp:posOffset>-486410</wp:posOffset>
                </wp:positionH>
                <wp:positionV relativeFrom="paragraph">
                  <wp:posOffset>432049</wp:posOffset>
                </wp:positionV>
                <wp:extent cx="5760720" cy="3841750"/>
                <wp:effectExtent l="0" t="0" r="0" b="6350"/>
                <wp:wrapTopAndBottom/>
                <wp:docPr id="10" name="组合 10"/>
                <wp:cNvGraphicFramePr/>
                <a:graphic xmlns:a="http://schemas.openxmlformats.org/drawingml/2006/main">
                  <a:graphicData uri="http://schemas.microsoft.com/office/word/2010/wordprocessingGroup">
                    <wpg:wgp>
                      <wpg:cNvGrpSpPr/>
                      <wpg:grpSpPr>
                        <a:xfrm>
                          <a:off x="0" y="0"/>
                          <a:ext cx="5760720" cy="3841750"/>
                          <a:chOff x="0" y="280586"/>
                          <a:chExt cx="5760720" cy="4147010"/>
                        </a:xfrm>
                      </wpg:grpSpPr>
                      <pic:pic xmlns:pic="http://schemas.openxmlformats.org/drawingml/2006/picture">
                        <pic:nvPicPr>
                          <pic:cNvPr id="8" name="图片 8"/>
                          <pic:cNvPicPr>
                            <a:picLocks noChangeAspect="1"/>
                          </pic:cNvPicPr>
                        </pic:nvPicPr>
                        <pic:blipFill rotWithShape="1">
                          <a:blip r:embed="rId29">
                            <a:extLst>
                              <a:ext uri="{28A0092B-C50C-407E-A947-70E740481C1C}">
                                <a14:useLocalDpi xmlns:a14="http://schemas.microsoft.com/office/drawing/2010/main" val="0"/>
                              </a:ext>
                            </a:extLst>
                          </a:blip>
                          <a:srcRect t="1493"/>
                          <a:stretch/>
                        </pic:blipFill>
                        <pic:spPr>
                          <a:xfrm>
                            <a:off x="372694" y="280586"/>
                            <a:ext cx="5022700" cy="4013244"/>
                          </a:xfrm>
                          <a:prstGeom prst="rect">
                            <a:avLst/>
                          </a:prstGeom>
                        </pic:spPr>
                      </pic:pic>
                      <wps:wsp>
                        <wps:cNvPr id="9" name="文本框 9"/>
                        <wps:cNvSpPr txBox="1"/>
                        <wps:spPr>
                          <a:xfrm>
                            <a:off x="0" y="4263131"/>
                            <a:ext cx="5760720" cy="164465"/>
                          </a:xfrm>
                          <a:prstGeom prst="rect">
                            <a:avLst/>
                          </a:prstGeom>
                          <a:solidFill>
                            <a:prstClr val="white"/>
                          </a:solidFill>
                          <a:ln>
                            <a:noFill/>
                          </a:ln>
                        </wps:spPr>
                        <wps:txbx>
                          <w:txbxContent>
                            <w:p w:rsidR="00712ACA" w:rsidRPr="00674FB6" w:rsidRDefault="00712ACA" w:rsidP="00644B56">
                              <w:pPr>
                                <w:pStyle w:val="17"/>
                                <w:ind w:firstLine="400"/>
                              </w:pPr>
                              <w:bookmarkStart w:id="4" w:name="_Ref103614706"/>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1</w:t>
                              </w:r>
                              <w:r w:rsidRPr="00674FB6">
                                <w:fldChar w:fldCharType="end"/>
                              </w:r>
                              <w:bookmarkEnd w:id="4"/>
                              <w:r w:rsidRPr="00674FB6">
                                <w:t xml:space="preserve"> </w:t>
                              </w:r>
                              <w:r w:rsidRPr="00674FB6">
                                <w:rPr>
                                  <w:rFonts w:hint="eastAsia"/>
                                </w:rPr>
                                <w:t>密码应用技术架构</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w14:anchorId="535E36B1" id="组合 10" o:spid="_x0000_s1026" style="position:absolute;left:0;text-align:left;margin-left:-38.3pt;margin-top:34pt;width:453.6pt;height:302.5pt;z-index:251664384;mso-position-horizontal-relative:margin;mso-height-relative:margin" coordorigin=",2805" coordsize="57607,4147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Zvqq+5AMAAH4IAAAOAAAAZHJzL2Uyb0RvYy54bWykVs1uGzcQvhfoOxB7 l/dHK60kWA4U+QcBjEaoW+RMUVwtkV2SJakft+itaJJbT720l977BgX6NnFeozPkrh3ZKhqkB6+H 5HA48803Mzp9tm9qsuXGCiWnUXqSRIRLplZCrqfRt99c9kYRsY7KFa2V5NPoltvo2dmXX5zu9IRn qlL1ihsCRqSd7PQ0qpzTkzi2rOINtSdKcwmHpTINdbA063hl6A6sN3WcJckw3imz0kYxbi3snofD 6MzbL0vO3MuytNyRehqBb85/jf8u8RufndLJ2lBdCda6QT/Di4YKCY/emzqnjpKNEU9MNYIZZVXp TphqYlWWgnEfA0STJo+iuTJqo30s68lure9hAmgf4fTZZtlX24UhYgW5A3gkbSBHH/766f0vbwls ADo7vZ6A0pXRN3ph2o11WGHA+9I0+B9CIXuP6+09rnzvCIPNQTFMigzsMzjrj/K0GLTIswrS83Av GyWD0TAkhVUXx67naV4AUqgTd6/H6OS9T1qwCfy1aIH0BK3/ZhXcchvDo9ZI80k2Gmpeb3QPEqup E0tRC3frSQopRKfkdiHYwoTFA/BQIQH397/9/eHdGzLC2FAfVcIFigFdK/baEqnmFZVrPrMayA1p 80gcqse4PHhtWQt9KeqaGOVeCVfdVFRDplPPWTxsA4XKeMSsI1gF1p4rtmm4dKEMDa8hZiVtJbSN iJnwZsmBVebFKjwCXLi2DpmCrPCl8UM2miXJOHvemw+SeS9PiovebJwXvSK5KPIkH6XzdP4jupjm k43lAACtz7VofYXdJ94erYO2Y4QK85VKttT3g0AicMiTqXMReIWQoK/WsK8BZuwbaT7uB2ZaZ7hj FV5GoDtsQ9IsVAnefFQX/SIbjvOIQAF8THLEwldIkmVF0lZInqT9LM8PKA4MMNZdcdUQFABYcMtn j24B1xBIp9I6FlzxPoKfWMrQY22Xalh9GnzYYY91J88hcAHNPrB53LH57tc3d7//effHz2SMkbRa 2ESI2z9X0BY8dXH/XzADOACuPBv2077XDdx50lHSYZ4PB/8HLki0qsUKKwRzhzjOaxNYsquE463x A61aoq5UeCvgjzvQi7qAUHL75b6NfqlWtxA8VKBvk1azSwEPXVPrFtTA1IF4YZK6l/Apa7WbRqqV IlIp8/2xfdSHLMJpRHYwxaaR/W5DsXHVLyTkF0y6TjCdsOwEuWnmCgohhRmtmRfhgnF1J5ZGNa8g /TN8BY6oZPDWNHKdOHdhlsKAZnw280qh/13LGw1dMxS/VLONU6XwPEVYAhYtWsBJL/khB9LBFP14 7bUefjac/QMAAP//AwBQSwMEFAAGAAgAAAAhAKomDr68AAAAIQEAABkAAABkcnMvX3JlbHMvZTJv RG9jLnhtbC5yZWxzhI9BasMwEEX3hdxBzD6WnUUoxbI3oeBtSA4wSGNZxBoJSS317SPIJoFAl/M/ /z2mH//8Kn4pZRdYQde0IIh1MI6tguvle/8JIhdkg2tgUrBRhnHYffRnWrHUUV5czKJSOCtYSolf Uma9kMfchEhcmzkkj6WeycqI+oaW5KFtjzI9M2B4YYrJKEiT6UBctljN/7PDPDtNp6B/PHF5o5DO V3cFYrJUFHgyDh9h10S2IIdevjw23AEAAP//AwBQSwMEFAAGAAgAAAAhAG/w8drfAAAACgEAAA8A AABkcnMvZG93bnJldi54bWxMj01Lw0AQhu+C/2EZwVu7icE0xGxKKeqpCLaCeNtmp0lodjZkt0n6 7x1P9jjvPLwfxXq2nRhx8K0jBfEyAoFUOdNSreDr8LbIQPigyejOESq4ood1eX9X6Ny4iT5x3Ida sAn5XCtoQuhzKX3VoNV+6Xok/p3cYHXgc6ilGfTE5raTT1GUSqtb4oRG97htsDrvL1bB+6SnTRK/ jrvzaXv9OTx/fO9iVOrxYd68gAg4h38Y/upzdSi509FdyHjRKVis0pRRBWnGmxjIkoiFIwurJAJZ FvJ2QvkLAAD//wMAUEsDBAoAAAAAAAAAIQAYG+zeNboCADW6AgAUAAAAZHJzL21lZGlhL2ltYWdl MS5wbmeJUE5HDQoaCgAAAA1JSERSAAADAgAAAiIIBgAAAHtnfzoAAAABc1JHQgCuzhzpAAAABGdB TUEAALGPC/xhBQAAAAlwSFlzAAAOwwAADsMBx2+oZAAA/6VJREFUeF7snQeAHUX9+L/vXc9dLr2Q hBBCQu+gIFV6B0ERELGAXcCGKKCIgKiAKIiIKMhfUdqPqnQEqdJLCARIaGmkkOR6v/f+85n3vu/m 9nZff7m7ZD/J3O7O7s7u252d+X5nvvOdyLMvvRaXkJCQkJCQkJCQkJD1ikjckFwPCQkJCQkJCQkJ CVlPiCaXISEhISEhISEhISHrEaEiEBISEhISEhISErIeEioCISEhISEhISEhIeshoSIQEhISEhIS EhISsh4SKgIhISEhISEhISEh6yGhIhASEhISUhRWrVqVXBsevPrqq/Lkk0/63jf7BotCnqP+JkJI SEhIJkL3oSEhISEhBXHOOefIH//4R1mzZo288847MnPmzOSegVx88cXJtdw488wz7fLdd9+VpUuX 2vXXX39dGhsb5f3335e99tpLjj/+eBufDs5/6KGH5Otf/7ocfPDB8sADD8gTTzwhW2yxhVx77bVy yimnyLhx42Ts2LH299x4440D0kXI3nPPPeWggw6S+++/36b5f//3f8m9wUyfPj3tPX7rW9+Sm266 Kavn6AdKwPbbb2/XN9lkE1mwYIFdD8kOFDDefTEgT4waNapo6eVCut/hfj977LGHXfqhiiTfhTet dPsyUcgzdu89n2uH+BMqAkOUbD+WoOOIh0LSACqW5uZmmTJlSs6VEuT70XPevHnz7Hq+1x7upHt2 +T7XXFhb14B880i+9xdWKPmh5YGX++67Ty666CK7fvbZZ8shhxxi1130OUcikWRMblBVoUT86Ec/ Ssb055vf/KaMGTNGXnzxxWRMf3baaSf5xS9+kRL+EfCvv/76lCJw5ZVXys033yxXX3217LrrrimB 2k8g9yoCup0JPR5hf+HChcnYPh555BF7P3DcccfJjjvuaNdddtttN18Bju9h9uzZVolQ/JSYEH94 h1/60pfka1/7WkrphHSKa9C7oHzZeeed7bsgX1511VXJPenhHWq9t3jxYptHUHSBvJsJzkeZ/dWv fiWPPvqobLfddsk9fbjfUJD4p8egTD777LP9ykfN63xr8+fPz7rs/NOf/iSXXHKJ/Z7yyZf8tl12 2cWeD/koyiH+hIpAnvAxPP3008mt7AkqOBQ+wGuuucauZ9Oa87GPfcwWNlRobrq00FExU5lQ6fhB YUUL1HPPPdfvg+a3jRw50hYiWmn++te/toUj+yBTS8L3vvc9eeGFF3IqBF0oJKiUYThVZjzTbFoG /fC2FtIieeCBB9r36BZ42RTErqCbT6sphfZZZ52VqkyCBBc/3Er03nvvlc9//vP2mm4+cCtKBC9a Z7Ol0FbTsELJHy0P8gFhm3JDFQHev+Zd3gnlBQTFU1WRL7/xjW/YYzSeMmbGjBm2bL3wwgsD70+F cJSZffbZR375y1/KHXfcYY+/55575IorrrDXe/7551PlJ9/Yj3/842QKCbQc9FMEuK/f/va3ySP7 4BvkvvX4Qp6jlsUu3Ddp8ky4Z8qN4Vh+Dib6zoH8cOihh9r1dIprpneRDW7dGqRMIpCTt6nngyBf cW0t28iLxHnrh0yKAGXrCSeckNzqD8/l9NNPT5WdXvgtfId+shH1D72GwL0de+yxdt0lXY+Z95vJ V7YI8QFFICR3TIbnC8o5cF463HRNAZ6M9eeVV16xx5mCP/7RRx8lY+N2nTj2mQIkbiqffsFNl/3e +2Kb44Clu591ApjCwMb7BT2O+/DbTwiCfXo+wRQa/X7fUMYIO/3uPZegzxx4R8TxfrzvVt8Zz8X7 TPWduOm6wRSe8bPPPjuVF7yBfcA6x2ve0u1sggvXI47zeTZu0N/B0ruP38Ez8P4+gnsvRtH1PYY0 gvD+Fu4xJDtyyQfeoO/Euw2sZ4r34ne83h9LzQtuHGUmS74dllpO6jZLjtG86Rc0PTdwHd3nh/4O 3a9pcB3WswnutVy4X/0dLNkG/fYIrA+XMnQw4f3rc6QM4pm5z1DzlOYPv3fh5h3NV96g78tNg3PZ 5nzdz7Hs17JQz/ELivvNaHnu4qbjResdAmWr/hbug7T0voh309Fnw7Uz3We6wHX88OZldz2kcAbm hJCs0MzOh6EfN0E/lKB4zlP8BDItiPzS0KDoB0GabiHvfih+QY/no+Ue9KNmWws+7oNtvR/SdAsY cLfzCX54CyJ9btzHcKjI3GfCM80m8E453n23WgDzPO65557Ub+d9afp+getfffXVdt3NS7w/rsV+ vZ5f0HugEtRnTxyVFOeSJvHcF9vcm5uet2DW35EpT3qD+1zyCZzvh3sf3vWQzOg78Xu+Wqa4+H2z +szJpxxP0DybLh40HxK8x7PP7/5YJ07zMUuC5m8C+Vrj3WtyLsHNxxyj+93jvHF+gXNB03Dvk2+b +2DJ9+dF03DPca/L7+H3ubh5nN/AcwoJhufHc6RcA/f5us9W3x/PV/Me+cbNUwTep3se34P7Ttjv 94345Q+9F62vCW5aLtSdpOGXj9zf5EXrX+6L36Xp6+/Ubf3muAa/mTT1d2j6xLM/m6DPjXUX0uRe 2Efg/sCVE9jv9ztDssdfGgvJiGZ2b8ZlO1085ykal2sAMj7rfEAqtJEeBZgepx8rgXj92FSI0+Pc EBTvDeAey7WzCVqhahoubqHGOmjBTBxLrjmUcZ8J67wDhcKZba1kWOd36u/m+YAWclpx62/neE0b YYG8ROA8jXcrHdB497np8Sy9aeg9ANfTCgEolF1FhHV9n5znXgO4Fz2WfRyTbeAZsORcruHdHxT0 eu53BmGFUhz0GfN8eafkAeD56nN0nyF5m7yrx4Eel2sA9x17g5sH3PfPuu4H7lXjNOj3BHynGq9o uprHWbKtaeo2v1XvQ78NN06fA98G5+iz4p44juM5zw+O13NYavoauG9+gzdouhq4D285ETIQty71 vhOeoftMec5ajrPkHbnljZbz7rvgHBd9rwQ9l3M0juOJ49oK8Zpetmg6Qee4+T+XwL2A333yLHmG +nu86PP0nuM+Ly2zFbfs5ji3rg3JjexzT0g/NLOroKRBP+CgePfj18zPB0J8usAHxLEE0G0yP/s1 HffD4ZpUMO7x+qFREbDuDcR7r+0XgN+l11K0QqMw8X64wLnec7imPh8C9+rCfvd3UZnq7xpquM9E 75kC3q1UeM7g5hWNdwUC0iKOdZ6n+wy00HOfDcdonOY793i22adp6nsEfS96b154l+wjeAUQrq/7 3PO9eY7ra/5JFzgOOI/ziVN49zwvlipEueg9ueeEFUrx0Hfilkf6vjRfqLALfnF6Xq4BSId7cMsL 1onTfcS575914tjn5gXO03Q0zpu3+V5AtxX9tkjTbxvc67r4fQeu8MXx3v3e4D5/jtf1oMDv0t/G cqiWn4MFZYD7fMEtWzUfKBzv5hXyFei3oGW+W+64gbzKse574Lp+x2rQ/W5+0nxH4Jrub9ByLpv8 oYH03DR1O11wjwVVaNxn5t6DX7nNsXoO+733zHfq/jYNbjlA4J3ouwjJnr6SLSQnyIRuBsw2cJ6i md39sINwPzhwCyENek9UKlqx8KHoOoWSFjx8bBRGbmHBcd4CMShwHGlxX1oAAPv0fjRtFy0kCJzP Pejxeo/eaxHcitI9bqjhvifujyWVtrdgQ9hkqb+DdY7ReDfoe2Ofmw7Pjn2s85713Xqv5Qb26X73 +bn34L4jfU+6n3zHMa4A5aZJAM7Re2MfaBqZgt6XVg5acbhpch9+6D1zDsG9L0JYoRSGPk+ema6r 4q7fMs8SeH/6PN1nqXG8J4X1TPEufooIuPensE4c+/SeKE84T98796ffk1u2UobpOW6e0/vS70Gv 4X4Pmo4bR/jc5z5n4wsJfAv6G7g/N309Ru+NwG8D7pPjQ/rjPjcC8Iwpc8lrPOegQDnDsTxj0tEy yg28C80PQeHPf/5z6n1pnPsO3XyscH091l13j3PTyxT0N/ntyxT0WXCfbtBygcDv8e73hssvvzx1 fLb37h4X5u/cCb0G5Yk78j4XTEZPeRnQUfAmE9vR/elwPQrwyvCcgncL8+H1c1GGlxa8BoDXlZz5 UFPeftTftKlMrJcAPCOYj1RmzZqVlTcL7nnfffdNbvWB2zK9Jr81HRMnTpTvf//79niuDfyedHBd vT9TSOfkbWZt4L4nUznI+PHj7TqYCsJ6KsF7iGIKSetrmrzEb+Md6rNQ3N+JV4hvf/vbKY8gQLqu qzi8X+BCkWO9nlhwocg+nqGbFzU/63t18zb5Bi8QxJHPjCCT8oJCuuolxc2frucJzd+uJ6N04C6W 47yeJ1566aXU7w7Kfy54oHDvIdt8rceZCsXX/d76jJZZ5B33+fLd8s40D7CNr37N6241o15Y3PLI /W6C4jUN11c+kAd/8IMfWG8j7v355W3yIWUkHmH85gnQPKruUMnv5AF+h5axlJHecorrud9MOkgH L0fKrbfemvpOvWUmHuS4Ft+4673I66nGRZ+v+wxC0kOZ+eCDD6beA3ktnRcfF33Obr7gfX384x+X o48+2rqi1XKEvPvMM8/Y8ppr6fGat8AtO9PlY3DvkbTwWKcuaPU4r8vff/7znynvPXxrLrj4nTdv Xr9vMRPeY7N5ZukgHb4/yhed60PBwyHfrD5fRb/rpqam0ENWHhSsCDz22GPJtfULKg9c2eG+E9+4 yg9/+EMroAfFk7H1I9e4zTbbTE499VQbF8R7770nl112mV3/73//a5dUWCogci8IUBQGFDIUBl6h C5egCE8USptvvrkV6LjPL3zhC3LaaafZdfx/L1++PHlGIl3ABWRtba1dh0mTJsn555+f3MoP7p10 qHw/+9nPyi233CJvvfWW3bdkyZLU/XNfigoWFAj6HIcSr732mn2WwHtCSL7rrrvs9lFHHWUnKzrx xBNTBTOFMt+Qm5cozDiX98075RjyG4Iw+SUIjuW9nnvuuXbbvfbvf/972Wabbey6X1508zN5gIJY r8W5c+fOTeWFTHDv5C33/fG7yJOkmwnNg9leLwju4y9/+YtVOI888kj7u5U333zTvgO+CZ6Zwn1S Ube1tWVUNNZH3Lxz2GGHpfKy5qUjjjjCbqPgU6FzLM9R8yR88pOfTK7lhpZ7XEvLCRe+L/Jcuryt ZV06uA7fIHkGVDHlN/Bb9DfqPgSPFStWyA033NDvtwbVES6ky72SHmXsV77yleSexD6+I+C34ZLZ C9fwot8N1/XOQ7D11lunyoGQ/njLbupSGmGoiygn6uvr7T4gf2geJK+TVzgfd7TkP7dMyQT1P/Uf 6ZMudZyWnewjLd69X37y3jNkyne6H/QcFzfNXKCeoLHJlQlxb025D+ThyZMn23Vw6zNXvth7773t d+WHlj/pvqn1GZ5dXqAIFILJSMm19QujqdtuKKN1J2MSsJ0unvMUjcs1KN40zQfe7zi64Yij25t1 dx/xGmcqbLskHdZZatDj3TiC9zi3+4/7cvd90+nGpztb40kjCPbrOcMJfZZ63+62dlnq81ATCv2t mmdMBZTqXtZn5D5DzuP90R3Nu3XNpjQNrqVx7jngzTfgvQfQc/Vds859sE2XOduky7b7O0Hvn6Bp uu80XeA4vaYGruPud4PmY67pxqdDn4H7e0My4807mi95B0BeZJ39xBM03ykan2sA93oa735Pmk/c 96/3wr3zXehv0DiCm4cU97sinu8N+OY0/3MuaPnHOX5papz3WXi/XTWh4lr6WzifMsEPPTfbkOm7 WJ/xlmGgeYc85qLv280X4Ob7bIP7Ttx61A3kBd1HPlHS3bN7nIt7j364abKeKbjHetE8zNKLfh8s /eBb4V7d4J7j3ef9ttY3CpHF/XNCDqzvikCugfMUPlS/YzIFcAsMPjIKJNLmA6FyIVCpuPZyfKgU aFp46fX1t+iHp+mmC+7vALdg9FZaWlET/Co07ov03OA+G+8+wlDFLRjB/e3cN8+dZ6RxbBPPuhbc WngSdJ1jWCc9fQZu4PmzXwtjNw03cL773hXWidN7AD1H3w/r5C+O0fT5LWxrmgRgW3+7psm7J61M wZtH2NZnxu90YZ9el+v5EVYoxUOftQqsvC+Nc8sa9mu8Kyi57wthWt+5Ctbp4kHznXtd1nlnbplG XtA0vPlQ0yRPcc+cp/mBfQppEkfw5ju9vqap96XXCgrkLxeu4SoDBO5L74eQLj968y5Bz+PevPu4 7xB/9J0SyBO8czcfa/ni5gv9DhT3+buki+MccNPV90/eID8QNJ9ongP3nhW9Bz1O87gSdI+Km2Yu wZu33G+X38Pv0/twvxPvM1S4fz0mm+A+l/WRUBEYBNyPKZegHz3ox+7GBeH94N2PTINbYXgFQbb5 +Fwhy60gWXINtxBx70/j9Fj3niloiCNQYLFPr+MWbt7KVNH0cwlDFfc9eQtUng3PwI3jt7vPF1wh QANp6bNPF0Dfq5uOxpEPNG+479B7D6DnuvmCNDlG0+A3se3eG1C46+/XNDWNTMG9L3AFJdLSioNK xb0PN2+7uPeWTdD7DemPK8S7Qj9lkffZa37j3bm4gpWbhve7Udx44Fqapt/x6d61vlfScL8N8g5L 7lnh3jRej/G7X9IkH+pxWt5585DmfW/eVnh+bj53A/frCnKZ0POCrhXij5vXKFd45+CW2W7+cvOL 4pZxHKshXZy+J70O27qfdfId96Zpc29sE1w5QHGP03WOVTTOPceFvKbpa/nKb9U4gntdjfPmUeI4 z/2OCJomwe8ZKnxL3Ksb9Ltl6d3nyj/rI6EiMAiQgTVT64dA0EweFE+GBbdSZX+ucD4fI+d6K2Hg o6BgcQscgvuxci7H6THA/bHO0o3XOHe/wvW5llu5EtwPnvWgyoz70LQ1eAtKbxiq8Fvc38ySvOI+ CwK/gSWFpFYA/GbgvbJfhWlFn4kK4xrctEG33XvRd8070HTcwl3zM/sU91y9X332mjbHs+4KeIp7 DLi/mThv0ApDr6Fw314hiWPd/JauEmAfabohrFByx638tWwJCvou3byKQKN5neCieYWg+Z7gvneg rNFyROM5TuE6Gu8N7APS4B3rPbqB++N3uvvcdfIHaH4nTeJY57fq7+Ab1N9A0O9Lz+c3EM+12Ofm ZYLfvfEsuC7wGzS/eoMer/fmDWH+9kffnQbeieLNV+zzq894vnoM52hIF8c5wPeh6ep+3Qdu2n5B 8TuO36a4+714v2u/75jg1jluPOd74fcE3Tt5309+CYJrcB7LkP6EisAgoB+Ctk4pQRlV4/XDditV vwIlG9yWAj4oPkI+KtIm3k2XY7USAa0MOddb0elS7xk0zt3vR1AFS1puYZQJvQ5hOOGtTHgW+qw1 TvMGhSv79TlrPMeTjr4f8pgW0BznffbuNYH3r/lS491nr+n4Bb0H8ovGkW+8712vyfFupcC64h4D moZue9H78v4+hefiCoZu4Dfn8h3ptYLuJWQgbpmnzy+X8O9//ztVNnjLTTcPs+4tQ1yhTHGPV/zy kJvv3O+QwHXYr+e5eZnA8e69ud8hgXXd1nJX9/kFrpXuGK7PNcnLfIOqQLiB8zNdJ13gfkMGosod gffA8+edevOEBvIO+Zj3xbGgeY2g78l9V35xbl7VdDRPufvctP2CQh514900wE3Hi+ZvgvsNapwG 95m48ZwP/D6eC9ve5+f9tgluvgfu0S9QDnA8S7/9hPWVQmTxongNynuk8jAFt4zqFtJkvH4u2lyX oOzDGwSeAPCwAcThOQYXn0awsa7vdOR8LoxNur5z4Zq4K1PPOmA+GOvWDG8WeIzAA8HMmTOt1wD3 OIX7w0UZS3VDRhbBJR1xoPv53bgmw6sCXmX0eBfz0fe7T+7na1/7mnzmM5+x94GrtIULFyb39uGm pdf1omkMJVx3brxbvIDgFYQ8o27Q8GSDFwryxrRp01LuQP3en8I+0LzlerR5//33U+7geFd4YcIl KR4c/Fw1ah71Q/PtPvvsk3pvvMMDDzzQeiDBpRv3TJ6GqVOn2vfPNu+RPIb3C66lz4I0ce+m7u80 D3hRV4mat3hm8+bNs65KyWe492O/4s1bYCpm6xkG95DANf3QawXdC7jfdUjC9eGnP/1puf7662Xx 4sW+3206+F5xKXrWWWdZV4mumz/SVvebvH/c7KqrWN4R19T8q/jlbS1Pdtttt34uSHFFS97lmpSH BL417onvBNStKMfg2tG9JvfHt0w+vvbaa1P3aoQXOeCAA+w3xT7yK3nem6+0PNO8jftnvln9tvje SMevPON7xi0krplxmaguIfUecgUXwr/4xS+SWyEKz5kym3eHO1qvVzrir7jiCvnb3/7Wz30zkA/I N1rG5YLmCRcto919mdyHqijHfXB//BbqGq8LZPceg8Q/9xj3eorfdYEy2+u2XNFvgm8ONE+7x+rv 1W87H4J+07pOQbK4eWgFsT72CJjMSk6zQTV4xXw0Np4lrQl6nAa0Xlo2VStmOx/0OgS0aW2ZoFWD fZq+XwA0ds6jxUlbskB/G0u9BrA0H3JKI3f3ewPXJl2eDRo+96XnaeBcCEojm6D3PJTgnvT+0rVQ +/1unpl7Ps+M42hV4Rlm86y8aLz7rDQd3qGi7519vDfW9T1qGtkG0gD9Lbqt18gUOM59Dt5AvuV5 ZGo1BW98LiFkIOnydLZQ/hUD3jGhGPfkQnr5psl53JO3XuA3E6+/nePyeQ7FenYh/lB/6runTqUc oPzy1tO8B8odykgt38At41hPF9zjvJCmdx/5h233XrgPTU/h/rm3oDzMsXptPzhPexUoa/3S4V6C 0uD+dB+/g+t5vweFtDmeuo5nqdfivHzD+krYI7CWoeWAFp0FCxbY4KKTOdHqgm9gd+Ib83GmJg2h 9en0008fcH62oJHTqpxuwiPuE3/p2lqP731tUQpCWwLMx2tbAmi11tbdK6+8MtUSYgoC6+vXfMB2 m9YHWrZ23333VGusF34zLSq0dHA+6erzygfuMd3vHwyCWkq8eFuOeI60eNOST6uitkS6uL1N6XoE XAppNb3tttvs82UfcxmQn4J6ElxMwW7T0GfB/ZLn9DfzW7PpESi01RS0FyYf0n0nISEh6za0boP2 GAXBcXoM5ZDOAeBXhrtQPgL1qLdMo8eHutdvX6Fke4/cQ1D9qr214JdGunOD4L6GWg//cKIQWTxU BAqg0IzrFiBDBS0k/Aogv33hB9+fTAWkos8SMlUYSlDlkO6aWtkwY2Quea0YeVPvSxVW/c1BCqz3 93F+Y2NjznllXc5fISEhISEhXkJFICQkJCRknQfFNlvFuZQUQ1EOCQkJKRahIrCOQSXDYLxcW9pL QVjhhYSEDDYf+9jH7ABewHwsqMfH7WnzQk9T0D7IptdMzfMwb0tn1sl9YKqWK2qaF7L+QY8ojhgG u74N6/zhSagIrCPwAao3okwVjZpReMHsAvz2KZla1EgbDxlUvO64Bj9oocO2PFdc+/SQ4hK2moYM V4LGDFEWogAA45H88hXjshhj4469cWHsSdA+cMfRqEmdlwsvvDA1ToaxMAhuXkiD83WsUC7oeJqQ 9Qfy/EUXXWTXdXyVH5SnagLqJZOS6zUn9YP7YEwWXnzSKdvAeK988HpHCikeoSIwDAkaxMiAXnWn RaXgx5e+9CXr2s5v4Kaek25Qp77ydAXLkUceae+DgZp33313MrYPtfP2DnrNFh0QGlI8wlbTkOGO 5p180EH0QeURQhblpgtloH4zblVYqPtCVxFwy3FXofGLJy5UBNZNcNLgzX/g5kHKTBw1+PGTn/wk ULnMpOS69W1QI+J9992XUkjOPvtsOeSQQ+y6i5b/+X4fBYqbIWkIFYFhSCEVDR+1n89+oCKhZczb quZX0eTbagWajioCKAx4a1FUoQmKDxWB/AlbTUNhaV1FFQF6Ij/3uc8lY/vylMYzb8VTTz1lhRU8 WtGS6eYLFEU8nCHQuD7zmT+FAeg6B4mbB0ulCLjpug0nfvFh3l53ybfRTKHsDSovr776arnjjjuS W31oOeyW24Uo25qOfh9uPeMqNEHxBYqbIWkoSBY3L6Yg1teZhQuFR09QH/4a8KXrxrPUdfNx2X1G WEumEk8d784ajC9ejnGPY53jTEWTjOnvCzjXoOn4pQtsp4t37y0kN/QZ5hM4V9+ZXzCCuz3GDZrv CC7uebkGcPOfe71NnDkn/OJZD1k34d3yjvHhrj7Gya+UgZon8EnuloXeMojz9FjymIs3XvMg5ahL 0PlglO0BftHV/7ni5m3WNeDfPV18mLfXXTSfknfdd+/67HfzA0s33ysax/EuOgM85yl6rhun31g+ QdPxbgPrmeJDSkchsnjUvJyQQYTWKTRs7OwJtHjBJZdcYs1vmIVTZ5r1tvDil1/NiFzf/Zj70PLg 1/owevTo5Fp/TF4YEExlZ1uY3ThT4dmlt9UKrZ9WMA1sp4sPKRzyiilkU8EU8P3iTcVgW0RZ13wF 9MTwDpmFFzhG3y8tqcy4iokFY0N4z7/97W/tcaWE62hw5xgIig9ZN+E9k1dpzT/xxBOtKQXlGOWk EYBsntbxS/Q2MpM1vaOUS5wLzF4MmFloK6gXTOCAWavB7bX0gkkHPQlAmUu6zLDswkzxmHRwrBda cTXofB8QFB+ybkOdrflP524hT5GncRKiPVz0gm211Vb2OBdmC4Zjjz3WLhXm6OFb8Ruzp2MHXYzS kCr3NfAdUV9443Td+z3x/Wjdrt8SBMWHDFHMyy2IsEcgP2hBclu1WBLMR2hbCNDutbWf42gZMxVk 8uwEbLPfG08axNOCqugsiVxL0eMI3I/bmqCtFG7atIQRx/1oi5h777kE9z5CciNsNQ1bTddVyMu8 Y/Ia+UfzOvmXfVomUraxnyXbfAuK5nuO5XwC5RnHE09QvN+FosdpniMt8q+WgQTthfWLI79qXC4h zNvrNm7+1jqWd05+ofx2yz6OZZ9bjrp5jXUXjtXzwC+/gx5H3ue63Ae4dYKbNvek96vocbmGkNJR iCweKgKDhH7wVFruB0hFopUTQQsC3aawAPccKkOOI1AIqEDItuJ+/IpbWXmFLC2wCCrA+cW595pL cO8jJHfc9+W+W949ecgVhtjmGH1noO/SVRYV4glaGfjlJ9DjyEea74DrEe9Nm20Cx0IoLIV40Xyp eUTztvf9UyZyDEvyOPF8E0F5inOyyW+KbpOXNX29J/22VDDS74Og35h7LRe3vHTR+DBvr7u4eZW8 5L5z8otbZrNfy3jKTM1XqjzoeRpA0yYtCMqDHE+cpu+ew7XYdoV+vzg9L9cQUjpC06BhivlwbTef a/Jz2GGHpUx6zIdnPQUwwt8UDDYOMyG6n6+99lq7DUZgs4N/CAsXLrTd6MA2g3oIOjiItP08FunA PI7Dm8sBBxxgt+HZZ5+1yzvvvNMuTYE1wEzJFC585anAdrr4kPzh/dN1TP4xlUkyNgEDgT//+c/b bmZTgMujjz4qp59+un2v3/72t5NHifzmN7+xy9WrV9v8QGAQMh4lFPU6pPkpCLqyTzjhBGvGhunX 5ptvbuPJl5hSAHmKbUJ9fb2NCwnxgomOEaxtOYYXLC23gPxOOYgJEOaP5DnKM3Vv/Pzzz8t1111n 14FyirQKgbyqHqooi0FNMjBfAr4xoGzzloshIV6MAN7P6xl5HPMwt8ymzD3jjDNsHqbMpHyeP39+ PxMyztMAaiZMWtT5LBW2MdNxmTFjRqo+pgwHNRd98MEH7ZL6gOvD7rvvbpcuRoFI1e2sK0HxIUOT UBEYJL7+9a/Lj3/8Y7nlllsGuAvj4+fjwdsFHygfNBUjBQg8/vjjcs0119h1IF735Qu2fxRCcOml l9oKTQuJf//733aphYPXNjFkcEAAciedQyhCOKJC4N3ddtttVmBiiRCF4PKtb33LVgjqxYFjtTLB E5HrVk6VSFVMOYZtL4cffrhNn7Swz0aBIA8Dnl1A7bYBe2ovWmkQXOUmKD5k3QMlknxDYwd5TvMo UDZRxlEO4n1FFVm8YCFUoSCgCOANSKEMc22scX1IueoNmZQFbSRBIOLb0XKRbQQlVQgYW+OHfkfu twRB8SHrJnhPo8xGACfPet855RuNbtjz8w2Q52kopGwlr91+++0pYR/Iu4WCK3JAwaCxRl2G8u2x /cwzz9htcMchhqxbhIrAIEBlsv3229uCAL+9qnEDFSGCNgN+qPB08BmD4i644AI7WI7CRDV3oGAh KFSG3sqOkElZ0MGYXJNKWSs2trlnLYS0InRRIVGDtlIExYfkT9hqGrIuQr6gcYQ8TPlGvqRXFCgj KSvJywQEFY475ZRT7H7NfwgrfuUToIyqUwYNDM70G5Dp4jaS0DCD8s21+XZoyFHcXtSQEC8Mftfy WMtFIC9p3UxPv+Z58hd57YYbbrC9AQySd/EO3PWr8wnpIM9yfWBOF9LUbb4XdUnqyhsu2vtAcHsg guJDhiahIjAI8LFRWWkrF4KbVl5UcFrZERC+KRCo4KgoVSunAtTKyQsftLfCA1dZ8ENb07Rld9dd d7XbBx54oFx55ZV2nWu6rdAha5ew1TRkXQaPViitO+64o82X9Iq+8sor/RoxWKdBhLxPWUfecM0d 8Xjlh3ogcoM7wZOWp+Rfhe8B3EYSwKSOb0nhm3Qn8EPBUNzvyP0dQfEh6ybaSELZSOs/5TFQ39Ii r3lSy8qf//zndql1PyGoV5Q8663zCV5lwQtpqhKtVgbU93wLmCdpI9OnPvUpuwxZNwkVgUFC3SEi nNPCyzaVm9uaxUdPJcE+KjoqPAQ8oNIJmoHQreg0UCgoWmFpHJUYEK/XZzwAAj8mGVR+2mvhbRl4 //337ZI03IpN0wyKD8kPCu6w1TRkXUYFdi2fyEvu5GKsk4ddwdsPJthT22fADIIy1Q3E6XW0PFUh nvzL9wYozwhutMy6qNDmba197bXX7JI0+DY0uI0xQfEh6ya8Z+pAFFWdHZ0y221koVwmn6H80tOq jSDKbrvtllzrD3lYy303uKjLUhXusTIAtxGHRhvqe74d3Q9uuY3JkMK9a93u/o6g+JChSagIDCL6 sS5dutRuU7m5rVm0jlF4aGUUBH60CYq3siNQgOgxWumoEK8CHNBqgUKiLV/Ah68tz5/97GftUtFW MdJwKza9Z5Z+8SH5E7aahqwPUF7R8EFwBXrWNd4t97wg2LiDKxG8+HZQjCkPCdhtv/TSS8kjEqhT BBpo+GYIjK3hO8C8Q+MI2kCCLbfGgY6nSjc/AeUq3xHBHfMVsu6iAruWqZSHjBdUKJfJp9n0umuj IJCX/ep9t5zmWq4QP3XqVLukXkZYJy+719WxgTQ4ufX2m2++mVwTazWgdbvbWMS6X3zIECVeIKH7 0Pzh8ROMgGNdiREOSrr2ImgcwQhgqTjFPdY9RzEftnULpsGbxpikuzHzoafckPkFI8Cl0tc4XInh 0kzj3esCx+jxuE3j+kYwDTw+JDf0+brPkWesz5d1hWOI4xxF48gT5D/df2PSrZ0bNM5Ngzi2yUMK +Y14100paL4zlU0yJgF5yJsG6LUILt57CFk30bydS8gmbytuueUGjnX3kV/d/dkG9zv05nk3b1Mu 6roG7iFk3cXNm6xr0PdPPtU4zbsExc1bbnDhGA1u2uDmacpfrhcUVD7gXjWOPKvltqapuPdGXa/3 gHzhd3xIcSlEFo/wx7ygvHnsscdk7733Tm6F5ILb5Zct5sO2rVpA6xPdfOYDtdusu/tx3Yg7Ui90 PdLtqPtoDdDZi7OFa9J6QesG0CLttia494ZduDd97kFNVUJyx32+2rpPD4+2gJpKJNXzQ6upHouZ GdCapO9OcfczFoHBxgpjRDCD0GN4d7qdCa4N9AhoyxJpMNCZHgv3uuDeG61U2mOGGQfb3uND1i3o UWKcSzb45W3Op8WVsTH0YJKXWKfnTPGWvbR6/uEPf7D5k/PpGcWDi+umOVvocbjssstSjiDcXjC9 N+B+x44d288JAz19mUyeQoYvfuVuNqiYRgu/Dr6lrte0XDFOy1UXI8xbcx/dR35vaGhIlc3ZQi/B SSedZPMsaWjvL7j3ZhQAOfLII1N5G/QeQkpDIbJ4qAgMIm7XXiboOqZScQV9/L7j8lFdgFHBsK4C tvthAvaqCIhaIer5VD6Yj+QCNo50e9Nlzsft/cA1ba2M8ZKkcA/qxSYkP1QRyAVXWNIKicKZwWEo EO5+FIHx48fbdRfeHd6rdF8+SiRQUWjeJA23e9ytLFEw3bwDYf4JUTB1QFHE5WI25hTZQv4v1IyR ewuF+hAX6mQdk5IJt2FHxTRs+LVspKxWUzQtt8FbN9AAg+ka3wfnf/rTn7ayAqaZ2SrcCmNlGEfG nDGUwW5jnntvyCm//OUvU2NoqGe4JqZCIaUhVATWA/jI8PHOgJ9iVi5hhTc8CVtNw/wWEhKy7uL2 yhZTgA7r/HWTUBEICQkJJGw1DQkJCQkJWXcJFYGQkJCQkJCQkJD1GkTajp42aWpusCOUKyrLpbur R8rKyuz+3t5eGxfrjafW2Q+5HMsxxLnrg3nssmUfyuTJG/Q7trKyQsoilVJfO1rSjUgNFYEs4TG1 trZKZ2enedCV0tXVZeP1RbCExMOvtEtdH67H6vq6fmzE/CsvL5fautq0H0sukF/a2trsNew9xGLS 29Nj18lDK5YskY6mJuk01w3Jj4qODqmdPNm6wYuZ593b0yvV1VVSXVNTtPeo8D4bmtqlvaNTyioq Jc777O2RcrPe053IU7peVpZ4p7o/PDb4WI4hzl0Pj127x6Y7jyUM/WMrpKoiKqNHjSj6t58N6cr7 AXVOsszX/eGx+R7rX96bVyHL1yyR7mhrMmb9pry3ViaOmSLRKJKOP6EikAWJRxSRVj70zo5EZMi6 RSQqo0aNSvux5AJZprWt1VZaLlQWi+fPl55HH5WuO++U+Ny5Ek8WeiHZEzGVQWTrraVs//2l6rDD ZNpmm8mIESOky1QUo0eNLtp7VGzlsqpZmtsHQ8wICQnJRHVFt0yZWPxvPxuCyvuQ0uIt75HUYrG4 LF+9VHrLQ0UAqsvHyKjqcVJeFpFogKfKcEKxLGDQJC2ObW3tyZiQdY1e8357TQFSoF5ssYWRSaej s7+AT9qL33pL2m+9VTrOPVdiL70UKgF5wnPj+XVffLG033abVa54vr295l0W6T0q+j67uhMtqyEh IUOQSFnRv/1sCCrvQ0rPgPLeLKnLoxUJq4AQkfa2TvNMzIoJQd9G2COQBTyiHpPZVq1aLZXloe60 LtLR3Stjxo6TSqs1J5S/fCG/dJv80tLcIhUmPeXDDz6QVTffLF0XXpiMCSkWlT/5iYw77jiZOGMT qaqqkirz3HmFhbxHRd/n8pUtJp+E339IyFCkLNolG0wcXZQyPBeCynsXjlm2cKG0NjRIV0VFMjYk HZUdHVI3ZYpMmjQp8F32Rsr7lffQbaReegSksi0RkQdrVjfIh0uXyZZbb56MCWbh+4tk+owNk1vF gesveDsxa/mkyRMLSj/WWSMTxkyV6oqoRIw24PcsQ0UgC3hC3b0xaTIfejQ+fFoF5723UMp7OpNb /vSUV8nmG09f612pQ43ueJmMHFlnPhbGDPh/LNmi+aXZ5JfK8r50Frz0krR8//u2JbsY7PbRR1Ix bpw0PfOMvPyJTyRjg9k7+ak/ludv0+tx/qg995TtH39culetkqd95hvY4X//k/pdd01u9WfJlVfK gtNOS26JbH3XXTLuyCNl1d13y9yjjkrG5kZ0xx2l9pJLZIOtt5dRo0enLfRyRd/n0hWNZhlW4iEh Q5GK8l6ZOK44ZXguBJX3SmgOmjtBpp9eWtq7+5X35sxEo82qJXkpAgjg222yi13fyMhFT7z0kF0P 4vlnXpRPH/I5u75wzVt2CX+8/C/JNX+mbriBHHnMwMlelW+f8j351+332vUrr70s7bGZiMZGypi6 SaEiUCj2Q4/FbI9A1TDpEaCr8p0FC2TXZek12mcmvykzZs6Scmzs1k65OSRp6+qVsWPHFUWATOSX uDSsaZCaqsQgJ3jjjTekc6+98q4EVGDOBq+wP+v3v5epp55qBffXjz5aGp94IiXYL/jOd2TW5Zfb 47znoTyosO8qAukEfdKbeMIJdr8r9Ov9E1c9ffqA9UIUASqOKqOYbLjxbBldCkXAfP9Ll4eKQEjI UCUaSfQIFPPbz4ag8h4Qr+a/8oo1X+y94opkbEgulJ1+utQce6zM3nbbAe+02SgCbnmfUARi8lHj cumNNicOCuCkz5ySXOvPKy/OkcaGJru+937+8zcc+7ljrHB+8QW/lSsvu1q23WFr+dlFZ9t9szbd JKVMBEG6f/8///l3UCJ+ed4lyS2xaXPsmLGjkzG50dtZIxMz9AiE/dxZExH1RjPU4XMIGrP0yfHl ct7m1Xap0JWG4hBSXPAu5aUYLUEIzAjjfiGIsQcdZJcrbrzRKgEoBgj1CPlLTAVFmoCAnwnORcin J0KvSTp6D6S3ttHn6vfMi4L5PMrLS5R2SEjIsMev7MEcqOuhhwpSAuh9pUGGQNmbialGcObYj7/9 djImN/R6ej7XZDuobqCBSO/PG0jLhTSJ5x6zhWfX9cAD9ll6CSrv8SiUicf+86RvUCUA/PYTliz6 0O7/1x2JVvs5L8+1PQMENekBehUQ+jWwnY67b78npQQcccyhMmp0vU0bpYXeinyIZiG3hopA1qw9 QRmTnvnz5+cdFpjw3rsLbFq0+BP+Pv59u40C8LPNqvopAr1xBkOvzV/Yn9WrVyfX+kP8M0bYJJSa 6uqa5Frx6C5R9y+t594CV4MfFLo1s2fbdW2dp3cA6B0AWuIR5hHwMxXSK2+5xR6LUqHHolRQIQw2 pXrm0NNTurRDQkIKY7AVdb+yp9WUkz33JoTFXFCBmYAJpkK57Zb3fsI+vbEuriIRpCRovJ+wr+lR N2g6Glxe2WuvVGNQu5FBFP0tXqUgF3iGLStWJLf6CCrvy8qzb7T95WU/l9vu+2cqIHy78Sx1ndZ5 BaH9AyOrcbwr7OOGXPncF4+zrfka2A7inB+cJ6ee8n27ftLJJ8gfrv2t3Pyvv6eUgb12OsCaIpWC UBHIAXzRlxpa5rHrx6SnmGF2ecLt6X8/6pGfv9Vpl33EZe10ovbn+uuvl0022URuuOGGZIzI+++/ bwV/lIC3TQFy2GGH2eDuY1lsOjqGj0eoXHsENjr33ORaAi3AMcuhd0BRW3/MhNIpA1RMCP72OFMx cV0K/qannkoe0YdbcWVr1lQIuVQAISEh6w5DUVHvqq62YwLyBTNLbxlPID4INdl865SE6cvMiy+2 S3pw6a2lrKZhKJveBRQDynpr4pm8pvYEE9YWPMPu2j4BW/Ev7yNZ9QgoTU0t8rFdd5IXnn3ZhpNO Ttj8X/37a61Q/6vzfyNnff9nNs41z7nkwt/Z5S9+c14/YT+bAcYub8x9Uw7f99Py9+tutNsoAaQJ pKXKAD0V9DhgjpRL70AsC7k1HCOQBTwh7M7IMKUcLMyL6O2N29Z8hPeXP1kn248qXLB5pbFXOt98 wabphd6CydM3kZpyTJ/8/S9feOGF8uqrrya3+sDv/nHHHScHHHBAMqYPBPa//OUv8uijj0pDQ1+m 3X777eXaa6+VGTNmyO233y5f/epXrY3f888/L2PHjpUrTEH185//XO655x57vCoBq1atSu372c9+ JqdnaLXOlaKPEeiNWXdykVh3MjYxRqAjWUjnQy5jBNTuH6XBPYft+t13t4V7Oqgsntt00+RWAndc gJsu67na9vuNF8gnHZdqk+dmzN5cRtaNLP4YAfM+V6xul/bOgorLkGFLXNY0LJa2ziapKX170HpP dyQuPfFeqa0dL6NGbiCRaOY2y0EdI+BT3kO+ZT6t6NqLmw5vOa3lqsbToEM9oOO8gJZ57WVQYV6P Q8h/98wz7X7SoHwmnuPc+sd1UKFjx+gR0IYlvX/iNjP1vXed+ilXE1LK9y233DK5laCtO9avvE+M EchusDDCNCY3tLafdd4PUyY5tPw/+tDjsvOuO8p3vnaGFcDpCfjaqSfLs089nxLSEd4514UeAZSB 6WM2S8b4w3FXXPMb+fMf/mrHGCgI/N/67teTW33MnfN6avAw6HHf/M5XkjHBRGIjZWw4WLhwEooA 7kNXlXSwMC+iuycuH7yXUATiR42SyF2NiZ0FQDrPPvts3orAscceK4888khyayAnn3yyXHJJ3+AW FIff/va3ya2BIOTX1dVJS0uLnHjiibLPPvtYhWKDDTaw10HY/81vfmOP/cEPfmCXnHPbbbfJdddd VxJFoCteJvUjiyNAasXQ0NA4YLBwMRSBdAKz211LQd61bJmMMIWnCv5uK44eq3FaeNvWH8erj7dS 0uPdCgX87st7DaVUikDpBgvHZenyBvNegwYLh4Li2qQ1GpOxNROkdtQks1X4O05HT1ebrFz9rvy3 /U25q/Vlmdu91JQX4ZwSpYJaqDZaKbPKJ8rB1VvJYbXbyrjxs6S8Ir35ZqX5NCeMHTFoioC3vIdC FYEggVkFd1cRcMtjV4gHV0gHPR8om/0UAS9aPlOmu/elioAfpVYEfAcLm3exqmWF9Eifrb8fmOLQ Cq+DcXWA7/W3XCNvvTE/pRggtKMoHLxnom7CTOjELx9vW+Zfe3WuHTMApLPXPnvImT/9XlaKAGke d8RJVtHQsQOYGqWD8/R6eh+ZyGawcKgIZIEKAiVXBMyFumMR+eDd+UNWEdCW+ueee84K7Ar5YOut t7bmPiq8A0rCgQceKCONkP3mm2/a89mPoO9VLvbdd1/Z0xRmbrp+DJcegcFUBLQFiMqhbocd+hX6 4Ncq5FUE3AKeisVVBlzYB7qfykR7Dvxgf/eKFSVRBGZutpXUjiiuMKDff5AiEAqKa5fKSLlsXTFF 9q/eQg6u3U4mj9tEyisHuhYsDnFZ/OFcubP5ebmi5dFkXMja5NCabeSM0YfI1Mlbme85uP4d7B6B UigCmaDsbZs3T0ZssYXd1nO0TC4fOzZj769fueuW/eynfIZ8BHj9LaVQBDp6jdLolPeqCGQzjwCK AHb+mN5gguMnvJ/6/W/IPgfsZdeZV0Bt+HHpuecnd7emQnoePQmYGIFfHKhHIO054Ppvvv62fPXb X7a9AygW8P67C1NKAccqKA+AMpBNbwCEXoOKifnaSzGgdLixqynUCAji3/ve95KxIi+88IK13XeV AJQDegowHeKcL33pS3Lrrbfa9e22284K/m4g7uMf/7gV9NMFjik2ZWX9C/BiUCwPNgjtCPhaGLNk 2y8o2g1MK5BfgYtyAFph+EEaKAkEWp10HUEeEOJ1n7ufLmOW7Aeu4W6XktINFo5LNOpnpheXZave kduanpOfrblLXupaGCoBJYbny3O+uOkBK6CjhPEeSgG9PI+0v14UJeB/e/1a4kfdYZfu9l27nGW3 g/j9tl+1xxFOn5m/P3EX0tE0CVxD4X6Ic9lz3JapY4t1D9lyb/tr8l7XclnZkL61dLAphccyBGYt V91APCBUa71A4w9BoUymDNdjtRwmKAjnrhKg9QhKgB7Pfi27aVBiPz0ILmwTj9C/NimkvKc1HfOa f99xn+y5Y3/zZlr3EeJp3b/z1n9Z23w8BWG/D5gI3fT3/+s3XwDHsc0EY9mCC1KugULBUscZuIOK NY6AwkLIVgmAquqq5FowoSKQA8NpQOnaoL4+Mboempqa5L///W9yK9FqTw9BEGj2jDFAMTgh6ZVg 2rRptqchExxTigHDRcUUoMUSShHmtQD3BhXKc0U9QdCa5MVVDhgXoJWDBm3t93qwILgD0EbuvLNd +l1jOBKLDbT5KZagqMLX2/tf1W9bhcYgXIHOFeYKwRX6CK6gqkIpx7joscW6h2zhuT/UNte+h1LQ 0tEg97a9ltxau+h7OHXjQ5MxIpdv85XUs/YGfSfkIb/9biCdVV3NErnraBtOm/Nney7sPjbRuuy+ 9ydWvSHzWxMuE0+Ylmgh9eJ3HYLm6UK4uvkxaerw9y6nZOMmsWSYsrh0jRDpoQ5A6G9+4QX54Pzz k7F9ZOpZ0IYmAmj5z3kar17m6B0AVQjoVWapPc7uOTY+iwHJpaC8Mn3DHt53MPWhdR4bfdckByXg sKMOsQOHEexptYfNtpwtZ5zzXWs6xDgBzlXzIcDMiO3ly/q8G6FA0DugwT1e4V64jhuefqLPe5N3 HyEXujrSTyoLoSIQkjdPODaHtNKr2RDQwp+Oe++9V+644w6ZO3euLF5shKlHHpHXX3/dmgVlE5Yt W5ZMqTj09ha/FbeU805gJkRBq0K5KgbZQMGv52UyxdHWfSobKgFX+dAeASoO3eeOLdBrLLr0Urtc G9TUlK7Xzq9HYDAFRYQsBDoFgdErhGnQVlxthU4XHt/jF/ZYFRKPevaXdhsOmpjoSbp4qy/apfLM mkRLoO4PwqtkeBWKfOD5N7SnFxLzpTYWtaZe+cJvzEc5+uiQv6Xeg7LXk+ek3gnh7mV9jSY8f4R1 2PThb6WO0fcCrLvn37jkiQFCOvc6rnKkFfp579yHvqvZtRvYY3Yds2kqjuAqDH5wXqHKwKtdi2Rs PH3LZjbeUUpJMcp79dmvwrsK3N6ggjdlrw7adcteF0wvIahBxtvQ5Pbuag8DPQdsU1/oPoLGa53g rSNKjW95b67f05W+PsdcB5MbbPNp5cfUR01wGACsQj5BBwvve8DetuWeJWCmo6Y6QDpsT5o8MRmT HSgc7vUIOg4AvPsIxSZUBHKgomJw/RQPBfDcw2Dg/fbbL2XjjycgzH1c0vUGwLbbbmuXDBhWheIT pkBzTYBUmSB9N54wefJku69YlBf93ZbGVEErArqDKWy1QM6FrYwCBl5THa18Wl5+2S4VVRy0C9qF LmHOYx/HKeqPmopBB6lphcT4AK1QgiqvfGlvL1WvXcS3R6AQQREhK5MQ5Ye2+Lp857W/9BPyrnyv z8MEQt0V7yaU9E88/qPUMa4gyTHu+aTH/bmgTCDU0ZJMOm7LM8IhsF/jCN4ejTNm9Vc8vdv5wPMf FS++aZ+Sr6mXvttMypGivTtw9HO/Sr0TFABAMeCdaK/MkZMTJpK8a96Hiypc+l5Ixz2G94LiyPty 8+AJUxPf8JUmv3Ct89+62Z6rCgV5RvOIBldRBPcY7UVQJSJfuiSzkD+oPQJFKu8pD7VM9wbX7CcX 8BIHa/7zH7t0cQcQMy7AVTYIOk5AW/7d4Jb3Wnf4XaOUFFLeqwnOtOnTZPsdt7XbtPZ7bfIxEWIf HoZo1dcWecxzXBOd/Q7eRxYvXCwj60cmYxJjBBaueSsVXMVB2XmXHVJKhQbvPXhDLpRXZC4bQ0Ug W/gQu4een+K1Da3xeAR65ZVX7DbCOuY9XjKZ7mAGBK4p0DHHHJNc6w9uRb3gfrSY9JTg3RZr3gm1 vyRoiwvBdd+m+yGdLX4/v9Cm0tEWKD3XFdx1n+tBgm3XNEhbpkAri61uu80eQ2sVAj92o8SjLFCZ Eed2R6uCkal3YqiSj6CoLa9qhpEJFexY0uLrmnWAmoyoMKnmJAhlHO/FFSQRNN1jEAxJj/tzBflT k70K2pL8wIqX7fVVofC2OBO8Aqr+XhUQs/396RiqYzIuXXCXXSIEZ9Pzoc+XZ07rvr4T1lWx453o u9U84Jr1KN7eBN63G1AQVHlUQZ73Tvq8x5cb30tcy9wT964KhVfozxa3Z6JUDHaPQKnmGdLy07Xb V7v/TFCG63mZBufqmDDKaB2b4O0RAN2n9QT1E9fg2FwHAJeGeNbzyWgLu5rz0Nq/256JehUQ9Ok9 cOcPCAJXo5gH3XvX/ckYyap3gPRVqdDgvQdvyIXu7szlY6gI5EApTT2GC26rPIOBUQJUUMfmX3np pZeSa/5MmTLFLhlbwLEbb7yx3XbNf7THgaUbTxgO+A4eSxamuUDhSsFL8BOW3UG9BL9Wdt2npj56 jLcFyk0/XetUuvD6pz9tl3Qxg9vV7A5i1jgNBWHOH3PXXSUZsGcxFXExZy5V4Q1hS8120qGmONfu kLDVHX/fF+wSEOgU11TIFfJcvC39CI2ukIiCgODpCvIoLgi0CPDcO+vaeqwKxZmv/z+7DILfye8F Wpwh298/HHHt6jP1fCBsa6u5+xz1nbjjBBSeHfv8zG54dxrc/KHKA8qfm1dgi5Eb2iVCvyoSKCOa 99weJPJQkLkP+UHvm9/k12OxLlLMssdt/KG1Xc0wtUzNBhpb1LZfJxcD0ga/HgZVHPQ8F8xRwTtB pW674xNIA1BAtPx3ex+KRdAzz2VCMdCBvoQg+3w8+aRD3YDef89Ddpv16TMS35TCfAAujD9wr6Eh 0xgBQraDkrPpKQsVgawpjanHcANvQRq85j+HHtpXWV100UV2duAg1LSHicqYcEwVAQW3o6AehQDl o1QU3yNUZMDgsWhPj0R8ZkcMKRyea6PJf6UcsFfsmUu1lTRo8KWLtsiqAA0IYwhbXoFOYZ9X6AeU CBUS1exE0XgET7cVe+fRs+wSwY50AfMVNSvht6iNOgKi33X1dyIcY6qEUArZ/P7hyrzmRGWdqedD FQWeCc9RBWnw62nRwD59JwRXqXLzh7b+qwKpCqVeAxD6NU1A8EcBJO9xX6pUam+WmxfSQV7ymoiV gmIq6rkzsLzPBx37RU+rtrwTaJRxe1G1J9YV8L2oCSit+Qjh6vhBz3UFd92nCgDKB9sq0NPbqz23 xOl9cL9s05NMg5XGcz6mq8S5vc7EZ9M7kS1BzzzXGeZ1oC8hyD7fz8f/Iw89llwTOeKYQ+Wyq36V Ov+Io/vkITUrcicFg1v/eXu/a2jINEaA4A5KLpRwHoEs4Akxs/CqVavX+3kEmEshHTvvvLO89957 dh3h/uyzz061/jc3N8uDDz4on/70p+2YAsYbYCLE7MII+SgX45IFDwOPmVVYhX96Abi27s90H7lS 9HkEYnFpWNPQz6/0m6+8Ih3mN8aSZlUhxSO6/fZS/dvfyvRtdyjZzMJLVzQOmEdg9dLXzXf1q+RW biBQuSY8tKQiJCOQIWCzjVD2QsOC1HEIagh42rKux/uhaSi0zGpPBMK6tkC78YDQpooHioIK+ODe 142LH08pIdwXIIi6iol7vgqN/FaESvf+9Px8eWbyj2XslK2SW8WjkPcL7vPgXfHMeXa0kOtz1ncP +mz80PfufSdevO8gEwj5qiCg/NEboHFuPvGD4/hd/B7v+wX3HaOM6FiVfMj0jgd1HgGf8h4KnTsm pI9iziyMpx54+P5HZfSYzGY/8M//d7NVBrDRx64fek29cOFPf2W9DGGyQyv9ry+4zAr8T778cKpH gBZ8hHdgVuDLr7nUmiHppGT5wH3gSjQT4YRiRSLxocekqalFoiW0R/UqAmsOrZfRFYUXZg3dcXnr pefWiiKAF6CjjjrKtvIH4U5KNmfOHOs9CBD61exn2CsCpoDwTjm/fNEiWfH3v0v3r/IXLEL8qTz3 XBn/qU9J/UYzS6YIrFjdLu2d/YvLQgRFFbpAhUQ/RYB4BEAVIP1QgS2TsOVeM1tcIV2FPeJchSEI vWdX6VFB1r0XrzKSK0NVEQBXcQOvIuCizyabZ+sl07sPUiR4pyr463Xd96HvSfOme7yLnyKwNt/x YE8o5i3vAUWgc6+9JD5IrkXXFSKVlVL1+ON5KQKY38zadJN+QjOt84Awna3N/Rtz35TWlla54bob 5Y5b/2XjmHAM//9eUAhQAljec9cDydjsmbrhBnaOAdB7ZbAxqFLBgGIGMfP7mOPAC8oK4w8isZEy tm5S2u8iNA3KGpPB1tJg4VgkagV0hHda8gsNpNMSXzvjGzAXev75561pD1N/e8EDEGZBJ554ohXu VQkYbIrvNUikw+PRYMLUqVJxxBFS5phQhRQOz7Ns//1l4syZOduGZo0pPIttGoQwhnAFQa2uCGUq RNICDygJCF1u0PNpCfbuIyCIA9dEiPcGvQ81IdGAwMf5wHUBQQ8QZjkGOE6PBz1fFRfXcw6CIWm6 Ckm2nnWGI/psdekFxQDYrwK6PlsNCsK0G49QrzDA14V3jmCfCd4n3oEQ2lX5QGnT977DqITZpr7b XCiGV6hsGVzToIHlPVR2dEgkgwe9kMzwDCtaW5NbffiW90Yz03kEEMSZDZg5A2h9LwQUCcYSqBIA zEHgl672BGC+45rzZBswGQKEfkXHBuj4AcYsoAQEmRfhlhR6wsHCwwwjbKCrTZwyQ0ZMmCFV42dI pW9IFMy08GuAynHBx+y/PP2kIulgQDAt8Nm2wjN4mBmF33nnHdtjROs+gfP/85//WI8/++yzj7X9 p8X/pptukhdffNGaBqWDnolSUQqvQV6i0ahsNGuW1JxxhlRec41EP/Yx89IGt/IatpjnxvOrZMp6 8zxnbLaZfb4lGyxcItSGPJOQiBCmrb20trrCoApoCHRuPEGZ39LfxSnmI0GDPV3wEITwCWriwRIh EcGRAKu7W+zSD44JUnQU9mta6xqYdqFgBQnSKzob7H53/IcLLflAHknXou628msPDIK9KoEuxKmC SH4ib312asLNpKtsgHoz4nd40XzgovmDoHmG315Ib0A2FFtRLwa148ZJedjwUzA8w1qfhsWg8l7n EXBb4w8/+pDkWu7QG3D4vp+2YwmAeQd0lmGUAfapuVEQ6vqToOcyoNiNd92GAgK9ogK+jh/ATEkV BmCuA87H9ChXQtOgLNCuv9a2don3ZJ6lLV94Eb29cenoSQTWl61cKiNi+V9zQU+1fHP1dGmO+et8 2ZgGrU3U9Gf+/Pny9ttvpwYVs3388cfb9SCXpYXQ2RuxXo+KaRpEfimPxJKxfcRiMfnoo4+k8YMP pDscPJw3FY2NUjdhgkyaOdMqAdDc3m17oopuGmTe2bKVLdLZ3f87KoYN+ey6KTK9ZrwVmhD2vKZB eJFBSPMTpNQkCEHLa6oBCGPgmoO4NuRqxuGaFgH7XRMPPceNAzUl0Xg1P0GIZJ2W5v0mbJsSCL3m K373kg9D2TRI0WflNQ0K+t3us9FzvGg+cd+/xoH73l3TIFr53ffiKo2gxyqaL4E8xfUYLO41GfIj 6N5zZaibBvmV94hX8+fMkXZTX/UWaYDs+kbZ6adLzac+JbN32mnAO/WW9yYn23exfPVSaxq0544H pAb5ukK2CtMI4jNmJua3ccHkBhDu6QVQBQBQAtRs5x9/vUnO+n6fExOuceznjrHzEtArwPnMLgyM GVDFhPkGSJPrM5cBYA6EiQ/Cvpr9uGMLUBSAHgHun3N/+JPvWmWAbeYswBSIgclsczxmT+WR0TLK 1C/pvotQEcgC/dBXrS7tYGGImYvF4iYz9/TK6yZTnLZysrzdnX5GxXScNXqF7FLVJiet9FcGhpoi 8ExyRkLvBGWQbl+hFF0RCBg8FlJaSqkILF1e3MHCLiq8+SkCfkIUrbBqWuMKaS7aKgwq6LlxrlDu VQRQTrw2/Yoeq7hCqKsIqMAIxAUpK256XoE0W4aiIuB9TtnC+9TzvO/WfX8u+txUedB84yoT4JdX VIDnHDUNUmXBTUvx/i6vclcqMr3j8vJemTSuuOODsiFTed/W1iaLGStw//3S+/DDEp87NxwzkAHG BGAORE9A5b77yrQtt5QRI0Yk9/YRpAisalkht99+ozULyodX33lWjtz/2AGegvwUh1denGNdh7rQ Kn/Po7db0yBVBBDUdd0PhH/mD3AVAXDHM4AqAnqMCv5BikCss0YmhIOFC8d+6GtJEQBGor/ywYdy 6opJBSkBMC7aI7dNfE+qA2ZmjEXKZMqGM4aMIjBYlMJrUHNTs1Sa5xqy9uiRcqmqqiqJIlDMHgFt Dc6VdIK1V+hTVJBX5UGFQVeZAD9BXQX7p1bPS7nARPDDHt1NS/H+rkIHiGbLcOgRCCmMId0jkKG8 R8xavny5NC9aFPYCZwljAuomTpTJ06cHvktveW8VAfMu3lwwV/badY+Ub39tdVe0lV2Fby8I0Noa j1D/re9+PXVOEPQUXHPldTLn5bnW9OcXvzmvX48AysWCt9+x62/Pm297EjDn+dlFZ9u42rpaK8AH KQJevIqAl1ARKDL2QzfCeVNzab0GQa8ROF55f6lRAgrrCfCyaUWn/G78Mpk8ZgLG6jaOvxWm4Kqt jEq1WZavx4pAV7xM6kcWpzVJBcfmppZQEVjLtLR3m4K7FD0CcVm6vKFkPQIhhREqAus+Q7tHICzv BwNvea+KwHk//4n88oKL7DHX33KNddXpko3XoDWrG+SJ/z4le35ydzuzcKYxALTGAwOUR9aPTJ2j igCKgtr0kzYKA0rG9jtta+OgflS9dT3qpwjQ4g9qqpStIhCNmXvJ4DUoVASyQAUBBruWdh4Bk4mW LJGu9mD/t4USr6iW+rEbmMxgXr75Y2R/GWEUgcoykbLo+luIFb9HICYNaxp9u4r55JYtXCitDQ3S VdFfsAzJHjxy1E2ZIpMmTUq9r1ARWD8ppSKw1/JLpavEDUAh6amUMvn6BkfJaRsEm44Nbo9AcHkf Ujr8FYGY3PJ//5STjj+pn0Dtko0iAAjZfnAerfvuYF0XvaarCHBOpl4F7heh3k8R4HzI1TQonEeg SKgggG/88khBjystep22rpi0d8el12ybPG1eXWHXTLTzkwFEqozkT4YoM/pM1EQg+7OOQrC2Cs6h SCkUgdbWgYPHrL3o/PnS8+ij0nXnnaG9aJ6oDSluQ6sOO0ymbbaZtSFlrAfLYgoD9n32Bs8jEAqK g0tlpFwen3RGSRSBRctekx9+dJO81DVwVtGQtcfHKmfIheM/IxtP3i4ZM5DBVgT8yvuQ0uIt71UR WL5qqRx+8CFy1XW/k3POOC9xsIO2oPvZ/CNA65wDQWY5CN245wwS7NXnPzMPf+mzX7PrGpcONUfy UwS8ZKsIxHvqZHz95LTfRemat9c5+gsApYArUKhAuZHQzXuTqnIjuJdjupN/IA2bjkmQrkta/zEF ImhPwPqsBEB1dU1yrViYAskj4KNzL37rLetBouPccyX20ks5KwE6FTxTuyt+cS5TTz89cL/uIzAV vBfimdo+NQW9OZ502AbWg9L++Ntvp853rxMUNM1s4Lnx/Lovvljab7vNKlc8364SKlV+7glbozHZ uiIxc3bI4MDzb4yURhGrqx4th47YJrkVMlh8Y+ReUls1Krnlz+DOIzCwvA8pPUHlfVl5mVUC8NyD UOwNCoOBvfuYNMwLQraa5nhhPEDQ/rfemJ9cS4CQjmDvFzKZHuk11PWownwCQM8D6bi/L1tCRSAH entLNFlRErQ1WudrjMBeVxWV+mpCpDjBpFdXGZURRvKvKItI1Ar/5prmz/qtAiTo6Bg4GUyxwRyo 66GHCnIjV5/0mLTo0kvtEmpmJ+aIWPOf/9ill3T7NzIKiTLxhP4FjCoGm13bv2t13JFH2vtAwK/f PeF73L2fdDQ984w8ZvKcG17Za6/k3vzgeXY98IB9vlQAa5NQUBx8eP4jqnL3nZ0NY0ZPkwNGbC2n 1+2TjAlZ2xxas41sWDleJowe6ObRZSjOIxBSWvzL+4idaEwn9aJl3BsUWtW9+yZNnpjc2wct7ToG wMu06dPS7geu44Iwr9ejV8IPxhrQQ6DQA0FY+EFi7hmdUMzr2chLLAu5NVQEcqCiBLPPuiCU0zrf 12Lv38KfVzDKBWlWROMJJSB5zZASEY9LdU3/XobWVauk597E5Ez5oIJ5+/z5MuGzn021pFck516Y dfnl/VrYaZGnlX3qqaf2268t77t99JE9d8F3viNLrrzSrhOnLDjtNCu4u4zZbz/pNr+Dc0Cvvf3j j6euu/PcuXapCgj7vEpGseG5tqxYkdwqDX4tjqGgOLjw3D9Zs4VMGjsjGVNsIjJh7Ew5cuROcmb9 QbJj5XRrihRSOqid6qJVsn3lhnLu6MPlrNGHyLTxm5v6cQiLK6a885b3IUMDzGO8QcFjkHefKhDF YO6c15Nr/cH0aOdddrAhaAIwnZVYYZ2gLf7eCcUwPSJ4lY7yiszlVThGIAt4QoUOFu41iXTQe52P BG6uj3JQYQT4kNJQdK9BvTFpaOg/eOwNfEnvtVfeYwL6Ce7JXgWEelrnEdhf/sRAN2jAeT2rV8tz mybcOmLGQ6t+Omiln3nxxakeCC8oA01PPWXT4djGJ56wigfCP638oNvsr9thB6uIpCPdb8gEYwaq jMKx4cazSzSPgP9gYejpapOlq+bLg62vycMd82Ru99JwzEAJQRDHHIieAJSAKeNmS3nlQB/jxSUu rY3LZUXbchkVDxWBUtMdiZlvqFekulamjd5EIklPd+moNJ/mhLHFHR+UDUHlfUjpSTePQI/09+3v ggkN0CLvKgZe9DgvmOjoGIFTv/8NG9do3j/efEDHA+iEZnodtd/3w00TYf4Xl55nJyDDLe3fr/un dWEKqlxsve1WqYnJQK8ZDhYuESoIFKIIzF3TI0+sYLIwk1iuTzwSla1HxWWvyRXmJSbjQopK0QcL BygCHXlOhuYK77Teayt/JlAYsM9HyEaoX3X33Ta+YuLEQKEbAb587Fh5evx4u60KCLhKCK3+oHHa m6Dn+SkCrrDP+SgUenyhVJu0Z262ldSWYrBwGkUgQSgork0YEzC6ZqztkcmvdSVkXWOwZxYOFYG1 T0dvpF95r4oAMwuf9LngXmgVxv0GCwOzAzN7cDaKAAL3PXfdZ92BAi38r733fD+PQerCVIV0TIMw KQIEe4R6egeu//MNA9yHHr7vp1NzE3zq2CNsmlzj5n/9Xf59x31y5WVX+x4fKgJFRj90phCP93Qm Y3Pj3Bda5eY1Y0V6upEZTKmVVChYjzueBnhJ+qJwGQQVlbJtZIX8Y9+RUlmkXoFOiUpLLGoHJY8s E6kawr2uXua1xGWMkccmVsSLNm6j6DMLJ/OL60UiX0UAW3zMaxQVvDEVQiHAVEhb+72oAsE5COIo AowV8LbOa5ru8S0vv5y6LtdQUx8vpDn3qKOsYO8K+rn2CIDeRz6gCJSuRyAmK1YN9BoUEhIyNBhs RcBb3oeUnqAeARSB6ZPyN/FRIVoVAbe1HdiPQK+KwNQNN5Aliz60+w476iBrXvTtU75nhXpVDOCN uW/awcizNt3EzjMAF1/wWyvMuyD0MyHZOT84z7b4q+CPSZEbpzMa//Kyn8vTTz5rr6cQd+KXjzd5 crSMqhkfKgKFoh96ITML/+DZVvnXEpNWd4d128mA4DKzJN32HlN42DwcsYI+Lyxmttu7ehPzAZdV yJb1cblpv3qpKXAsZGssIpGycnmhKS4PrRJ5Yk1cFnaINA4jS4Y9zPezUU1EtqkTOWFyROqjvUZn KqwALroiYF6gd8r5fBUBWvRdIVqF5WzMgvzMgBDciaNnAVAmSAOhXc19uAYDiVEASFuvRTz2/q7J EOeuuPFGe4+kydgCUEUAOEZ7JFAaoBQ9AqVUBJYubzTfa1CPQEhIyGAyuBOKDSzvXRCzwrljcsNv nhgv6UyDfn/5ZYmD8oDW+XSDf0FdfarS4AWh/8zTzzGKwSG++xXXxSjQun/FNb+xisI//nqT/Or8 36SUAIVW/732SYwFwGzo8Rcfknvvut/OVgz0dNz98K02jXBm4SJhP/QCFYEfPtMidy2N2h6Fkaas OHZmpYypjMii1rjc8h69BEaQNQL6XhMi8rEJ5dJlBPbb3uuQpe3mpZWVydYje+Wf+40qSBHojpQZ RSAq574Tl398mHjtp5v7gLuW9cgHbfkJ0xuNiOZ9bjqOm1ohz6zpTZs2ysBt20eNMhCTCmxK86T4 8wgMnHK+ENMgHeCrwjiKgCto++EqCNqrENQj4KcIaMu8KgGukA/0SIw96CB7nioXfq3/xDG4GYXD TaMUisCmW27bb8r5YioCy1a2SGf3MOo6CwlZjxjceQQGlvdKOHdM7gTNE+OlR8r7lfdWETDvYvmq JUaTKM7ErHjvYeBubV1tP2Fc43nvzCSMtyHvQGNmEAZt/c8H0kh3PveRboBzqAgUCfuhG0WgqblF onkOAkwpAr3dskFVTG4/aLSMr4rIq6t75TP/aTUX6ZVIeaX8bJsyOXF2tT3nxEea5bnV5uKMEShQ EaAnoDtSLjs+E0u1/qMEXL5Njazqisv4+4IH1mTi1X3qZFZtVG5f2iMnvdT38Wn6ELmr0S5hz3Hl 8sSq4Of48G61sp9RhuDK97rktDmZXXu+vUdUJpTl3zNQ9MHC5j68U84XogiA2yofZD7j9gAggDOI F/wUgUw9AsQHKRqqZLjX85oouaZBG55xhj1Oewb88CoauYIiMH3j2VKqmYWXrWwOFYH1lHjclJtN H0pT+2qpi4V5oNR0mvqwNxqXyup6mTBqo6wGCw9uj8DA8h4Qr+a/8oqd6yRbt9FaVmfb4OPXmKJ1 BeU9Lp51jJcX91zXBNWtO8Ddp84gwNtbDenKeCWXsr7MXKPm2GNl9rbbDnin/jMLF08RQAg/cv9j 7YDfK6+9zI4bcEEI32OH/e064wbcXgRVFPxgfEEm0vUi5EI0NlLG1E0KFYFCUUGgkMHCXkXg5v1H yQYjovLiR91y/KNG0E0qAuduWy6fn1VlBxV//tEWeb5IisDqeIV8eW5MnkwoqLYV/8W962RcpX9h +Z3X2lNCvJf5rTHZ9OFmu/73HUfI5zeskLbeuJz8crtsNbLM9nQgvHsVgd9vWyMnTK2wv+Hg/7XJ Z836QRMHdqXWmEc8jT8GlJTV3f5ZVO8BMBe6ffuolJnnmw+lmFnYO+V8qRUBt1B2TXB0LIHiV1D7 KQJcQwcKez0B6X63glDlQHEVAfVARAXg7RnQ+xvqikD6wcIh6yo93e2y7KMF8l7Xcrm6+TF5tWuR dCWMNkNKAO5D66PVMjFaL0eO2FaOqN1eJo6fLeUV6d1zDvbMwt7yHj784ANZdfPN0nXhhcmYzLiC f1BZ74dXYaAOYH6Xre64w5bhfg1DriIQpHCQDs4l/IR7TVPrCbaBtLVhyK0HtEEo17K+8ic/kXHH HScbbLRRMiaBvyIQk48alxtFsk8+yBe18/cDkyAG+qbbj+mQl6B4LzouoVCyGSwcNm3kQFlZgQb6 SRAqFrf2yrvNMfnQmr0kBV1ToqzujNn491sYO0Blk9xXAAwM/l9DPKUEwBXbVFslYHF7zJrfKHcv 67bh5ca+lnWOQfhn6YLpDkoA/GZBlyztiMsPZlXKqRtX2n0uHx1Sb+NV8UAJmF4Tkdm10QFBlQDg eL9jCC78tn+tZI6EoZOlKypLO+8EBSzmNeqtRycHowBWJQDlASGbwhxYYs8PFMaEIFAstCWJ69D6 T4FO+lo5YfKjUFFwjh96Xqkp5TNPP3NpXNY0LJIly1+X1UvDUOqwaNlr0tq4zD73UhI3QsUqowRc 2nCfnLLq/8nzXe+HSkCJiZt/jbF2md+zXH7T9JBc1fSorPhovn0XQxm/siefuWMQnimncy0vOY8G G4R7oA5wW/XTQR1CGU19oNclLULHwoW2bCde96GgsC/b9AslaJ6YoPKeCcUKgZ4Ad7Cvugg94phD rSBPwHWnKgHqu3/bHbZO7c8E53CcTiimk4wVm2gWcmvYI5AFKY2/oVHKI/k9rlSPQLcRy00aY6rK 7LLLlG2N1hNJIl1m/020+kekwezspuwrq7A9AjfuN0qq89BFlveWyy/ek9S4AKC1/tzNquWq97pk 4xHRlEBPTwAsN/d0084Jmzzirni3K9XCj1Jw5bud8sstq2VEWUKZeKkx8eHtOKrMCvLEXbKgs1+v AnH//ahXrvmgy5oG3bXLCDlyckXqWIU4TIPc+BOmVcqNi7vkY6PLU/fqmhvB4RMicsVmIqMiuZtv xaKV1gaxeD0CxRssrHh7BGjVoSDWeEVb7120BYgKxs80SNNUUx+39QglwEWP1ZZ8N03Q62tLEMd7 r+cH+wvtESjVYOGuXqO0r/AfLMw8AitXvyv/bX9T7mp9OZxHoMToPAL7V28hB9duJ5PHbVKyeQQa GpfIv1c9Kec3/DsZEzIY/KD+ADl67B4ycezMZMxABnUeAZ/yHijzC5k7Jh+8vbi67Yf2CFDuq0tp 7VmmXFdzTsrx148+2p5DPeItq/16BNKRa1mv88RsueWWyZgEvoOFi9QjgHceZu5loC4cvOdRVim4 7sarrZvP0aNHyasvv2YH7R5+9CFy3BEn2eMYuOva9KvLUDUd8g4y9u73eioqlHhPnYyvnxz2CBSL QlxV9j165hKIyKqeclnZUymNRkgnTmnpjdr4lT0VJkObs5JCGO+uEM+hH7T3XQNOnVllW9t/ullV SrAGBHfCBVskxikEgaKAEgAI/gjvBG3NZ8k1lL2ebJUNH2yW5xt65PE9auV/e9Ul94hRfCKpHggU gA874tYkiDRm15VZJWDXMWU2Pc4PAg9II30Ga2VDR0fmcQhDDRXUKbwp9Am02CC4oxxkgoG+KpTj KpTzKPipHEibwl2VAApu0qdyoJIgXhUIWp5QDFgHd2Zh7gcvQ6TpFvyaHoH1YuE/5XwpicuyVe/I bU3Pyc/W3CUvdS0MlYASw/PlOV/c9IDc2fy8VcLcMrSYtLWtlrvbXk1u5c/vt/2qxI+6Qz465G/9 tt/e/yq7HcSe47a0xxHu2uWsZGzhaJqE/+3162QsDUSH2TiWLtx3se8hF+5umyNdnekFu56eoTkA txAlgMYWytJMAUFey2u3F5d6AEFfy1pvULOgEVtsYRuTOEcbdKgLgHjSRLhXAZ+yn2PTQdnPNbQX ASWB+iMfgp6hf3kfKbhHAEYZQX/0mNFWaCegBLD987Mvsj0BKAnw2qtz7X72EU7/2g+sS9BMcA5C v85pwPwAQfMWFEIsC7k17BHIAp4QWmZTU/aDhXmoqztissIItWz97rUOeXSFWcunsCqrkFm1Mbno 47XW3/8Y82eiEZKTcnhGYpz/ZN8gYcBeH9McQIBXEMCfWt0jC43igCkPYDq0ojMmE811Ech1jAAt +vCflX0JI9DvMCqhGDy9utcqGnDBW53yUVcsJdTPaeqV7R5tsffBdRhj8D9zPIqA9jjQ+j+rLnFN YOAwYwp+Oq9Dbl7iPxZg0V5RGRHPfZxAKSYU6+jskkis714K7REISQ89AjNmby4j64o7YFDf50eN XdLa1v/7xxzoX6ufkgsbEpVCISBsjascafL5vXLanD+ntr/z2l/kineD00eQ23VMYpB25K5Eq12h uGmCm64Kr5s+/C27BATbUzc+1K4X6x6y5SejD5Mjxu4uY0bn7zc8iOUfzpVDlv9OWmL5zR+j6PNZ 1dUs4+/7Qmp7fuuH/Z6ji77/bNA8g6B+5OSPJ2PTs9eT58gTq95IbiXQ9+69L01X799LunvNlH+z YVS0Ru6c8C2ZOnX7ZMxABnseAW95D7mW+d7BtwjS4Pa+YvePQO7a9yvueDA9Nxvc3ls1+0yHKgHa 2+uiPQkoAMUaIwCU794egbbuWL/yHiWA3pliDBbWlvp8cCf4CuoR0MnMXnlxjp0PALMiehL0msXq EYjERsrYDIOFwx6BrDEZrDt7IX6NEZx/9WqbnPNSl5z9fLu8vKrHDhTOi1iPHVNw3kvtcvYLHfKz lzrk3absWx1RHrzzBDCY99IFXbIFs4kZEMQxxaGXgLhbHEEbQRzBXgVyF+K1F4FAaz/LVpPeuW92 2HQBhYB4TePxVb12HMHJ0xNKyHULu+05Lp8cX2aPJw2UgJ1Hl9mxAX8wygODnf0Y1b9nNmvKK4pv W97RPvx6GYY7xWgJ8oOc2dU58H22dDTIvW2vJbfWLtqq7Ars2srrDQhq4LYwpwukefey56xQ7wr2 nD+7dgMb3FZjhFCF+0oHwqb3enp/+cDzb2hfndwqLhXxiLTG8mvRRWFyW9uzRZ+PK1gj6Ou7ICBc Kwjn+vyPevaXqWM4R+EY93yUgMf3+EVybwLereYllAD3PalywT1pHCFTjwZcvs1XCnq/0BTrkJrI QLM8l/RjeEpPMcp7hHAEeLXzV6qnD5z91g96eRWEdUxCWaYLKB8I7Ajn2tubKSDsc5/e+0XYR1EB hH+OZQkoL9rLUCx8y3tzzfLKPAUBh22229oK9HgLQijPJnAs53AuMwsj9L//7kKb3p23/ivViwCf ++JxVlnYfqdt7fbPLjo7pTwUk57uzLJiqAiUiLcaeuXu5VUyt6VcXm+rkjU95lGbDJoX5ryOWJnM a6uUN0x4rKlWnliWvSLgB95+ENoRrOkFwOPPHk+22tb4qdURmWICYwP8Ai3y2YJ3IHoMSJdAT4DX JSg9Du4294TSgGmQ3tvo8oic+XpHSll50tx7kDKQDz05KHkhQ5dSD9D2UhuL2jEB+aBmGAhguaDC vLbAg1fQI9Cqq9y4JGFGRguwe4wLwqW7b4uRGw4Q6i/e6ot2iZLwcuN7/YRChfty41Vh0N/rKi7F gOc/Kl54xR8Eg1dzhd+KspTLb9Vn9YnHf9TvfbKuz1SfIcI1PLPm7cAWes0fvFf3GN6pKgGuIO++ W5SAFZ0N9vqqUJCf9J40eHszuB93v4ICkY9SpGTzDoaqaVAxwH4fGLgbBEK/Ct0KwjfCOcK620Og 2wRvDwBjAtz9bsjGjBOzUvcc1zRI4woZC+YSVN73dBUmH8GZP/2enH7Gt+TUU75vTXayCRzLOZyL i1Ba/nE9CswGfOs/b7fr8PQT/xugKLA9GISKQLYYYby6Or37MhcG+sZjPRJva5J4RzOqa3JPnsR7 TTotNq14V7v1LlQI/17ebYVsaO+N2zEBD+1Wm9wWu41NvjfQA+A1y0GQVyXB9UDE4GKUDcx9MCUi XPtBX2HNsfQEYHbEXASuiRLgvWinx1qsNyLGMZDWGUYZoIdgrFEG/Hoo8qWsrPiCxNoWSgGbUFph vGA/SljX6S7RoDy6U4NaHPMdE3BqUkA+Y1bCw1MmMM9AcEOYRzjTFnvWtaUWYUtbchFEgdZft8Ue SItjQIU313xDz0eYVEXFbTG+dMFdVphUgQ9hFbzKBIF0OVeFV+Ce3GNWd7ck9+TOUByTwW/WZ5Kp hwTU9v7czY6zS1dwP/q5XyXXEq3rCs8QpcELecTtTeAc3qcG3qnmHRXkUTB4t9wzvQq8e+0FOGHq nnZ5ZR7mPVxDn0OxFcChRqnKewR8dQbhJ0BTrtOqj4tmhG5tncdsJx+bfB0r4BfU7GioUKry3g/1 BhQUvDA7MfGuV6BjP3eMXQdMgLyKAtvFpqq6b6xmEKEikAO5DCiNGsHB9gCwlOxt9dKTTMukW8jA YUCY10nE7KDcpEtOQjqXndN9WuERyNU0KEg4ZxIxBghzDGMCGBuA4sE6CsC29X3nIeirQoGb0yu3 TQxcpjeA+8ZV6ZaPtASOExgSmPdejEJKB4ClG/yrwj9BKwzd1kqCwV4EjScwwAzYzza2nF50X65K hJ5H8EO7rP2uyX0F7RtMit3i+MCKxKQyu4/dwi4zgWCGgIZgiWCPwAasI8wDwpYKXCrge+3AOd+1 I+d4V1AkILypkK7nX7tDQghA8fjs1N3tOgIs6SF40mIcZAuurc3gZ5seZCc/nHlq9Ty7PGjiDnaZ Ds0D2nMDCPS8C68Jj0I8+73wLPXdEVxUAeN6CP/KfhMS5gmqULJEqfN7t6poZos+B8i19ysXsnGT WDKKVN77wTwAoEK9OolQKNcR0Fm2zet71rT048iB871lsW77levpegQ0qHtqP7zmSK5pkMYxlqGU FMM0qFAYD4BXIMYBwKeOPcJOSHbYUQfZ8QIaGBsAv7zs5/3ii0VXR+bxTaEiEGKhNR93nEGB1vkg MPnR+QdY94PWfFUSEPIZg8CAYNDzMRkCvBFxLAqCqyT8dWHiHhh78IGdf6F49BbaY+NDMead0G5V b5evi+s1iEIcdJvBZHjtAe2aBdINKsy1IE+nfHgLe4JbqVAJacsUSkEu4IoU0v3mIGpqsu+1y5Vo tLiChrbSI2i5Qpkf2qqMgK7nqZkIwa+1VQV8bW1WON8VFFWJAG0pRnjzmnJoDwMtygSEQ5QRb4ux mi6519VzOcerBKyr/GflHLvkt0+v6T+o04X3SB6AW5Y8lVIAOM9VyLxBTXY0D7jPW4V1gr5TAs+e 47gePQWa73RsgWsGhOmXmhed8nLCJMTtFSLtTPkWFravnZ7IbLyjlJJizTPkogIz5bpbXrOtDTuA yc7qBx7wLdNdr0GKWz94Sdcj4AY/6nbYwQ4I1vQJpTQN8i3vTfrFMA3yQmt9upAtr7w0x5oNaWCg MLwx981+8WuTUBHIgYq8B5SaD9AVIkxGZbbgxLpZRo32mgoclzye4xSO03NKAC318aNGBQav2U6u 0MqPsI8b0YdW9JgKqUeYmwAFZF5zr/VSxDgB9t+wqE/pQElAQTj+hTbrdUjvp9gUf7Cwf0EZhJ9g TdAWfm9rvgbrJcJpfffrEdA4Jv/iOqAtR+xXRQHBm1Z4nSSs22cCFy8U8hTw0LN6deq6BO4Z3AFo QT0L7m9wvVBoHCEbhtsAbQQuOGFa4hkGoa3KHK8KgJqJILypoOcNCJK0/qtQqLhKBAKnHo9AiLDH OQh8rjLgpgkI/uxHqESZ0BZjbf0nDbVBV0FXz10fcHtHGG8RhJqIqZLktuiriZAK9qoQgleh0x4i jnMVQ/f9E9zeIPKQ20qvSh2Cv2uypr0P3t4Jvfd0pFOCismg9gjkMY4kCMpgLTtp6UdYd2dsB7fx h0DDS7GE60w9At6BzNQpblm/Nlmb5b3bWp8u1NYlTKy9NDe32MHCjBNwFQivaZCGYlFekbl3JFQE soUPIK8BpRGpME95+oi4lGPPE41KdVlENq6LSJUpt8ZWRWRWXUxmj4wnQ0RGVUZkoxFi96vSUF8e l41qmXy9NGB2g9AdFHQ8gR+YDGnrPet+1P67yVRUbda1KB6EmGkYGD/AebgFBRSEk17qc/uFkoCC UGozoFIMFs533gm/wtcbtJXFBZtQt0eAApsCmmMJI3feOSXka6s7+1Xg1zTVDhQPD1qwc5wK5F5h nhYgoEWK6+o90Erl3jOBSo2KTv1Ro3yQpioj3IP3nKFCLFb8Fsd5zYvsUlvM/cBsQ/ffuPhxK2C6 AiACobbCe72zIEi6xwJCpWtrjpDuCoqusIdA6bY0q6mICv4qcLLU810hdGxFXT/hdX1De1uC3i/x uk9NxXhe7vtwnykt9N59BPcdue9bg96HV2lE+eB9k3/cd4tCor0Eqrzp8aAmRtmYdKnZE+mUsjdo sHsECplnSKFBhDJRW88pS7XcTReCGliId49T3Dhvz2+mHgEV+gEzTi3Ltbym3nCP155d1zSIoI1S xSdekvlk8POfTVAhntmJH3nosdRg4C999mt2MDHjBlzFodSmQd2h16DiklfXnxH8J1SLnLfTCCPg RyVaUSWHbVghp21dLaOrK+SwaRXyu0/Uyc92qjVhhPx0hxGy+eio/Mgs95pkhOOyCpo65POzquUr m1eZ5FAMii8cMeMvpjpBAWUgCFr61YTInVPART38MEEYrO7ur1iMrYiYymxEKii4MtU45iAYTuQy eMz1tJANOp282wqE0O72CFBgU5FwLEI6+1Tg9nqKUN465RS7RImw6ScnCdNtgrc7mcloINsWKe5H exFU8F9x4412u1BKOUC7FO4JGXQLCGDaau5FW3ARpLSVGYHfFQRVePcK9W5QGGCqgqAGdUeJoOfG IzhyfRU0tcX4zNf/n13qMYAJiqaDMMk+FBEUFRUgEWjdFuh1nRcaFtil/n4vxKugrSZf3pZ+PVef qRv0XK/5Dc84G5ed9Orw3hDQ9d2qUqdmP+QpvU6ukI7ma3f8w7pIMcoeymXKQ7/JItMFt0xmnTh3 PV3Q3gbKb7/9QQEwRXK3wT0mXfCOdciHoGdeCjfSrpDuFxgM7PKTH/7cCv/a4q+0trQm19KDqVAx yKanLFQEsibPrj+T4avKo0a4rzApxGWLEV3yxU2r5fEPu2VFT5VMr4tKQ2dc/r3EhEUxuXdJjyxo jcrCxh45aXa1VEViMqmyV46ZWSnPGiG7F/OhEoBXHh3w6xcyeeh5eLdaeXv/kbaFX7nLcXH6/gEI KKPs4GCgpd+FAcraq0BQ3N6GTPdQCLl4hMqO/AaP6UDZbIK2qGjl4YKAjbCthfzKW26xS1UOQM/3 uqRjUFrTU08ltzKjLT6anrYY0bMQdM+loqtEA/aYd7EU7gkRwBCyNPihrbnuoEu3pV+Fb/B641Eh 3S9tzHYy2XirEE/rsLYYA4qHmv2o6Uc6W3Bt7QZtgXYp1M/8UAWbfwRt9/d74V1yjB/03miPgZ+H IGV+S58LW54tz5h35Zp2KexHQGcfiqWag3G8q2ywTxVAP0WG9+/t7XF7hggK+VAVnVIxuPMIlG6w cEgwQeV9KXoErrj0qrTh8Uf715lbb7uVXdLiT2v//U/cZXsDvD0Ic16ea4876/s/6xdfTPOgTISK QA7k2/UXi8WlrScuU2qi8q0ta+ThJZ1y1xIjXPSaTGzkt5dX98rNi8vk5kURs8R3fkT+tqBTptSW ycfHxuXoGZWypC0uDy01gjX3YISSYsMAXh3w6xfS9QjAhx1xK7QDZkRMVsaAXmYUxuxIYR/XOv21 xFwE9CD4Xc8vqCehUtCZg0eoUuK2sGQK2qLCOAGEbIR/FfJpwacrln10/Wr3LdAzgEDOwC5QkyAg Te7Bb9BZEOpberNr+0+GQm+C3msQahqkyoRuuyEXSlEBlBqELLUF9wNzIARFtQF3QYBTMx9t2fXD 654TIQ4B0zURcmG/CnJq/rHz6Fl26TUL0R4LhF4XlAwV8BECXWEXQdVPYFzXUBObTPgdw3NBsEaJ 43l74fmqYsbAXiBOe4cQvv2Uhx1GbWyVR7fln/vkGhyv4xEI+m790sHsSwcTB6H3XmolANbleQRC /PEv7yMlm1gyF44/6TPy6jvPyr8fuU1O/PLxsuXWm8vUDTewE45lE5iUrBhkYzIXidPUVQCPPfaY 7L333smtdROeUHcsJk1NLRLN0mf1A4u75LTnmU24Rzaqicn1e4+U19b0yJQRZXLCI83SHSEDR+TM rcpl2/EV8u8POqQsGpGWzl65f0m3dJbVyHc3i8iuE8qlujwqf3ijTR5aXm5upF0ilTXyjVlx+f42 fSY06aioqJD6R/wFeXz9A6336Tzx4P4T+/7lnfFBc9uJedFRkxM9Dgw09qNp36h0d+d+f+1dvTJm 7LiiTE9v84vPlPO5TjefLWofSjcwQj+CPsI3SgCmQLTQoxho9zG9DthxojTQY4BdKmZFKASY7ej+ IDgOEyKUCz2He+A6XFfX6ZFQZUUFeuJQGFTw1/P1HvSeXPTcdAoFMAX9jNmb95tyvpD3qOj7/Kix S1rb+n//q5e+Lrsu6/PzXggIzQh22nqq2whtahLkQmutCmpBLa4q8NPSq8KcposCosI8wiBKgcax jU97bSV2BUFtcXZRRUXT4RzMYhAUXSXG71wIUnSy5ZnJP5axUxItcMUk3/frvptc4R1oL4CrAAQ9 Ozd/ILwjfKtiybaLV6HQ/IEiQPqgecmbFnh/V6HvLRcyveNopEs2mDi6qN9+NgSV91CqMn99hPJ9 yy379yS2dcf6lffIVN2xuCxftUSksm+sYb5g57/g7XfsOu5A07Hw/UWyfNkKO1gYoX+oEO+pk/H1 k9N+F6EikAX2QzeZa5URpjDzyQZXEZheE5d7Dq6XVR1xae6JyfefaZP5zYmX8YMty+XTM6tkUUuv fUGrjaB95rMt0hyvlA2qeuW2/UfKO429cvITrdLVa24kHiuqIrCuka8i0B0vk5EjiyNAasXQ0NAo NVV9plLpKgUVhHMFMx5a71X4zhYVwMGrCLjoPleRAHoU/BQBBH3tfXAFd1cRQDnwnm+9H516qq8i kC1UFBtuPFtGjy6uMMCtd5n3+eGKRvNe+3vPKkQR8App2TK36QPZun4ju+4VxGjNpaXXxRX4db8K j97jvQoFph8I8wj2CIwoBiocqlDoPSeT8FkKhpoiEFJ8Mr3j6uoyGTeqatAUAW95D/koAloWUn5m Wy/Q+4qJKOUwZp3ao6uNOlpPuHGZylq9D9D0s8VtTMr13CD8FIHm9u5+5b1VBMy7WNWyQnok4ZZz fae3s0YmjpkaKgKFYj/0ghSBmNx+wCj5wf9a5MANK2VSTVR+8FynNPZG5eytolJmXszFc7vMy+gV xPVOk5EjvJXKavnLrhXywkc9cvUC8/K6EhpuqAgEk68i0NbVK2OL3COQiyLgBc86tJpjdsMgLu92 NvhVAn4Uogi4cG94JqJHwpuWt1Xfqwjoveby+7xQUczcbCupHTFiWCgCIcUjVATWfYZ6j0AxFAFv uaoNJ25Pr6Jlqgr0egy4Zb637PXrsQ1Cz81Uh7i4CgT41Sv54KcIdPRG+pX3qggsX720KD0C6wLZ KALhGIFsMR9ELgNKravQJKw1d8fluZXdcvW8Ttl4ZJl8ZqOoVJSXm5fCAXGpGVFj0q+WWhOq1O4t FhOc62DulsjkScw5ZTbVwQeToXWBsrLi/458vUggfKvpTJBQzDEU0hS6CsI0cSxdELCJ10BFUCwo 5KlgCAxI1opIxw0AlVsmcvU8FESpBuxReA7uYMSQwaIysm6UccOZSlPj/SPSN/HdUKQYXoMQzClL KVcRvpXmF16wS8pvGoVYAsdqqz5LWt9ptME9NOW8Hgda/mvPMQoH29QlWnd4g+KtQwh+9YirBFAH cC/UZdxzKQgHaGemYrjPI3DOOefYQEv8UKAjhwGl1TxZ+yEZEd4ses2fkZVRWdxbI396o01O2KRK ZlV3SquR9HcaXy5f26hLvrGJmBCT2XXmtKR3oJg5Nxb3tOabzZrywhSB46ZW2PEB3kB80D4NLtfu kJiIzHX5yTHq8jMoqALx+21rfPcT2AfqkUi3hwWmgM6nkKJVR7uCabEJQhWFsQcdZJfpoEJRYZ3g tuwXE23JohJzu4L9BiW7qOJDy9ZQJmgwYigoDi6lfP6t0ZhsXTEluRUyWGxXuaEcHpmZ3PKnbDAV 9TzL+yBoQXdb9N0Wdi37QYVyylCg3KV816WW+VqXuA03GtyymjLYu98bUDb8oO7S+6TOoVFH6xru mftcW5RXhmWy0jOc5xF49dVX5aKLLrJhl112sdvDifqKiJThFUji0mrew4OLu6S9Ny7xrna57f1u azq06aiozF3TLe829cqE6jIZb7SH8WZZVZYU8o0C8L/lXTK/yUj+qcmMzL5Yt4yrTm7myQVbVFu3 oN5AfNA+DQqDd9VTUFN3QgFAidBJwtIFBh4DE4n57SfoJGPTk9eZXlO6XpDe3uwGgedCLvNO0JJC QUmLOgUtBa7bbcs8AEBB61YMDNrVFiK1ydTWG++2N3h7DkB7GjSoUkIrkhs/4TOfsfEu3DPoXAR6 X5qGxlNhqNLA79Lf8u6ZZ9plIfhOOV8kou7s4ElCQXHw4fk3Ror//UJd9Wg5dMQ2ya2QweIbI/eS 2qr0M8r3DrLXoLzmGfKg9QDBbUVXAV57Wlmy7TaeaHlry1xa5p2yXMtbFcg1UBYHocdk6tHV67i9 wa4ZEfdJzwBkumau+Jb35no9XaUpD9ZVhvQYgSeffFK+9KUvyTvvvCNjxoyRu42WucceeyT3rj14 QtidNTVn7zVocUuvnPRosyzuNAJvjAG+1VYJsIlFotbOP24KLmuvRUuGOcZiNuPdnSnBP1JZZfQB c06PiWOnObemLCZ/2WukfHxCf3vlIPzGCNDC7jcLMG5CF7bFrPDtwoRf+Ppn/6YPJ3yS00Kv8wIo 7GeOAAR53XbRa37ntXbr+UfvQ7eB3gDO12vpMbgQZXZilA1cifp5Ocp3jEBXvEzqizlY2LzP5qYW qXR6brAX7dxrL5MPBrfCWheJVFZKlanspm88W0aVYLAwY4SWrWyWzu7+38WahkXyr9VPyYUNA736 hKwdfjL6MDlo9C4yaezGyZhiEpcPl70utzU9J1e0PJqMC1mbHFqzjXx39AGy0eTtzPc8sM5Syst7 ZdK44noMy4ag8h7yGSzsjp9S72yZ0AG57lgrzqcRxs++X68RNGDYNfFJNz7Ae5w2PvnBtVBEaFTy jjnLBr8xAi3t3f3Ke2SkYnoNWheIxkbKmLpJQ3uMwPHHHy8HH3ywb7jwwgutAgBr1qyx237HEUre Y2AeXnd39gLchJqozKwvM0/YhHhM4p0mU1JigN1uFenttspAvKPFCIdticBxqdZ/c2iXUQBsS0fy 5ZmCkN6DWaRdAAjYzATchiciA/7+2Sb+lFfarTBPYJvw1OqBCtAJRiAH5glAaCegRLjo+RqCoKcB EyOCKhF+0Otw3Q418uQetanZiotBTw7vNlu8805UdnRIZOvi+AYO6Q/PtaI1uxkb8yXmfJfKmNHT 5IARW8vpdfskY0LWJjz3T9ZsYZSAGcmYYhORCWNnypEjd5Iz6w+SHSunh6ZgJSZi/tVFq2T7yg3l 3NGHy1mjD5Fp4zdPqwQMBfKdZygbsukRCMKvR9hVLlAKvPtVuIegHmUCcB8ElAVd1/tE4Nc4FA41 V8pVCciN+LCcT6ZUdGdhGjToPQII8Q8kzR4KocCfkRaSRstsaGiQcuvOJzv+/Ga7XDzXvARrdlKk +6uokqOmiFy6a20yIjNBXoPO37xafrpZlV1HCVAQttUESOO1lX5OU69s92hLqjeACcLG39ffTZce C266gKAP3h4BWvhXdCbucYuRZTbO2yOAwjHNKFjA+h5Ptg7oFRgyXoNiMWltbTf5pe/+PvzgA1l1 883SZRTakOJS+ZOfyNijj5ZxMzeVESXwGsT3v2JVm7R3DvyOe4wCv3TVfHmw9TV5uGOezO1eKl1Z 9hyG5A6COOZAmOygBEwZN1vKK7PzoJY/cWltXC4r2pbLqHioCJSablNudsWNYF1dK9NGbyKRaGYl YFC9BvmU9zAcewTUqxBpuM4bND5dD4GiPQX5tPwH4dcj0Nkb6Vfeo0byLpavCr0GKcPCfagqAk88 8UQ/sx8GCLMP7r//fhlnMuBNN90kj5vMe8EFF9ht0B9VekUg4R4sF0XgvZaYHPtwozRiTuDTmpgz 5rdWGqH+yo9XyT7J1vhsCFIE/rdXnew6pswK4Z94vG/mUVUEXCH/1X3qZNv6spR5jqtEuCDg6xiB dOSjCCje+3XJVxGIRSuLJkCq4NiwpqGfOzny6Pw5c6T91lul1xmgFVIYZQw2/tSnZPZOO0lLR89a nUegj1BQXJswJmB0zVjbI0PlHxJiqjmZOLa4jQDZEFTeQ7EUAdYZQKwCtgrp2NvruLIgRSAdXkVA 0wNa7pWgeIXxCe4g5nToveZK1vMIGFntI1MW90aDLRDWJ4bFhGKqCNxzzz12UPC8efPk6aeflunT p8udd94pN998szUPuuGGG+Tzn/+8NRHaeeedrXLQ2Ngom2yyiU2HcQQzZ6b3KpAviQ89ZpST1VnP I6Cc+2Kb3PiBUQJs90xBj9r2Bnx8VI9cvedI64EoW/wUAcxq3j9gpF1H4F+Nn1LDAytMBVsekc9v 2GejD147fc5/cW/cG4kdO4CJ0ZKOuPx0Xod8blpisG86vIqAH15FgGtct7BbTpsT7L0pX0Wg6DML B1QMbW1tspixAib/9j78sMTnzg3HDOQBYwIwByo/9FCp3HdfmWYqCBQ570yTa08RCAkJGUwGt0dg cBQBFcCL1SPAwN+Nzj035WLUi7eXIIi11SNQ6pmF1wWGRY/An/70JyvQ33rrrVaYP/DAA63wj4D/ 7LPPyre//W15IelDl/3f/OY3bY/AiSeeKM8995zdPuSQQ2SLLbZI9RIUG1UEmpqyHyysvNPUKyc/ 1ixLu0wBUYhXg7JyqS2Ly2W71Mi+U3Jzk+anCLjmOy4I+pBOkFcBHWXgim2q7bGu0uAd7OvimgZl w8uNMeui1FVCMEt6clWP3LxkoMA/ZBQBIzj6TTkPfHLLly+X5kWLpLs2exOvkP4wJqBu4kSZPH16 6n2VShHgfX7U2CWtbaHJT0jIUGSwJxTzK+9LpQggwGsLvStsF9oj4KKmQC6hIjD8GBY9AoB3oD1N 5qfl/8c//rH86Ec/koMOOsi2+ruegxD6r7rqKqs8bLjhhqkegrPPPlt+8YtfJFMrPvZDN5krl5mF XW55p0N+ObdHWoywmZeJULRMKivK5YsbR+SH240wLzM3/BSBjw6pty35gKkNYCaUrSJw5bud1gRI zXjoVWBA8cL2uHXzmY0i4LoiDYL70WuoIqA9BNqr4OJVBMjeqzu6ZVxNeuWpO14mI4vpNchUDJiS tZl8M7aaiePWTqW0vuPtKi6WIhD2CISEDG2qq8tk3KiqQVMEijGzMOggXMjGHl9R4VvJZuZgL/QI eJUHlAVQxQMyKQRrSxHwNQ0y72JVywrpkf5jF9dXhkWPAN5+9tlnHyvQYx5UX19vlQIUgaOPPlrO Oussu+/Xv/61nHnmmVYYH28yFj0GV1xxhfzsZz+zPQalVAbsh16AIsAD/t2cVvnHB3FpZLAhg6BI NN2jty/LhEhUqiujctAGETl/p1oZkcdgeD9FgEm6EOTBFf5Zv3RBV8rPv8sJ0yqtsoCA77oIdUm3 zwUhXq+v7D62POWilDTgPyt75NSZVf0UAe+AYxdXEeDxogT8d3mHHLMRZlDBlUPRBwubwmiNqRj+ tbhVjt5whFRUVvA2Q0qMd8r5UBEICVk/GOwegSBFIBeX0SpAqx2+qxSkA4G7Z/Vqu6SF36sUpMPP 7Wc6JULHC6iQ79dzkIlsexYUdQ/tVQS85T0yE+9i+epwsLAy5BUBBGtMfBgjcPXVV8vXv/71VO+A C0rAbrvtJosXL06NG0ARWLBggU3jpz/9ab8BxMVGP/TWtnaJW3/++YEXoZvejckyowx09SDoGmE7 sKyKSXm0TEaX98rB08rljG1HSG2eswn7KQLM7HvHx0dYwdurCPiBQK6DgLPtEUiHCvHauo93IV13 FQGUEtc06PTXOlJjG7weicBVBJjN+dr3Ok0FIfKl6VWC44loQOWA94FRo0YVTRHo6olJS1ubXPdu M6nJ1zYeIdEyHOOxPy7LFi6U1oYG6TLvJiQ/cMdaN2WKTJo0KfW+StUjQENAkNegkJCQwWewFQHk A6/XoAUvvSQt3/++xMwyJH+iO+4otZdcIrM/9rFkTIKgHoFQEegjm3kEhoRpEN6AAI9ArNMDkA6U gNtuu0222267ZExp0Q99ldG48+kRcPnf8h65/b12ebMpLis7IxIrx/NO3yvgWmWxHqmPdsumYyrl wA2MUD2jsNlS/RQBUMHbqwj4CfHuMa7XHnc8AMrBx0aXywbVEaskEJfONAhFYNGBI61LUFcRcOE4 7RFA2WB2Zo5n4HDtvwd2/akiwHNc1dEth88pky9N6JKTN6oyilVCEPerH4quCJj8snp1g/xtcZdc t7xcHt85IlWVFdLZ0S6L58+XnkcflS6j1IaDhfNDBwuX7b+/VB12mEzbbDM7WLiUisDS5Q2mHAgV t5CQoQhtKkPNa1DoMro4qHvoKR7PRKFpUGZinTUyIUOPQGFSbYHQ+s9NnXDCCTb88Y9/tEI+vQO4 EyUwbgAzIY1Db6EnAHvu4cgnJpXLJbuOlAt3GiFnbVMpp24Sk2/OjKfCqbNEfrhVuZy/c61c9vGa gpWAbKBVn6Ag9HsDPQJ6jLr5dJlqhH9s/mfVRWUzEwDBPRM6L8Dfd+zzA871UAwIKAs3LU4oIfRe 6PEPm/tJR8zkk9uXxeT97nJbPMT0lgPqhl4710NxKYuW2Wu/Z+7hrwu7pMcUUAvffNO6D+0491zb SpSrEkC3LN3FDApT/OJcdAp4v/26j0B3shfiGbym1+B40mEbWA9KW6e853z3OkFB08wGnhvPr/vi i6X9ttusckXZ4DvlfJGIMjlgSEjIkKS3EGccRaCsbGD5gCODSiO/4OI4JD94dniG22CWEY48+Jb3 Rqbs6QqdOuTCoCoCzBuA2Q/2/ccdd5wdI8AAYUyE2KfzCmA6tNVWW/WbZ4DjUSLOOeecZEzpqajI zVtPOrYbVy5HzaiSL2xaLV/erC98cdMq+fTGVbLrxAqpLCtei8ao/g0V/aC13W2Jxw6fgFkOCgAB xlYE388I515VWH+hIWHeoxznmfsA8yQFd6V6D7We333umx1y/AttcsOihFLCOvcXhJEH7diA61ZU SHfc6MCxuBXI03V+lRfx3SYw1+RnmGtyD9zL0oWLpOs//yloDgEdsLXo0kvtEtR/8xqTth/p9uMq TplolHEXVQw2u/Zau1SwJ+U+EPDrd9/dxrn3kw4GnmH/6gbsUQuB59llygjMrTras/NGFRISsm4R 9RHE1x7+dQsyyjRT/jLPScWZZ1oTF3ozQ9LDM+JZ0RPAs8M9tF9LdrHKe2wF4lIprXEjM0it1ETH y+iyDQYtLOnptfdSHR1p760QyivSCH9JhoRpEOhL9g761XkGvLcZNBFZKeDShQwWHmwapUKOejkm r3nm4HJt8oF1BG0VsoMmDbvyva6UL3817cFU5zdGcThqg3I78RjMeKjZzvzrzlSs6GBhzIqYrbjN 6AwMRM6FC97qtEqCsk2dyO3bR2VUvEuufd/sWzrCCuE/n9wiJ8+oFqZeKEva6Xsp9mDhrt5eWbW6 Sf7fog45e/EIqYjE5YyapXLgz74q8Wf+J9E8PjsdAIZbuNUm72caDMZxDOhyvT2AuozTQV74oEZZ 8PPyQCs9x2g6DCxD+P/g/POl5eWXrWs7L62vvy61RnF3UXd3fu7q1F2e375sURvSDbbeXkaFpkEh Iesd5eW9MmlccV0HZ0OifIhJw5qBg4UV5JfQZXRu+LmH9tLS3t2vvEekz3VCMYZ9VUVHyYvtC+Wh 1rfkifZ3ZGH3GmmM+SsZe9YlGtaeaJlvl0FsVJkYs/pB1yq7zIU9ambKRhXjZJvqKXJ8/Y5SJV1G lumTdXJhWHgNUvTmggT+oaAINDQ05DSz8FBhUXe5XLNE5KpF/e8dz0HTR0TtJGJw0MRyu65CvleA R9j/3+pe2f/p1mSMWJ/+n5pcLme83mH9+rN98nSE+1i/2X91bADo2AF6CK7bocYqEAj09BCcMauy n5lSOrzjD07cICIXzDRCeEebHPFauczvSghtKAJf3qhKqowSsDYVgcamNrn2vRarCMAm5Z1yzff2 lsi78yVq9ueKK7jrzIwI6kECtsJ5eJTADzVgxuP1EuGFVvqZF188QIlQUAyannrKpqMeJnRyG/V4 odvsr9thh4J8WmdCvUpsstlWRZshWtHvPxwsHBIydBncCcVi0to6cLBwSGlhbJ9b3qsisHxVdoOF I5Ea6YqXybkr75V/ND2fjPXn/ClHyk83OMyuP9P6rnzizV/b9SDu2uRbcuTo7WR+5wrZdO5PbRxK xBmTDrDrQfyn+U25YsUjyS2RbaqmyP9N/YqMiMZMXsu9ByRUBIqEfui4BxuOikCnROXhNVH5wty1 c+9MNAb0BmQCZcBvYrB8+PkmEfnalJhc/267nLu0xvYG2Hh6BIwiYL4DowjwMQwkFq0smgBJfmGw 8KrVDfL/FnXKOUsSigC9At956m9yyJVnS6S9LadeAVd4x/Vatq7hUBiwz9cWeVr0oWLixEChGwG+ fOzYVM+A6x7OVUKw6weN4zjQ8/wUAVfY53xvD0Qh4Gd6w41nl2SwcOg+NCRkaDMUBwuHlBbfwcJZ 9gjQphON1MmO713cr/X/uDE7ywVT/edumF010S7bYl2ypLvBrnv56ZK75OY1L8iibX4l0yrHWKXh xtV9SsblGx6XXPPn7oZX5ah3rkpu9fHWzHOlPtqbc8/AsJlQDPTmGDPgcs0119jJxIh/5JE+LYlZ hfEutDYVgVWrCvcaNFi0RSrkhDkxedI/7w579hgtcuO2UWlra7OegrQ3AI4b1Sbb1MbFDj0w+cyv eugx77eqqlrK8DXKx+J7VHbwSaECdXR0yuttEbmxoW8g9CZdDXLNmftJZNH7WfcKqOmMooK3ayqk rf1eVIHgHJ1unrEC3tZ5TdM93jX94Ro61sCLTnqDYO8K+rn2CIDeRz6gCMyYvXlJZhYOFYGQkKHN 4PYIhIrAYJDvzMLU7+1SIycv/Yc82f5uMjbB6RP3zSisp+M7i26Wl9sWyeObnZGM6YN9mvbirjXS Hu9rBJ1aMVpGRCsDFQHMhW6f9lXpiCUa3LIlmx6BISfVMquwG1ACNJ4eAAJKwGBQzMHCa5ta6ZHr th6eSkwmGAh9+eYmk/f2yO0fJjwFPbRbrby1/0gblpbXy0+W1spZS0xYPEJ+nAwHz54oR28+yS5/ srROqkaOlMM2Hm3CGDnULN0wbtRI+d47Zamw9aT61L6y2rp++77/brmcYcKxW06W83aeZO9FWVg1 Su777OkSN0pHLMuKCiHaj5E772yXtKpnQoVwhPwx++1n1+lZIAADhbVFX9nqjjusYI+pj14DQZ04 F3oX6HWA5hdesEsXlAkdiIzSoIOEgXR1m5CvElBquNvKqtJ78AoJCRmGGG2guoQey0KKS0wq5Jm2 9wcoAV4Q3DVcueJRG0dvwAUf3mPjMOPRdZeLpx1jl6t6Wq1pkAaXS5Y/aE2GNAT1MCjc690tr0lV JLcxJtkMoh8ykiEt/ngNooVfwyuvvGJbV71h9erVMnbsWHteU9Pa8hVrhKHu4evvnec2OhqTF3eN 2kG16wr8lkd2jsrkipi0dHTKdSsTnoI+7IinvCF9daOBChwmSQxqZj8DlYGJ0PQcb8Cr0cIDR6bM nhhbofsYE+F6QFJ0P8cq3NsdOx9lJO/J5uvL7vNDOEb4HiCAJ811MPlRF5xuYPwALfUI2LTKg/YI AL0J6UyMMNmhdV/HIVjFwdwLcVZoN9v0FLBPlYuVt9ySchWqPQhcWxWEjoUL7bJU9NqJ+ooPbU1d nbnbZ4aEhKwdBltRDz2WrX18y3tT95RXpu+ZaYz1yAOtbya30kPr/n4jN5fplWNlTvti22p/QP0W 1kyI+B9MOkDuang1ebTIJlUTZNfamXb96Hf+2E/YL5Q7m+dIUyy3Oi6WheXBkFEEzjzzTDn00EOt mY+GdBOGMZcAwi3nhGRHWbxXNq7skft3jMqvZkfk8AkRmV6d3DlMoPUf4Z97/+1mEftbJpf3SoX5 sO9YFre9AfDnD/qUtk+OH6gRf8VRDi5/Z+Bs0bgq/e5r7dZDEoOkAe9IF2w+8IHhOvUvO2RfCeXT K+Bnz485kNuaTtAxAPCu+abS4fYI+IFpDwK9DhhGaXCVDKaIb5s3z+6jpwGlgEHDKAvcC9tK9fTp dkkvhqYBKDO67TePQa5UVIau+UJC1kdCRX39I6i8zzSPQJmUywfd/j3pDNQ9/t0/25Z/zHgY3Mug XxsWXGV7ARZ0rpRTJ+5jj/9f67ty08yv2B6DyItfl8uWP2zjAfOg+E5/soHBwy6krfsIOv4gHU+0 vSOjy4rfkjtkFIEhjxFUqquHf9cfylN1vFu+MTUuv5kt8p+do3Y23uES5u8Rlbt2iMoVm4mcMCnx W6oklpg3INkbAE+s6pHF7YnBygjw2pKvuJOe+Q1WfqGhx05mdvqcduvVSNl2VP90VEmg5f9vzqRo 6cinVyAbaInXAcUoBAjlgICttv7sVzOdTD0CKBpqEqSKhgr3K2680S7d+QPSmShhPgTaM4ACommm U0ZypbtEszRjV1leHioZISEh/oSNEGuffMv7ieX18lrnh8mt/uD289Jpn7Et/wz0RfBX6BWYUF4n nx+7i91m37z2D20PAIoBA41xF4oZEGMAFLYXdq1ObuUPg5rdcQXZUJHFPAKhIpADHR3rTotDb2+v jC/rkbGRbunuHj6hrLdbRokJkR6piCe6vJhF2O0NUO5c1tcq8INZffMhYMajk5690pi522xVV5/3 oxo74riPJR1xOw8CHDOl3NdEyI98egW8aIu92vbr5GAI65gEAS33CPvaU8BShfhMPQIoFmp+xHUY SIy5D+mrLf+Ez37WLoGeAx0r4EXPG870DPLMpSEhIcGUDaaibsrwUjVChOROJtOgqkhF4DwBCoL8 8e/+JbmVgBb+bWum2d4CegBQAm5Z86JVGOC6GV+0ysABb//OjgFQMAs6bdFNya0E9B64wTuGIIjR 0ewaHJWe7syzLA8Zr0FDGZ5Qt3UHOXy9Bq2r8G4+au/qN2+AQi/AeweMtOsI69s/mpjXgJZ7bP7h hBfaUj0Cd+4ywk5wBpgF0SMAbjwTrn3q2TY7CJleAOZE+MrL7XLfJ0ZYEyH3OrHk3Akcs5lnzgPI 1YOQ2uqrZx28CdHqr/EKrexe1POQjhFg8LAqASgKXq9B2PVrj4Ka8Sh6rHotctMEvb56DeJ47/X8 YD/mRvmC16BNt9xWqqqqiu41CE8Uy1Y2S2d3+P2HhAxFBttrUHNTs1SW+18zFovJiiVLpGXlSumq Hmb2uINEZUeH1E+bJuPHj5doQM95j5T3K+/tWM4svAYxe2/92wO9+ijMGbCdEfgnVoy0gj+9Awrj BE5deJOdUOyj7S6TceW1dsDwl8ftZt2F3r7mZSmPRO25OlYAT0BAD4J6DUL4d3l76wuseVCQ1yCl adNLpaHXvzfDj1hnjUwYLvMIDGXsh24UgabmFonGM2tXIWuPXvPRX/t+V795A1xe2acuNdNx9K5G u1QhHrOgCff1DTZ3Bf5n1vTKis6YndyMYwEzoEP+12bNjlxFACHfVS6Y8fhnb3ZkVARynVfAqwj4 ocK368YT/BQBWujdAb1qPoSJDwOF3fkDVEh35zMA917oDSBdd2ZhrkF6XIc0VXlwhX6/uHxAEZi+ 8eySzSwcKgIhIUOXwZ5ZuLmpxVcRaG9vl0VvvildCxZIz9VXS+xVIxSGvQfpqayU6HbbSflXvyqV s2bJhqY+qfHxyuQ/s3BhioBOBOYHSsD7nQkT2NqyKjtYGGa8drYR+je265Mq6gPdj+JdKGifUmxF IBobKWPqJoWKQKGoILDKCDRhj8DQgfcS1BugXLFtjZy6cUKbR0C/bmFXqpdAW/cVVxHwgtJw6pz2 VO+BVxFw41AYtnqkJXWdIEUA6BX405n7SXTh++aDzdwrEBJMqRWBpcsbwnkEQkKGKIOtCDSsaRww jwA9AW/PnSudF10kvffem4zNDL2wfg0+2hCjjTVBuJM7ehtvvHh7cN3eYNBGJPDu86KNR3690qD3 kkujT9mhh0rVOefIpkYZ8PYM+CsCmScUS6cIMEbgja3Ok9U9rfJW53J5uuUd6xnI7RVwoZV//7d/ m9zqmz04U49AEMVWBIblPAJDmbIs/LGGrD0oZF9a2SZLeoLfy28W9HkEOmBieb+xAu4gYC/0CKAo EFAg6DnINAMyJkIoAZgI3WWUimz4sLpenjvAFAxV1RJfSxXXukwpB+yFg4Uz07Cm8AFxxWaRUbJf fP5/NuRDunPffOO15Nrap5Bnrb9pMO+/2GTjJrGU+JU9K5cskZ4HH8xJCUAgBzW1dFHnDAjbCOh+ aDzH0IusLqTdgECfDnppUUYIqgQA6xpPAIR71oPup1B4dt3/+peseHegz/+g8r4QN9IM9j14/hXy UttCae3tlHOX3i1bvn6eHRPAvADA8obVz9oWfpQA9fzDZGSYDCHIu7MJX7r8IduDML68z+NPvmME SsGg9gicY7S8F198Mbk1kJ122km22WYbuf7665Mx/lx11VUyc2ZC8yoFPCGr8Tc0SnmkoMcVUiR4 J7yJ5S1dcsBr5fJhmpZaNQ+iVX9JR8yu41Fo+oP9WwyCxgj44dcjAK6JkCoFaXsEuhvkkguPl/p5 r0pZT6dETD4LyQ96BDbceHa/KeeL1SOwrswsjFB8/z13JreyZ8rUaXLYkZ9Jbg3ksUcekMsvu0jm znlJ/vPka7Lh9BnJPYWBoHrJLxOD4H941vmy+ZbbyGUX/1xef+0V2Wqb7eX7Z/7M7guC33vMYXtK Y2ODOf8C+eo3v5vckx6E5JbmJtl734Nk0+mJnr23Fzbb+GUfLrHPgns78uDd7D6/3/znP/7O3PtP U9fl3JdeeDa5N5gdd95FdvrYQHfBgPD/g9NPkScee1imb7SxPPzEnOSe7LnpH9fJuWd9x65/7qSv yHm/6GvNHM5UmE9z4tgRg9Qj4D+z8JuvvCIdp58uMbPMBW2dV9NKdwxYEDoWi+NfP/poK7QH9Ry4 rfwoBirUK5iQ0nLPUh1PuLgt/64JqR9qdoq5aveKFTn3CEB0++2l+ne/k8133DEZk6C5vbtfeV+M HgFwZxd2bfnVjh+h3Z0XACUAUAxwPwpuGgwubo91yyvtiTkJUCTGv/p9u08p1RiBeE+djK+fnPa7 GFRF4OCDD7YzBQdx0EEHyb777mtnFU5HgT8hI4kPPSarVoWDhYcKvBO8BXX2xOS6D7rkwuW1vmME wDUPQhkYVxmx8wR84aX+NoTFUARA9ylBigBjBL793M1y4J8vkIrG1VLeHSoChYAiMGP25v2mnA8V gf4gjJ7w6QOTW9mz5977y7V/vyO5NRA33VyFS5SIv/31arv+myuuldFjEpNFgpvujbc9aAXkU046 2grCme4JoflkcyzKCXB8Oo459kQr4HPeAXslbIT/fvO9KWH/uVc/kM8c+UlZ+MF7cvf9T8srLz9v BeoggdyrCOh2Jtzj/bj5n9fZe4BvnHqGjByZGIvkcvBhn/JVxrzvf9So0fY3omANdwZ7sLCvIjBn jrQbOSfeknAgkS0I6nhkc4VlFdaDzHN0jFYmsyHwKgLgmgZxbcZtIbyjhOgx9DAAxyH8u44guFc/ 0yC9ViGKQKSuTmruu08298wt1dYd61feJxSBwgcLu0K8mvXA7nWz7OBgBPmnWhYkYyU1piBIEQCU h7FltfZ8vAx94s1fJ/ckzJFe3OIcu2+9Mw1iNuGPTMZBkGdWYUD4Z5tAS/9nPvMZO8Pw2Wef3e/4 d955xx4/ZswYu1wbVFQUzzRgaafIVUsi8okXy2TcE6HJUT6Qn6ORqBw+ISrjo8GDuF3zIJQAcCcc KzaYCGXD9K5G2fXhWyTSaRQACvlEOV8UqBS0+zbIpWdI9pBrBnvm0mKDYKwBYVYJilfuufv/rDDu hquuuDi5V+Sff//LgP2EIDMUlAAEewRXlAAE8ULMXgCBF2FelQDgGunC0iWL7XHcww9+/HMZNXqM tLb2CXD0BADCN4LzLTf+P7tdP2qMFdo18HzSgaKEUuMNxLugNPgFVQLg6isv9T1mxfKBggLP/xsn J9z9br3tjjbQU3LScYeuUyZCg4IpZ6t9BrPGyssl3powJ8kGNbNBcA7yrpYtCPZaB7iBa2QCIV2V ACAt6hG2CQj7KAw6ozz3StraM+Beb8MzggXubOEZxujyGQRSk4mZgKAOLN14P9x4hPtnW99Lnf9Q U2IiTqA34f1tLkrtKzbRLEzaB1URYObgccmM89RTT9klPQAK5j6E5uZmueiii+RXv/pVco8RpJcu tcuPf/zjdll6jKbZXbjw+HJLRA6dUyY7v1AmF7xfJos64nLz1jH5q/k5e7609pSC7kiZLO8tl0ap kFhZhVFyBi9UV1f7xgcF7rlJyqXcZPCysoiMqymXr0/otC3sfnzQFkv5+gfMgvD8UypIm7EF6eBe j5jzgNQuelciPd0SYaCwKTRpUaHwVLRi8AZtmQmi5eWXk2tGWU4W1kGo0qC2qS66j/vKBVcR8YNW oqBr6m/225eJQmxD08GvWNdmLqU1XcNxnzs5GRscryAw+wnSLn77XaFawXSHfXDEpz5rzVYQ4G+9 6W82LluOOXxvOe+c71mTIYRxWr0RcoFW7/N/ebk17XEDcezTY/bcO/GdIMg/dP+/rIDvKjiYKBHH NbhvVTJYukL47bf+w5oTsQ4s1bwIpk7byPZseAPxfiCwu8pZUOC4IPhN9GzwTDjuOvNuCaoMsI9n P5wZbEW9oz2gfAgoA/1Qe/50oCRo2aohXWMPAjtp0gqfLeqhDtMgzmVySQYus673x30wZkHjCPRG gBvnTjqZNwHP0Le8N8dmmkcgEy+3LbLCe7bBjz+vfML2HOBalBb+51vft3MTEMe4A8UdG8A+xhMU k2zGzgwZO5ebb77ZLukR8LJ4caKl5sADD0wpDsONJZ0iX38zKke8GpU5zSKd5t2ML4/Jg9vH5dYV EbnQKAVvZN9wkDetsYi0GEH6iYaI/OI9kaNejsmsJ2NS/0jpwnMdNdJVVSd3NVT3i//d0koZOXKk jBgxQr76Vlm/fekC93z6WyI3rYhKxCgGNRXlGXsF8O2P+1CCd2yAggchPSadWRBg6sNxQbb/blp+ x9jegAdvkWhbq5T3dEk0Fkt2bfqjBTJLL+7ALg3a7Qt0xXr3ExDG/VAhPZ2yoce4wVUWqDS0UkhX SfmBe1Og+zlXwtk9s4dWcw1LFn+QjA2O9wMzlkwhHdf+KTEgkp4HhGFAML3mqt9k3SvAfSKM0xPR ZpSN++5JmAvRwk4gPUx4UBYwQ0Io3n/PbW0c+w494tPy0OOvDjCPGTNmbEpJUYgDHWfBfXt/JyZG 6VDFwBtUcfByzs9+lVLM1iSfya677d1PYSNwnBee4Xe//SX53qlfttuqBNDrQVBlAHge9Nyg5AxH 1jVF3cUtq1XAJmgZW0yoO94980ybvt/4ANDrY6KkjVcEvx6Buh12sHGlIKi87+kqrKFPB/xmGzAJ ItzlKAU3r3nBjgNQoR+ToQ1f+7Ec/c4f7bbCWAMdMMzxXHttMyQUgSeffNKa+myyySa2l8DLwoUL 7XJHZ6CIKgelHCTcD5Ohq6vza3F4YFVEdnmhTP61KirtMbGhziisf9o8JnesFHl4dUQaPErbbxdF be8A4WtvRa3gXij0AjTGy+Xbb8bl2Dlx+ceHcXmtxVS8Pt8MXm/iR43KO7y9f18L2PajzO+ojMgG 1RE5fWZlKricvWlVv30EJgTzg3v+98q4fHNeXPZ/ISaLe8tlYn112l6BoURfb8A7UtbdJZHeHtn6 9tsHFKT5tIhrAY3tJjDYTOM0uJUHhfjEE06w6wjeXFNnC8aeMxOkT4sT9Kxe3a8C0N+CDanGBfUs uD0IrrcMjSNkQ6lm98Sucl3zGkSruQaEaCUo3g9s2TOFIBBS1Yzmez9MDAg++NBP2SUC+lNPJGxt M/GvO2+xSwTaj+26h1x08ZXy5+v/z45TINDyDygLX/3SZ6xQrOY17PvdH663QrHCOAHOG1nf3/Ye 4fsLX/6GFbpRVGCjGZsM+J2cT4+DKgcs2VZQHrQVX3sk3DgGZoOaDG0yazO7rQoPyomfgsZx7jna u3Lvv25LHiGyx1772t4WNWNinTiFtPfbYxvbu1Koedb6xtpohCiF4K9lrza86BgEt+z1C66JEffl 1i2sUzeUmqEymzNCPgGPQ5lY24J+RUXm3pEhoQhceOGFdrnaCBIMINZwb9Ll1vvvJ1oopk+fbpeg ysGMGcXxTpENHR25tzhcvigiX3ozoQB0xhLCTJWR6fcdHZNR5v0g8Df0pBHyzRu6bUVEvvBGRHZ+ Pip/XBKRNXkoux3xqDTHorLHczErRK8t9hxXnrLLry2PyOXb1KTCTzfrc+WJJx93H+GoyZkzMErB vkYZWNZTLsdPq0zbKzBU8OsNeP1T/buEWac7Nhuw51TBX1tnEKax8aRwp6Cn18BPCEdYV4FfC261 TaUnQYVyjtMKwJuO2oCufuABe99cF+iKZtsNDGJD2dAeC+6PNFUZ8VNchgo95l2FFA8EfQR+hOHd 90wIowjkait/7TW/t8t00HqtysopXzvN2ro/8dh/5MUXnrGt2x/bZsOUhxw/2EdrPL0FHI8AjICM MIwA7drtI/yjSNCbwH3DnFdesEuEdECQzwTmVtqKv+32Ow+IQ5FAQcLDEEEF91/8/Mf2WEWFeQ0c p+c8eP/ddgyDPl9t9fcbU0AccIwqJg0Na/opR8OBssFU1E05VUqhVBtnaGxx0cYW1xTUi5oSBY05 UJMfr+DulsG6T82MCEG9BUOBQk2DvBw3JvGdDkd6ujPLRIOuCNx0000pz0Fr1qyx6xrq6+tt/LtJ /7HTpiVaSoYLZ78TlcsXR6UrqQAonWbzvJlx+dPSMqmyb2CgYP69DWPy6YkmPulEpqk3Iu+1R+SX C6My63+59xK0SZl8eW7Mt/Xfj0sXdMl3XmvPOmB3DyzZ/um8Drv9tY0ShTPxLzT0Wg862YblPKgs 4Dd95tWYjKmrlh9O6VorvQKVcXO9nvTjAPzw6w2QpKcghPV82ejcRIvqB+efb5dA9y4tNFQABCoN WnEQxinI/TxPvHXKKXapLTyqYOg2weuRYsQWW9hltl4gUHC0F0EF/xU33mi3C8Vv9sliEY2uW4P6 XXt517QlKN4PNSFKF4L47SWJvIrg6wqdjBUAWr/nv903qM4P10SHdGrrEiY2CLe0bruCMEL9b6/8 q/X4w4BfV2jXlnbs9Ecm6x1+u94L3H7PE/YcxgkopI8yovfp56kHUyUUDQWvPzqAWhUJN47w979e PUBg5x4VlB/vfjc8cO9dtmcEsyfuGyVJexxUKQDWNZ5jMJHi2Zx34WXJI4YPvYOsqJdiniHqBMLY pMl027z034MfrvBOGMoCfK74lvfmNxZqGuTy8Kbfk5tmflVad/h9zgoBx3+03WXyv81/ZCcag/On HGm38SqEt6C/b3yy3R5MBlURePXVV+Vb3/pWckvkCSOY4BHIO05gwYKEm6bvfe97qd6Ca665xsax ZJs5CUpNLl6DfrsoIjcuV7Ob/gL7J0YZwbgzIv9YJtKRFPT9OGlSXEaXO0KtSaaV9Mwyl14CegNe aYrLk4lGrKxgwCt28pmEcY4hJPUAu2RbJ986ZFJCM3+psVdOm9MuD6zokXnNvRnDKS/3zeKbDQuN 3vGvFSbvTKoa0CvwnVGr5acTm01oSS4HhnPMvvOmdMj5UzttuCAgnDWqRU6T1XLcmuXy1VEdvsdw /nlTO+Snk1rls/X9XZilGxughT3QghNkw+8F4R4hn5Z470yUxNPqrq3zoC36mn5HsndNYRxCU3Lw fjZol7Kmp61U6knCDdn+pnwJHLAXUhJcM6Kg4AcKgprnnPL1/i32jBVAsIe/XO3vQhOwl1cTHR3U jCCOIIsQr0L/868tkkMOO9oKz/QyMBaA+QdofUfZ4RhMiTgHt5v0ThDH4GG9f50ngHMuv+r/WZMi 7S1AmH/m6UQP18d22d32StATgUAOCPCuEM/vRulQRcUbR9h9r/3s/WhwTYjceIKCUK9xjFPgd/7u D9fb+0ZJ0h4HdyyBO/5AFTKezXDrDYBsvKOUjtI0PmkrvpaxuQy8pcGFMj/dTMBrA+1xePkT/nNj FEKpy/vfb3i89fsPzCyMQqCTh/kFL1+dsKf1BrRtzbSUSdDxYz9mZxw+wSynV46Vz4/dxW6jGJSC 8qFsGrRq1Sr5yle+YnsBMqGuQl944YVUb4HGsWQ73cRkRcFk5Gy9Bt2xMiK/WRS1rfhe6s07OWly TE6el/nR7zk6LvWUbd4yJrnt7SV4MMA8rSUWlf+XvdvZflywRfUAkx03pAM7fzULUg6aWG599WcK O4zKPWveuVKkt3ygB6H6qgr5zKQK+ezkcjlucqUJFQPC0eOicuL0kfLFjevlSxuPlC/NNMtkOH7D OtmrvkKa3m+ShQsaZfXKdqk0t/fVbcb2Oy4VTBpfMOHT5ppbOhMMp+sNwHxHC3ugJd4d8OsV1l1o 4aHF3lvQcr62AtHyjiCOuQ+COuvTvpuwa3a7hKk0SC+XViP1RrHZtdfapcJv0OsHwW/mXvS367Yb hgoxPDutQwQNVA2KLyZq109LtF8rOi3Z4LrK9IJwrS3+xx7/hWSspPzqJ7wb/ceazdDiDk2NawaY 1HDM22/Ns7b53Au9DHjR0fkDAFMhfSaYDx1/4smyz34H2330bKgdvpr6qIAP/EaUkmeefsxuux6M 2AcI7xpHOO17Z6XGHmy62Rap9H7680tS8QQdTwC06Gs8Qj3QW+H9vfrsgXXv/uE6WHiw6S3BzMaU oaoM0NDjCvXaqELZn6uwr6ZGXnMgKIbigPknZbk3/YqJE+3S77rFo3CvQUBPwKkT97HrTAg2v3PF gIAXoHRsX7OhXc5pT4xppVeAScPgoaZ5VjkgHdBrFZvuoWwa1NjYaD0AMQ8Ag4SDQGFA2Ne5BbyB XgRYG4OGs+36+wpjAgLKhCbzTg4bF5ePsmzs/trUuNSmc59rZCzbS2CexQlv+N/fWCOMP7GmMIGK ibjUZEfNgDJxwrSBPSiYDHnNivzCXcsyZ14v/MbJ1QPnFUAOZTKNGhNGVJlQWTYg1BjJfkRVudR6 QjQakTte+UiuefxDWdrQpwhuNnmEjKurHHC8hhHmWnU1leb85AmG6WVdgb0B2MhToBNAW1G04MwE 5jpewVnNekAFbVr7CRTEDY895iukuy5L/cYIeAcxYxLEfes1yscmWhOD7FbdMQLchyoqQGWnyoOG XCjlgL11bbBwvuhAVYRYV3gNCl5cu/4gDzvHHv9FKzDTUh8E12dgLAN73RZsNY9xgyoULP32E956 83V7DMK1ms+gZHAdgrbK6yBiZh0mTtPmGBQJWuIR/LXHgEHGCObq8Yceg3SmQa5PfwbsXvCzHya3 RB79z/2p/SxRSoD7VeHfhfkEvL/THQDuZ2LkNwfBcCAbN4mlpFhlj3pZw6RH6wHQhh7KT8phLUNd c9B06PgxgioXagpKnCu4u8fqPtDxBhq4V+oer7mo9kboODc9HpekXMPbc50vpfAahLDOLL/aEwD0 Bsxr/9B6+NFw0+rnpcbEK1eueDS5loAWfp0b4EZzLFw7I9Fg4boQ1fNQEOiBGAwGTRFAcL///vvl biOUzJo1Kxk7EJSFdEL+008/bZelHzScvSC9as/etKHOyOt+8Rpcjp8UT5kDBUEvA9LujVv6F4SM Q8h2bEAQT63ukU0fbrbhEmeCriAYJLzrmIGKyVc3qpRTZ1ZlDH7nZoLfaPQAGe+ZVyBqnk1lWUSq yxOhxihG3jB65AizTCoKThhXVyGn7zdNvr3PNBlv1pWdNho54Fg31BjloizWY66dOJ57+VTVGt/e AGh+4QVfcxw1s9EC2gWBnQJbKwY1/9EWetdbDwU/wrq29lNABxXG7Fch3G+MgBbuftBKpfcc1LLE +TpGQNGKxg+9bjZ0lWjAHo0O68JgYZ0UC9TDDMEdFBsUrzz5eMK9KwJuNqhCoO5BvXb9fiBQ0+pe NzJhrx8EaXrTUPMYDa5NvHcfQdGeBNJT0yRa+FE0fnjW+alW+W98+wd2Ce618SikEO/OC4BA75oH pTMN8s638JVvfDf1GxDc6algwDITgWmPCOMB/Jg4aYMBv9d9p6x793POcGRQBwubCrpYg4VV+HfL T7f8UyFbg5bjep5XKFeId88j6DV0W8t2v2P9grcO0fO8uOekqz9yJai8LyvPXX5QplSMkqkVo20v AC5BVVBngjDs/e/a5FuyaJtfyU83OMwK+vQKHP/un+W0RTfZ4xRMfxQ8CiHka2/Ajaufs0tgn/YK nDx+96IPTB7yE4rBHnvskVzzR8cE+IW1MS7AJVPXX4OR7dTlZ1Bg4LBfvBtcxhgh3w4aDtBDtqqN y682ickHu/XKgQn5a0gwpdpfcJs+IiqzazOHSbhWypNyU9h4ewWiRhCvKItKucnxfqG3q93sjwSG XWaOlC/uNkkm1Scqm62m1Poe54ZyowXor9iookf2qGwOnDdg5S23+Np/pmtd194CClZa0hH2GVhG Cz0FrioPOgcBhTRzA6AYFDIw2QUBnvQQ/lFAZl6cmIDJT3GBIOWgOukRDIWoEAqpANYHtNUb4REh WoMrtAbFA63Q2gKOyUo+qJmO32RlxcBrOqMCOOZG7j4NfowePcY+IwRzzIIQuoGWfp1vAM8+buv6 5ZddFOhy89WXEy2CKBj6TBG63Z4TehS80NOBQnT7vx+z4xZUQeEdqBLBDMjvLHjLrntBofL+XncA NOve/X6mWsOBwR4sHLL28S/v85cdAP//J7///2TL189LCenPtCYc1iD4oxBMq0w4DKBl/6+rEo3R LvQqYPevINyr6Q/peZWGU97/m1U86Hm4bsYXUwOLi8GwmlAMdDDwc8/1aUs6JsAvlHxcgIdMg4Vv WBaV2jRyCO5CX2qJyujy3DLqgEHDihHAXm+NyJiyuO1lGEroQN9n1vTPhKU0DVKYbdjtFeBp0yuA NoWpD+v5hP978SM56ROTZKNx1VYh8DsmFczVqmuquR17D58f2yV1ZunXGwAIyF4hmW5XBGyE6iAB 2utObm3DvWlLD8qMTkmvvRKQzQDhXD0PrW3IPYM9c2kxePLxhG9+tWX3A9Md9fijQrty9R8Sg3Nh ux36WryyBeFZFQkG5npR8xgNrstM1olTcxqW3uN1XgLunW13Ii084ejv0oBNvOLa2yN8f+1bfS3/ KnRjioN//ssu/nkqbTUZQuHAbz+TlkFzc6Ndwt/+erVd7rFX3yzfmFi596KmQ4q+B+6RScFQRvTZ gV6XOO6FAcrcn5oO6bnekGmMAIFzQ3LA1MXVJfRYFpIbhcwwj1efszc4RJ7c7Id2APDlGx7XT6jX 1ntAMaBnwB1EzNiCK6f3N/E5fPS2yTWRmkiFNT1yAyZD7bGEzMSymHMNDIseARcdDOwOIE43PuCq q64yBXSisN16663tsnRkHiz892XY6wc03RsmVsTlKVOfNKQ5xo8Bg4bNb7cY4Yt1xgYEDRQuFgzg 1cnCMg0SVi54q1NWdPYXeDMNPtaQzRwCQRg9wISIHDGxLNErwGNK7guiPIOS98L7CVvn7TccKd/d PzEAKBOdHR32Fc2o6JHDJ5UZBSEuFeaLyzSLsKIuQV2h2gUlQccUKPQKqDmQmtu4MwuroF4KXLt/ t8tYZ5YM6iXQgdI6/0A+RJK2ot4KgHJiRUv+niVWtnYkyhuzPtxnLkW409bxAw4+wi79aG1pTnn8 UcFTW4l1G5OSfDzL3H7rP+yS8/1antU8RoNrTsM6cSqUs/Qe/8rLL1izGe6dbaClXWfTveqKi1O/ jYBNPCBU61wGCNOY3+g+WuEZr8CSa+KfX33vc97fb77Xtu6D3huDivUYFAJVXlAwFHoT3HtxfyvC OD0Reo8MRta06dlg7MTzry2yS+1JYD9pojDQM8F8Amr37wa3F4N1v2M4d7gRpKjHTHm7oiXhzroQ tCwIIvRYtvYJEvgLGSw8pmyE9fKjrf6Y/tAjcMGH98iM18624wNYsv2f5jf7KQZwx5pX7PkuP1ly l+09IJAuJkLeoGZGr7QvSp5VHIZdj4Cf+9B04wPYp70COufAYDGnJSJLO43Uh+QXwOSqiPyvKXh/ OlKDhimIzDXO2zgmE9gmORO3NpSBXDn3zeDC1x187IZiwCuoKI/aXoFvTOiUMiPGpXktlkxK3pML Guy4AJgwMt3o7T6YjZYP7IsTumVCTaXUdHdKdPPNBvQG+IHpDoI+Zj2uUK3mQwj0CM9qSsNAMm2Z TxcyCdsI5ao0EPwGCxMmfGagbTfpgw5A07ELmobGY56kSgOTkOnANeY9yJfI1ltLRWtrv8Fj5tKm 8u6U+z9otOvpKnE/OPpec25nZ1cWatvQh9lmca0JKvQqtIYjUBIwfdHWZiBOXXziOpN9Xpef2UAL twrnrnmKi2urnk84+NCjUh6H6AXAlAfXmKq0eMc18Fs4HmFej+G3aTznP/zEHCvAs0TwRqlAKeC5 4KOf54VJDcdyDoOIVTi36Rx+jE1fn63CtnvvavYDpKfbLFGcSP+5Vz+wLkG5BrDk92E2pLb/9GTw W9x3mmtwe0eGC36KOp/8R21dct8HDXmVAQpn3fN+o7zbmKjT8k2nmOj4MBd6XylzKWPXB/wGC/Nu ChksjNnODasTijCCeXu82wjpddbt50Obfte24LNkG/efgDKgYwX+sPJRa+ZDUJhxeKd5vxDGBqAM AOfc3fCqDRr3UttC2f/t39r1tUnEPLSCcvRjjz0me++d3aCxIBgsTMs/igBjBphkjJmDd9ttN98x BBdffLHdt3jxYjsPAT0Iem4p4Al198akta1d4j3+A2X/tDQiv3w/Ks1BypcRkr4zLSY3LIvIqgwe g7wDhoF5AnARCgwKZjzAh+ZWTnojas2D7KRl5hq6z6WiokLqH8lPyH54t1pr14//f+YBCOLt/Uda 236EeQYUK3ftMsL2Jty9rFuOerYtdZxue6HHATAPYj6CXGnaNypdXd3Sa15ad29cPurokYdWdMkJ 00fYAcOYBvnpBJ29EVNpj7LehWitR4h3+drf3pLfHT/LehjKBPmlq6dXmlra5Pb3GmS3cVUybkSl rPlwsTT+363SfUF2Xh5CsqfyJz+RsUcfLSOnzZDRo0fb9xiLx+T3r68xylhcvr3lOOvBCbOtbOAd 0g/w+9dXmXQi8o3NxshHDe3SkeUkd0MZBPJC7MBpbVahORe4rnqkYfxBKSn0N2aikPT1OTAo100D kx4GCqOw8Xw5buTI+pyetY5RyOf9DHeikS7ZYGLi29ce195YTK54s0kivb1y2lbjpMyUAd6yPRNa Flw+d7Us7YrIL7atl/JyengT6bjyQXmkfz37xhtvSEcWvbAI8No4Qg9wkIkkwj+NMn7QyMMs8fQA e8HpAw1KOJhgPw1MXhfRuo90/Hz+0zhFo43fuelIdx6KDA1a2aRZbe5ryy23TG4laG7vTpX3iXdu ZCHzLlasXmoqhYHyhTK6bAOpfzvRKBIEZj65Ennx63aJsvBs63t2jgDQeGAfPQAoAEe9c1VgXBBN m14qDb3Ze/aKxkbKmLpJgbINDIkegeuvv94K8lsk7YSPP/54OfPMM9MK9nuaD+eEE06wSsDOO+9c MiXApaMjWBB+vtFkyjQ9MGPK4zKrJp4Q2POAQcPb1CbOVUF/gyojqO8Qk6MmxKWWcQcm7WL3DOz/ dKsV7L1KwO+3rbFCPgFlAeE+F7YYWZY63w3FgHyOwM/g4LFVZXLghApbaOdW/PfxwaoO2wuQjRKQ wlyPqb33njxCxtdW2h6KDaZvKJUHHCBlSfdwIcWB51m5776ywaw+72NUzh+1dsrVS0RoG0IxpJKw i6zA/JDzIjaNjs4O6e7K7C1rOFCogJyvkMl1dRByqSmlEgCFpK/PwZsGvQXE6/Nlf67PmuPXRyUA vF6D+NTfNcr7lYviEjOFf6+pHxHTiefbzjaYv1St9ry/Lo3LO40diW27L4kp7wvxGsQYMDXzHGnk mSBcbz4c747RQniv3333lIc39fjm7VV2QUi3vbZZOI/Q+8JJhfYMB4VseyR0pmQdI1YMqOeraoxw VCQQzhHkCawHxbkc8Pbv5PlW//k4EPi94KWoVCCHZGJI9AjkCnMLjDcfBCZE+xoB4JRTTrFuRksF TwiNf9Xq1VKFixkf9nwxKm+0BYuaY40i8Nct43Lc3Gja2YTBr0cgE5cujMjli6LSlkzbTaOQHoEg /rdXna+LTwYHf+LxPvd3CPd+PQKZKKRHoLu7274zCuuYWek1Szz4YKOPOmDKyAG0dfXK2LHjfLXm x99ukDeXtcnX9pqSjEmPzS/m4g2NzbYFiqIpEo/ZQczYkS5+4w3pvP9+6X34YYnPnSvxErm8XJdh TADmQOWHHmqVgGlbbikjRowwQn+5VFVVWa9Nv39jtfz4vTL5xYweOXWLsbZHiNearUrYE4vJ5a+v lrPfL5cLN+qRz0wol+6evpZAxaZpvu9e865536MqEi571zdWGD3JFJMy0jyQbEyyeVbxsrhETTEy 0shw4TNLRqaBvBY3z4vnxvOrMus4oVifCHpmbo+AmPKW7/dHLzfK75aWy4njOmX7+jI7foyHmF0J YJJB/E/8l5cbe+WGVVXy2bFdcv0u5jqVFTYdLe+bm5ql0uMIxK9HQFvIcwWXyxuecYZviz+gAGhv AccyaRjXQSHA6xw9DrT26zgxFASEerY5Zsx++6XtEUDAB9LW3gsUDhdMSzEFddPw9ghoz0MQKDd+ Lkb9egS0vC9ljwBmO6t7E6Y7Y8tqrS2/Xxy4Lf/MI8BAY9B4BiIzuBhwTYpXItBrlaJHINZZIxPG TE3bIzAsFYG1jf3QTeZqam6RaNxfu9r0mbK0Jj8jTYH93x16ZRejMPTE0xdD+SgCcMvyiHzz7URt WmpFgB6BUzfua4FpM9L2nKaYHP9Cm3yg2oghSBHAhGieTxcKx0KhigCQsWOmgOb9kfeDzIKgy9Su 9SNHBioC9AbsPCMxRiATXK+rt9dUDK1G+KdoSlyfq7Pkk1u+fLk0L1ok3bWJAiQkdxgTUGcqssnT p6feV0t7t9SPGi2NnZ2yz9Mmv3UaIWCsEQJGRe0Acl5A4shgbOXP0ixeMpX/P0zlv2llj/zLKPLx SFU/RaDbKJe1I0Sea4zL30zZ/EF7XBYa4aTQeTuGI9vUiWxUE5HDxoscM9FUyJ0RaQ/4hGPmu6iu jsvtK+LyyOrEZIDhM0v/zNy8dtdKkTnN62deC3pm5eW9MmlcogynjH1scZMcMycmjWjoRWRUWUyu 3ULkqBmjjTKWKAu6jdLR3NSSkyIQJPB6cQVwVQQQwDETwmscY69UMEfYZj/mRbTgI+RzrAroul+X mVCB3nvPek+ZFAE9zkWVEVUMFD03F0WA8n5UnqZBGy74qTTGgq08SqEIqAkQ4wdqX+4z/yqlIpCN aVCoCGQBTwiNn56IoB4Br/9/P1bu0SsTnsx8XL6KAHAfW46IyxM79QnjpVAEsoWJxXYwQtjLjTF5 YlWPHDe1ws4RoNteTp+ZUC5wH+oqFNniKgJA5iaLk/kHZv8+0vUI5Eoiv8SkYU2jVFclm+tMXAFJ hmQJFUNd/Si5Zn6DnPVemXRnULqzBRew50xqk2Mn1xqFImqVgYoqkWbzYr81LyZPJhy6hCRBWLt+ 66hMMsVdW3v/d1Bdbco485F84bWYvNZ/7qz1mnTPLFoRlxWmDvr6vHj4zBz0mY0132O8N6EIUEd3 dnXKF15okdtWlaa75BO1XfLw7qNMXqZXIJIq72u0vE+S7RiBbEnXmq5jCzDLwe6e3gEVqv0UgY6F C61wr0J7ujECasufTsB3cdMI6hEolSJgZbXm5dIjTYmDfOiWWvnU4r/Ia51GYQhAhXM8BunMwCeM /Zh1JeoXB+kUgf9t/qPUcQj8TbEOqY9WS21ZVWoWY7eXwI9tqqbIbdNOkWoJVnK89HbWyMQMPQLF VZXXccrS+GNFeM8UaDzwi/eGQuB8VwkYbBD2adlXoZ/5BdxtL+wj5KME+EGWL2R8QCHg0YDr2jAY N7AeghvYVe2dcs1iU9gXSQkA0rphdaX0die/T1Pf95TFZc/nQyXAD4TVfV+IyZsdcVMBJSMNCLQo AZ80zy0UaPsT9MzIa3GzfcjLoRLgRZ/ZSiP8VUQTwmnMCDsPfdgm960unXjzalu53Lao1Y47UJHY z4NNOtSrWqZAy7+C4Ky2/4DQnBoTkBxgjCc5NRHCKxsgxOsYBIV5Xzh/xY03JmP8QUDnfBeup4E0 AEVE47yKRKkIeuaZvAat6W2WPWs2SW6lB+Edgd6dT8AvLh3MRqzH4V2IVv9daje2k5OpEgAvt6V3 Hbpt1VSJmjxRbEJFIGvSP3x3ZuCggK26X7w3ZJNeNscQQrKjurrYk8EUNngsJD9oCbxlYZu81138 vP9Bd7ncurLLCBoxqayMyZfnxtZLc5Zs4dmc/HpcRtcm7NkJsfKInDYvfG5B+D2z6qp4mNfSwHP5 zKvmm6wuk7gRzFe2dMiVH8SlLV468Ya0f/luTNo7Om0PcD7lPa3erkAdFBggrNDary37CPYI6Aji KAx4HkJpoPVdmXjCCXbJzO3eyScZoMw9BA0kVtz0CoFeAFepYdtVePhdudIV8MwzzTA/oaxadq3J bsC/6+bTL3jnEfADwR8FgGP3eOsSGzevPWHeg5kQ8cxLkGkisdmVE3IeS5XNhGKhaVAW8ITo+lu1 Kniw8DbPlcnSNE5FGCOAh5/dX4xIjy2ggh87rfrBQnzEuij7YLe4bPQ0aQW3ek4yyvIbu/TmbBqE OU9Qi30QG42IpiYBU9t+Ny5fU59c8ZoGZUt7V6+MKappUFwa1jQM6CoGO8HNkiXSsnKldGEnEZIX lR0dUj9tmnUcEI1iFyyyuKlDjn4tKm93DXzuxWBWZbfcvkVU3oiVyfGJCVxDMnDZZhE5cnTie7q7 IS7ff6ugKme9QJ9ZTywiT7bG5CtvhM8sE3/ZMiKHTyiTJ5c2yBffGSGtsdIpAlAbjckfZ8fks5uM odtZGn3K+2KaBqmLUTW70TECCPOuOZBrlqMmPWo25DXL0f1BcBxwDpC2XicTHKsDk8FrGuR1k5qP aVBbd0xG1vWN7bMKmal7P2pcJr3RPjfmXrARiEfq5XNLrpcn299NxvYH0x6glT6dgL5n3WzZYURi ktF0Zj0bVY6z8wnkyx41M+WfU79khPYm80uzLw+yMQ0KFYEsUEWgqSl4sPARc8rk6b4Z5QcwoSIu V2wal5PnRaWdJ57mqadVBMw7rDZhrhHwt362LK0Hot1GifxrW39FACH9od1q5abF3amJv7Df/8O2 iZbxnR5rGSC4Y7/PrL86VwADhg+aWG7nGJjf0mv3QeSuxIPQgcJMHjb+Pn97vSCXof9ZmTApyrTf S7EVgXkftsqLH7TI53edZLezweaX3ph0dHZJJDltuNLe3i6L3nxTuhYskJ6rr5bYq6/SrJHcG5I1 lZUS3W47Kf/qV6Vy1izZcKutTFSV3PPeGvna4lHSViIhYISp/M+f0iFPdNTIXR8NLFCLQaZxNNmg Y3OWd8atOZ6XYlwjWw6fEJFfzIxItXklP1gQl3+vzFzlcH9+911KKBMLaawo9HwXfWaMPf3RO9k9 s0Io5r3ni44P8yvXlXT59vDxEfn1plGpK4/Krk+1yYe9rn1V8Zld2SP3f7xaptabOioStxMPest7 P0UgnZ1/OlzvP7ng2uIH2eeD7nMVCcDGH+EcId3dp4K7i/dc8I4RQGlBQfAqApnIRRFYvmpJ2sHC UCaV0hKvkM3eHfrz+oyK1sgjG50mY43CWWYdYmdPvKdOxtdPTqsIlFZlXqcwGSzN7LN7jDKFaBq5 oLEnIu8ZebsKO8ZCynRzbqUpdNp7ychpEjL3svPI4IL9im2qrfeen25WZQV60Ip3XGVELty8r6Wa ApoC2Mv0mohNg6UXKpb9JyRaR0iPicLcgPcgQFHwC/slz/XbR9D9xQLbcj9WNnfbgcT54J1ynp6A D0yB2v7rX0vXKadI7PnnC1ICKLi1W5XWolygMM7mXAp7jqHlyAstUuyjoM8E1/NLI2/Mc+P5dX3t a9J+6aXy/vwF9mvYcnS1jIoUNs4mHRuU9co+48tkTnPEd9wHiqubv/lu+H6I94ZX96mzxxHYVi7Y otoq1WfMSuRJTSNTUPj27vj4CJvGHkYh8IKScNPOif0oCy7s80ub4L1/v+AHHoE2MEXMCFOEsJ4J 7uG6HWrsc+QZZYs+Ty3PgLi/7zjCPhN+A3OenO+UbQrHvLFvnW85B1puBf1G4l/cu87eezHQZzbR 3CregbzwGxcdODLwfnHv3Hp4fSofBsFz4Zj3DxiZ173rc/GDZ/LRIfX2PoPgGP0N5EdtTArC+224 8MzqyuIypsbk16lxO8C/VJD2lybFZFRlhTBxIe2p3vI+CIRh1/RHwSuQ37YGTHgw53HjNKidPsqC d59X4M8VP2GdOgMlAPMkvbb2AGSqD7Q3gTEKhdLb41/Wl1dmzsu90iV1pvh7ceMz7SDcoQr3hhIw IVqVsxIAsd7M9eGQVgT+9Kc/ycEHH2y99Qx19hptBCpTCAXRZXbNaRaZbITiQplSFZG32iJGqQhO q84oHAeODb4fXHni8x+2MF+DCiTKLmPLUpUqBS8FcC5cu32NjLBOm7PjhkXd1mWo3pMX9hEWt5em 1SqdklcsVi5ZIj0PPii9996bjCmMRUYAVvAZnS0oEG6X7cyLL06u5YZWAOkmwAFtAaJLmWsXG55n 97//LSvefVfG1tbItzcojRBAmp8d1S3jq8tlEV1xpvLPxFc3SvSi+Smz29aXWUWawAR7Qajwkyko dxvhCuUbcPGrwpoKsldu2/ctc567HwHLmy4BxdvvN3iDH9hw0xuAv3s/O3cEQS1/CCgxWnaMrYj0 20dAmPeCQKvPc3TShSOCP3Gf37BCptdE5YRplfZ3HD+t/30iAB8zpdxeEwWEtHJlx1Fl9plfa84H nrP7XNMFjvWizwx7YFyEunB/J5hnNs38pku3qva939aeuP09PI90v4deAJOMRe/d7x7d4He/wHVc xbHWXJ9nwn268QSO5b2TZzLVLbxv3rur4PnBMxtVHpdoJCrHTK2W8dHchaZsmVHRI0dNqZLy8oQH sXzdUWh5SFmKkO+HNvi4DTY60JiGGheEc+I1UPYWG65JrwRKgDt+gUHKtPLT+p/uutQD6X5vLvgN FkYpyzRYWOmNt8rkaJnct+E35VcTj5LD67aW6eVjknsHB1r/Ef65l8smHmPvjZ4AycFTUK4ElxCD DML/HXfcIQ888IDMNhnnVUwoBhOTudINKP3EKAqh9IXB2+0R2W9M4YIsvQ+YIQVmdSOfcC/cUzqY +AvhGh//KpCoAKHbfq39maDFTVvsL3ir0wr5gJCP2RAB0yKXWUYZ4Ry9vhf2EWpyUC5yoazMvwWB 3oCcZhR28BZSa0ye7knaXOaK24Kvwe0ipvD17vdrgadS0W5p9T6BkJ5thaEVEEGVCZbudb2VE13F VBDAtb37i0Hv/fdLY3OT9HYnKuhSCAEbmcp/XyPwlUUpNsmHmfPivJaYzfcEvjNM2phzQxVb4vk+ Tnm53QpGCEkqmE00UiDbmNZhjucX2KcgXNECjvDLNbgWzGlKXJtAmuwHzgeUa92fCc7hOL2u/q5C wNRDyxu3DAKESHcfYbqPYHvGrL6ZRK/5IKHUI/gDvw8zkhsXJ+JJg+eqsO+sNxLSNsLzk3vkPrfH JQsSA8RIm96FUoLwfv5bifvl+dDowu9BQNdgZ5pPQu+Pu49jEapVsbpzWSKfeJ9LrjAezKs8Km48 gWO1t0qVPUXvi8B98r7te89UF7HbZEsmbpxQWyWnlahXgDS/OCkuE0ZUmbIgYuensfEBHmyY/NAP elQpDxGo/WziFSb9AuYQyIS3R8BrplMotOariZCrBCj0HtCTEVSnqOKj3oyyJegZFsMhR690GfGu UU4etYNcMvEIeXijU62v/sEK8zc5V+6c9hX5rVFMjq3f0t5bPj0BSkWFv2zjMuTHCHzrW9+SP/7x jzJmzBh5wWicM2dmdtVUbHhCmWYWht8tishli6LSGtATM65C5E+bxeTEN6LSmUYfSDdGgPL9pq1i cvHCqDwX4Ca3wtzijzeKy3enJS4SNEYA85+TXmqz6zqoV6Gwhr2ebJXHTcWIAHDlu502nnUEeSoV WnQQBBA69Bz2U3AjJKBsIOBQGYHGKbQw+UGa9Fpk2u8l3zECnb0RGTVq1AA7uttfWmmXx+w4wS6z weYXn8HCb86ZI+0HHyzxltx9AFKoUrj62XZ6UZtMWl3cCgYhXgeGqX0mrUyqUHhbePSaiu7XdNx7 QQEAKoGglh5Nz3udYhCpq5Pqe++TSbO3lKqaWrnu3SY5b1FFUecR+OG4VjlqwgiZPi4qU5+MS4y0 neT98uqMh5qtyUiN+ZxPNsI+Y3AQdMm/ly7ost8WMBEfLaN8N15Qpjc23+ghk8oHjLXRb1C/SUxC tq2P2msB3x1KAYLuKRtVmnUjPFZH5C2joPzZCMy0gMOWj/QfE4QQxr2grOhYHf3W3YkBdb/+dh0f 5IXvEvycFiB8atlBekEg2DObuf5WF70f3eemeeV7XXLanES6ehzKwR6mbHN/M0LnydMr7LPy2qnr 7wsqdwAlbGVnXE55pd32QHjNrn5olBUEd66tigMEjdNI98yA602tjlqlAKE7qEfGC78B9HjeGSY8 PLvfvdNpFTM/9HlyPj1Y3rzKu+MY8tuSDn+xYqrJeyhbHEt+VKU0CPda3nW/99C4T1Rqauukq7tX ljR3yCef7bBjBb47tkHG1tSYz5Xflo/IE5G5Jq/cvMZ8o5XdcucOVbJBfbVtJCqPRqXXlH9+ziEW vPSStHz/+xIzS8UtVxHWvXjLXdAyU8vZXEFBwLRIG4Iou0EbhdLBPdJ44x0joGh94Gfzj7KjpkDU DX49CdkQ3XFHqb3kEpn9sY8lYxI0t3fLaO88AkZWa2hfZer0NYmD1nOGzczCmP+kg14BOOigg+zS j/vvvz+5VnysYJeFIrCmOy6znkmvfS3dIyZTngxOA9J7DcoujQW79sqYZL3gpwhoyyGthUeaApUW tb3Glcl2j/YJ7lqpUgmynq0igPJAN/MBT/dVtFSymCl4K+CgFigq/RVJbYm0qeioBJiNmO10lWc+ ikDQhGI3PLNcxteVy8FbZ/aSoNj8YhQB75TzduAYhWgen5xXEXAFeG9l4lUEdFvRSsHFrWBcAV8r AFepcNOjcNfZLjmGWS6DFAFNC3IdKJaR/8/eeQBIUpQL+J+w6W4vH3dwEY47co5KEgQFRUFQCUYE xfAQE+JTBBXEp4AJfWYwoQRFxAcIEpSk5JzDweV8t3ebw8y8+mrm363t7Z7pmZ3Znd3t7662p3N3 VXXV///1V5WJg7p//0cW7ry7xOI1sr69U454aLBCQP/K/5fbpmRCTZ3Mnx6Xre4eOG6DnyKAkKXC J0rwI00p+x3wGxBs+Qb57vQ4LygC9OUBFbwVPYdv4ijzveFGsdekhGw0ZREgeNGfqN0IZwihCGkb uzJiPkML1ljg+KXmXbkG6HX1fvqtF2KwigBlSxA8K0qUlj8Krj2qUFEWnf10h7Xq877egQrce3mN EoBRxFUOlHyKAOWlKzx7lQhF49T7/EEUUgTcZ+W9tIzkHrz3/Rv9rYhanrqKQBjcOMinCPB+5z/f YeNXn480WmoyHQNUaL66YMd6qyCPvymbPnp97/NovLn39UsHIM5QBHoYrKE7LT99sUm+tqxGvja7 Wz6w7QQ7l0/R5YApWzj6d4u3yDdWmGvN6ZaPbT9RxtUnbX1BjdFjyk9veQ+rliyRDddeK13f/GZu S0Qp1H71qzL1hBNkVs6QpfRIUurq6vopAmFmFh5LjBhFYH+j5WHtHwyDfI28cGkUgS3NwaMGVTN+ ioAK5oDFDJ9TKll+bzKVCIKHCihBigCF+5nza6WpJ2PP2TNnAaOi8YOK5xtGqFEBHqHFr5kftJJB cUBoUSHAtTZR2XhHFilVEejKJGTihL7RBwavCAyccr6cQ8m5Lj75hGr3OAT8fBYgd78K/q4iwH1U kM+Hn9UIXEtXJVoFGFVizrYLZdyESbY8+PlLgxACPJX/+eYa75yMP3CNzDVZYeo/zV5PeYowplZr tfqetaDOuvoglPLdAHkZwdubx1U4pJMnVlNX2KHDJddQgR8QBOnkCSgLjP4VpEyEwRVQgxQBBEye XS27+ux6z+FQBGgFIc6BONvWxItamr2KE1DuqNvKSy3mWvQYzOG9NriKhp/y4I1zjQNXgCUddd3v Hn4ExRlp4eIKxJpOhe7hKnY8bz5FT5/fTxlyhXdtWSZuGSgChROjD2lDyxMK6dWmvGaEuVWdGfnA nJpe4w7o/bm+iyv8h1EExo2fYL7/tHSaemnFlnbbKnDWrIycsXCSJNWVJ0QRoKDyp83xv3q5Sa5c HZcb966VbSY2SENtXGoS1Bf+5T1QDr1MS/Cf/iSpAuP1R/iTMHVQw7veJYv23XeAEOs3s3CkCPQn np4gUxpn5lUE+kqvYWRaruno3nvvtR9OseHVV1+151cUE3lhO5Rizc8X2tKmQvPZrqHQNV5tz78/ DDSVI/RTsfFbfU5RCA6amr3G6z6WMRcEejoVo1CgOFCQE6jU/QIVhDvag/p++gUF4Yd1BADQDnCE oCbsUugJSNt5U+tk/rTiOkorqVS2ghssCOPqf6/BFej9+gdo2HTnnb3+olj59bc2DSPg++33+qzS 9Dv/ggt693MecB3dpsFPCaAFQ5UAzrW+pgVGlygFBH0qeyrod+c6DJpHsoUgzfjj602oSxYM40wl 32DOYUKnbWtS8q5t8AeWrCDBBX2yHgKntmIhHLNOPiUPg+Zb8jJLRfM40L+GPA748yNcwb/WZ/MS 1n5F/eJRjq9Yms2/WPURAvm2Ec7CBI7lHM5FKEco1JYCFBuMBgpWZgRMVcZRdsIItWHB2BAUeEYv WONVCVAW5uKSeEERQwB3g2t8YHjVQrguPrhVDTdazmpwQQkCFDXvexO8SkS50WciD2urFKAUkO+p K/afnJRtTNnNceR773vound7WOznaUJN0tQRjfV2BCE+KVrzG0wZwHc9znxboQNlAS5AsYycvnVa po+vs9emf4CbG/zKe4SuOabsRJCtOfdc6+IS5O8e0QdxRFzREkDczdllFxuXYeC4MKMGjRW6uwsb r6vGNQj3HxSBQw45JLfVCBkbNsgVV1whBx10UL/tCvtViagkxJD1+W5qsoVBIW5YF5P/esm/H8AE U2f9YAdT4b4YF596zZLPNYgOwAwf+mBzTDo85Q7GiC/NT8vn5/Z/xrATilFRuAKKWtOCWgRAz1FL YRBqQQyy5ABCD8OaauHPNak8OAd/aj9XIC+ltggEuQaVQja/pKW1td2kSV+8l6tFAAEfvC4+uj2M 2422FKjl3w+3T0ExLQKua5Hi9itAOdHroDiUC1oEtt9xV6lvaJCkkdo7unrkZy822cr64ztOkVpT eWMMDHNLisVUJiY/fW69nbTvw9tNlJbWblPZZ2TWZKPY/NP/e1LLKpbyXy/t7nXpoUPww00D8y9C EaPaAEK5a90GroNVFdT6j+CO8o5fN9+H10rtWtjD4rX8u/C9Y7Vlu/4+eGq2Yz/3RvnRc3gHP8K2 CISBZ6BseKUlbQcZcONLrcmM4qMKWBDE7cmPtMt+k7MjCnEdt2xT3NZToN+H133IjTeNAy0btczz lq+KX6sF5GsRQEnU93bjPOgeij6L93l13S2fvdvytQhoK7C2tJDf6X+mULbjbqrPfLmpS1RpUfR5 uL5LsS0C4xvNd2K+X2Ktqycjq5rb5OZlzXLGLjPFyPS2RaDYYqfbfPdXPb9WDp81QbYaVy91RlHG 2EB5ElTeu1CerFmzRpqXLZPu8cV3Rh+L1LS2SuOMGbL1vHmB9TF9+8aNG9evRSDsPAJjhREzoViQ InDJJZfIl770Jdlvv/3kYcZcd7jlllvk2GOPlZNPPlnOOussX0WhXOiH3tS0OZQiAD9bEZNvvh6T 9rQn0s3p752Zsa0CN/fNtt2PIEVgoiljz5yVlp+viEuuNbUfuzdm5F97DyyIghQBKrj9JidsBzFc bNwKGWua67tJBZlPEXALZq5DhbC0PTOgk557HKNrUJEjUGizP3DvK40Qddkrnb0+pbodSyT+zrRW UPl4K9BSFYF0vLZfgTJ4RWBg57FyKAIqUHtda4K2K26nrUK4HX79+giowqFCvB4TdG/tU+DuVzeh IDeiUkARmLvdIpk0abLUGK24uyctq1vaSxYCtPJ/0zYTZHJdrWxsajZpWyuzpmQGfE9Ypunsqwov 8J3gvhZm6F2OW2nytrqguKgyoIKU+n+r4ESfHFdJdr9jr1DlRa+hwqh+u66gT78GRmzRY/MxWEWA 5whChXWXf6ztkbfOSNqyQQ0N9BGgs+4lu9b3Hq/xECRAq9Drpwi4rkSgipiLV7CGSikC4MaZnyKg eUTR9NRnGawiwNCgtE5pmQ16nT8u7w6cDI4yH1dS4g+XK7e1xS8P0BeM/mYaj2EVAcrwjPnQUdw7 e1KyvrVTtp7QYIT3rGtQMaU7IpIpSmT1lnaZ3FBrjQxcJ2GuT1kSVN5HVB7fzsImLQrNLDyWGPET ip1xxhm9owVdc801ua1Z7r//frv8xz/+IVu2BAyfU2aKcfX4xOyMfGhryQ0FmBWcLCYN/r05Jt/Y Vq8VvkjaYsr1xe0mozuXUxByfrrDwAojHygBVIrvy42rTWWE0AGvmAqxVBgNggqE+QnygVsR96dg p0Lh3gj3jNpxXa4iQfnAusQ+KnqOxf9XK7Fy0dkRLIBUE1jlAaFe3X8IarlfcqH/LIkI4K77jp9r kIZ84zvr8G+gCgEuQ7D26qvt0gUlQTsWP3vCCXYJCP8oBigD5XQRSiQTtnKmsqeyxjXguHkTrWsA 22wwBxQKfJUs3zpnoswYz3jhpuI32Tnf10reVCUAcLXxDo0ZFDgOwdWFb4F8zwg/WKDPfTbrvse3 ovkfQT1MS1lYKAMQsLR1jyE3EdpokUNA06DlBN+mu71YEFwZTUfBlScoEE8Kgj/3u3lNt+3L5I5S Q1wRJzpcKPBOBHdbPlx3KHXH4p7AbOqDAWUDoVmDnxIwWFZ0pHvf2U3PcoF7lasEkAZAvkRhRWnw C7R+afx556xQ3G1+E4eFBZsd33Ct+XBnGiXAuvLwyEVGBYIT5caMCfVSa8oXWt7NavZaEcMK5X1E fkbchGII9LQO0BIAuP3893//t/39m9/8xi6Va6+91i5/8pOfyNvf/nb7u9LUBMw+G8S3tk/LBdul pYZSw2FFJz7EMfnINqZEyglThRhvys6z5mbkL+tiwlxGvZhLjzffws17pGXnIlsc1d/1yc3ZC2LV 1OZ0/Gyx2BQLTcDqo4sVDcuVCxY5XBqwDDF2ugv35hytAHRcaioPbzM/AlAlKlAvpc4qTLriolJu cAVSgX040H4ECsoASglCvdcdSVsKADcmr4KhrQMoChxbTgYrBHgrf1zm6+oaAit/LKAI7ioQIezR qffG1T3WgowQiZXWFZpVmGYfxzEJFHActJrttARo52CEWyyhCucx7Gg+EMzyhbCcZMoGvk0NOp+H zv+hoVgQ7t1v21WOvEEFT+KH4U75/gmMeuaH3/PgipUPHgX3LFyBKMsop/S+3zXKEPAs3nLNhfPy 7S833I+yG2iRAm//Lk/xGQh5QoX2fPkDJdfNiwwqUSp8K+61+M22wcK3ypQffPvUwVTDfNdB33AQ tAgQfVyHQQOZpyBrKnCoUHkfURpBMw6PReKJwspSyOJhaHjmmWesixDuQDqBmLYKsP2+++6z23AL ooMw20855RS7rfKE7yzscuasjPx2p7SdJVJLoHpTkHzh5ZicNdsUdiEKpToj1ezfmJEXW0xhoylm zqMVYIYpq+/cOy37TMgv4TCrpwuVh1bA2tGQWSoVLJtqoURowXXBD+2ciBsQ12RWU9cqqty2NivE 4E9MxcpMnq4lk30EBHwvVPy6XysI7ZTp4n3HYkgGKHn3vNQktz5T2szWYaecLwas59oKoGDdx7IP CN7sK7dgjaCvuDNcKtpCofCcrhLgHa5UwQ0JOLYcLQNaAQxWCPBW/nGTp7s7/b8BBYHdK4BhndbW LfI97i0Irwip+v0hYHLcvzdmJx5zrbeuLzrfF77vCt+ZO5GWH67ikS8EdZqdbgoZrONYcV0FQoVj WvTc7cXi9ywElCdVqrwQP268uL9dNK5coXJigUckTXgnlKwz5tXacgq4BqMyqZLG0Jekhx/Pvbmx JKWoVJinglZdlAEte9W4o3gNKYOFvE5Lgxe3pYN0VNztXtcr+py41+K3jiQ0WIiNbEtgdhny8++H lhuUBdlr+JcjlSjvI/ITJPBHnYX7GHEtAnQK/s53vmN/f/SjH7VLWgVU2P9xzi3ipptuskttLah2 jp6WkYf2S8lx09JGqDcFhqlkXmk3lfgrCfn1zmYbqeBfD9t9c4w8vo0Jj7TEe1sDqOJO3ip73UUN ASfnWNWRkXds1b/kopIDrJJUpFjBqCyoAKmEgQqRVgEEFyyeftY0Js/BfQc3ICokHbaP6wBuQljH GDIOi6l2EPNOOMM+Ah0AvdAnQPdrRezHoVNi9l1LIUjJa+tK2zCcIHir8K9uNtoqQMBKj/++rqMU IFjTbwD0XDfoqEO4FPntR5HgfBXmF597rvXrZ5/OX4AQr/dUgV7363OyPUgJAFoJ9FzO8VMyisGd 3ZMcX6oQELbyDwMKLxN88U3wTdEipkIz3xoCJqCQq/uPF74hBEwV6PT7wnLNtxsklLpuFvmC9mPg OoxcpKMG0dnZjgr2fEc/Qb1crkFq1SfgD04ZY12BzD21LOGbJ54wBISF+NK4etAoWMVA3NJH6QsL a3sFazWEMPwloAgxV4FfvHMOLZ9DBc+C7/xnt+9TCtW4UyzEsSu0E/wE/qFE8x7uaaVACqq732Dg fBsGe6GIsuE3m7Pt09FVPnfJsUBVdBam0oX167O9Zw888EBr8f/Zz34mH//4x23rwF577WX3PfHE E/Y3rQEvG4FnyEYNSqWlta1dMj19M0KWwuMtMfnaazF5aLN5Z/N/Xl1aTttG5CfLjRDblY2HbGfh pO2YvHdjWt67dUzOezVmn4PEOnhSRr65ICO7jg+XdB2ZuPxtQ1w++Xzf8To6CRZIhG8duURHe8B3 FyiEdTZUBesYbj1+HRupRLFwHr9Nsrci90PvQxO0H1RICP4IKX6w31tBfWP7mInLjDTGircmBc0s TGvA+pYe+cAbZtr1MLj5pRKjBkX4o52F3c5jmo6DwaZnOiNrN7RJe2dGtp48sLOwoh0s+UbU8omw iOX+XVv3tQIAAi6CJS0GbuuY28kU4cft9AoIxfeZ4xmbXQVVrvWTnFKBEKzfTSHh3Dtajk406MV7 HZ0ll+/YHQ2JlgW/jqJ+HV+JF2Y3x73Idf1RaBG4YklWSQAts9y4Vdw4o7Oqxg3lEX2O1EKvowl5 r6HX1vLLVQIoh9Q9C/RegEL0vkfbB3RMRjDXjuOkDa0Yus49XEMIraru9ZV8nYVxWdIym2dwR6gi 3nCXYgQ2oGOvvj95hz4f3s7C2nFXJ2okbdzZ5t3RrbTsdedX4Bpc08XtmM05LsQpz8Qz6PW0LmDf G6cmbFyxj29glok76iqdKE7P8eJ2Fi7Htx+GoPI+ovL4dRaO5hHoz4iZR0BBqCdcnrMgfvnLX7ZD hO655552VmFaC6677jq7j1aCoVACXDrK0KF078aM/G33tDy2f0r+Z0FaOjMJOX9xXJ45MC3nbesW Ihk5b35Gbt0rI+e+HJMFpl7/+nZpefKAtNxgzg+rBEC9KZzePTMmuzfmNhhwraGCYkSQrxrhgcqE glaHfGNWYCpKKnU6nilUYteYipbKgspU4XyEAnx3EUaoiKiQ1HKocA734Z4uFOwE9nnhOXW/e0+X eabOO21WrCQlIB/TG2uNIlCCJcp8bN1dpVmwIqqTnp7g9EQocv2qcW1AIGciMIb9xMKNAMP3oy4v CL5sR5jiXL8+OT/eo0/A5FwmDkOQ47uklUG/L68QrXg73HqDCrSKujbp90wfBL47t/WAoAoNwqG7 PcwISQotkYdPzw4YoM/Pt859GQkJv3NccIgbgsYDgnMQCJ8YLlSIV79+0oWgz819XDQeUBoovxj3 HogHr5BO2UhaANFPWUgnZE0fBFSup8/Au7nrLFnX4M5rEJab1nTb+1Fezv1Hs3zK5CMF5Ym4ZVIv 3tl1U1I3NS+8AwqXKqSMuuSmqyoBgKLFSEqqBGhcaBxr0PQC7758rlP0jdG44l5MWkkHZL4jTT9c UauKqLyvGsg5dQ35XSbHEj0jYR4BtfZ7hwjVIUW/8pWvyMUXX2y3oRQsWrRINm3aZFsMFixYYLdX GtX4N2zcaCclGYm0Z4wQIgnZ4T7/ShQLUJCvrVqL6NDoHqPb1WJXCghLoNdQS5RaprzoPd399A24 ca+Y7NCQljo7enTxBM0j8MjrzXLfK03y2aPm2vUwqAXZO+V81CJQWWgR2GGXPfpNOV/OFoHV65ql szse2CKg4/ojGCFQkqd1GwosLioowHxDag1HEEa4QaDTuQC8LQK3vnGcHcUL5dr7jXKdK/ZqkK3q Yr0dNt0WgSDFWfHO1sv1wL2P9hEIQ7HWbdyQPjKvxk6YhnDrbU3wtlAgmGOB95YNbpzhH49FH/ce HeZTrc2cv7wj28nafUf86w8xZYseTxzS6kFnbW+cA8ejcJzwUFvvs1A26W+vdTwf7jDLLvlaBIBn 1HJTn+eJzane+HfjjvTFgKNuaN4WAT807yrk6/+YPMz13bkVtMWkmHfmHMpwtyzXNGKeBrcOcPMz 8C4oY37pMmwtAj7lfUTl6ZFkv/IeNSBqEehPutPUD9U+j8DPf/5z+cQnPiGf/OQn7QhAis4T4G7X eQW8x1YaVQS2NLdIPDNQOB0ppOMJWdoZlxOeSMtSf1fkEQetHP+zyAhBjRkZJ6W3BnRlEjJxwoQB H8vzq1rlL4+tl/OOnW/Xw5CtGAZOOR8pApUFRWAe8whUyDWokCKAMMYwoK7CjHC41AiffkKLgvCN BVaFSL2OCkKugBkGVaahkJKuinWQS0+5KCTUlhviIF+cl4NK36PYOCv383jzoQv3gnLez2sUUorJ z8OnCAws7yMqT0t7d7/yPlIEBhLGNWjYFYH999/fzhNw8803DxgGlFGCdKKw4WoNABUEeIaR2iKg xONx6Y4l5MoVGbmvSeSp5syIUwoQ/mkFwN3pxBkxqTEKQKktAUpQi8CSDR3yi3tWysUnhM9vWjE0 bdpc9gnFIoKptCKwck2TdKdqZPLEjCy6Ly2bR65NYMhBQMPDcMa/yic4jnaiOCue4VQEvOV9ROXx UwSsrNa8RnpkaOaXqnaqfmZhtfrT8RcLv3euABeEcBQGjj3ggANyW/s47bTTKjaUqAoCTU1NoWcW rnZQCDal4nZoxcEMuzkcNBsBrNOkx7h4Rmoy5ekTEKQIsJ0WgaI7C5uKwTvl/HAqAozmw2Rk3rH+ mSCMEYTcmYNdGCkImADMnRcgHwxnykhGQw2KwPY77lq2GaIV/f61s3C8ISMnPJmWp0sfOn1MgeJ+ /Z4JaUhk5OCHRk9rZCXROIubPBzltXDQT+yu/ROy3ZTGsn37YQgq710Qs1YvXSqtRoboqunrbxER TG1HhzTOmiUzZ84MTEsG+XDLe1UE1mxYUVSLgB1TKlZvZKJOGR9vkIkm1MX80ymRG5e/0ASzyFiQ NnmjWNaltkjayDaTEjXSkR7cDMlVrQgsXrzY9gvAwq9DhuL2Uypc49xzz82tlRf90JuaNo8aRSCi P+l4bdkESBUcvVPOD5ciwDCgOvMwMNynkk8RcAX/LUbIRhnwgoIB7jWHCxSBSo0aRHPzqrWbbYtA k1FAf7MmIz9ZFpUFYXj/NjH5+nYx2dQlUbyFxI2zH67IyB9WRXFWCIbI/v5OCVkwZXzZvv0wBJX3 Sltbmyw35WvPP/8pXX/9q2SeeUYyUcfivMRqayW2226SOOooqTv2WJmz4462fvbiN2oQabF+82pJ xcMJ0EyhUhOfKA+1L5Ubm5+SpzpXyNLuTbI53b/fzoWzjpPztznW/n6gdbG88YWs3BrEjdt/So6b vKe83LlWdnjmfLvt0MZFcs7Mt9jfQdzZ/IL8c/MLMr9mqhzbuKucOGEvk8dapStT2mA1mZ5GmT5x 6+pUBLDwX3HFFXLXXXfJrbfeatcHMwrQYM/PR/ZDT5t7jNzOwhH5ae9KyRSfFoFSCKoYhrNFgPH5 Gd/fK7CrIhAk6Ot5QZOCVZsisO2inWRC48C+HoOBV3QVgXhNRu5vzciHnxlU0Tlm+Pr2MfnwjGy5 eefmtHz0uSjeCuHG2T3N6SivhYA4O2vbWpkyvr5s334Ygsp7QLx6+YknpP366yWVZz4VL1quhiGo 7FZo1Z1o6h2/FmEXJnRkLhcty/W8IPR6YVuKlWLrioS5fsN73yuL9thjQJq2daf7lffFKgKxWINs SqXkK+v+T25qecZuO3nKfnLRbP8W7UV1M+yyLd0lK7qb7G8v56+4Ua7d9Igs2/3bMqd2ilUart7Y NxDOD+eenPvlz9+anpTjX+3rA7t73Sz5zawPyIxErclPxSsDYVoEhk2qRWjHgo8SoOuDYSiGEq0J mH02ImIApiCvpinnmbirFGFdz8s3KdhYgJirrcumZ6YnJkdMickhk+1qRB6Io9NnxYSRVwlvndZ/ GOOIgXjjjLwWxVl+iLP3bR0zws4w+bkGlPe4A3XdfntRSoALBhjKX7+AAlAuMPjoJJAoIayjXPjd V2exV6gb/I7zhlIh7rpuu83GZViCZhx2SUnSzrF06JIf9CoBMLNmohX4/YIyLl7ru5/A+Vj+UQLg DeMXWOHfqwAs79pkWws0oFz48XTnSnnzkh/Jqp5OqYmFH55ZiedcmfIRmbdDYzTNgNlnI0Y+yQoo edUw5bzOBkw4KDdhn0vNjGzhVuOjSHO8novVB2hBYJ1lNRKmAigFbE1dndn0NK9vVmJyxa5R8ZkP +h79cKe4dHTGbJwR2jpi8pvdongLwi/Oeky2u23fKM6C0DhLZBISiw1fPPmV960bNkjPLbfk1ioL LqBaXrtBrfoI+n77aQlQg0+3eV6Uj8a997bnVAvEYcvatbm1PoLK+2RtfoWQPgHdUisfWXnVABcg l88su7Y3/HjtP+02BPaLVt1st+HGo79dLplzol1u6GntJ+y7XLrmH9ZlSENQCwPwjO9Z/iuJxxqN 0F5YsHdJF+jLAFHpEhFhyKfk/eCOZXb0oJEIVp0nDjsstxZMcurU3K8+/j19+gDrT7XjN+V8Jejo FqlNx+TRN8SjlgEfsGDftV9cplLDOKMrxU2dNNUIHMRbZOXuT1Cc9Zh81tMdxZkffHsaZ5nO6iuj u+rrbZ+AoYA+Xl4rPEFbDnDl8dvvugtR5mPhL7YFOEgJccNgIA67x2cnsHPxK+9xx+rpyj+kW48R pp/oWCn3tS/ObQnm8bZlcuSEnWRe7VR5qn25bQ14y8SdrfWf7V+Y+Ra5senJ3NEi29dtZVsB4IRX f9pP2B8MS3s2yf+1PC2pIhWBMESKQFhM5qqvrx5Xj4jykkjktyCUoggMlVA6GLQlgCXNwaXiFviD uc5gqdTsnvhVJpP907O70wi1RrC9eo+4fHtRzHZWZOSSsQhWWYRU4uB7O8bkln3iMsEIsN0dA10C iLcZEpP7D8jGGx1jxyLFxFmHKX7IaxyjcTYWlQJvnPHtTTIypl+cDTVB5X21dwymvHbLb1oIiiVI CXHDYAiKw1LLe1yCfrf5wdxafy5fe5ecsviX1vKPOw+de+n0a8MrP7GtAK90rpOzZhxhj/9P62K5 ZsFHbYtB7NGPy/fW3GG3wz07niOZfX9uA52HXbi27iOgWBTir81PyeZ0YQu/S00Id7lhn0dgJEAM hZ1Z+JK7NsjyptIm5lk4vVbOPmygZdYlun7+65cKw5BNmjTJt0PNVQ+skemNSTlmt3D9UGx+qaLO whT0dPil2ReLjwsFv+LXmUxHHNLOwtq5WIcI1fMHW9CXg0qOGkR66jwCfjQaBWCTOaYmEZOt6/ri dKzAePdbzGdtikmpNTGPb7uTtXxJmKK0wchOrSadZo5BBaqUOAPNaxNMVpw8xkaidOMsYQL9dTTO GJVzxtTyDh0cBi0f/DoLl1rmu+VyIcrVWdh7nHYeDqLQ9bwMtq6gfN9ll11ya1l8Rw0ymaOpfYOp 0zdlD/KhIT5dFr56oa9b0PzaaXLfjl/s19FX/fsPe/Ey+fG8U2SPhjl2HaXg+fZVvUoBCgQdhV/a 7SJpiNX09hPALei2zc/apbevgBdvZ2GXSfEGeXn7C8x3MNDNN4gRMbPwSMB+6CEVgYiRSdA8AvCX x9bZ5Yn7bGWXhdCKwTvlfLUoAvj+s9SCHvcfhH2/IURHmiKwwy579JtyvpyKgM4sHBERUX3EY12y zYzyGgHCEFTew2AVgaDR2kAFd1cR0PI5LO71gxQBv3pBKfZ+LsXWGX6KQI8k+5X3KAJhZhaenNhG Jr50Tm6tP6oIwCEvXirHT95zgPBOa8GV6++3v6/b9KjtE4A7ENtPf/23RoF4rd95tBTA2TPePGCb gvJAq0A+RQC27HCZNKVW5dYKE0YRiGq1IohGDRq95OssPK42bhSFdG4tLNmCvNqggukxCi3MOPVU u6TgpzJB4NdOwSOVauigHRERMfSEGR2lclRHeY9xBgE7bCi2L4AX7uf2QdPromAASoR7P4xRHM/v clCJ8n5J1wb59YZ/y2NtS63Lz//MPiG3Jwv9BI55+XL59LJr5NSpB1j3n9u3PG9HAaL/wElT9pPL jbB/6tT9c2dk5xTwugYNFckQrkFVowicd955cswxx5QUrrnmmtxVKgiZOBo1aNTSkydtpzfWyvqW 4tO+0MyDQw39ABD4se5g/dF1KgO1KAWNB43SQOvAWCZdpG9mRETE2KEaynsd6Q1LvS4x7mgLg4vu Lwe0EAPXpCVB6xHXuET9QZ2z6w032PVKgcW70KhB+UBgZ+Iw+gRg5Ue4V1ACXu/cYPsN3LHD52Ra MtuB+Yr198s5y/9sXYPubnmp91xF+xi4uP0DwvYRKIXu7vwdp6FqFIFHH31UbrvttpLC0iLGlx0M OrV0xNhifF1cWjuLbRHw7zzGjIlDjQ4Fh3UGgZ/CnyZgXVfUiuM3zKg2GVcrGq+V7KDt7SwcERFR PYQZJrGSDPfgEAjcCNpY3XVYaJh/wQV2iZCOAYjyXTsEB7n1+NUBLgj1egxDj9IyoPXHhP326/0N KAUci1IA3n5qgyEozguNGpSPs5dda118sPDr8KCsA30DVKhnxCDgGFoR6BtAYJQh3HvoX6CwTqhW qs416F6Tqei2oIF1OProo/ttJ3znO/mneC4v1enqEVEe8o0INX9avey8zcDpzfMTGzCiQW1Hh502 faiZcuSRtnKgJYDKgsJfWwZcaBmg2ZbKRAt5Cm+OpSkXf1GtOFi6ViZ+a6CyGWqI15rWVumq0Agd lDc99OaMiIioShLDqqgPLO+HGnX1XHv11dLtjLmP4I3FnnIcKN+nGnkKQxCoUqBov4D6efNyWwbC cNNcR8+l3EfhoJ5wjUtch3tzLL/L5RKkBJX3iWTpRluEelx/cA1qTXXKBSv/Jrs8+3U7KhDzAgDL qzY+aOcPOOql7/da9ekDcG/Ly9bH351N+LI1t8v4RJ1MT/YN9UUfATd45xkoF9GEYmWm2lw9IspH Z0ewr+G42kTojsL5GG8Kw+Tb355bGzqw1qgVBmHfW1i76MQyerx7LIoD64VC0LUrCfE6fvLkQVUA hYmMARER1UpqFCrqWNNdI4sbaKX1g46+HTkvCW0ZoA5wy+WNt91mgwvCOiC4c6xewzvHDINP6LHA s9AC4Fr61foP2lrANo4tJ5Uq7/ceN7efOw/KAX0CNqayigDLD752pR1qNAy3Ljpb9mqYKwc1bm/X VaEYCqIJxcpM1Fk4IjSmwPNOOb/1vHlSe/TRkhjhHXKrDeKz9s1vlm0WLsxtKT/YsWrrim0VioiI GBP4lPflAAHaz9hCUAu/gvDOdkAZoBUYZcGrPGCZZz+B41kqOhocsJ1jEfrdazACHejoQlxDOx1r 3wQddlSVDTVAcX32F3I9GizlnGFeO/oSpiayfQJYutsLQT8DlAeUAXi5c41dKoxUpNcuN2FaBKpm +FA6/eLvv99++8k0R9vcYDLzI488IlOmTJEDDjggtzXLK6+8Iq+++qp1ETr33HNzW8sPMcTwYDxL NHzo6KQ7k5AJEyaUZeg5m18Yy7hp84Bxpdva2mT5c89J5623SuqOO+yMidU+4Uw1Qp8A3IFoCUAJ mLPLLjJu3LgB40qXbfhQk54r124OnEcgIiJieKmvT8i0SeUdOjgM+cr74RoyejQSeh4BZLXmNdIj W7IH+ZBv+FBwh/ksBlyFtJWAzsTaj4D+AVvSHfKBqQfadfod4HIEuBS5lHv40FRng8wYKfMIqCJQ CpEiEDFY8s0jAOzHRSgM+SoG4JNbs2aNNC9b5jttekQ46BPQOGOGbWnR9OpIxWS8UQgiRSAiYmwx rPMIRIpAxfFTBLzlPYrAYOcRgEMbF9mRgcKiLkSuInDylP3kf+e9T36y7l9W6Ee5+OLMt0pDvFam P/l5ewzo/AGAy9AJr/7U9jMIYkwoAnQOPuSQQ3JbRe677z459NBDbWfhW2+9Nbc1yyWXXCJf+tKX hkYRMJmrta1dMj2dua0Ro4l8MwvDD+5YJkfvOlV23qaw4O7ml2Ss+NGGIkqnki0Caze2S3vnoIrL iIiICjHcioBfeR8pAuUjbItAORSBYkHIhxubnrT9CfKBkpFP0C9EsYpAPD1BpjTOzPtdRObtIujI 06E0YnTDXAJLNnTk1kJgPrbhHkUiooyY9IxGDYqIqF6GddSgqLyvGhBz6xrqsitDBK0AhEJKAAxG CSiFnpE0j0BExHCSSuX/WEqZXTiad2LoaahAhz0lHo/SMyKiWhnuUYOGurynw613kkdG9KEz7nAM 4Twc+JX3tAt0tkeeG8UQdRYOgTb9bWlukXim9IkqIqqXrkxCJubpLHzPS03ywuo2OfOwWbktwdj8 kk5L85YWqU0ObIbjk1u9dKm0NjVJV03kc14qzMvQOGuWzJw5sze9Wtq7ZVIlXINMeq5e1yKd3ZHt JCKiGkkmUzJzWnkGfCiGfOV9WNcgBHjvaDx+IPy7Q3e6MIoQ8wf4TRLG6EOM3MOoPux3RwdSdB/X 8RsCmjkDGA3I79x85DsPRYZhRcNc0881yFve0x5Qadcgr2tPkKsPIwHlayFg//G5vgVhhyGFSrgG RZ2FQ5D90KPOwqOZQp2FH3m9We57pUk+e1R2+K98aMXQtClg1KCXX5aef/5Tuv7612jUoBLRUYMS Rx0ldcceK3N23NGOGlRJRWDlmqizcEREtTLcioBfeV9MHwEV8oMEcS8c37NxY7+JIXVYTsb0Z/JI 5iFwhWyvIqBCOsoHE4jlUwRoZWD4UfYHzWGguNfIpwjo8zBMqXeCSy9hFYFyjBrEkKB0AHZH8Llw 1nFy/jbH2om/dnjmfLsNdHQgJhhjbgHl99udbkcJYuZhJh2DH809xS6Zk8AdmYgJxeA/O31JTln8 q7wKRCU6C1eNVPvQQw/ZZfXOLBy5eoxltppQI+uau3Nr4fBOf06eXf7ii9L+pz9JxwUXSPqxxyIl oESIN+Kv+5JLpP36661yRfxWcpr/5LDOXBoREZGPMBMnVZKwZQ+CsY7J7wa19HvH/tdAq4GO00/g eJ2ki6CKBIFjdVKvTXfe2esypBOMIXxzrQn77WfXEcQLocL/YsfoytwAbqDloRDuO/Ac4L6H190p H0Fx3tNVPs8NBHYUA50MjBF+dP4AWgN2rJtpt9/U9JRdKns0zLbL8fFaew2UgLNmHGGDKgQuKAFv GL9Abt/hs7ktQ0dVKAKLFy+WTZs22d8777yzXVYfaJvDx8bOHvnjknb5xWsdocMvX+uUjR09w/zk I4P6+vy+5cUrAgM7j+EO1HX77ZLKTb4SUR6Iz67bbsvGb8UUq6izcCGWLX1dHn34P3bphW1Nmzbm 1iqL3/3DwPPle0bejVDKewzm3TVeS733WGFYOwv7lPeFQPj2CtJ+wQ+2M2EY13jisMPsNhQArO6w 1Ukn9Qr5uAQ17r23/Y3rEHAcQrgK97QcqFDuKiLa1wDlBbgfs8+HhWvo5GJcn3VVRngG9z3DKBFe gsr7cs44jLWf1gGdEwB01uG3TNxZ5tROkbZ0l8ysmWgFfoYNxe1nj4Y59liEeyz/82qn2lYDOH36 wTI92Wh/A4oBx3Gd81fcmNtaHsJMKFYVisDtRjgCb/+AaiM1TBYH8+3IvStb5JylDfLl5eNDh68t r5c/r0pJOk0LSu5iEb50FhgRijkETtynbwr1Umg1BXfPLbfk1iLKCfHaYiq5Sk05H+EPguk1f7jS Lm+9+a9y6rvfapfwy5/+oFco/+53vi4H7Dlfvn7e5+y6lx3mTbBB4dwwwY8rfv5De60zPnhCbks4 7r/3LvuMn/2v06zQffdd/V1VeTfCq6+8mNtSGOLmqEP3sNe9+W9/zm0ND/H6kfcf13vv5uZgd4ex znB3Fg6LzsZbyBVGUUHZFcCtQJ1rEXD7FuB6g1vOjFNPtQJ9Pks/xwPHc31VInSdoO49U48+2i5R PlxUYdCAQuHCNfQ+KvirMlIOKlHe4+pzcGN2lnpdqgC/vGuTdRdivH8mBduuLisTMHMwwj7hotnH yzdNAI7DlYiwtGujdR16oHWxXLn+flnf02KPgftaXrHHnv76b+XaTY/ktpaHMC1lw64I4Hd/6aWX 2t8f/ehH7bJaqakZeouD+basRX91pl46pX+mP2hqYkBw6TTJmzIXMHpARBk4ZrcilFQT794p57vq 622fgFKhyZRmVS/4gmpBTBNwEFh39Bj3HL/AftBmXLUIudAUHbTPRe+r1/SizzKYkS6I14pOzmae r7auciMSjVT+dM3v5IIvf0Z+cNlFuS1ZEIAv/Z/zrQIA999zp13uf+DBdlkIzg0TXnjuaSvwu0EF 7qeeeGTAPr/ANeDhB++3S0DoPucz2fqI/SgGyssvPW/XUXK+d8k3rLDOup+iwrlLl7xmz7viFz/y PSafgvCFs8/oPR9QciKqEFM+eMv7QlCeU+4VCur3Dwj6ruUcQR/hHAFbOxg3P/KIVRJgY67fJQqD V4hfd9119vy1V1+d2+IP5bO6GSmqKBBU2UDg121h+jhUklRP6UZbLPfTktm6hOX4RJ28beJu1lp/ zvI/2xmC2Y6r0IHjt7PHqXIAz7evssfDhatusv0JCPQLYPKwaclGOXrSrnZyMQXlYWPKKBdmiSJS TkZEi8D5559vR/5hVKD3vOc9ua0DYYQgwI2IScYIjz32mN02NBhNtns4LA4ZSRlJPm0KBC//3pga ELxk0uajsC0C2TDcPGMEtgceeEBefz1/8/3GjcFN4GGvUQzJCih5He0DWxlK7ROAQE5hTPOqV6Cm 6VcLeZqEg9DKYdcbbrDnuIW5Bm9l4aJ+phr0ejT9utt5PhXuCykJ5ULjdTAVQCG6OqN5RLy895QP ybz52crQZeWKZTJp0mT5wpe+bi3rmzc32e0vvvBsPyG4kBvP1df/wzcora0tcu/dd/QLei+W3n1+ gWvAfTll5RP/9QX7TpyPkH7p/1xgFQMFxYd1Wjd+9uPLrDL02CMPDlBSCH/8/a9yZ5ly66nHfI/5 y5/+kDuiP1yf54P3fTCrlHC9oFaVsc5wK+p+5X0+aBHwK4O9gY6/CsYS7QBMWU2dCs6WFAAA//RJ REFUgCBOWUv5jNKgrjhAywDQEZiOxS60MPAM1AX5cK83GKi7XKVGXYU0eFsTwhBU3idrB87oHxaE dgR7YIlgj+CP1f+aBR+zHYABVyGdEZgOxQjy8Fjbsl5FghaCzL4/twG3IY7XgEuR4m5HESknYVoE hnXUIJ0ZGH72s5/Jxz+e7Tnt8uSTT/YeozMLL1y40CoPyhNPPCF77pkdhqkSEEPDNWoQyZPKxOSX r3XIMpNxnt5SnKBzdO1mOWPbOqlNxCQeMwluChY/ELxfeukleeGFF2TLli2ybNkyK2gfe+yxctpp p9ljvvjFL8qVV14pb37zm+VPf/qT3VYs733ve+Wuu+6Sr33ta3K2R6AF7sl9UPIefvhhmTo1+1Eg +Dc2Nspuu+024Brsgzfk/B1LodCoQcVg80tq4JTzg51lEmVA/TixvoQpoLEeaQGLLylKACy58ELf CkA7nHEe13ctQepXSsXj16xNJUVzNOdq03QQHDP/ggvsb56FZ3RHmigFRpVYsOOu/aacL9uoQSY9 V66NRg3ygkV906aNMmXKVFny+qvWeo0QPX/b7e32M878tLW0uwKxCwKud98Xv3yRFZDhpaXNdulF 3YjuvO/pXlck+MVPvmsF+N322Efedmw416Bjjn2XtLY0y3HHHGSf/Y57n7ItGt/99tfkC//9DZkw YaJRbJb3PhPP/NSTj1nBnuP//Ld/WWWA/Sg/e+yV9c0uBC0WPOuhbzpKrvh99rsEWhhON/HK9eH7 P/61HHvce6xS8rmzPmK38X4//MlvZe68be16hAz7zMLe8h7KObMwgj5uQFpOUlbrqEGUvZTVlN1u OarDc1Jf0GKgdQhlOa0Luj8IdRfSeodr630KwbFuHaD31GfQZ1IwHlEPBNUvfqMGdaRi/cp7DLbl GD7UHTXosjW3yzkz35LbkwU3n8MmLOrtB3DK4l9aaz6CPCMAIfjTQoBCQEvCiu4m6/uPIgG4Gj3c 2t8IcurU/W0/Ae+oRF5G3ahBDPl59dVXy8knn+yrBAACPgqAKgHwm9/8xo4YhPKAQlBJJaAX87UX 6lBaKVRXQwnwawUICkru9LygBCD0f+ELX5BvfOMbVuBH2KblBYhztgFKA8K4G/7yl79YgZw+Hn5B hfVCbLvttvLaa6+ZQrVJrrrqqtxWsc/Gc/nBPsJgSCQKWxBQFoqh3CPYUIhSmGIlUj9Tv2ZZN3iF faxLhEJWIKAw1oqA6y+77DL7G6zlKafIYfV3LT1ABUBFwDOwBIT/oOcqF5Wc3TMaNcgfVwlwYTs+ 7er6ggCNkI/gCywbG/v6BfihfQe8QUEQ/tgnP2vDrNlzelsDUED22e/AggElgGvcctNf7HkoMHDM 298lt9/zpJzy/tOtEM71XVRI//HP/yCTzXsqKAEI9YQPfeQTNl64/qfOPrd3uwY/hYHWk7cctucA JQBYsg7sP/HYQ63CElEdhC3v1d2y2ECHX4w5lK2sI4wjlPObbSqc634C+ynDXYHbhTJey2Qt67Xc JlDndCxdastuhfqDfe42xT0XZYQldYeLdhb2Qp3A8X5KQBCVns1554ZtbIdglm7AtWddT4s81b7c HkdH4dk1k3vdg+g/cH9L1osFJQDB3vX9X1i3lW1RcAMuQ5WgpqawbDPsrkGnnHKKXHPNNbm1cBxy yCFWiUB5WLBgQW5r5eko0KF0JIM1HUv/XnvtldsicvPNN8tXv/pVudx8oCgICi0wKAluWL48+0EE sXLlSqsMqMsPLQ6sa8Ddh338fte73iXbbZd1N3DP0f3eawwVtz6z0YRg15l+mAKtXIWUutkQsKSo AF4KQZVQmCHbaEqmUFeLkLY00HLAOhWQW+hrhcQSOF7vN5j+AMOCSc9o1KCBINCe+N73y+am7Khv cMhhR1rh97uXX2HXVTh/57tOsgL1Gw7KtiCzPOfLF/az+vPbFbpRFghYwBXdRlCwon//0gvtb7Zj wdcOtvkCrQmce7XTKkErB775BHz/vcqH24JBKwLHo1DgsvRF8z7K7379M6sccfyMmdvktvbBsXoO LlJc52Onvac3vnhn3sN1pWJd44LjcFOiM7K3Y/NYZFhHDSqivEe4VmGZoCDk+61rQFCmDHa3aVCD kGts0cD9BoOfEkHrBOU57kl6b20BKOQOqgoLfRQqATFY11CXXSkBhvGkNQCw8O/ZMMcuEfShIVbT 68LzrVV/t9uw5uM6hHsQQ4pyDgoDTE2M7x1qVMHyryMPaeCalaCnu/BQqsOuCERUD7j7XHzxxbm1 rHKAVR5L/OTJk+WXv/ylvGw+elykCKeffro9DqH9Ax/4gOxgNHmUB79AEylWe5QIoHVBLfkE7qGt Et///vdtqwDbWGc7cC7r3muUg1Sq8McyrjYu61vCj09crnkn1FKiBa4fCOMqZGtA6A9CWxB06Lkw UMBzH55DKxnQ32xXdyLdRvBrEahUZzK/KefLRTxe/hEqRjIIrwih6q7y9ne+2y5pAUD4xbKNe41C J1t44N932yUW+UKo9fy8r307t6VvG0Ghs7K2SHz94u/b1gFXYXAD7jsujBakwje4/QfGj2/sPc/F vd7c+dtZhYJ+AvfefacV2OlErP79uA+x3xXoCRyr5/zzjr/3Hq/3wuqv/QjcoK0FehzvPXPrwjOe j3aGe9SgUsp7LaMpO4OG5VTjDcK3oh2NvUYh19hCqITBhXviooQS4PZfoJMy9Qp1QL77Uj/ke99i 8CvvcYDobO/MrpSAa5nHTYcJwaA93W37Cyzv7jN6qJUfwR7Yv/e4uf0Ee9yDWGe7wshBuB25gXsN F5EiUATDMWrQUIFvPpb/66+/PrdF7Dog6DOyE777+++/v7XCa38BFATchvDlJ6A8+AV8+2hx4Hi9 Jutq+Qf6ALDNG9hOf4BCYTCE6Sw8vbHWKAJhK5sQ/lhlIJnrQ+EK2Sp4lxMKd+D6QU232syMBYmK QCsjvxaBSnUiLrbDXniGJj1HElj9aQnAQn3ZD39lvu1s57czP/UFufB/sq1Fc+f3tdjq6Dz4xoOf lZyhO113F6zkhIu/8d+5LX3bCAjcHO9a6Xku3GhchYFAC8WEiZN6hf5PnHWO7ezs7azrdkbeaZfd e89TcM9xr/vO4987QFinE7GCoO7d7w277r6XfR7ijWu6ioYqLizd7Rz3y9/82T4PzznWCTM6SuUo vnzAnZIWXgTqfO4w6koz95xgn3bF2yJQboOLtgRTx7hKgELZr+5LfsqAKj46mtFgqUR5/+O1/7SC OiDYX772LvtbBXoV+hV1D4I/bnxIHm9b1k+wx12IdbYrr3SuswqGGzY4w4mWk9r6wq0jkSIQFvNR Dc+oQUPD6tWre/sGKKzTWfsRo+mfeOKJNuC7jxWe43AjutF82HTgBW+/ATfQIkCLwz77ZJu1zzKC Jesf+tCH7Dog8NPf49RTT+3tjDxp0qTeFoFC0E+hVHoqkLZDOe9Ey+OP536VDwR27SSGpYdCvtCQ d14XIyoFt0VA/VBHIun00KXnSAEF4C833S03XH+1FcbpB4BrD771f7n5XrnSCKv0CwBG5UEZQBDH So7Azgg4rtvNLf93vTRv6RsrXy3zagUH3UZ46D/3WveYQtB6QQsF1+feCPufP/dr1r8fFyW3lWDf /fuEJyz3ep5CC4i6C6GMoNDwjhq0ZQS0X4QGBHgFwV+3cw2eh3gDV9HQvgRu/wMCvOnNR/f2IYgY XoLK+5in74AaSRCqEda9ArWWl1jdOQ6hGmUBFx8tZ7GqgxpXvOve4OdO6nUT1bKe+7nbXXiOQgqG ui9xjO1LljMi0cdMFZ+gPgtBeOMwH3SGHcyoQQj+a7sHDlLAHAKfWXZt75wCylPtK+ySTsG0ENzb 8rIdRQglAnAXYp3tCiMP6bwDGrwKRrno7CjcOjKsowaNFIih4Rw1qCct8qvXO+WWjon9OgEXgnkF GDXo9Pl15rnzjxpEi8DfjJCGYK+uN1jZJ06cKLNnz5Z//OMfVtBGEYDPfe5z8qlPfap3VB+gU3AQ WPYR7lEK6FOAuxAtBbQ6oHCwn/uRl0444QT51a9+Za9HiwGBcwqh9yiFMKMGLdnQIb+4Z6VcfEL+ DzabX9LS2touyZhJvByDHUFCR3hAoMZdSEeRAApeRY9T4V0Lc4RyrEpa4LvQVItVioKbCkrvQWXB 8Xotl3z7qOyoULjngksusb+55pQjj+w9R4e2K+eoQdvvuKuMq8SoQSY9125ol/bOQRWXow5XiPcD gRvB+sR3vMkK8wjhWMgRkHHhoQXAFbIRinHrQdhGOH/46awVDV99fPrBO5IQz8CxaunHQu618jOC kSoTtGDQkVk54qi3SXtbm7XMq6Vd34vndFsbVJDX6+nxLvqu3AclyQVXKt6feGB0Ii+4VdEPwOXa P17Ze87J78sqCgpxFSkCWYZ11CCf8h5eeewxafn85yU9pEOdjz7i++wj4y+9VBbtv39uS5bOVKxf eW8kHCurrdlghPMCowbNfeV82Zz2b1FwRw1CiGcUIC9Y/N/y0g/k0Z3Ps60FQGsC8wWAXgMFAmXg ivX3W4EfaHHwKhv0KcCdKN+oQZPiDbJs4UWja9SgkUWmbD7f1Qij9TAU5+bNm3NbjEB5wAFWCaBD Ny0AKAHqyvPrX//adgB28broqHBPwMoP+P4HoS0LPIN2AuZ+nKvXca+PMuJu13uUQpgRobaaUCPr mrtza4UoX2dhLwj5CNraVIwQXywI4igPGooZqaGaCZpyfvBEnYX9QBBWazqCL+vamRXwsYeTTv2w XSLQAh2H4YOnfbyfKw6tCTqSEBZwdQHycw3CLQiwrNMyoSBIu60GBLdFgd/uvrlz5wf2V+A51c0J GP2HoO/jBTclvdeWzZusYE9nZKD1Q9///G9kJ9H0ggLjdRvSc1h69wXNQTAWGdbOwgHl/fhp0yT5 9rfn1iJKhTgcn3Mrdgkq7wvNOLyiZ4O8ozErb/jBJGJe/FoE/rbwU71KAJw14wj50dxTcmtZmC9A hxlVrt74sFUwGJpUXYPoVAz5XIQOHbe9ffZiSI6EUYNGEkPp6jEcYPF3BXVcgJqbm22n4O9+97s2 bNqU7SiDUoD1XocHxdKPIoHwr5x55pl2ToI5c+ZYtyLIpwiA1/p/6KGHyqxZ/h3haK1wCTouDJ0j aEQomlrpmKWW/WL8LXXEimKbZssNygtN4n5+poOhElPORwTDiDdqiWfITqzjWK4BFxn1XT/40L5y AUVB3W9Yuq448OgjWSMArkN+grxue/bpbMslLjWNE/rKAh3Bxw2uMM9vd9+ee/e3Mrq0NG+RvZz9 OtpQkDvSoh12tq0IKEcI7rRsHLDnfNtKoC0L7Melxw9GYFJ3IQ0anyy9+zg+Istwdxb2Y+t586T2 6KMl4eOaExEO4q7WyBXbLFyY29JHqeV9fSwth4zzb9l/cpfz7XCeXtoz3XLG9IPl8Mas0YxRhFTA R0HQPgE6Idg+4+bZJdACcGNTdpIylzO3OrTXNUgVCvoPBLFf/TwpdiabaNSgMjOaWwTgW9/6Vu5X Fjr23nLLLfLlL3/ZDg/KEKIoAAj7GrSFQPnrX7OT+7B9woQJdgQgva4O+5kPvd5DDz1klygR/MZ9 SIPibiPoOZViXG1Cjtmtz6UgL5nip5wPCy426nfp52+pHYiLHZ4NVyMd2g23IJdSWh288MyqvLjX V//W7rXDN2pCQUx6DvfMpdUIs/JqCwBC7/67z7WuPmz7+je/Z7djEf/Mp/os6Aj1OreAH/fdkzUE 7H/gwXYJuANpQHjPBwqEKhgaENAVfrv73HkAvDCc55rVfS2fKoAjzPvB9XB5Yg4CjlNcRQaCZlTG zYdWETfo3AYsvfsit6AqIaC8xw1jjinfGt71Lqk591zr4lKMv/tYhTgirmq/+lUbd3N22aUoV69C M8wnJSXvnrCX7F430Hj4emfW4o7PPxZ7L1j42fddsw/hH3cg+hXgJkSrgZ7z16Yn7HEoCW984Tuy pGugJf+mpj73QM6l4/FXV/iP9jcvOUVOm3ygUWKKM0iH6UQfi/oIFCbrAzi6+wjQGvCxj33MCvdq kcePn5mGf/zjH1tLPorBRz7yETu3ANCv4Mgjj7TKAXNBvOUtb5H99tvPHkvrATMS6zrXAh3uk7gE 7SNAq4OOTIQbkj4H56kiwDauRcAVSLcBx7LNb7biMHRnElZxKYd/qc0vFZhZGF9/1x+fvgCsu778 Cp1ydfxot4+Ad8g29eV30XtoXwOgFcHvWD/ce4Oep/0OFPf6wD0GA30E5m63yObTsvcRiGYW9gUh /8nHH5Yffu9bA4Rd3ISYVOuir32x173F9eWnxUCVBazmgJCvfQGYNfjIQ7ItCq7wzzCkWORd//x8 fQiAcfYR6oFrIbC76Plck1GC9Hl43t9fe4udLwD0OYKeYfWqFfLiC89aZcaND/e9FZQlWlFoLUEZ oWOyH/n6CCgoBWOd+vqETJtUNzx9BAJmFlaox9esWSPNy5ZJ9/g+V5KIYGpaW6VxxgzbqhKUls3t 3f3Ke+uihazWvEZ6pG/QAT+6JS49mQbZcXHf3B/FMr92Wj8Bv9B6qdA34MY5H5PtasabNyyu5SvT 0yjTJ26d97uIFIEQ2A99lCsCTOhFOjJXAAoB8L5uZ17cdPhNZ96PfvSjduQfhHIV4vHrV0H/0Ucf tf0O9HzOYZ0WAkYbuvPOO+1xul+FeK5B3wNmnEa4d5+BY+41gqxuxyWJbeBeoxTCdBYOS1DFUM7p 5iMGgiKwYMdd+005Xw5hQNMzUgT6g1VbBXUFf/0tRuDFDQZB1xWGsaJ/9pzz7Sg8CMXsf9uxJ1hf dwUrOusoCT/439/k7YxcSBFwt7mgYNBq4OIqAlj0mbWXoU8Z9QghPeg5VHHQd/KiwjvuSsB8Ar/4 yXf7Hcs7I8gX6nidDz/lZ6wxrJ2FCygCEZWhIxXrV96jCHSZtFi7cWXezsJKTWyCrEy1yQnLfilL e/rmB6gmaLX41lbvlN3qpktCOnJbwxN1Fi4n5msfzfMI0FGXzrdeP3sEa5QDRuNBGUCIv+GGG6zA 7yoBQCuAsu+++1pBHQEdOIcOxnDEEUfYJTA7sEILA0oAbkiP5UZZ4BpDQSJR/gI87JTzEeWjklPO J4e1M2L1gTCNcI9AjwKAgI2/PoL03279t/zwJ7+1/vhYw1myHaEatxnO+dYlP+7XSZdrIRCjBNCJ 2EVdcghBbjlevFZ/4Dm9SoAX9tMKoEqAi98zcAzvpqAccAxxwMhAvBPXJPCb92dkI5QE4oa5DPS8 UkPE8BOV90PPYMv77kyzzE7UyiPbnSvfnnG87UCMC85wg/B/SMMC+d6ME+X/5n5c9qibKkkpbZK0 MJ2FoxaBEKjGv2HjxlHbIqC4Vn1134Hbb7/ddwhRdRMCtdz7QfOdnodigbAPP/zhD+12rPl0/qUf ghf2VbpFgGHImLOgkDWJlgP6CuTD5pd0Rpo2NUUtAkNIRV2DTHquXNMUtQiUAC0HhYTvILDUgyvU 44706isv2hGJtDOybgM/BaAQftd08T6H3/HMkVDsxF6DiZuI/tSaT3OrqeVtDQxDUHkfUXl8XYNo nWnfYOr04iz8dbHx0pxOS228VibHx+W2Dg9b0u3Snu6QeoS2TId5M96tNMK0CESKQAjshz5GFQH6 AOi8Agodeuk3wDwALnQGZi6CnXbK9rjX/dr/AGhBePe73917D4XWBM4777zz7KRju+66q1135xrw UwS0c7H2G6i0a9BVD6yR6Y1JOWa34JYKrRiatzRLrYl3BUWg87DDJFNBq/VYhc5ldffcIzvssofU 1ZXXT1jTc/W6ZunsjhpRIyKqkeGdR2BgeR9ReXok2a+8RxEoxjVoLBC5BpWZ0ewaFMTxuU6faN0I 8XQKZqZhrxIATC5GB2H2ufsPP/xw20eAazACkbsPQZ6WBT2PvgO4Gum6F4R97XjMElcllABg3oNS SZY9bSmU+lPb0SGx3FwJEeWFeKVzWSWmnM8yMD0jIiKqhzCjo1SOqHwYDipX3o8e6uoHzongJWoR CIFq/FihR3uLAFb9l156yf5GEGcdv32d7GswcC13JuKw0Hdg9erVsvXWW9sOxy759hVD2BaBvzyW HeP3xH22sks/svklLU2b+nceW7VkiWy49lrp+uY3c1siygXDzE01yubEOdvKpIq4BqVl5Zqos3BE RLWSTKZk5rTyjPxWDEHlfUTlaWnv7lfe0yJgZbUQowaNFSLXoDKR/dArowgUKqxInpS5/82ruuWB rnHy1JaUze7ZfSbkfvux+8SEHFjTIsfOrJVaUz5xp6EqHEcalVAEvFPOk5YvP/WUtP/pT5K6vP84 /RGlw4QzjDW9aN99pSsd7zflfDnyu6bn2g3t0t4Z9MVlpHXdUuluaZJ0JAxUjHhbh9RsNVvGT5pp 1oarLIvSeqiI9fRIprtH6ifNkIapsyUWD65/h9c1aGB5H1F56NvnlveUCchqazasiFyDckSKQJnQ D53hwZKxQUWXxZsQ+QoskocWgd8v7ZTbOibI/RtSRjEwyoHZZ/K7zfo8n99TldIiMFZJx2tDCZD3 vNQkL6xukzMPC57FOJtf/DuPtbW1yXL6Ctx6q6TuuEMyzzwT9RkoAfoE4A7E1PPMOsmEM6Sft/NY OfK7pmdQZ+GerjZpWfGS9Nz9T+n561+jNK0QmuaJo46SmrcdK41zd5Jk7dB26vNL68M6ixvNg/k0 YOEP+2Y7DgsT+z20ww52bhDmBVlwySW9c3RMOfJIqZkxQx5/4xt75xXxzukB7rweLY8/Lnvdc09u jz96Txe9vt++IPS+TILIxIU6bwgTGfIMA65l9sfGj5fYwoWSOOYYSR77DpkwawdJ1vhP7FdjPs0Z UWfhMUXQPALrN6+WVDwaUhdi6QkytXFmpAgMluyHnpYNGwbXWdhNAP3tt83FKgKpjFy7vEtu7xgv PfZZjJZnligEKAPYIHhG898Gl0gRCEd7V0qmhGgReOT1ZrnvlSb57FFzc1sGks0vwRUDaRpNLjN4 /CacaTMfx4TG8roHaHr6KwImnV99XDpvuL63lSfsxGvKlgcesMKbd4K1sLhC4OJzz+0nVKnAyERy OrGcd+I2ryAW5vm9k8OBXt9vnx+zzz7bCsMqGHonyyMu/CbBA1qB6t79Xpm83Z5mbajKtIFpHcRB 69fbdwp6fj+IP00DjRs/QX7hj35kZ+nmWOJOhXpVLLjnrjfcEHh/P0VggBCeQ5+p7fnn+01YWAya 3zR/kN+5P+82buedB+R5fRfvsyeM0l/3xS/JpAV7me96YD083J2FI0Vg6PGW95QFkSLQn6hFoExk P/TSWgS8ka7rLN3f7tIlbe6bMpL+jau65PI19dJuNIB2s95lMvv+k5NWMUAhOGRqQv61ISX/Wt/T 21IA39i6JVIEQlB2RcAkWkdnl9HGu3NbI4aCiikCJj3Xb+6S1rae3NYsreuWSPsN1xTs95HPQhuE nqOCtQrHXkEeVPBEmFYhUYU3BK/mRx6x21XpcAlSBPwEeveZSrFog8aB3kcFQ4TatVdfbZ/Thf3Q vXZtv7ijX0jDCafI+K2yswBXGm9aa7yVAuk09eiji1b8NE2IO9JbFQHidOLBB8uSCy8MtPJrPLvo tkKKgLvPTTdvXgpCFRvOUWVVz3fzH/Gi+crv+rVXXCENu+wt42cPjLfhnlAsKu+HniBFIHIN6iPM zMJD2/N1RBOTVCp8R10iWyNcf8fjJiFyS29IJBKB2xOJuMxuSMiChozMrI/LjNqYTDWJOj4pRhHI SH0iJretSxklRWwwqzZMjKekwfzQ54gIJuyoQbvMGieHLJycW8tPNKLB0JPqCf+NFktX58D07N68 XnpuuSW3lrVkIzx5g1pTWfrt5zyEJXebnoNgxLoKje4xnAfPnnCCXbrQQoBwhTA1Yb/97DYEOPf8 ve67r1do5PpsCwsKCQHLrcJv3R4UVJjX9+H5eE5Yd9119hhd53ocx3NrfCjEe9fGNbm1yuNNa6zV 3nfTgIAOQfGhLR+gxwDvbfcbgR8Q8FlHKFZUENd4AeIGxWD+BRfI3HPOsdv0uhqXxLN7Le6BUA6a 9t7gh95Tzw2DKncopBpvXiEfeH7gvf329/zsZ9LVlO2n5aW2zt9laKiIyvuhJ6i8T9IpMiI0UYtA CIghtMwwnYVdoVt/u8ugoPt1qcnCMmXu3dzVI481paSjJy2dZr3TLLtSGftchB4TbN8Bc1ra/MZd qMFc7sjpcdl6fNRZuBBhOwuHweaXVLYFKcg1aPXSpdLa1CRdOLZGlATDsTbOmiUzZ87sTS/vlPPl yO+anivXDhw1aOPKZ0PNDRGmRcC1miIE5WsRcK2oL55xhq8FWNFWAr2u1+1ksK5B+px+FtwgXPcW P0u0vivX5FkQrP89fXpubxadO2LqrF1zWypLUFqHiS8X0g/0HRHYEY4RvDU+vGmk93DjXVuBwN2u Arxu4zjQ+HOv5ecapNfV53Rx83GHKcO8rTdeyHsod5o/uQ/vDFyDawXhmzdMmtcHpPlwtwgElfcQ lfnF41e+e/GW90g50TwC/Ylcg8qEfuhbmlsknunvGuCiEey39AtY/Fm6x+g2kgW3oLRZZhDyTSCD 99hg1s0ynTEht88ez7HmWUlQ1hPxmNQkROoSLLOuQRH+hJ1ZOAykAfmltW3gKBK2s7Cp4Hr++U/p 8nQsDbLA5aNUFwOgIvbz0S2EW0HzzDyDa+EEFRh8K/Mc+fyodZ8r4Li4HUfrjj1W5uy4Y2U7C5v0 XLtx4KhBCIfe2aJViAuLxl+pioDGrwrX4G73poUep/cNUgT0vnq8CqVeNN/yXK5w6ocK9Pou3FPz H+/N73zne/MKs0kPpSLgNzN4PiHdfV6vgK1xUAyu8A5u/HnR9CJ9XCXNTxEohOYVTWu/b17RY7xp DZxXP29ev3yt+VP3B11XCUrz4VYE/Mp7yFfmR/gTVL578essHCkC/QnTWThyDSqC7u7gj1cjl6Ub Brr59AV3ezKZtIF1Pc9us8ea3ybUGam+oTYp4+tMqGdZY0NjPcvc9rqEjDMJPq42bo6NSy3n2kfL Fs4RQ4RJw25PYY9ytvzFF+3woR0XXCDpxx7rVyEgIHgDlbmiTf1uoNJEePNu9wtUskAFzTpCgt+5 ek89zhtUwKSCB4RErfwHA9cLex3ijfjrvuQSab/+elvRDtKmkR/z3j09xVXeCF8aZxqnLL3bvCCk EQ8qHKEcsK7CFL+9whvCHemAYAgcy3HudfR8BDHAUpsPva8qF1xHr4lQCwhxQF4BBD99P7/3pA8A ioUrvJKvFc5313kf91pehbGa0PgiqDJDOnm3Kd5vT+MQAdnd7gYEZzoCa95yz2GbC65hKJeAS44X npdRh8DNq3pNXSdQzpDH8oFCyXsC19MWCL2eH3zzmj9J60JKQD6SyWGc8JN48xHuC5X5fvB9aJ4J E/RbJH389hcK3M+F6+l277FuKJQf9DjNg8UwmPIdcaeuofAkWmOFnu5g47USKQJlAMFdl34KAMEV /N1tGvQasKWjr8MRx1mFoCYpNea4mqQR7o1CUG8Ugnoj9BMQ+BvsMhdQBszStgSYFI7HzTPlrhfh TypV+GNRcCMKA+nqQtNw1+23FzWHAB0AgUpyKIQgt2LOZ5kFBBkV2hAW/PATAhAeVYkAhCWECITD fEJDEMRn12232fhtaKicn3A8XtzMpSrQEzROXWFatykIea7wpYqbVxh2A2lAhc29SAvchPQcV6BW iGdagYhnb35S5UHhfO6hz+EqMQh5XMv7Dl4QFvQYroegx7MFwbu4So6+z0jAFeA1H2scutuAb0Dz gQb93lyFwi8Q91j3iVvSnfQh77CN+7BOHLOP0aQApU8FdbYDz4tiBnTEzgfCnJ4XhCoV5BPXRQwl RPOQC+/pKoSa/zQUS7GKernxlvdQSpnPN6J5RgNpBX5lgSpcmv4aNM5Zsq6KopsnCdzPjXfyIffT 75R86x7vl5ZeyGuK5sFScct3L37lPTmns724IX3HOpEiUAQ1Ph1K/ZQADa7Ar7913bX+A249tzyz Qk765T3yhu/8Xb7y18fl2VVNdh/EzXHJJIoArQRcg1YC1nPBrKMk4ALkhqTZxi24V0QwYTsLL9nQ IRffvCS3lo+BFVmrKVDdzoaFQChS4YARYPJBRe0W5m4oZLkBPZ/K2BUg1Sqkll8vCJNUDsWApdIV ihAcVPjjfbmfn1CUz7JEvLYYYaZyHfaKF0xcK6taxV1hWrcp+p6975uzxHsFJG/Awq9pQDwStygI mjZU6lp505GU62klT97QuFchQ+O+kOK54xVX5H75gzCgwiPX1eshtPoJExyr76zwbPqe5MVqppgW AVrjiBOCCmhu3iBoHHkFMW0507jVFjkC6Ylgp+UFShjpStxrftD7gQrifJPe59R1vn2O4/n0XDqf 634N+jyusksIankiX2pZ434rbtlQDHEfQXzo8C8fii3z/RREAnkL8pUFquhp0G9J84emj5sntTWB eNe0IL/wjeI2FgatI9ygZQp48wNB7xsWLd+9RB20C1NXX7h1JJIOw0IBFeAaFKQAqNCvS9f9R9nY 2iW/uPdlOfy7/zBKwL1WGVjb3CnfveN5efP375D3X3mf3P78qtzR2XtxraxCkJBE7to26G+z5B72 eXLnROSnJ4/bV6l4R5nqqq+3/qFhmXHqqblfIpvuvDP3Kz+u0BDWckPBTEWjgogrAOooLlqYq0KA wJGvUEewsEtH+Ali2WWX9QqmCAfcT4UBXbfvk8eqRrxWek6GdLq4EYmoeDWO1CruVoq6TdH3dBUx 3aZB44W01W3kDa6nlS9xrvcgUKGry4XeUy3BWBHd+0Fy6lR7HxU4VaBwnx04zj1Xj9fgCgPudhVW vagwqHlB38+rMFUbXkssQdOJ+PHuc0GI8grQfGMovRrvDAnqgpKn19drapxpuvJNKXqsH+ompq5D rjLCt6eQXm7/EI7X4zQEKTT5FEod4cj9VsKUGdWI36iCxZb5roLoBk0L0tlvP0HRY7T817JC00fz ZFi85YnmSy+uMlcoaCtGWIop35F3olGD+ujsKNw6EikCg8ArYFvBOxdcRQDhn6V7/Mtrt8jXb3pS Dr7sVjn7uoflyRVNMrGhRiY11NqRiaY3Gi3OHH7DE8vkxJ/fLUd+/3b57QOvSrOP25AqAir89yoB TogYempqB7YyhO0khjDgVogUvmq1LxdcD2FNK263ole0EtcCHFclngGBwytA+oGw6IX38roiUFkh sOQT9vOh8eoX5+UirA8y76DxpUGFWa+QRPAKxfiAK1r5AoI2cUdF757jWtj1+q7goGmoggDks/bp PRT3Wd3t3src6/Pu5g93u+s24sW1+uu7exWmasJrhdWg365rfdWgyjSQjhovKrDzvmoBJj293wTf rV5fr6etPHrsViedZJeAkB3UmqZuYm66DhW8oyosrhCZT3HJR7qI4b0rQVDZE7bMd/HmmXwtAmFa fPOheVgVd70HeUjTxC/4fcfkRffZggL3LIagOAyK856u8K6+EZEiUAQZK2x78QrcqgAgoNfU1AxQ AO57Za2c8bv/yOHfvV3+59ZnZV1zp0wbXyeNdckBfvwJc96UcbUyob5GHl66UT7+hwflkEtvk4v/ /rS8vqEld1SfQlBrPgq9nwYX73pHJi6tkpR0osY+60gKm8WETFYJKgf19eX2LTcVWgkVAFBIqvCj FTQCtVYGFKTlcJNQgdVPAdDC3gvCH9u9wokXFVRYegt93oWhB124XrFWIj+6SozzwoTvLOy1jBM0 PdXq6wZvi0pvHOeEe+A4KmhA4PbCyFHA9REMdDx29xp6PgS59ajA6Ne5tNKoZVzRPKhKVDWi7jbe oMKsX4uA93tTBV+/GdDvXvOLqzzod6to3tK0pmzAcEC8qUKoZYcX8sSW++/PrfXPn0HnBKHP7/22 vaB8gNviUA4Sw9lZeBDlfRDkIc0zfi0CQfGngrxa7lmyrt+XKqeK5mE1FOg9/FrtCqEtGjy7q9y5 RgG252slKoag8j6RHE43seqC/qWFiBSBIsg3oZgK2SqAuwoAQ4td//hSOfbH/zThLvnjI6/bicCw +tf6zEugnyhn85vlBKMooDAsbWqTC29+Wg677B9y1tUPyxPLNnKoxb2vN7igALQYQfrWTXH51Aum krgvLRPvGlnhQ0+n5ewXRa5eE5OUUWRQhgZDZ0f1+BqqZYaK3O0b4BamFO7F+lkG4Se4BgWODYMr dLrWSUDQ9VYyXsuqChUII7otjBWpGioAr2WcoMIsS+8+PwWIeNaKHKhYVbjU+HDhnnoPKnzijwpd FTbyCtu4H9tJH1e4BK6v7mhu+uj9CG66FqJx773tUp87CM0fCAilCB/DhTfPukHzr1+LAMH1q1aB G8FO84Sbh/juVUBHaSAt+Q0I/xxD2uu3Qr7hWghlpL8KjOrOR/4gTbQTp6uYuPkzSNB0cd+DvMF1 C6Uhx3Af15jAM+l1NO6KJTXMnYXLDfGgcaJ5RIV8d5viVUo1/Yhvd7sb3LJHFQXuQfnjpm1Q8IPz eHaup2WM1mnk13wtgsUSCfyFiUYNKjOFrM8qcLuC97rmDjn68jvlfVfeJ3e/vMYO9zltfK0V7lu7 eqTNhJZcYF236W9Cc2ePNLV3ycbWTqsZzJhQLx09KfnVv1+Ww777D/nq357I3iyHV/AH3dYdS8i6 VELe8Xhazng2Izety8jmEdiKdl+T2Gf/5PMZOfKRtCzuTEi6yFFdSoERgxiRqSCmkKwvYQQbFe4R itwKumfjxt6CXq2FFLblUgbAFUS8IYxQoM9CRQD6nGqtzoe3ElPh0X2mclmRSsKkZ5iZS4OUKrXa uhZXN3Ce26xOZayWOQIVtrYUEMgfep5W2FzbrfRdoYH8wzZAyOTaHO/OLEwrAJW3KhSKXo+gaZoP FVRVUFG/9SC4Js/tFRD02TXuqg1vni0mICx7t7mCsYt7H45x84EK3WqJdY9T+M02ty8D19Bz3GPc Msdvm15D7+t9D1ewDIJruNcE13qs3/6IwuTTUsr7fLjfspa/bpngLZP1u9Og35+rUPgFFEQtsxXK DowC+e5P8EPzBM+v5Z3dbq6h+abSVHKG+ZFGmE70kSIQmlhgi4CrAGhQWowQ/8yKJplk/f9rzD4j 1KUz1t1n/7lT+8KcqbIfwfy2y1w4cK75iBfOkJP3mS/fOm4v+dhB25trdttRgqaPr7OTiz2xbFPu blnc53CfpTMTk9XdcXnTw2l5us+zaNCcPLtGzl5QK4dOG54OOrzLm40y8Hpn1i2rFMKOGrSuuVu2 mhBuZshiRzSgIKfQplLMZzVBkMOyQqHsrXjdQt+1KFca7oewCWpV5hl5FyqVIB/lclPJCqCrs3B6 +rUGhAmc5xXm2BaECmQc4wpjbn7QbXqciz7nE4cc0nuMXkeFND3GxbtNhVT3vvxmm4ZClb8Kt170 fK9iEjHy0LzlzQuaf9zyTvNPsYRR1CtJuUewccvyMC0C7neneF3TVJF3W36Ie8psymrgGPYXUuAV 7XBOvy99NgLP78Lz6r5yGbCCyvtiOwsbSUkyUiutmRrplvHSEJ8ukxPbDFtYYd6LZ6mPT7DPVmmi mYVDQAx1G+F9g9Fw6cirqKCt/QIItBqwxGeffau2tMuhl/5DtnR0WeEdNrd3y9t3nSXXnVm4s6WX m59cLif+8p5sZ2JDk7nWe/eZJ7/58EF2HWVFg52ZOBdI5pZMQk59Km2t6TB/XFyO3zr4g1nUmJB5 Df0z4fhETFqN8nH8g32z9r101ARZND4uf1vd3bv9R3s0DDhXueyVLrl3Q18zBEqEy5FbDXwm7jvP PC80mMXU2pjscleLLGnrm8lxXr3IMwfFpbu7r0N1WLD0T506reCslCgCz69qlcN2mJzbMhCbX1ID p5x/7rnnfGcmBazBWE8ogF1rmW6ncPYKcy4I2hS0WGH8hCrA6oNy4D0GqzIVDBYb15Lootd3nwPX CLUmq/KCdQmrsqvMUPADlY6LKj5UVl5rv+7L90xemHF0wY679ptyPigdi0HTc+XazWbZXwkMmm02 YmiohpmFI4aWap1Z2FveQ74yvxj8yt8gtDx3oYxlngfKZr86gjIaww31g97DLd/98Jb5nO9V9Lz7 guq5MJDuu+yyS24tS0cq1q+8R6QvdmZhJouvi0+SR9uXyu2tL8q97a/K0u5Nsjntr9gd2piN23tb 8reOzq/NKkJLuopv4TqkYYHMr5kmu9fPklMm7iN10iXdmY7c3uJIdTbIjCmz834XkSIQAv3QtzS3 SDzTJ8ASoYR8isDalg45xCgCTW2dfYpAR04R+FhWEXhx1Wa57bmVJqES0tGdkv3mT5ODFmaHX3xq 2Ua547lV0moE1aUbW+WRpRtkuVEumDEYmtq65P0HLpBfvP9Au+4qAa4y0GHk5Zs3xKw7kIIi8Ppb JuTWwtNmFIHxN23JrfkrArrNj8883S6XL+7z58wcPyn3qziuWtYtH3ys/8f+/R1jcvKMtPlwBk71 no9OU6BMmjSpLJWI5hfvlPOlVAphFYEwBF3Lr+IIwj3XWzkFXT9ISamEIjB3u0X9ppwfTDoqmp5r N7ZLO7WGQyQcDi+RIjD2qFZFwFvew2DK/GLwK0O13PXidyxGIoaKRvD3q2vyKSJq6PErq11FQK8P XqNQGPwUgeb27n7lfbGKQCzWIF2ZhFyw7hb5w5aHc1v9uXDWcXL+Nsfa3w+0LpY3vvAd+zuIG7f/ lBw3eU95uXOt7PDM+XYbSsQ5M99ifwdxZ/MLcvnau3JrIrvXzZI/z/6ojItj0C2+1SmWniBTG2fm /S78JbUIX4LmEfBD9askykHcRL8jP5AM7jr7J9TWyPjapF2qwgCMHDR5XK1sN71RDt9xaznr8B1l ojkulc5egGLHbaUIoi0dkxs883FgTV/ePlBgdrdt6MrIy61pGx7YlLLC/h3reqwbkLoEYaGHGXXx QbkIcQ+u7wbuD9wbBULDKY+0DVAC4M6NpsLuqYJsbdKt3KNIlAICtTbHauXiLcgVCnJtLvYG9nmh syHCPdejouD6WIm816dyoPJBsOd5/HCfk8CxQOWj26hUhg0TB8M9c6kXt7Oq18c3YvTAt4Gy7qJp P6zfRJURdnjfimDKh3KV914XQbf8RRD37iN4BXvyhVcJ4FxAGCfvkIeUQu57QaC0APWAn8FGy3Hg GfV5KwlXr2soPIkWNh2UgH1eu6SfEnDylP3kpd0uGhBOmbp/7giRPRrm+B5D4HzYZ1zWZWpDT4uc PePNNuw9bq5VDvKFIyfsZM9Tnu5cKTsuvtDIcHGpidXntoYnTGfhqEUgBMQQGv+GjRtDuwbpEuv/ wZfeJqs3t/eeu8VsO2aXWfInxzWosydl9Vn+JJkR2JwL9CfoMffWb2dTS6ccetk/ZHNXt9SYYza2 dcknD9tBvveefe3+oBaBbqPz7ftAWpaGbF1SKz3CuOsG5BJk9eecnSck+rUSoCD8cPesD2dQiwDC /trO/orJwVOTMq02ZpWE55sH+gN63YwmGR1k2WHFuweFdQ0Kg80vJt2atzRLbbLvOuVqJo7wB4vR DrvsIXV1deVvETDpuXpds3R298/vpViJ1UqmFrQgy51fE74XKnRwXbGC0GP9KmLd52ctzIee52cN BG3Z8d7TfefBCAYjrUXAdbfwc6VQNN78IK3xx/azGms6qFXZzwVD94XJMy5BroWK7ve7p7Y6luIS 4qUqWwR8ynsotswvpTVAUdceJV/5ofdxj9G8icLw4hln9ObTfHBP7SOg6ep9hzDlWBj8WgR6JNmv vEcNCNMigN99uzTI6Sv/IPe1L85tzYLA/sO5J+fWiuczy66Vx9uWyT07ZifLc2GfXnt51yZpz/TJ KbNrJsu4eK38relJOf7Vn+S29oG70F/mfEw60sX1rwjjGjRQiosIpCZkh1IXLPpJ2yKQsdnUYn64 afF/jy+VE396t5zx2//ISb+4R/7wwGu5PSJ/f2q5nPTze+R0s4/97/rZ3dJiNDxVFIDrF6LOHO6n BCCg+wVFrfxB+8vJG6Yk5Lita/oFlABAqfDuI+w9qX8WLnUEpGI6C4ejN7UjhpDKTTlf+fRUa59f 6wuCM0K3NygoFn77OS8IhE1CPtjvvaZrSUSYBB2KMiyu0pDvGUcbKFkIRjBhv6zl0A8EJ/ICgeNd SzDCOxP7sd3NLwjZfsoYIKSTdvlajvzymNsSoUoLCoqbB8KgwyDrHAKVIMzoKJWjPOWDX2tA2ED6 uOv5hG+9j3uMWuxp0XWt9/kC9+RarnLnfYdyKAFBlFrep6VGHmh7fYAS4AXBXcOP1/7TbmtLd8lF q26223Dj0d8ul8w50S439LRa1yANLpeu+Yd1GdKwojvXeTMAnvVvLU9LXay4GfTr6gu3jkSKQFhM hi7GNUjB7afGnAv87S0unHJjQm3S+vj/9rSD5G//dYR8+KDtc3tE3rnXXPnbWUfYfb857WA7wRgj Eanob8pqUwAWVgSCwErvFxSE86D9O9zRLLEbN/e672D9Zz2oBaEQ+Py77j8EdVPyugZpuHF1iZK/ h56QafuHB1fbzsJhoEUmYvSQTg8uPVXQQmgHdXsqFqz2VLAsQQVCN6gbANAC4bqQcE8EOQQ6Hemp EFxTBVgmI1NBUd8FC6Bu0+v74R6juO5fo0kpUOHbG9TSH6S8EXdYVXWd493RYrS1QAVy7d+z6c47 7bo9Z0a2jxnpwrVU6XDzRRAod64yqvclKOpeQvC6LSnuO6iF2H2PoPNGKlF5Xx1g8S40atDmdI/c 1vpCbi0/WPdx15lXO1Weal9urfZvmbizLKqbYbd/YeZb5MamJ3NHi2xft5W8YfwC+/uEV3/aT9gf LH9tfkq2FFkPdXZ05n4FEykCFQZrfU0ybgX2Xjxye9wcU1eTkGQiLve8uEbOvOoB+ex1D9tw5u8f kBseW2r34TLEBGT9h5PKSMMwTqpBPwG12tN6MBgebuqRsxbU9QuMDgS0CHj34V7kjho0FCzZ0CHT G8O1HgRNfx5ROSoZ54P1QcZa6wrpCFush4FzVfBHCEMYZInQhkBo3TJyioYX9uNKomA51mZ/FcwU V8BzhXmuzXW4HxZDXAKAdVU+3DD3nHPsNTgH+O0qI97jwwioIxXXmp8v+MF2bRHQ9CdOSUNgMjYV 8skjvZO45dKb4xDCXeVThXJXEXHTBtwhgHkGb551A/mBa6hbiiqFqozwDO7xfi1e5SA9zIJ4VN4P PUFx3tOV30BopC1Z0u0/mg8ddU9Z/Etr+ceNh869vT78r/zEtgK80rlOzppxhD3+P62L5ZoFH7Ut BrFHPy7fW3OH3Q64B2X2/bkNdB524dq6j4BiUYh7216VyYnG3Fr5iBSB0GQKTijmR8II8DVGUFfH IIp7fnn1gnSu8++irSfKh9+4vZx6wHY20Dqw9/ypdp/FHOZei9BglAhFu3yE7fqBBd8vKGrlD9r/ 2e37mp1oPaDfAMpBqSDwu2FcrrUDZcO7r5zU1xceg5p+BK2d6ZDzCJSv81hEeIKmnB885eks7Fpw iwVLPKgQDovPPdcuEQbV5x6hDuEMocvPVYSme7Xua+uCousEt6+Auv6EHVtc3QP0Pvwuxh99NKCu Gt7O80H4xbsVqI3gT55R5Y30J35RwhDYEejzKVJepU2VCFeJ86YN9yPtglyNvHANvY8K/q7yORQk hrOz8DCU9xgDxnon8qDyvtCMwzOSE+XpzlW5tf4w7Odlc95jLf+MDoTgr9AqsFWyUT4wNTtKI/ue b19lWwBQDOgozHChuAHRB0BhfWlXuNbXfDCkqduvIAzJmsKDt0SKQBHka/oLEsCJ4BojzOYTy7Fp 6/4tbV2yePUWeX1tiw383tDsadrJ1dt6TkOYmW4rAMOP7jGxfxZCQH/HzJrekYRKBbcfPwWE7ZWg s6PwdYuZTKzaUGtxsRWEVix+zfja9F9NTfzVPuU8lnIFwT2fz7YLxyGcIfD5dTBFGFQBjBmCSRcl OXWqdCxdmlvLgkDPtVyhMx/q261KjHYQ9HNvCftOYwW+D28c+QW3vwaCvms5J60QzElfTX/SWVtc Nt52m12qAO/CsI2cH1aJ45oaFPIQuG5cGqqFVJWN6lUMWs4S8n0/bp8dVRB1nbJdyxfvd6kud1pm s/Si+4LqCJ4r6Nx85DtPv41ir6mUWt7XxWoC5wlQEORPWfyr3FoWLPyMGERrAS0AKAHXbXrUKgxw 5bYftsrAW176ge0DoOAW9Oll1+TWstB64AZvH4IgJsfH5X6FI8yoQZEiUARBLQJeJcCrDNQl4pLJ WfwB6/+U+j6BckVTe69Qv8koAs+v3SIvrWs2YYv9va6lfy/f/q5B5voBHwPP4X0WhQ6/jNYTFBQ6 5PrtJ/zr4PG9Fnu4c12P9eVnWM85OU1gS4DyWqjVgH4IfvfU/gnDAW5B86eFHL7LxHu5p5wfDGrR pfJwKxO/EFawxycZVDgc1Zh4KcfMpeqWAQh6uFNo2ngFOBeEP4Q5RvNwwUqsVvxll11m009dNPhN JUyac64L1wtrqQa9rzsqCbhuH957uOizKJrXNIzmPKStM4WC26kSYQyhm/glXxA/xC9xhdDIN+ym hbryoKB5+32g7PEMYa373E9bDbxCoeY1dVPygzzuKjXqKqRBW65GFea9BlPek0b6/VdbJ3JFnwuX Lzc9/UJYg1OlOpEPZoZ5LPq/3vBveaxtqXX5+Z/ZJ+T2ZKGfwDEvX24F+1OnHmCVg9u3PG8VB1oR TjKKwOVzTzb7+oYbxS3I6xo0VITpRB8pAqGJheoM5KcMMHKQ68nOcKB7zZlif3Pc3S+ulvrc0KJ7 mO1nv3knOfPQhSYskk8fsZMctH2f71jcXMu9dsr8pI+BC/vdYypFV+6lmGAMmHH4jfe02JYCBb9/ P67Zb5z857DGfgrB45v7Ysmv4zCB7ZUgzKhBSzd2yrgiWl8qN4JN8VBBgOtW4rqBEPJV7oq2LBDc Ct2tBIaTwVQAhejqHFx6amXrCszEu9daHwTC3K433GDjWK21pKda9dU/HJcPtruCglcQcNPRTTO3 j4AL9+C6YPsL5Py/g55drYv6nDyDWrJVUHFDPiVirIGgj0WX+KZlAIgfBD22kQeIV9e1B+Gf+CY9 /BQ8t1XCr4+A1yKr91UFTdMxqAWJa6higuDpKjXkRTetK9VHoByK+mAIW96r8O0NGsd+rWwE8oV+ VwSOd1sEUL7YRuBYTbtydSLnuUDdEcFN17Bp676D5kX3PYppYQ4q7wt1Fs4HAjsTh9EnAJcfhHsF JeD1zg2238AdO3xOpiWzI/hcsf5+OWf5n23fgrtbXuo9V9E+Bi5u/4CwfQQqRaQIlAlX+PYK4Qcv nCHt3SbDmg+lsyctO86YKCftv63d97v/LJb7XlsvjbkWAjoL/9dVD8g5f3pUvmDC2X98UP79Sl+T Udpc21zGwhwDExtq5A3b5h+ey08pYLQdP0FbgxI0Wg/h1rU9dnz/FR39r3/GvL4PZ41nJlYX/P5n 1vUpMe58AIdPTwzoHExgeyUIMyLU+pYu2Wnr4prlqgEruJnKAQEsrFUQKJC9nUrV8qgCphuqgWru sKcuGqSDi7rZ+PlUq8C+3zPP2OWW++/vV+EifGkFqooZAiNCN8JYUHqz3S/tXOUwHypkBAkQ3j4C gDAShFrNi8mf1Y4r8BQTUOhIBxUIXYGPbayDKzCyHwFclS0vbquEWvtdRUIFfz/Ig+DNty427Rwj A6jQ6UXznp/CMhgGq6gPNX5lqF/wg+2kB9dQAw75QtO23J3IXSNGkDLoB9dQBZHrs17OTuR+5T3y TqHOwvk4e9m11vUHC78OD8o64BakQr1O/MUxtCJcu+kRGxhliLkA1F0IWCcMB2E60UeKQFjIwD5W Y6+Q7acMfPJNO9gWAKbD7jIa7E7bTJLpE+rlb08sk8/+6RFrZWZUIDhmj9ly/X8dIb8/4xC5yoQ/ fepwOWb32Xbfg6+uk8eXb5KGmqRVBja0dMonDlkku82abPdzTyYPY+kGPxhth1F3goLCBF9++wnf e7VTznh8YOF7ypysUkNLwbUrgi34DDt65FZZzd1vhuOhJJEobEE4ZOFk2WVWeEWgWoRSFd69LgOu 9ZegQr9CRa2VjFZaYf2Mh4tKdtgb7KhBVKBeYQnyWddV4H75k5/srbwRMFWYUiu9K9SpAMqyXHA9 BATuwzOpMOonuAcpByqMBO0fbagypEFRZUtxlS8CcUpecbdp0LhDaPLuyyfMF4MKgrDkwgt7BTm/ dMunHGgeQQEeC4Qt71HWSK+wipCmryuAkz6qIGq5TdlCHuAbLXcn8qlHH22X3vTmOdzgdfviGnof FfzL2Yk8uLz3l3vCgFCP6w+uQa2pTrlg5d9kl2e/bvsEMC8AsLxq44N2/oCjXvp+r1WfycjubXnZ Tgh29ca+2YovW3O7jE/UyfRk34g/pfYRKJaos3CZ8VqNVch2lxp0Rl+YWF8j/3vqAdmJxcz66i3t 8omrHpAP//bfEjPbNhoF4V0//Zec8LO7bTjx59nw7tzyBBPe+b//lJN/da+0G0Wi1igN640ScPgO M+Srb9/d3gO8SkAxXLhTfe9kYb/fJ5ywizLhWvGBc3VEn6e2+Av3KvyjZOwzKWvhX+5pVfjX+pT8 eHHngMD24WK/bSeEdw2iwBviUST8UDcDF9fPlEIfXOtMuS11owITL+UYNchPcNb0CbLmQjFWuEqg eQPBQBVLFRwU7VAaRLEjD40mVClDMAtKS1Xg3JYTdelRq7yCwOUKYGF9ssPgCoKgyqjrEqJKXT44 L9/7lpvBKuqDwsRVseW9666VL7j9LRD0Xcs58YtwTlpp+VHuTuTkPc0DiuYPgiobCPy6TRWI4YBc W9cQsi9fAHuPm9vPnQflgD4BG1NZRYDlB1+70g41GoZbF50tezXMlYMas3NEqUIxFESdhYcQFbxd QZw+Bbr9wG2ny8/ff6A5wAjIK5rkD4+8LvW1SStYtpmEuvPF1XLnC6vkDsLz2XB7bkm4+5W10p5K S30yIRtaO2WnmZPkt6cdLPW5oUNRAvR+ek/9TegoYHDfc1K8d7KwD8zt89tf2t5fQC/EgVOzz0Nr wLnP9nVydl2E6IAM9UYJ0k7Ft6/tn1l5Bn0eN7jPVk5SqdKbEoMoZbjZcrPgkktyvwYHFQGVklYI uu6GaqChgh204/Hyp6cKcF6hWsFtyFuBaxM7QZUIteIStIm/EiC8qJDhtUDnayUAnot3Cdo/WkGQ 03fPp2Rry5A7slQQ3haBSgheKCRq4UU5cAV6LQdUCPSiio8KokNBORT1wVBseU9ecNMwKAx3J3L3 eoOBb6DcnciDyvvO9sKTaIVFO/oSpiayfQJYutsLQT8DlAeUAXi5c41dKgxZqtceDiJFoAj8XIPA FbgJrmXe7WD83n3ny68++Abb4ZeAN5A5xP6m1WCCCbp0g91Wl7QtCmua22X32ZPlxk++SWZPzlru 9T56TzcoLeYxds8zDwUj/rggyDOHwKefKs7v8i3/brVuPt99patfawEuQtyDPgWEp7ak5Mwns30N cBG64IX+IyPRN4H7ewPb88E7rimhPgjTWbg4qkMwxjrk4rVCqSDpLZQ5jqDNzlQ2VEpa8btWQw3V QOU6aAenZ6xEFzAqceKfOHWFaipmKnkEa9JF45xjvHHuF4KUChc3rQmK6y7m51qE4MDzaHO/WrH1 GrpdO0TyDuQVvVY5WwNKjffBUMw9Edo0DkgXV6ADbY3TOCcvkO6ks8apCtzaAuBd9wZvywG4aUQg T4GrPBK8ICiqa6AqGghyHKvCobtdtzF6FffgXfK1cpWEif+aa/3zd5jRUSpH5ct7bd0l32h5wbdI GrCtUp3IdWQfRfOABs2TpL+7XfO/5gvKpXJ3Ih+KATm0ZYCgnYNZutv9cLfTP+DB1td6z2eUIQWX otd3/1bvvnJTV98311MQMSMsDioH33333fKmN70ptzY6IYa60xnZYAq2utzoPi5Mae2GeDzeL2Ap cK0Fd7+8Rj7xhwfl1fUtMm18rR1VyE0Eb4IwKBCdjbe0d8t79p4nPz71AHNeNnFJPpQAdUXS36oI aFjalZBLl4j8YVX5CyxG/qHTL6P+eF2FwsAoQzpDMK5JQGdmv1mDOfb4rbOuRfRT8PKOrWLyXVMu TU8U9xxMFjZ16jSpr2HmZjpk9wm27GPo0J23Cfehmug2+SUtTZs2S4NR4JTnnntOOkwhO5SoYIDg QKWhlQGVirdPgLtf0eN0HwIeBTuVzXA2//pRb55p3naLZNLkyb7pWCqanivXbJbuVP8WqaZXHpWO cz4v6ccey22JGCri++wjdd+5VKbseEBuS2WJ0nr4ie+/v9Rf/G2ZvNPANE8mUzJz2oSyfvthCCrv wa/MR7hWobsYEJRbHn98QLldCARwVRz03u42Rfd5y3bKfMp/6hB3H3WL14rvVy9onaH3REFA2UAR KEZRpHzfZZddcmtZWoxM5Jb3RhozZXRaNrSslR7Zkj3Ih8mJbWTiS8Etb4c2LrIjA4VFhX76DKi7 EPMJ/O+898lP1v3L9jOg/8AXZ75VGuK1Mv3Jz9tj4KXdLuodMQiXoRNe/antZxDElh0uk6aU/2Ro fqQ6G2TGlNl5v4uoRaBMeAVvNyCcuy0Db1o0U/71+bfKR964vbR19sim9q7saEC5/Sw1pEymXtvc KRPrauTyk/aXqz96aKAS4KcAEGBGTVrenN+Ft2Sw9iOUl6IEgCvwa0dkPyUA2K7H+HGC+Z4mJbPv XC7uealJbnu2+FkBq6GzMNZlKg8vWplQcOsSyw6VQT50hBtvS0O1UMk49/NBrpk0XZJvf3tuLWIo Id5rGrMDJQwFUVoPP8lPfEJqJmSH3vYSZnSUShK27EEYdi3hSrV2IvcT1tVtjFYfvTd1CAK+jjAU hLoQlqMTuW+cm3cezKhBoB1+wwYUAMKNzshAjCCEwI8SACgIc5/+byvouzDZmHYY5vh8SkCliBSB 0GQCfQBV2AYVvr3COQJ7T09P77EzJ9bbPgM3fvIIOWqHra1CsL610w4vmkpnpJX1lk6pTSbk02/a Ue4952g7+pDCdbmeex+9lxuAZZ2k5a3TYnndg0Y6hxiZgHesyRRfIdTXB/uWv7C6zY4YVBzV0VnY CwU4zbVAJaEwkgOVCBYhmouD0Ilfyt7kXyaCppwfPP6dhcdvNU+SbzlaEj4uGRGVg/hOHPFmaZyd dUsYCqK0Hl4SRglLzJsv42ZlO1x6SQxnZ+ESy3s1vCBMB3Wq5hjKbMpuRV16hrITucI9MSShBLiu PhiHsPJj/c93XwxO+d63GILK+6GeYR4hn0Cn4kIMtaAfjRpUZlyrvh+u4E3wCugs1YKvHL7jTLnx v46Qm886Qs44aKFsYxQEmm72mjtFvvHOPY0C8Fb57nv3lTlT+kby4RqEoHvo/UGXkEn1yG92G51J Psnk9R/uFJdYujSrUGeHv6/h86tarVtQMcOG5sURvocDdfNxlQAFixPbKaj9lAEqAPZpK0JVYZ57 iqkwh7oCQABonL2D1B7/Lqk591zrrjIcvutjAeKV+K396ldtfE+YvytbszuHhCithxTzTccaGyW+ 115Se8EFUvvlr8iEBXuYzf51WGqYOwsXC772GF4QqP3895Vq6kSONV9dhLx9XgADES0ZtAz4KQOq +JSrE7l/ed8n8wwndADGHYjgB+5H+faXizCjBkV9BEJADFkfwKbNkowFR5f6XrF0A/0EdOn322Vz R7dtCdh++kDTfZDQ712Cd6mkYglZ1hWX055Jy9MtuY0jHFoCUAK2rklLvZSmCLR3pWSKTx+Bi29e IvvOb5Rjdss2Z4aBKMdPsaOzyygmffMovPDUU9J+zDGSaRnaiPf6+buov6afz6juAyw9jCWNIkBB Xw5rTjlBYGj4+99l3i67y4TG8voJa3qu39wlrW1BhWpGWjevka7VSyUzYfhGfxjtxJpbpXbqTGud N2vZjUNOlNZDRay7WzJGkKmL18u4bXeRmKkzg4jHumSbGeXtHxSGoPIe6CPQacrLjGO5dstVP4OM u19R6ztW/lJAQcDQo/0AKO+B34XgGbU/AAqAV7nAaES94Ofzj7KjrkDUG34tCWFA4a4z53r7CLR1 p/uV95QJyGprNqwUqW3LHuRDoT4CLgjqP5x7sh3nHzeesOh5gNsPIPzPqplk3YYYbUj7Fuh+zik0 JGmxfQQyPY0yfeLWeb+LSBEIgf3Q83QWdtFIZukNrhLgbvNTCFxIojAKAEGPd5deuB9uTj9ZlpGb 1mXkvqbcjhEELk7zG2Jy5FSRk2aauEunpD7m368gDN2ZhEyY0F+AfOT1Zts34HNvmRN+/gAD0U7F gOLodh574YknpMMUqGmzrAbIHcG5bmSB1bD++9+X2bvsIZMr0VnYpOfKtQM7C48pnPLE5p0yxG1E RLmor0/ItEl1w6YIeMt7eOWxx6Tl8yOrg3k11gu0vo2/9FJZtP/+uS1ZmKTVLe95chSBDc2D6yys Q4IyERhzCqgi8Hz7qsBRghRXqHcVgR/NPUXOmnFEr0LhVQToXHzNgo/ZDsP7Pn9xoJtRJRSByDWo zLhCOMErwBPUPUh/4+uvrj6KHs8+3e+e615D76VBzw+Cc7q7u+Xjs9Lyu91isuXN8REXbtw7Lpfv KHLqzIzUZ7oHpQSAd7I4uOHxdXLiPtOLUgLyMWXaNEkcc0xubZigDMiF0STHJY87TiZPmlQVHbRH HZQlBG/e0e0REVVAV2flh5IslvGmzB8RHcy933aVQRyONwK/F//yfvCdhRHQCSgB5QKloi3dZUcI QinwctHsbIs88w2E6WsQljCd6CNFICymwguaR8CLVxhnqUK7BleQJyDsI5y7QRUAN+jxXNMbFPd3 PrjOpNjA+46EMElMMM9eSsdgPxKJgR1qjt51aughQ/3wFlJbzZ4tNe98p+30NmRo4c4YtLnAbw26 TY8bidhOhEcdJTMWLKhoB+1hnbl0qLFliAkZFGyW5jtL90hMA+s2mLLI9svhmHDlTkSVQvq5IaIo /ITSrefNk9qjq7CDea68Hwn1AnFX++Y3yzYLF+a29DHUA3IwQhDWe29gngCFlgDmBtDWAGD99h0+ K3fk5g84deoBMj7RN77/77c73SoIKApnvP673NbyEHUWLjN+VuMgVBh3BXWCCvIEr4DP0m0BcPcF Bb2ue6+I4vEr6w7bYXBDE3oLKVyy5pvCrOGcc6T2F7+wY2IzQU7FsOU4f+yPfgW9Fvb2tz3ELLMn jAxMvBF/tVdcYeNz2x13zLrY5XZXguGeuXTIsGWICWkTUASM4I/rnQ2mPCIw8IBdN8pAXI+NlIGR B+lFGucUvphZatDtGbus/nQdbkXdTyilXJ2zaJE0vKuKOpjbYt4W+tnfTp1QLfWCOzAAcTdnl13s s3jxfSyTV+saCk+iNRycvexa6/pzf8sruS1Zbmp6yroM/aXp8bKPKhR1Fi4TxJDtLLhhox3aM5ms MetGQDeB3z092Q5C+ltnOMywv6bGzhGA1Yz9nEN+5jfb4slENoOb6+K3b44029P2N0oAyROLJ6xy wHFci2vE40lJmUo43ZOShL1vl31O7zPoM6ZNYe4+b8J+7MlQx0LY60KljuUYtrm/B30saZFImu0p 2WrqNKmtiVvBxq/QCYvmlw0bN3EliSXMfY0wlTJpxQzG3Z0d0rKlSTpWLpOexjKP58rNzaPbPu3m Xa3fJJZbK7Sl7bvpJ887ZmL2bYkks8HkP/veZhsLDhtEPFSaRFOT1E2eJlO3w1LEe6Wlpq5eJo5r kLoK9BFYva5JbItzLj35vuNG+EjnFAT9zfcK2e+71i71d1Ufa4T7uMmfGVPWSJpv0nwXXe3sMOWN yRs9nSY+s7Yj4jpeU2++G+LdXKu2IRsnGfP91NaZ0811c61sRT1DnmM5hm3u7+jYEo81aZ39bfKy NXCZ9DSKtD3WpGcswW9TfiTrTJpSJ3Esv7MtQH73YAm6n+VQHZtIJsXUmLL1VlPKUoYXg5YPQeV9 D/FrDmo2ZX7b8qWSnjAMY3jzkCY6RlK9EG9ukYatZspEE0hfQCYiTm0e8CnveUnSYs3GwXUWxoIP zA0AhToLu/7+2z79FTne/D5j+sGyR8Mcu43rTE82yp65ddi5YZveicTcFoWlXRvl08uuya0NpBIT ikWKQAiIoR4jqHd2p6Wdcf6x2PNRhIw5G+25uGehCcHCrudWslv7wy00iVhk1+2a/c0fuyySuCn4 +fzHOsQ5ShEFyfqWLkmaynDbaXW+H0tYSC+TTXrzCwVT2lpMS79meMgQ5mM3hSQFvKSMsmMKT0az yJjfDK+aMbk3Zkp0W9AjrJmQiddkBTcCBT95A+vQkDzz4OEpEwmTjsm4NNTGpdYIMkGFXrEMb3oO JWMz74wpqDxIFpa5tM5a/LNCISnLalbfM3WcKQ9JUxRAhMNspVVdacuT8O3XmjCuLlHWbz8MI6N8 GF3fNnf3K+/ZM9yKAK5CsH7P78m0ZNa1+LAXL+vtdFyIfPeBYhWBZGyyTGqYHikCg4UIoiWgJ5X9 4LEk20KxhI+h94zcj+wi99d7Ob5d/dH719C7fRCYD99q+2Mdk/3jpmBbvblLfnr3Cjnz0Fmyy6zB DQlI2mh+6TbBtuLYz8ybwGWE65vLWyueLeh7zIoJWMw0pEwg3XH1MJmNQt0W8slakxdq7DKTpOA3 Syp/W/hzUXP9IapUS4Wn4xFrEAhM5ZAwK+V6ZKI2Zf5k09NU8ma94uk5lIzxvDO2MAlCeptgre2k qVUCeiRGKwG/bX4waWbS0QqAcdLS/Ka+sBZi9lVX2iKbVuLbDwPRMOTlfVhsWprFKPu2uSu39qY5 r0sZvaFlcKMGBSkCP177z4LCPIqAjhCk4Puv/QOC0BaCcisCUYtAGeHDJqYQAlAEsp1LTbTmiT5v hIc9ll96rN8ZpV4X9Ni0KRBo+ncpx3X9qOZj27tT8tjSFvnbk+vl/QfMlP22nWiOtbsGhZtf+J29 ZGXyC1irninssfZQwVPAx0zI9HSYkrHDunUIrh0m3a3LFOebYAt1CviaOuveEUvW298U+tYiZJ7Z uoP4RMpQp5UffceaY8xvBAKCeWpWy0ZfelLJc32oZHoO5bFmG4KCWbp5J93dLhlcg3J5Bwui3W+u aX2JE0ZIIJ+QX2rqjcBQZwSGvryDWZm84x37fXTEWZYRcyzbzGEcadOQgFBIGWGEFH5nzG+rFNhj KRsQ/kwaG2EwY5eUFcmsq06vEYmL8q2V+XlzhDnWHmP+V+rbD8PQl/dhjzXPRXnvUy/YbxslIFcv sN8+uTnfWy/wbYv5xt1v2/yxx/pR+Xczx5jf3jTnVIZ6X7NhRdlaBBDOddjPsIrAst2/LXNqp+S2 9HHK4l/aOQT80FaFSBGocmxEmT89PT2SzPmsjVRGwzsMFmYN/sODa+zwoO9/w0yZP5VZnXM7y4Dm l4rC58szs6Qgt02+TMLTmRPisgU+69b6k8bqZxQGoDA3lXsMaw8CHAU+ykCNCbVGsDOFPv1IxApy lLZljJxKYeOiMo+aTU/+joB4CEOUd8YQpLFjKCCdrYJnhELSW3+bfdZdyCpw2fRFCIyh7CEMYiW2 SkHWXcjmg2pJW5uXh+9xKBmyf6qAsfJte9Kc10URWL95taTizdmNPhSjCBw5YaeCArrrGsQ5KAu0 AoyLm+/FcNXGB2WPhtnyemfwsKCVahGIpSfI1MaZ0TwC5YLoIw4JKaNBj+Sg7zFWw7duWSK/vHel HLpokpx37HzZdlp5lQDgct77lj1QD1MSWkte1ucza8Ftl5gJ0tkq0mVCd5sp9Nty2ztsRSDdZj/b ukxgaULMbIulspUDw0SanG4ChYfnvtUacnFeCbLXzlqeRkWI8s7oDzb+TWApRtAjjU0a2XSkxSeX xjHS2aRl/2WL3Uewx5Hm5rxYStMXwTHbkuR776EO9vs0f4YJvX9VhLHybefivD/mvcvIjJoJdrmh x3wPIbgx1/HXdQX64GtXyp7PXWSVhaCgHYfLzbCMGnTeDYtlyQaTmXxgTHaELpfo+D6i48t/PLMC g04KNtrel8odbT6e6ZFdZ9bKF47Yylp60p2mgDcF/W/vfl02bW6RhPRIwhxjx4Iwn3yqrlXmNEyT d+y1Vda6h7Wvpk5+9eBmWdKckI5YnXTF6qUrXmvOTEra1Cw7bd0o571j2+yNc4y2+HQZ7ce7eSdp wm4zEvLpQ6f15h1cyv5w7xLZ2NI+IO/EOxtl6yn1ctzeM3vzTrxuvPz4/k3y2ubYgLwjmZjsNMvk n1Ecn16q4XgrDJoQz6Rll63r5dyjZlphzlqDjaD3sztelU1NLVJjy4duk8Y5FzHzd9aUBjlx/1km fWut61esbpx871/r5XWbvrWSiielJ5MdUQa/8rEQny5VfTzWffOtfu2Gl2Tlhlapy3RKLSHdIfWZ dvO7S7abGJMT955sZHojKOaOv+aZ12XLxjrzzVI6mFrDpHNXvMaEBtlmxlQ588jtJVY7zn7vtAyd /7clsmR9p80DXoYjfpBmmVl4zYbBdRZmLgBAqH9u169byz5WfQR6P7ydhZ/c5Xy5Yv39vW5E2oGY 44KoVItAmJmFI9egiFFDW1dK1jV327B0Y4c8v6rNjgQ0vbF2QIExKjCfbrZvQMpW7lh80lhxOlut MIdFhyZ/O+wjx5gCkuMfSD8h/8jcLyfF3yY7xReaUsAUDPgD0wxsKvuYEeh6A4U+TcG4CNgCZGAh EjECifLO2CAn4KlriO0vlFMCbDqb9LXbEAZxDzFp3ZTeLJPjk8T27TBCoPUXRxHAPcSG8VlXERRA 0hY3EnUTiRh+xvC3jTSLIrChuXBn4bmvnC+b0+25Lf64Aj4j/wSN8e9VBObXTrNDiHoVgXzoNSJF ICLCBwT81s50r6AP+22bba5TrnpgjdzzUpNsNaHGBoT/fec3yvxp9b2tAaMKPlu+Z1OQ20pcK3hT 2Gc6W3K/TYGfa8Zn1AiEAi3slTMTJ8vWspUp1E1lju+vqfDj9VT0jRJvmJAt8PEPNoW+9QnFuhsx sonyztgghEBoWwdQBsgL5tgne56V2zL3yXHxI2WnBMKgSbNci6HtEI4CUGfS16Qz6UvfgYxVBChj TabyETIihpAx/m3z+mE6C3fLeHnX8l/J050rc1sG4o78c2fzC3as/0IdhUGFfloVXEWA6x09aVe7 7sfUxHg73Gg+RWD3ully/ZwzpF6C381LmM7CUckcMawg3Ps1/d36zAb53LUvy5m/e1E+e80r8q1b Xpdf3LNS7nulSR5b2mzPc/nAG2bKLz60o1x8wgL57FFz7TpNh6NSCVAo9XIVfYYhbbHyUPBrYEQI UxnoqBHewh5+l/qrdJh/7LcVh+1QxnkEo3ThD5qzGJkyxCzNn4iRT5R3RjfENXK5jXjS2aQlygCd RU362pYAlACTVhkrEKZkdXqNVQI6pFOuS99i160SoWlrzqF/AH0MuBatDLbjcS59rQAaMfxE33ZB NqWa5dCG7XNrA0GIVyVgedcmOeP139nfg2Fe7VTr+hMUdM6BfOxRN1viRcZ1sqbwoDBRi0DEkIIA /9zKNivMowBg4ceCj+uOV2hn3/i6+OgW5kvGfLZYc3IVvLX4dLRkrT7tzWYbhX7W0hdU2Ctby3Q5 M3GKxBIJydDca61+4yVWP1Hi9Y3m9zhTmjB0nClQsPxEVr8RTpR3Rj22WiedSWMjxGEFptOvpjOW YRQChDyTzgh9v0hfJ02ZPneKeqmTsxMflPpYQ65VoDablrQG0CpgLcNGeLGW4RrrJ64zT0cMF2P7 2ybbM49AU/sG6Uxtym0dSEZq5e625fKhVb/PbRnI77c7XU6cvLec/vpv7ZCf6u7jx6lT95c3jF9g fwe1CLDOCERBhOkj8PXpb5czJu9j3jO/S5NLNHxoRNXAUJ247yDc7zJrnMybWi/7zp9gXXciSgBL DZ+uKeytZc8U9On2LX2FvrX6dZvjUnkLe2V+bLZ8OPluU+EnbYFPx89Yw0QRU+Hbwh8fYZqITaVg io3sSREjkyjvjAHCC4QdRqj4W/pOeSHzWu7cPrLC4MlZ1x8EPjuE5DgjDJq0tQIhigDpG7l/VQVj /NtWRaDQzMLMO5CJTZT3rfiN3Ne+OLd1IIc2LgrsF+DCccwcDJevvcsuXcVBt+VDr7Gme4vvXAOH NCyQP84+zQjtJj35vkMSKQIRVQUtAFj/Iwt/GTAFPqVettnXhI5mERPSJthCn4og1S1Ppp6VGzN9 hRBWPpr+lckyUZpynaqOjx8le9bsYf1+bWVvCvxY/QRb6dtJZazVj8LEFCSRZXfkEuWd0U8RAuGN mTvlyfQLuRMHMj82Sz6cQBjM9RVAAEQRMGkcN2mMIsD8AlZZiBSB4WWMf9tk+TCKACSkVloyNbLj 4gtzW6qXSfEGuWv+p2VqPGZHACyGZGyyTGqYHvURiBhacP955PWBk3mM2o67w4kp+ex3TeGfqwTs tuxeU5hn04GC/qTY2+TA2B52XdkztqPZlrVaUPDb87hG7zJ7PYQKwvAW8xFlhfSM8s6oJRvf2bTV icIQ/LNuIdn0eTL9fK8SQDq7IAzCksxKIzg+13uODfY3i+wyosrgewv4tgmj/dtO1hb2i09JlzQa CfjR7c61nXCrFZ4NJWCreF3RSgB0dvQpeEFEikBEWcH1h7F/X1gdvld7xCCwpX1M7PB9WON6g9lu 92UtemfG3ys7xbaz617eGjtI3hDP+T7ay+XON9fMzh6avZafJSFiBGPTM8o7oxqENKLeCmzBAuEb jNDnJwyyHfQ4cIX/KFWrFJvonm/b/jbplz1i9H7b5nl6usIJzKlMq2wdT8jf535Svj3jeHlH424y Lzklt3d4wPqP8M+zfG/GifbZaAmQIkYKKpbINSiibNAScPHNS+xsvcfsNi23NaIiYOXj07VNvV22 2be3+dc2/Xfa7U2pJqmXGhNqbQ1wd+ZhG5Q3xfaXN8X3NyVBXFbLRtmmZpZt6o/XNYrQ9EvTf84X 1PqJRn7eI58o74x+ckK/uoiIxzWIUYPoRHx36gHpkC45OnZwYPr+I32/1MXq5PCag0XUNcikcXxc zlfcpC9uI70CZ8Tw4fNt4x6UdQ0zS/220+bbztRInfm2jSg/ar5tXp3hQ9dvXi2peJ/yWgjioC7e KBtSnZKIJWXrxKTcnqGnI9Mtzel2SWdSUo8CkOkwxa95sRKJpSfI1MaZkWtQxNDA8J4M2RkpAUMA lhi7pPI1hTDjPeOna0OdKZvx2U3K5MRkaWDUD44OLKex6sRlm8RMUyIkcp2/KNzNMuf3y35bgJRe HkVUC1HeGRNko5u0ywro1offsRCTJnvGd5aj40bA98Vcwfx/a/wQ2TG+0I4K1JumRvBjNmHykg1R 2lYHJi1Matg0st826WW/RSYG4/s2S77t2GSpjxkFzh4dkHh2c6z320bgz5hl9ts237jNQ9X4bRf/ MAjaHelmGR/rEsboZ8Ku4Qod6fVSI61G+TYKQKbdPttg6Oku3DpicktERGm44//zm3DiPtNzWyIq CmVDrhKmUqZwth35csF23ssJdH3D+tkqwgdrJ8gW9laQq80Gcz7r2U6AQedGjDiivDP6Id3sEgXA pJ9JS5seuWDXTdpMiU/mIPt/IGwnxGXr+EybHxgqkryRvRbDRpK+CJ3kg4hhx/m2rdJHOtlvOvdt G4Ugq6j3pZsNfuT20RHYCv4m3eN0GKZsIO2r+NtO9aRyvyLitrUmPyaFIyJKgxGAmPCLYUFve3aD 7LzNODtHgM7+G1E5bKVrCmEELS2orfBVW29CQ24kj5xQZyoDewzBC9egoKBgNwKcFQYp7AlWqNMC n/PzVBoRI4Yo74wB+gmEpJEJpKeTrmzv7S0QJMXn0t4KfuSR3PlZpS+r6FlFg0P9tYmIIUS/bZtm fNe5dLOuW+rCZdPebM+lLSnnS+4aqvxlFUBN++r+tsN0Fo7oI/sFR0SUACMAMeHXrc9skHte2mzD DY+vs9siKos2x2YLfip6UylbIQw/znF2vGeEOuvDqQW3KbTnx+fJm+IH5MKBsq1Zz5jzewt6K8xR YSAMUtGbSsAKDPZG9m/EyCbKO6OfbNqaOLeCWq7Vh7S0aYUwnxMIrUBnjkGo85I7H3cSPU/T1/7m fFcYjBh29Nu2S5OuNt1z37YN+l2Tnpr2ft+mTXuukS0fsq18jhKYUySq89sO31l4LJBmBukCRJ2F IwYF/QLueanJ/kYx+Nxb5th+AhFDRUYyduKg3LCAPV3ZDoJdzCTaLtLdLswqaqeIZx/DCNqzsmQr AxNMAc+Y0IwTLYwVbQRCrfBtZRBUYUSMYKK8M6qhaqfDMEOGmvSz6WvSNt3RIkIaM8lYrjMxQ4u+ llomSzLLcifHZH5sjmxbs61JYpOOpCfpSgdRm84mvdmOoGkVRdI3SuNqgRGiYiR/uhs/GZPGHeZ7 7pC0SfNs2pvvmu/bftc98npquSxJL7PJyPc9PzZXtk3OlzhKQ+7btnNH0DncrFulP58iMUxoZ+E1 G1aY545GLoQwnYUjRSBiUDBfwA/uyFYedBL+wBtm2t8RQwSfL4W3EeiozDMIbSZQ6GcLfiPQUfCb Ct8KAgh8jChiLT59zcfWSkRlz8yhdSaoIGcr+Vxh71OARIxgorwz+iG9WDB5GOmbU+6ssodQmFME 7AzERmAklaxIEI+ZJMu29lgrsElbO4swAiEBQZDttkWAs6I0ripy3zazSyPo28njUp1GCTTCcVer +bbJA6R/doKxDFZjk1cQEm2/IKvAm++XdM61EtpJxFQJIO35tm2onnTntZlQrKl9g3SmNuW2jm2i mYUrBFG2ubVd2ju6TTloPhZDyhSiNbW1kjaZUH93d5mPzJAwx7CNJVT7sfo7zLE9saR85YYlMnty rXzysJlSG0+X5brRseGP7erstB94TU2NdBvhLcGHbgr+tKnsk9KTK/TNdpM2aXMtrEXJJPkhYzt/ ZUyBnzKVfnJco6kEaszvGvN7nHT3IPQljYxXZ56he1TF2WCOBY7Pd6zud39X47GadxKm4k8h8BvB IWHyR768EzfHUmtkzDWxFufLOwmTJ1O5pulKvxtLCHPemDnWxD+uASkj7NfUJKSnrcVISp0mjU35 0NEiCRSAng6rDCSM8J82yh4KQaKmVnpM+YBLSMIIgj3xmuyQkbX1kqZMaBgvqXRMUiY/1NSa8qHb CJqGYp5Xf0fHVubYpEn7ni7S1Qj1aeqDDqmJmeOMAshQoslMl6RQDIwykEyYtOzust82wj1JnzRK fSZu8oER+pMNE00eQCmsk6RRCBG2E7iMcWyZnld/JxM10lAXl8Zx9VaXKQZVBMLMLDxWiBSBCkGM rW1qlbYU1q6IK+9bLUfsNEm2m85QgxHDApmS79ssY1huc03CjBkdM4HKP5Zh3bHqItAZIS5r+akx gl2tLfhjRklgG/usdYgL+xQeEaOEKO+MbkhfIwAY6cukL25ePRJPdUjMKADWIkz6mu0xlALSP5de DBVptAAjodWZ9DWhJmsNti0EJo3TpG6VWYQjssRjGfP9IWB3SqMRwmszJq34dm0LULbFL5b7jXtQ dtZpE8CkKQMEZPv+kO70Kci1+pltdghR8sYgv+21KaOQGGVyYrxR2nr6y1K1RknZetpEo5jYEiQ0 ZPVIEehPMjZZJjVMjxSBckJkpdMZWbV+i3SjIY8gSP6eWKe0SauMTySkPpY0H6Ep2AfJhtaUTBtP wVAeVne32cKh3RQOg8qcYxIqfPOxZ1KmXO+xgh2VPM2/NP9bFxBb4FOIU4kbgQ1rDcIbQh0FPAEh zxYYHDew4IgYjUR5Z7RifcbNEmGftETRi1mXEKMEkL6s05cARcAqhiZ9TR2RMXWE1BjhD0UgN2IM LmFZJTCXxhFVRcrU8TWJLvlL8xNyV9uLcl/rq3aCqrhJ19p02oSMNJhlQ09a6sxvtiXNZ621bdp8 syaHSHciLp2JmLTH49LBb5PeXWZfyvymFBhs3czsufNrpsqxjbvKiRP2kp5UnXTmjKu1kpKtJo+T miTCa3hUEdjQsta8w5bc1rFN1CJQAYguO3Pdlg6TaUdOIdglHTKupkde6lxjC4h721+Vpd2bZLMp IKoNptamcHj/xP2l2SgDWjhEhMBW4rmlrdSNAEDFzzoVPYKc+W19QTkwJ9DZSp0Knm3W2gPs52IR Y4Io74xeNG2N0GcVOhQ789u2/vCbFiBNYyssZK3CpCvCfyY3/rxV/qyyZy5mLhmlcXWBArAhs0k+ uPK38nTnytxWk4y57zZphOSk+V1LSGWkxixrzDIRy8js5GTZs2GO3LLlaaNMxKXHHN+F8G+UgW7z u9v8TpklOeSQxkVyT+sr2YuXAZSC38z6oGwdnyadPbWSyPQYRWC81FlFIPvsYSCbR52F+xMpAhXA ZjTzMa3esMVoxoO3pg8FsXin1CdS8rHVf5SbWp7Jba1+tHCYEZtm4nxktb4MJ3zS9ltnSYal4qf4 tr/NNmpwe4AKdDS/UvFnf9tAqWCPiRhLRHlnFEMa2sQx0NrDbxQ9IzipEsA2KxLYtMwpeua3bfGx ikGk6FUr1PObpUnetOQHAwx8jCBEkqEQJMzvhFkmTbqjvs9PTpFHd/qyzR+betpk1+e/LiY3WKGf 0GMUAFoI0maJEvDpGW+WH8w7xfwyl3z043YJN27/qdwvf5Z2bZRPL7smtzaQSfEGuX72R2Wn5ALb d2nmtIlSV5OwLRXFKgLrN6+WVLw5t3VsE40aVAFsRhtBigAtATXJDtnnte9UpfW/EBQOt8/7tMyO b13xlgE+j3iiS5rSLdZ1alK8TupoGh+J9H7WuYrdYAU785JZYY8fbOStTdBV8y+7me2jE3U960iZ ii1T3Hv2+t6aUBOPl8W1ruoY43knn+9yKRAb6VinddmIxzNlc8ksiVw6srRpSRrTMpD7bZOWYzjI rGTTE4WAkNvGJUZ4GleCcuebYqBc6opvltNX/U7ua1+c29oflIEXd/tG7jetQrl0N79nJSdKQ87V +dXO9eYAsyuX5kwYx+9/bH7OCPLXyu07fk6OnLCTLO/aJJeu+Yc958amJ+X13b9lfwfxcuda2eGZ 83Nr/swzSskzC86TzV0xmTphXF7h1Q/yZrd5r/Wb10SKQI6oRaAC2IxmFIGNrT3S3o3eXL2Q3N2J Jvn82j+PqJYALxQOj2z3JWntqrcVUyVAYapPdstDHa/L7zY/KEu6N1at61TRmEiznz5/9HPXwiC3 WqQ8PKLB9eyQcdvLpyYfKi2mwu4IqWBmjCCXcHxv7217dXTkj3yMwbyTz3e5WNxy5cbmp+SpzhVV Ua6ohRgFD8HALnPbbLqapU1ulrlN5ogxVU4USznzTbHQGnBD60Omrr8+t8WfzD4/y6WxSVESlT/8 tultN1hQ6rPfOUsWMblx05PyrsU/lfV7fk+mJfvPFfQZoyD8cO7J9veGnlbZaJQiZWpivD0+jCIA 35vxbnlX/d4yc9K0khWBNRuizsJKpqdRpk/cOlIEyonNaCOkRYDC4YmuV+WEFb/IbRm5/Gqb98s7 xu1bEUsLwt3mzGb5yrobR7TCFAZb2RvsIlzZOmrx+qXmI8j3diwxFvOO5pHpsWmSKtI9kfJ3dXqd nLn6j9WbZ0xi2qTU9FRxQIUFTfMxXlYUy2DyTSn0xLfI59ddV7D+yuz7c7u8asMD8kjb673p+63Z 75Jx8Vr5w8YH5eHWJbL/+Pl2+8NtS+ScGW+VOXVT5W9NT1r3nrNmHCFt6S5Z0Z2dSBTOX3GjXLPg Y/Y3xx3/6k/sb8Bl6LjJe4ZWBDDUXDztOFk4cW7JisCG5qizsBJGERgadTViWGjLtMufmx/PrY1s /tr8pKxJbcytlQ+svF2xVjl0yffKqgScPePNNvhx8pT9cr8qw6GNi+y9WXqhQreVeokVe9A7VZL5 tdN645Pf5QLhbN/XviMrUuulLoH3qz8IdCgB+N6ONCWgnPHlzTuaJkOB5umhup9Cer95yeWyJr1e auM5qSkElCs98TY5Ztn/DirPFMr7lCXs8/vWvXDMgLInl6a8WVYHyCYwv+223P7Bos/pV/a57zgU DEVeKjXflMq4RMK2UIZlYqJBfrj2n/LmiTvb8B+Uglhcjpm0h6zuaZYTpuwr75/2RsRGabc9BLKc OvUAu7xy/f1WqNdw7aZH7PZywHtsUzsxt1YKMenp6nvmsQ7ziBQiahEoEqtxptLZUYPSZSghK0g6 uVlOW/nbQJ/BkQR9BV7e/mvS0lWf2zJ4SL1ETYu8b8WVZYkjKpbpyUa5YOXfei0vdKZi+6K6Gbaj FBWhWk4Oe/EyubflZftbUeuJWlU4F3/MQtzZ/IJcvvYu+9t7jXKwbPdvy5zaKfa333O7/GjuKTKv dmpuLQuWJCxChd7F73n13mEtSsWC69nD250r7d31A/oM4HsbT7aWLY+UG81nNM1r+gP55osz3ypT k+Nll2e/btPjnJlvye31hzwE3jQi7dz01Lym936gdbFMM/n+LS/9QJZ0bbCClt+9Lltze6hncN8D uN6ti862Fsty5uli0DzS1tVgBeR8lDPP6LeMu8X0Jz+f25qFeLlnx3Ps70LfJOh35HctPyirZtYM FMjc9HGf4aqND8oHX7vS/nZB0H9u16/b9PuxET69HUb/s9OX5A3jF9h89MYXvpPb2odfJ1TyCWWq t5xx8eucOtR5qZh8Mxim1/XIxJey6ZAP0uK+Hb9o8wHvT94Cyg9+/7vlVfmC+UaJH/oA/LXpCdlv /PzedHHrAUXLZS0Pgiim/N6yw2WSqBtfYotANGqQS9RZuAJoRlu9fnPVuwZNqO2Qha9+Y9T4MVM4 rO8sX+ddrHaPdr8kJ624IreldLSyg9Nf/22vsL/t01+RR3c+z/pInrL4l/KOyXvIB6YeGFgZe4V4 XS+EW6nlUwTu2OFzgZUnhXTQfvXzBCqI9ky3/e1CxXvUS9+Xl3a7yFbSLlQCz7evKvgu7igUoEIC BN1X0fuXAn6pJ4w/QDLp/t90WN/bchFUmQYJLUGKgCugITRxvvrwBsEx4E0j0s5NT30WVxEgjcjT J7z6U9l73Fzfe7l+xEF439MVXIBnycdtm5/NOzLJYMA98cj6PQbkES90Cr678yn56Ko/5LaUhpuG Xr9r3hMBjXj3umkArhquldb9jp5qXy6vd26wv/1QZczvOwb3G3WP4TlQOlEGXdx7e9PvjNd/1/uO 3u9bv2e/b4J8snPDNr7Pp3gFz+HKS2HzzWAIqwhoWhDXh7x4aW8H34tW3WyHDtVvn7hx3X1UydP6 QeOd67zYuSYwnVy86ZGPQSkCqbQ0tW+QztSm3NaxTZjOwpFrUInEc1NmVzOMeDPqOzMOgs5Ym+0Y XA6o/P7S9Li0p7v7WdHeMH47u6RypWI+vHEHu95uKk0Edg1Y0fOBsIUg5Q1sV7ACcy0qSGDp3gPB QgtxvwBB+93OYVSkfsd4FQgqCYIXhBoqcg3uOyg8K9YnFSAg6L4a/BSYsND5d0tm4CgT3dJp91UD pK83KPuP39ZacElnKuQrtv1Qb7xulWyUNd1bbEXsFxDgFIRwzsNyS9rAg62v2eMQFvzAWsg5CKqu VZrreq+vcLybB8gTXng/lGvXAumX7m4YTB4oBO6JfnnES7cpVzh2sPxxuzNyv8R+f+57vmvyXr3f BtZbdx/BLYN+v93p/b6jPXICX1DQFiEEcTefgJuW5DXuBXznPAeCNgK3cuGs4/rd2/uc7jt6v29v WvIMfvmE7W5e0md1Gc68FDbfDBWk4TnL/9xPYTt/m2Nt2gN1Fd8/eYglYLyijkJxc4V5Rg3yGl+o l1AWNZAmQ01ne2fuV0QYIkWgJCrZyFddUKhTkWBJeHKXwbtlUHlgRSIUEn4rzcREbVF+lfngXQ40 Qj8CPp2plItmH2+3Uakg3GpFxNKtfI+etKsV4LQwZulaWNZ2N1srnTewXaEC5zwqMWCp1ydgqVW0 8vQTwoHtrsKhlatuRyikwuB30DWoJHR4ORcExrPNeZxPcN8BiEua791Km+NoXXErGO7tCgZY8EqF fLBd7eTcWh9TkrXyVMeK3NrQgQXOG7dY071BoaImr7mcsvhX1mVkz+cuskooFbhf8FqT4fTpB8v4 XIvnxHi9zK6ZLKdM3d+ue+GbbjV5vCFW0++b5rpB179648Pyx40P9eYBF8ocrsn7IVwCwgtx4qY/ gW0qnLLkmpWCPDIlWdg1catkw6DzDOUt+V/fG8gL+s7Lu7MKNnHHt8hxCOP6jVA2ABZc8gbQEuAK zG7QOIQt6Q67/OW6e+0ShUAFQk1L0pkyBXgerMtcg2dWZQDFFDcT4Dl5Po6hZZTAfRmykm3kUy1j uBfvQN5xYf3+loGTWNHSiNuZ5iXKW6Ua8lLYfDMU/GDNnXLHluflY1sdakf/cSF9KHMQ7E813zpx Rr2lZRAtUJebbcSnwnGsU7dFVCd19YVboiJFoETSzMQ4RqAiwaqDJcmvs1dYsA6poEpA+B1OGMu7 3C0mNG2rIK5oc7f6R7sWcaWQEEu8oRh4g1bGoBY8rcy4j591DKg8sf4ikPlBpcnY0LwLCgZWYSAf YF3+yLSD7HaCV5BXsFIT/KClRIVZfQcEFaDC4f5UTCoEcR8seggg5CMUSc7FUspxCBaDacYPyge0 qi3tGfom5odbXx+g6BULFj9aBvzyDYE49ANhYaPJO2/MWXIRrugcqGheVFgnfRACXSsqigGWWJZ+ fGWbt/XmAW1xUuFrn3Hz7BIhhEB+oByilYj0Jx8gyLCNfeQd3FLK2WnRC3lkslGKClGOPINiBd81 Au5XV9xo8/icminWGKPlMSCsX2HShvQi/s8wChwgAHMs6QLE4VlLr7FCPt+9BhTybeum9QrJHKd+ /liE+f7H5/YpCH5q7NDjyWu4RFL28Bx8q2+btJs9hmdHuMTfnPsghF657YdtviHdXzFlFC1JWgbS 2uEHeWlGzYTcWn/ONNfUvEQ9BVpmDXdeCptvKg3xh6uPfq9uKy9p9FjbUrud9NU4fNLEBQYFlE1a /jiXoJAPWXeNTKSBW864xw8VydoROv9PBejsKNw6EikCJZKsKTwk2KaNG+X5Z5/OrVU37ofrBu8k IRQkfscR8uFahxQqGSxfowGEUJpNXWsUIHBfY4RtrFlHTdzZbsMirhWxwvlYpVQ5YMm6okK9n6BP QAngGq4FFuuZ16pWCI6nsqQiuH2Hz1pljYIcqzBCORXCZXPe02utpKLABQlLpPdeVKwEP6hk9dkJ CJvHvZKNDyoe7jX36f+2QgZWKu5FJY0AQjO2KltU2hxXSQGwWnCtlxoU4ihfWlPRa1y7rSheaP3j G6eTMcIlXLDNO2y80yrghyq1PAOWWYU8glDA0o97ml/ufSbSkbxFOiJU4rqgwgdBFUKuRfrzPCrI sI9WD9fVYaSD4Mz7M/CAxgcGBb5LvgXSExCoEf6xyGNJ53iFfj3At3Xu8r/YVjYVgCmPEQzpv6RC H/GonUJBlXivMnpw48Lcr6wgqOU/+UYVCpYIll9ecYN9NqB8Ip+gYLKfdAfuj9JC3uEd9Hgv5CVV gLzc1PRUb14i8C6qoIz1vKRgWCBu+P4p44lrTQPiQoV8AulDHtP8p/lKv3WF67D+eNuy3JYqIBaN GlQskSJQEiajdfcX+FxQABZsNU723XGOfPK0U3Nb/UFReOTBfw8IbA/ap2GkQIVDhaWVBAKDFkAU 7CgDWLBGMlhR6PRGpUbhqCD8U9lgcdL3V4GKeAGNi3yoUE/wCvqEwVjDXbCOkSYIG3QWc2nqabPK HJUGlQkWwE9tdbgVyv+2cODIHlQkKrC4IKAQXyhJGlpTnbbZ+b1T9rVLFA8s1sQbAoDGnRfiGyGE 49TlbKTnJTg11+Su/T2A9da9f1RSMzwuWppX/NwrlF+su9dW7PR3wf2EvPxE+zIrTJLe5FV13dB8 iwCHZRnC9hHg/Wg90PSn8yqdFcl/CKnvm3qAHNS4vU1P3jlIoQT2kQcQcDl+tBgXVPjCav2/895n vzPiknRAWEZ54rugfLlmwUf7KWEIbxyDAIxSQbqQppzP94vQzneFAMy3TJmsLQEK36CiLQuk1dUb H7L5Iqjc4rnIL+q+yLPwTZIuKmRyPnmR5+OZ+I5RSjal2gKFcO7np8TyjZBfNC8ReHa+lygv9Ue/ f5S76zY92psGblry/ZMfyD/EAfFBXILXgHX7ludtKw2GKIVzXWOFqzgMFYlkIvcrIllTuHUkUgQG yWknHTcgfO4Tp8mkyVlhb+nri32PIfzfDX+S73zjPDnpHUcNCGwP2qehElDQ8uFqUI0/KPgVzC5Y GF1BDiGCyoGhBlVIRPDEr3QwbkfDjfrVEieuu80xL19uC1m3pYC4QJhTi9uGnha7dKE5m8pIwQpH oUxQRcLdRvDGnz5TKeAK4lrZqcCxnPHsvM9/Lf2jHGLuz1Ircm+lGdRHAOHDtT65YZuaSfa9+I3g o5Y68goCBhY73IBY8hwqZHKcthKMBmse34TGgUKeIP7dDpZhUcXCq1x4QWBEoEQg4hkQGBACCSps eTtR4haA8sZ3jk+6kq+PgL6fN9ACtbJ7s/3NPXl/3pl0Jg9QHlGGkAcQNl0BBgGX4wfjTlVNYCjg u0bQ1++Ab4B0IL5RnjT/E5+445C+qii6llx4rXN9byuPQnm17/MX2zI5CAQ9zTMsiXMs66Qtgh6C H+mhgh8Wde1Aqj76PBvPCNQZpBHbUf5wDQLekXflnVF+vKgQ64U09+YjDVFeGojGjbrzkEf4rhUE fVXgCoFhiHT9ptM/afhbB8ZOH84w9HQXbh2Jhg8tEh2eamNrj7R3p6zlv1S+dME35T/3/kvu+ecd uS19HHbEUbLbnvvIM08+ltuS5fXXFlvlgv2/ua6vkPcj7JBigNYPFIYUuECFgpWbgvvlzjX9mo0V Cm0KTKASUDgX/2TdR+GLcOlarqkkcD9xj6Ejk2txcCn38KHFxE8heN9ZRogFrG3gju3NfvxYF9Zt ZQtOKqDDJiyyAjS/7zMVnNtqolBRU2iHgQqZAhyrF9fRdU1b1hHmiW+uSzwjbCDAAemnz4lFDcGT ClFx0xDLLdciv+Dby28qV6xImqbaBI9QyXFUNrwL+Qkrs1qEQd+RZ+RcBI5VphJXX3n3OXFDcisp nplKjcpeLZGl4Je/yplHwqBphZCCEEI8aHrhP695i/dE2HLTlvdGuCIu9Tt2v08v3mM0T+Q7RyGv 6HHkXzoXA4ovaUFakR9QBJnPgHzEM2oa8n4qlLnvqc+EQkErEZZGvg2UUn03ros7mAtK8K4Ns6xg iSLjtkyUkzBlUDnyDK4ylA1AHGkfgCA4xi07sPLSdwC3obdM3Nley1u2aB7zot9QUD5gP98m0IJE HaHphuHnxMl7y3/MtclP/zP7hN77cky+fOV9B01nN4+fahRayk+u7eYZjCmci3KE4qJKB/m0GvJS uesuL6XU9W76a1wCcatglEFB07JB0WsA5TnurpzPb++w2JqXNY+EYVDDh6bTsmbDyqLmEYiZf2mp kTZzgdpYran/GqQuoG/TUPBs53KZnKiXaSZ0pltMDJQupoeZWThSBIpEFYHVG7bYeQRUEfjmZT+S HXbK+oDDxz7wHtnc1NS7/aUXnrfb+X3RV8+Vp594zCoCH/909qPZe9Ese/yVV98ghx91tN2Gi9F1 f/iN/a3H/fxH35PvXPjVsisCflCAIlwBhYafIkChqUPVUXkg3GOtwiXGLdSxZAWNXe09lsKE5mev u0s1KwJasQShhSCWLqxevKNa+VAYUCJUyAOOR8DGQkoBi1CtTfdewc2F+Nd+HVi6qPTcijSfIoCA jeXOTQtFhXcqVFAlQQVSFANNLz8BgvdRRYDKFx90oFMewgpxgiAw/vFP22t5rc5BFZUXb3wUQzUp Al7BXtPLzWeuYO09XvObpgX5B6UKVJjyHsM9aEVS1wk9R4/XdTqLk6+0glcBzi9PubjPy73dfEjr F/lJ8znv4UWFEvJikHuT9pWpFEOlCGgcUu7i36+KLtC5F/c6fPAVlERa6HTm1z+YeOQapaBp4v0O 9RskjcgjKvThlke6IHTTKqh5hXQkb/GsWp5rujIi1V4Nc/uVKeQ9FItL5pzY7xqu0KnwjK4ioEvy s9Zb1Dm0TlRDXqpGRaAYNE+A1mFAHKNw6net9QF46wFNnzAMVhHY0LxWemRLbmt+Os05dfFJ8mj7 Urm99UW5t/1VWdq9KXAACQxPUEhBpC6GUlqoD2lYIPNrpsnu9bPklIn7SJ10SXemtBb+MIpAVbsG nXfeeTZs2FD9Tf3NWzbLfgceJI8+9IAN7z/tTLv9Fz/+voxvnCCXfvN8+eo5n7bbpkzpL+T8647b rBIAqgTAqy+/YIV+gpeJk/w77pUCBT6FpTfoqCGK3zE0U1PoErgOo8G4gj0FLSAwIKD4BY7lOAQK oICenCy9pWU4oNJAwAXeg0KPoO+krkE0w7JNlQCOoUBBsMKySsUPCM1UQjriCi0JFKwEP9cgdQvS UUOAaxYDBRYtMjyfuuFQsAPPSxprmiG0cdw3Vt5k97sVpj4z8aFx4kKnR9wBSHdajXRYSqyIoB2U 3eBWKN59GnR0kNEMlTHfChUzgn+5YQhcBWGPCl6tq7quw5SqYk86ks4qKDC7Nuh3oN+Ai47oQllB uaHWbkbIAb/01W+Gpd9+AsLhaIC0xUCAm+GP52WHZCV+KWcoS1GkWSfwjdKayLszoRvueihdWqZq /Gt6BAVvOrGN+wFCurbeoQxSPpAOCIUrckOZUgYtqptpf9N5FxhAAdcjFAqUBH1mlADOp2VBt5H3 KA/wO+f5UQJUmAKeR+sTF56LZ6eMIC9pvcWoZ+CXT8ZSXvJC2RE2+MU3gj/fO/tRtHAFIj+A1geg +QVIHwbNGBrCdxaOxRokHmuUL6/9Pzlhxa/kJ033ytOdK32VAPI6ShQtYCirhbDue7t/y9bPCkqE nxzlBhR4ZiT/w5aH5b/X3ijvXPZz8/0l7LOWQjqVyv0KpmoVgSeffFK+9a1v2XDggQfa9WpCRw16 9MXlsvte+1hhXa31hMOPeqt86rPnytf/57vyvncdbQV9jlu1coXM3XY7WbyurdfKf+c/brHL93+k zyLsMm/bPoH82aeesMtd9/AfYq0U/AQvggrzgDDgd4wbuA7CJ+4jfPgItheu6isY8kHTItZhKjUK FbV+jxQQhHkHwCeaCpDOthqH31r1d7sELTTBLRy5httUTyXougNQ0RH0mlRiuk1bZegUB1SapUCF TPoh5FHhY92hZUEVFOA3rge4gTAkKoWjW9jpM7/vtSt8+wiAxgfKBc8PWonQEuJWRm58cW93H0Er K3dW0tEMVljSqRhUiHcFez/IjxrfCGNYeYljdx2rHnlTFS++dVzCsAzjGoJLBXAdjvXrI6DCJHmZ ViogbdV65k1jV6H07iMoal0eDWAgoDUGwR/3KsBVhfgm3hB6gfhjfUcjhKtRARDAaWHT+Nc+G0HB m07kFa5N2Y6Q7grGjPgEuB2pQsiwoJRJfI/6DDwPSgDXIN+p779a4d82MTvEKMKPlmWgSu7x5jzg mjxjkPWejtCgccHx3pFuNIzFvOSiileYoEqltyM67lTsB9IYhcB1hQX2U14QyIduf5VqgJaArkxC 9nntEit0Kyi0amBzgzuPCt+k3zEENcpp+YjbGvmbQMueKzP5BepEFxSTHRdfaL77uNTEih+GdkR3 Ft5zzz3l3nvvle23315effVVOeKII+S+++7L7R1mGJ4qN2rQ9779Devmg5B/0vtPs9ugpblZJkyc KKefeoJVAnDl+fYPfiqfOfPD8odf/1L++Nsr7HG4/7AO9/7zzn4didWdaNvt+iruLZsHVqrVBgIt Qj1LCnQtDAiugKqCBYFCngIGwZNCZSRCBU2gMsNqgJUOUIi0Ysy2mvSlJ+Pxu1YvF7XuU6mpgkBF FRSfXEetYWpxdXE7cWlrggoYLqoYaoHEs7sdoPlNoe4W+oo2m4LffoVregV8PZ58oxURLg8Lc8IB 8cDQorpPgypgowmEMBQs0qEcIPyQV9yg1l4X0lUFO+8z6DoCPy5kqvDhv863ixC4R8Ps3rHe/fzP XVzlGHCBUdz05Tn1XuQZd5+G0YrGCe9P2UE8EweUM7SaqgANXqVblapSUaMMZY7XmquCIXMb8I1S lqsFGHcfF75rNSQwyhjo+bSUUm6pMki+dAVGfbdC3ziGI+JEwRVJcfPJWM5LpUA5TR2eryxXwhxT Kutag91iuro8LY6ZjNQ15J9Eiz4Bmdg4+fDK3w+w/uv8GX5BQdn020/gfOpBzWfU95SdBBdvmezm Xz/OWHWVJGLZ1tZiGBGdhU855RRpyrnF+IFb0COPZIWoo4/uc5vx8p3vfMcqD5Um64OWkbWbWqVb EnL+uZ+Rm4zQ/se/3iY777q7b+dhWgZoIQBaBFAG4Ie/+K2sXL7M1/WH/gPgt08p1E+gVF9V9fME hFgEMxf1CQWvFUChcFdrjot2HARcT7AMuqj/sR/V3EcAsATgKuUV3vjAsVgxIo4K12yjMNHfTBxE Baj+rVS+6gNLJYpQxXX57QrlbkdMztN7E7d0+MWfGOsFoDgg/HNNP9gPegyFk1bubgc8fR7QZ+RY lDmEFSp13okxxHkenkuvxToFIBW7PpfCMeQ3Kh4KUvUVBq7HsImgrR+AG4r6q/Jcfv1YwlJNfQS8 kB8QUshj+v4at0D6E280LbNd04P8hEWW1in9rvg2VUgknm/Y/pP2e9Z76DX0+8QqTTroOnHOaCFY kDUvcS7nsFT/awRJ1rXDKM+olSH7dDx5hTTGNY2hSHk+hFzykt6DfEPLg7dccfO9X3lVToaqj4Bb fvKN873g6rK+p6X3e9N9fP/67YC3DNXvmfj1a51RcDkkPTQfgJvfmE+CdKU10PscoGml+YTnxVWU 8xkhDes/Fn3SHvR89mm/FN5Br8n5DItK3tP303vwjFr2INDTD0HrFYXyAEWK+mm481I19REYCWgf gbpkTLq7OuXmpVvkxEWkXX8fd4TXq55bIydtP0Vq60xZgnyWSsuajfk7C2ekVu5uWy4fWvX73JY+ yCtaTlFmKeQdrduor/kGyCv/bnnV/nbP0TIT45WrxJKn3OO05Qv0O3W/Py+/2uZ98s7xC6UzE974 lepskBlTZld3Z+FjjjlGbrvtttxa6QzyNUKTVQTSRhFos4oAY/3fc9ft0rxli9z01z/bEX0UWgnO /+Yltu8ACgOWfwT85cuW2N+4AtEKoOeoa5AeB0OtCFDwa6dVMrF3BAAVEiCf4OV+TMVAgY8A40e5 C9PG2g6Z8XL/ESNKxVWegLj7+5ZnbOVH5UnFoxWVCrWu0kDlqgItuIISrjl+CoYLhYpWYqTLI61L bKGlaFp6hXzvCBuQT1kIQtNNFRmeAUFfBT0KN+D5eH/dTryAxs0NTU/Ibg2z+t2fZ6eJGuHGzX9e vAVrsfjlL/LIole/EdhxrNyoIqDvou+rlYPbgd9FFXKvIuCHKmteVPDJF8eK3s8d3QZ45o9OP8Sm L3nYfVbyl76fmwfIK5oHSeuvrfw/+casd/YaG4D3YchhFISg/Mk1aYkcrCU8H2HKoHKUK6WWn+BN +2K/Z1cQ8Z5LHKOsFcofQB52he9i4XxVdLx5yb22m5dQCmhB1PUfrr3TKBlvGPa8VG2KgCp4tBL7 GfLIf4AyVsnvKQhVBGqTcbll6WZZ0twln9p1Os4YEs8JsshijKbzv8+sl2njauTk7SZZS38PowYV UASa0nH5zoZ/9XMJUryKAHGECyyoYc2tYzWv6CAdlIEaf15DqffaxSoC72jcTb4/43ipi4XvOJyM TZZJDdNHRmdh3IAQ5jWsX79e9ttvPxv4zbarr75aPvnJT/auE4aLdKrHTup17OEHWmH9Jz+4ZIAS 8PbjTrQdh+k7QKsB7LjzrvL5//6aHR3ookt+KO9413vsdpgzd74NytuOO0Guu+mOASGoL0E50I6A QOHJUJQIHxQcCBBaAZD53ab8kciWdKfMS/a3IpUKcUGcUBEhUCF001zNEiEf6xNCDpUQvvUItXzs HMs5tAawD7jOL9fd2zuBk2vdY52CQgPXVLgegjXPwjB5oPdEkHZBCeD4H6y50+7Xe4PXRz9fcM8D XLt4BlotdHxw1l0fU6ySnMd7Ey/4m1LRs+3EV3/a64bAs3MPfJ01DtSa6MJ5xPFglIDd62aZymFg 4WrzSE158kgYqBwIVMBAvLGu8actNAp5BQusX2UeBBMJeSEOvdZPKjtvemvQ++HewzMA6cyzYi3j euRhYD/nuGindNINYwLKLulNn6L/XffPXvcSrsk3gmCrAolfHJCX+F4qKbRQVqzuGTjnhxfyDPlp MGDVJw5LCX4uX6DfU1BwyxJFr6XXJm3Z5t4vKPAOYY/1C5xPPyOeiz5Xms9Ia/dbZ5ABzWO4lSKU cT7rn1123bDnpbD5ZqhQY1+Qokk9zz5a8rxwLsKsG1Q2wICQL3BMMSDe9fT0yE2re6TbiKqpNFuN KNsr9iEDit33z3Up6TbHKsna/EpXQpKypNs/fclblEfkBeIBJQC5x4ZXsp3zX+lc12tMIf/RckXe wtjxvTV9w8HjIozxg0AcuHBt3UcIozDf2/aqTE4U5x7U2VG4r0vVtAjcfPPNtlPw888/L//+979l 3rx58te//lWuvfZamTJlilx11VXygQ98QDZt2mSVg1tvvVU2b95s+xAA/QgWLOizyFYKm/GMxrl+ c4d0pmPWn5+x/Q894kg54I2HyPVX/953XgBAObjx9v79HJYueU0+9J53WiXCbQXQ3172PeANVrng mEq5BvHB6rCVQZDp8zWbjgTXoA2yVn69+V47UsBQgBtGMQKbC+fS0chrwVHLjlpuXLePoUCfy023 oGdwj2WiH29cuOcNJq5KgeHafr31hyWRzs4FoQx1HhksfunhBxU4+FkE9RphrYH6rbvHB+UBvS/H 4rLk3tt7zlDngUJgjbtkq3dLfTq/Ykie+cGm232tjcOBlhGF8oQeF2QlHi6C8pL7vOB95uEsT1zC 5pvBELauJ06YwdltIXFBMacfh99+lCvwygVB271wXFArpRfq+ljteNnc2SmH/rtNPjkrI5/eearU JGK2VQDLP/SkM3L5cxvl20aMuOeN9bJoyjhJGRlt7cYVeVsEGuLTZeGrF/q29BJHTHCKnIIxBKOW Kk1Y+BnFS1tBUQpQJlUp0CG7se4zep7KOrw7BjaWQQqYggIb1CIASxdeaATR7DweYRgRrkE///nP rUD/pz/9yQrzb33rW63wj4D/4IMPyn/913/19hFgPy0CF110kbz//e+Xhx56yK6/7W1vk5133lmm TfPvdFlOsopARlav32znEQAs/oAFf9787exwoL/5xf/2KgQI9Qjw2y/ayc46zHa26ahBKBO6DVQR 8HMLco+hZYBWhSAG6zfojhfshQ+EYd7cjl1hcJtivU1jhSi3IpBIdMljna/ICSt+kdsSMVb53ox3 y7sbD5RUKutSoJBHbm9/Uj666g+5LRFjla9PP1Y+MvFNA/KIF/LM3e3PyIdW/S63JWIsEzbfDIYw dT2K02Vz3mOFU1pHtJ8WwqyOkKT9LrCG6yR2tJAwgACtO34GQlcRQC7Q/myAUKvup8UqAlIzTn7x cpN8aXFCTpnaJXtNikvCagEIslmxFXnssc0puWZDrfxoYY98ZIcpZndcNmxZLal48GAFkxPbBMaX KgKg/Ui8wjvxw+h6QAur9mdjO61JD7S+1u88dbvFEOLdpoRxDQLipinVvyUrH7H0BJnaOLO6XYM+ /vGPy0EHHdQr7O+zzz52uXDhQivYn3XWWXZdlYCf/OQn8uc//1nOPvtsu53hRf/+978PiRIQBEI5 Ye3qbOIwF8AbD82OjgAI/PQTmDK1//wBXphlmKAg9HsDCoUe47oRDRYsJmRSmq/w+8UlyKsEkMkV Mj376TiM6xDnK/maCenUpZw6dX/fYwju9SoFBfO+DfOsNThi7ELT/YkT9pK0T0XNtreO33nQrh4R IxvKiPdN3F8y6cKzjZJnDh+/Q5RnIorKN5UG4RRQAhBwn2pfYddpmXvSCPsoAQj71PO4gP21KTtU eUO81gqmeAAgyLsCLL9d4R7ruSvE8tsd3CIsiPld3V1y3RpTTxvx9Q8b6+SLr9XI5xcn5fOvJkxg mZQvmPU/bKizx/x4ecyc0y3pjPUhKhlakX694d92wj5cfrwuUihGuPcSH0zgh/sPRlHilb4pJxmF izkEkG8UlWuGgxExahDzAzA0KC4/uAdNnDhRDj30UDtC0AknnCBf/vKX7T5GBTr33HPtKELTp0+3 LQaXX365fO1rX7NKxFe+8hW5+OKLc1etHLZFIJWWja090t6dnahBRwrCQq/COcK62yKgXP27K3vd gLwtAi7uftyHVMmAc846c8A1/AjbIsDY3zpqgx/arEXGR1lgWEu3gyBQeGjnqqAOWMXg11pQ7hYB SMbSkky2y6xXzsttiRhLTIo3yI1zzpT5iVmmsvYfci4V65R0vNWO5Rwx9iCP3DX/bJmYmSqJTP5h CZVELCM1ybaoXBnDlJJvSiVsXc8M3qBzrlBPI8Ai7OMORH8MhnTV/YwkRcsA6yoDAD7toEpBmDq/ mBaBpkWXyu1r0/KR5zPSkg5nr26Mp+VHO4i8d8FE2bBplcTyuAblaxFAYA/qDK+tI8Ds2NqBnVn5 GSELcFcLcv9Brhmsa1CxLQJVP7MwQv2XvvQlK+j/7Gc/k7e//e25PWL7DXziE5/oVQJoNbjmmmus q5DC8fQVoKXg858PFogrQVfHwEzGaD/aOuAK9rqN4HYo9oLPP8HL4pdfkpPecVRv0GvMmjPXLgcL nVrdjmII9WR4fPjxiePj1QIA4VwnD6FJUVsJGB5T/TEH00FMA/6sQ0FPJi7d6Rp5dLsvRRa8MQbp TUU9NzFTJEAJACrxcdIY5ZExCBZd8si02OSihLlUJiapqFwZs5SabyoNrj4EhHYV3FnXPgEs3f1Y uHWdloNCoFRQfyv8ZltR8O2k0nLLup7QSgBw7D0bU9Ld1SOJEJNoBcHwxcg1PDcyDv0mVM7BAKod h1UJ4BhkH/oGEOizgjCPm5TCOqFaGfYWAUDAh3vuucf+RvjPB60B119//ZDMG+BFWwRWb9gyoI9A GPxaBC67+OvyzJOPybtP/aBdp8Mxv995wnvtOqMToQAokyZPlvefdqacc97Xc1v8KaaPAJZ+PnZG m8nXocwL/nTfnH38kMwEXIkWAaU2bhI20Sb/1/KU3NzyrDzVsUKW9hRZgEVUPVjpdq/bRo4av7Oc NukNkknXBrYEeKlLpGVCMm07Dt/X9qrc1PJMbk/EaIH8wShR82umypvH7SgnTdzHlPfJ0HnECy2O 8WS7XLXlIXm6Y6U81bnCzhQaMbood74plrB1PZZ7cOcVKYTORUKLAPDb7QOAIKxDuWpLvttioH7x KAWhWgSMIvDy7G/KW5+IyWtdxdX30+M9cvv+dTJZmiRe15btTuBDvhYBwDVZhwzFOo+cwzquQNpy wvDgDHbivq/ryeD2B8Bw+rVZ77BzDqjL9VD1Eaj6zsLMFIwbkAsjAn30ox+VXXfd1a4fd9xxcsAB B1g3IbYdcsghdvvixYuHZJQgL6oIrN+SHTWoWJh3oLWlWWZsvY3tWFxJilEERgKVVASUeiPsNWU2 S2OiRibHi5/OO6K6YYjQtlS3YOOPZ2qt5bZYyCOtmWaZWeM/8kbEyKUj02OH/0ybsr3G5BJaigZV QeYYZxTIjemoXBmtVCrfhKWYuj6f60sQ+VyAEFz9Jr/UfcV2Fm6QWvl18gvy4SWTpDNTnNNKnVG8 f7YwJYdObpOahnZfoRcKKQKuEO8K7Pr+3ncppAjQotCe7rZD2dKSgCLhnaOpUopAmM7Cw94icMkl l9hRg+gM/KEPfcgOIep2/J06daptIWCeAVUCYP/99x/SvgGKVQQ8owZVK5EiEBHRH4rAoaygIyIi IipNKYoAwigzPQfhN9kkA4HkaxHIRzhFICbxTEyem/VNOewxkbWp4ur7BbUpuW6PpMwY1yFp2dQ7 +ZiXYhQB3lHRWdO9cafxEaQIAO/PYCmcj8LkTsbqDutabkUgTIvAsI8aRAdgBHmGDD322GPle9/r 72ZDawC4SgCossDQocNBPBEJpBERI41ICYiIiIgoDfoKukIqvxF8cTVCCNaguNs4JiwTa+Ny0vTi R/85fGJKtmlIhppEKywI+RoQ1IGlu90PdzvC/YOtr/WezyhDCq0JzEqs+4aDYVcEvAyldb90KitO 0CeAwGhBERERERERERHlxCvMeoO2BoThfVMPsC4vGhR32yGNC3Nb84BoFRNJJhLy8Xm1MjVeeOhL hWPfObPGnovNO8gtKAza4Tds8IOZ1Wk5oLMxChP9CeiAzDZ3/iVaChT2ubPwl4O6+sKeK1XRWRg0 0byPozMPB233ugxVmqxrUFpWr892FkZgZ6ZfL0wu9ve/3ZBb80cnIHOh4/BPfnCJ7RB814PPFJx7 IB+Ra1Bx2BwY75QtmVYZbwqTSfE6qYtFLT+jjdXdbdIYa5TOVLwklZ580hPrlGS8S2ricZlo8knE 6OLlzg1SH6uTaYmJ0tYzOHuZt1ypN2VKlGdGH+XMM8VSimsQQumla/6R25of72zT6hNPJ9i3TNw5 cOJRl7B9BGKZmKxbeIl0pJPylRfa5Hfrws3B8MHpXfLtncdLXW2NtJm0yCS2ZL89Hwq5BhULbkAQ Zjb2wc5yXaxrULqzQbaq9pmFFX04hgp1+cUvfmH7D7D9rrv6xpVnVmG/vgOVRhWB9ZuznYUZMYhh Qb1cd9Md/Ub68YNjmGhM+b8b/iSfOfPD9ve8bRfIttvl18h/c13+WX0LFQ74pV2x7YfkjNd/ZzMv 68yGFxZ3ynrvtRRmJ+aas2umyL7PX9y7j+0fmXaQLO/eJD9Yc2eoEQwqqQh0SYeMq+mRR9uXyp+b H7ejeyw1z+Y3BXnEyIYp/49t3FXeP3F/aTEVdodRCMJCPqlPdstDHa/Ljc1P2ZGDojwy+iCPMNHc 7vWz7GRzPak6qzgWi5YrL3Wukb80PyH3tr8alSujlHLlmVIoRREoBqzeWLURYk+asq/tE6Ag4P94 7T9za1nUN951E3LlhbwYRWDjokukJ94g/1nbIh94NiNnTGmWqQ0NRpBFTnRF1pg805qWWzbXyE93 EDl6zgSpScRl0+aVkqgP/sbKrQgMJWNCEQjDlClT7HL4FIG+zsKqCKjgrvMHuIqAO6EYqOKgisCm jRvle9/+hp2HoBgWrwueMAPyFQ4I7s/t+nU7TrBq6t7OLYXQ89yOLlgZ5j7937kjstrvrYvOtvfR wgS0h7z3+HxUShFIJLqkJ9Ymn1nz52hIyDEE47v/efZH7RwB3SGm/68x+WRTZrN8avXVcl978Hwg EaMLzSf1Jp8wG3lYYvFOqU+k5GOr/xiVK2OMUvNMqVSqReCLM99q5xHQurt17x/ZutzF7zp+igB4 WxaCaFp0mZGvGqSnp0uOf7hN3jElIx/cboJVA3qVASMzIrz+bvEWuWlTTP68zziZ0FBn6vOYbGpe I5lEM5fyZagVgcG2ArgUqwjE0xNkSrWPGqQwetBuu+1mZxZWJkyYEDhXwMKFC21LAbMRuxORVZog RUDnBdBZhl1FAIEdFyJoaW6W00/NTlnNMXDRV8+Vp594zP4GJhW78NIf9nMbor/ABV/8TK+iwSzG F13yQ/s7iEKFA+MDqz8fH/ofNz4kF80+3q67Mwq6sF0LArepz7UyMIoA1ytGqQBXUfCjEooAFrua ZIfs89p3BmWlQxmCQs2ChQhznZOn7GdnLwwqVAvtLwc852DftZxo02yx78z437fP+7TMjm+d13rH 7MKtsSZ505IfFMwn+iw6eoQLaVPMPB3VRqnpznna2ljJfOkHlfDe47KTL/qlSVheXHCBjM9Mka4Q w0aXq1zxwrswYeNQfnuD/darrawoV34IQzF5ZjCUoggwpOWK7qbcVn+0vte6WQ14TDh6T/PLct2m R60nQKERg5RCdbzStOhSkdrxVuT/0+ImWd/RLR9ZOFUS8VjvSEAZ88+IYnLlSxulJ56UTyyaaITd BFKtbNqyRtKJFnucH/kUAcpvt59DsSD/aL5yDaGnLP6lb9mvZSP3ZBjW59tXFZSDyj1qUNUoAiMF qwik0rKxtUfau1O9igCC+fHvPrlX+PcqAnsvmiWbm/o+OvoAPP7yyl53INYvNIL9Bed+pvc4lIt9 D3iD3Hj9tb2tBRz3/Z/+Wg4/6mi7no9ChQMZUC35FArHvHy5raAZIoymPzqu/GTdv2zHFgQYlAT9 4Bn+6tzlf+lXoTN9OdYDoKnQbT4Mw1ArAnwO3Ykm+fza0lsCKDT+Z/YJ9kNnJuagidVcQQjU0uJa TPAvPGP6wdbfkoKWGZz98Btv2K1s/faD9xkUr2D2n52+ZDuKkSfGP/7p3NYsXOOaBR+VOTVTQrfk eAkqaOkkpZO4BMExXiFSFVqed5dnv1600IEy8PL2X5OWLv/x3TWfnL7qd4EtAbzT9GSj/Va8k+mQ Foy2wTd0zYKP2X341nrfg2NRnlXBphIpFB+AYKgzfwexfs/v2e+cb9o7fnUheC7Nr95h78Ly5C7n 21k5gbIh3/MiqHihciUe881u6hcPbkUcVggJgtli/zLnTGk1+SRfpVmOciUILWNJR9fVMh+/3+50 ObxxB3mxc40c9dL37TbieHyiTr6x8qb/Z+9MAOSqqrx/qqrXdHZC2CHsIEsA2VRAUQFlGBgdN9AB 1HGBUdQZRAVRFEVF3B3cBkW/UdBxGRGVRUUEHUC2sO9LEkISsiedXqvqO7/73qm+/fq92rq6u7rz /sntqnr7O/fcs91z73W//cWTfFD3yLfvr/prbJ2ZrPGDQj5IAT1761eU9Eg9aFZ+qAbV8sxoMV6O APSLk7/l6sEHi5JVklUAXS9t05zh393dKzc+t0H+Ybd50poLHAFsWUxXNcXk6kdfkGN3nClbT2uT thzjvorywlo1lNuSMybKOQJGn3oBrWhbRhP4FNBm1+S73XdmULpsxzeU7CUfcXrXR62OQHFwusyb uW3qCDQS5gjYysLVjBHAEbDVg8FOC3aV0874V9l3vwPc75/88Ap57T++zg0MJk3odScc41YfjoL0 o19d/5eqBxBXIxwQ9Bjs5PZbA8fYw8s3Y42uP2NYBH7SqoQYOjD3uUt/HrvfjIF6jBHQcEcg2ye3 9D4op6uBVwkIQIsi+cD4s4FSlbpaK/WQ4BTgCBiNTGgYTNFGDX3qi+nHAMZnkiNghmYU/nHRY6LX iFOkdr9qwDvCV3GCln3V0MiP4pnTCuJoFkWcsQL+a7u3yknTXhw7yI/UsZt7HkjkE+hPmh14xzM/ LBn7C+4/v+RoEw06afaB8ra5RyTyv9HejKqk+orCjjdnPQ7RnrwoMJowCpMcD6svlNQfvKnvfPh8 4iOqWGknRz36xUQj1hwpH/CaLVqUhKgxSr3cuveHh8mucqjGSPnZDu+Uo9r3KzuuBLlyb/+T8rrn vhtuqR+0LUNnprX0Lkm8Hsff5jxYcMH4FX6w3G7aUJwj7Qd3om0PVHIEok46gYhqeBrYNZuZH6pB NTwzWtTiCJguqyZnH5ky1r3LcUDXZ9QRaG3JysBAXlb39Mv8rg5pyak8zkJHNcT0/yDZGRt6ZE5n u7Tosa3qOOTVSFuzaaUMyobgYjGot0fAeI72l7QGQzXrKkR1nbVn5DA9AgS8kuRj6gg0AZIcgVrG CBiI9j/2yMOyccN6efC+e+VZNf79FKEk0Cuw8OBD3ff3/cdHhw049lGLcADVGh6GJOFvqMVArHQt 0GhHYDC7QT61+jfy4w1/D7ckY7RRAozCSj0CCGYzIuMQXd0R4XHVmjsc7ag3DCyi9LY/asRHDUVb 3MR6MnwDwXf+ohFcnxYYuH5PUSXwvuYImPCzc33hyLP7sPuZMcKz0jNRyxR3wF8l0gcD/T47759k RnFeuGUI1fAJUdfXztxfPv38taV3gDb/ufNpbjVJIrFmVEHbuzcvdscAi1wmOQJJDuZhXQucYxE9 vh5wDeq53vNBHG19Rw1DdA+ta+OvJGfADD+eyXjUN/zYjrI0+NtNhkAL66mrFtH2Egf45Mtbv0la CkMprFH0ZNbJJWt+W5VcqYQ4I7gconWA0feXvQMdYO3YrxPkErB2H6WBLxMw5q3X2FDJEfDPp/6v WPXXqnnMrtnM/FANquGZ0aJWXd/sQNfn2rukTY37vNpbGKlq46sjgDGrfG49ArojT36Q/s/qATnd MajbV6x+ru4eAUC7iQuKVHIErMcaXfuurY+Wgzp3cr1hqwY3uSAfk6agsznOgnem06pFrY5Amho0 BjBHYNWG4bMGlRsjkATOWbrk2RGDhA846BD3eeLJr5djXnmcPPHYI3Lj734j96mT4PcUVJpitJxw iEa48fj5bUIaRc34ABO8KAHrRrTooglahL1v5FqkodkdgbWyQj6w8qdVDfz0jV+etRoY7YAfqU8C itLvMYGuCAtoT1chxuZ2rbNcl6N/HSIQSREMHzyDdePSq2MGPIKItCSLlnF/0g6+rrxg7+w7AzwX x/5502POgbCokQ/jI1JJrlozZBBxH7uuKVpT9L4jwLOivIHf68IxwBwpA3Xi92oBeNzPXy2X1lIu PaittVte+sxlsnhwbbhlODCsTpi1n4vY0mbsfjyTbePZzCCLwvgpyhvQBzoltQ0z/G2/7wgYnQC8 cci0nZ3ThSEWB9osdWjn2zNVQpTHfViKGTDawyvfX3BGybD82HO/GqEEjR+4nrU73/DjO4rU5Jf1 ovHMxz321WF8C7jPL9fdMyJtj/b0+tkHl56F3pxKEVL45Anlk40JaWSg0LJezlz2w4YMKDda4Kwz D3kczCEE0Tow+vF+ROSBGeZ+e/CPi9LB6iyOhpUcAQCdj+ja1bUBnN5oeuKpcw8r8YnPt6ZHmpkf qkE1PDNaTFVHoF2N12KhUDJeMfbNjA1M14wbJ4An4A4pNsYR8GVpLYB/TZ75AblzdLu1Owu8+Xpv LB2BTGGGzK0wWHjs+qqmMvA6B/rDHwEw6G1AcBQY/Bj3fFLoPTCQIsT4ArbjPNz16FL59Y23up4B HIwVzy+Tf3zdG+Xr3/uR/PnvD7j9HPeZy77hxhTUu84A3i6MbiXq/RKBRLCb14sTwG9KNK/Qunut RNMTEMgI8bhCI5ko7Nw2S+7vq75BGYwOlUpS1yENH0cr+h3lBTCsUEpWJzgIYI/2rYflYrId+m2t hnK1MCdi2cD6cEtgSJgTgAL8t8U/cZFajHSMBUAEkdSui7b7R1ff8Me16+5z+1CWCDK/GFYObBy2 3Y8As4S9GftxIIIHP5kTwLNxDZ7fnhUHhU+2YWhjKHBNjFB+s539LOpSLredAZ3M7x6H9kxO9/eG v5LhOwEGG2xvdYmTRZ35fE8KQjlwTZRGtECbJODYGzCYoBfRqCT4/ACMhzGkcPx7lIY8p8/flDge x3Ck9yPqBAB4BQOLOkEp8g44pziXUVCP8Egc3r310SV5Y+2GlTsBTg/gvhTug6HMM5GzjuPGmAm2 sY92hJFcjdEHn1RaW2S+Okf1yJVyIMefNhhX2JeEl4WLOCGzaXv0ovHOgDFeBgwVqxPSO/36gC7Q J2o4VwKOOHWIA0M7xQngGXx5QEFGGPzt0fpoRn6oBtXwzGQG9UKhvhsNTFaMfyu+CYtBi01LplCw L/hNtLa9s3HrdKCjrcA/AJ3tb/eB/MMJIEgCXj1zX6dfrd3hFCPzDAS1ON4vXKNRGByovChb2iNQ I1yPgLqgK9d2y4DkqhojwCxApAyxbfc995EX7x0Iqt/++Xbp3rRxxIJkfi8BTsKOO+3ivkcRtyCZ j3JRAousGDBMiCwjSKuFRYEQAv55th2GjhpGSSgXUTI0ukegnigK71pN9N0ATVFqwOjBu/q9Kvad VJL9Ord3hi9KGbDdBpZyvoHrUGcY6zalG8qW6/kDO/1oPM9hx+KE2fNwXDUpNlzbr0+/zjBMAUKR +9hve0YfUd4zcK7xEc/nD0JbPbhp2HoTOEoff+7XzrDAaLFc/Cisd8N3QJKQxF/V8AlK8Js7v6Vk hADefZEaFQySNLrH0Yx3BdaO7Bj7DS+Y8x3XQ4eBReqR3w65dxyNk8DxGIMWrTWe9evK7xUy+D2L 9Pb4Y4sAzxk3pmBB+1bDaGXH+T1EPng+PwLsz3AGMPrMUEWJ0o5scCq8YhHzKMoN8E9CJTnUyOis 0cJ6aOPgjx0wXgJ+ChA8BY2MDtAw2i4xiv3xTnZNg39tQ7lB6NF2brLBthuf+8fF3aPZ+aEaNFp3 RVEtzyXpL3pU4lJhfFjai4/oGJBq5Gw1gF70CJSLYsfB2Wf5gqxYs6xhPQLwqSFO/gLTi+YU2LlJ 4Jq+Lo3C2kocoE2aGjTBCByBgjoCm50jYCsBlxsjQPT+4+e+3/UKkO6D48B3Iv9JjkQ1oHegXI9A OeFgCtw3HHxHAOOQSI0JWwS9Rf+IMtEYTJBjiGFAmAFq283Q9M+Nwq5v55RDo4VpPQo7yYhNgq9w UcwYtkQIMAqB0RnYcSZcgU8X6EkurK8AMTTNcbCZBozu/r0NvvHpfyc6RqpPkoKM8gfwn82uVYsj AF9UO0bAwDPQgzEz2+GMSQRz1GCJgy+4MWjjhGwSf1XiE58nfKeKe1LPvKc5KVZPUaMfRLfFHRM1 onz4yot3JF3JaGu0TgLRfr+3yeDzalKdGNbkN7vFhuydgb13EngPe8Zolzn7TPFyb19W+DnhPjAI T5t7eGnWDn+QdDmYoY3DWa7nCFSSQ2PhCNSaGhR1jqEZvTrmfPE7DkavuOBAJSOd8Qa+IRiVlaN1 BJqVH6pBo3VXFNXyXLRODL7sTULUOPUdzUryBUTlVTlAr2ZxBGpBlEYgSR8bX9PWgLU3jotzugzQ phZHoCUzW2Z1zktTg8YChXzQ3WIzAf3H+Z9MXOmXGYFwFCzdB/zr2R9wnwwYtpQhytkfPM9tB/Qk +PsobDPUmxYEYLI4Y8jwRN8LzuhCEAKUCL8pfPdh3b1JEaupBN6fhlpt4XgDcy6jvFBEGISAaTgx tgAROVJa/IgNAoSoG84Bx0ZBlAuj7/9CYVINENooBAPfGWSMEYYipgeCVBq+W0GAUcd8TzIi4oDS QeBZ8YFzmKQcOC+uQBtSpPiOUWNOAIqbAs3pWYEmdPGbQQrNoSWGAJHrRmJDmDbEvf0eGAZWQiu/ vfAcOOEYb8Dalw+MHZSH8QHPzG+KpXr42ygoZR9E7v2Uo9c9+S03LsQA3f3C8VFaU3yjKW6/X+bm prlpJuF5emEYJM37U6wegG2j8EzUF7SLRmJ5rrgAAvUYd38KKU58QjuOs7YGb6Bw4QvuxzNyfwN8 xPF+mkozAUMfwySu+M47fEAKH9HdqBPG+BDoAHjXuAK9OObGDQ87owYHJAnRVBBy830gM7hGLfBl hS+jQMoPjQPt0X9fH6a7rESBk4meMicAwGvGQ0llPNHS1jiny9eDRg9o52+PwpfNyGqA7LZtfuoP OsPXG7SbJCegHvT39oXfkjGhjsAFF1wgr3nNaxIL+6+++urYfX556qnRD8qqFS2tgYJ85ung3ttt v4P7jAMG+7vfN5QThlNA3j9gxh8GGVPe9NYz5ZY/Bz0K4COf/Gxpn5WXHP2KcO/YwhSPeakIRlM8 1URgfSAkogLayngLiHqB0iNKAFAa1RbAeRj5lrOO8rHo9P+uu1cNxQEnJI5ThwB6o6g4BiWKwIZ+ XarApt3zPpe+EQeiXeUED8We3+rDwHf2IdwR8pfu+HrXy2DHk9ZCj0Ej8xZBuTECCFwz7Cm+IUmK EEqc7dBowf3nO0cGvuRdSAPAsGWqRNIV2G9GDYZqo7qvDd994RZnTBB9pH0AS+fCeDnt6SvcvS3y Q9T8wM5AXtzZ/az7xNmzc02pGjBeTJmyL7qNEhfNP3Xu4e4Th4jeP6YvteOhu1+od6M1xXgXoPT8 ffYewMap2DnQnTQlaMynORq+AWfbKKR6UaK9RoDnissJ53l4Bru3/zzQnOdguxl59MAwSxNt659m H+TuZ8+GEucYHF/OIRLXjIB/4OG44hvrGGc4yHt2BPxjAQeAI89MTbynwdqRv43xPwQYOD6pFwIg r3xEfzcaKT80DuWCMLRFaEahx9kHdUC+u9kFAPoj73zDmN9sN/h1MubIZGSwv3JefLXwnVPTm8hQ f3sUJmcpyGpgcp0SnVxjojGhjsBdd90l119/fWJh/+LFi2P3+WW33YZ3YY49gsHCrPZrs/g8v+w5 tzhYHEj/ITXIwDmvOGz/0vGsHcAxrzxi/9L0oV/77g+la/p0NwDZL1f9KIia+QOOxwKmeKwBY5SZ 4rGoUrVAIPhCwi++AmpmEGEzR6iegmKFbtACo40osX0ncvrcwFrp1m0obqL7bCeKhcBGwdnAvjgj lmMrCR4KA0iht18ARjYCDuHOe5pxyv1xgLjeXL2W5efXAu7h17cP7gdt4kDPCYY9ygjnxwxgjG2E qEXqeEZmBcGJMWCQEE20wn6OI52IXplGA5ox7as/9StOnykJ8uaJdhNlBRjolqJhz9OZbXWfgPqg /ZHOAKj/aHuJtqk4Q9poxr2gsx859nmTQmof17BigB+Z7SVuH3jf4qtL262HEWPBpz+F+jRE91Hi wHP5BocPtncqX3Jf2g2ATqA7H0TAaBekhXB960nhnOi9OWah0oixFo2MxI0G9ADivBtqGSwM79Ab BR9FewqRH34dEom0+qsGfs+TGf7mbMBnOJSjQTme3pL5odEoF4QB4zlRw1ggx4IDowAzViFj0dm0 I75TjNf5tG2UKAg+obtwKm0/stucUZOV44GW1sq9IxPqCHzhC1+QVatWCcMUfvvb37ptJ5xwgvtN ufzyy+UNb3iD3HvvvXL++ecPO/7JJ590x8+ZU1t0upF46vHH3CdGOdN7fuDdZ7jffvoO+PbXL3Of TPd50j+9wX3HGeAcxhgweJiUIVYU5hicAHoMVi5/3o0z8Is5Hqee/g73OVYgEgSzmsFF2g8NG4MK o9BtCxtFJXCe7z37xY9MT3UQhYIWvLOL2oXfoSm/+cTo5pPtVthXTiERtTInzXfUcOL87QDhZMCo BuR2fu+FW9x3ImS3htFbcvCJXoMnYoQdoJcgmiJQCWbgmoCNg834wbgTDHnAe+GMROlD8Q0Evkf3 W0G5Nxpc02juKwhTGtZOcAbZZgY6x1i9fknr0CK71Ec0TcZ6dcyA8VODzDgbSjcKek/M2bPiR+Wi +/xZhqhTaGzA0bE65l5Ga3gpji/j6gdeN0T3UQy+IQl97F18kA8OHbkmz/OS8Hks5Svu+kZzPuP2 U3xnZaJhzr0B44vfccXvocXIMN4hPcuMYB9xBmA1vX0MssXxoHeT440P6GWjPpBd1laTwLm1IOWH sQF1h6GfBBxIk2PIDWb6AvT4IacYGMx3Pq1OoJnvrLGd/TZIe/wwqmGvDugZZkzDUYRH0Ef0oNB7 D5jYgN9WjFY4EACZiRw8f7vXut8AfqL9MCuX394anaoaxUAVswZNqCOwcKE2yK2Chv7XvwbzW7/y lUNCikg/ZePGjXLJJZfI5z//+XCPyLJly9zn4YcH3d/jCnVE2jqmyStefYLL6ccoP/KoYMA0TsGZ 7/43993w3nPOdYODf/K/17tpQDH0Oe5TX/iqvOltZzjjn8IMQb/+w1+HpQ1FYdOQkiY0WvhCGaOv Eg7t2sU1dos4+wwMY5PbDPhEgGMgWQOpVMbCQGskiDT50Sq/p8S2GTC6bRsRAKIDwK7BNowvO86M dGDnRUs5YIzhtFmxsRo4cf5269UwRUfky4DgQ3BjVNhUkiz+RJ2Dv2wcafBhjBIFt1ljqgVGDmBh laTuaWYEsufhWQFpVAAD1DdifecGXvL3UdhmaHRaEEAh2kA5Ur6IoJP7bu3kkud/7z6BRSnB1V5e KMoymoaxd/s27tOMHIoZMFzbthk9WWMC8CwYe9DFL4z7MUT3+XVI/bMN+nMf6E+Ej/QwFBmA73nP OHBuuTqI7qMYbNYi7g1vxOWEA+aBBzwPz8jxZnBEr21OGojuoxjijOaJAvxjDrxfiK4ie+CJOPi9 dkm8bu0JIBdANakK1qM0JzfNGTOA5yAQYXzNtZOcCqLMb5l7WPirOqT8MDaAPn6b9EFkn3fHwaKg R9AVyBScQXpWr9njbCcPWOfGZFIUbGc/qaUWtCjXC9FI5Afz4bdksL5DOdB+0FHwOLzPe9i7IuN8 mENg7Y+JGoBvI0FLaI5Os/ZDPYyFTvKRzVXuHWmawcI//WlgDNEjEMXSpYGQOf7440uOw0SjvzcY kX7uBRe53P7TzninPPXCZjfXPw4C04Qyc5CbPUj3X/nTa2Tf/Q5w52Do/+r6v7ixA0z/ifF/z+PL 5OJLvzZiOlCu6RdmGmqEE0DkxLr9AFFnoq8oGYQhiziZMYECwnglZcSEJb9ZLQ+hT2HBGWskfDJj xfNqUHBcNYVrjpeQGC38qOijfSvcZxJQTAhD/90QEihMP+pqiOs1aRToAUAQmaEWzf8kRQnQ5Y/B QXrBnqExGpcra4YuxmgtMIcxSREBhOPvNzwQ/goEJgY3wHjBqaKQNmQGM8CAsn1WEMBjDZSFGewY zbQHAG+bcvD5Brx9q5cmplKw3SK9lqoFvXznkDr0YXTAqcbhi5ZyqUEUA44lOdOMr+D5zej0I884 m2akReHXT1wdRPdRDMZLlWYgIeptzwVQ2Ab/utDCnhtj1d9npRkBz5gDjzEBXRiM+x/qzMNDtD3e Hx6grVYL+Moi5r5TWi2IBtNraDTFAKet+msSwPtxzgDPbG2/WqT8MDYoN0YA3RRX0FfNNlFDEioN Fn4hv0F2LrOuCoCH1+Y3l3rDTd+BT2x3knNsLJ0M2Y6Op/xgwZnufeFHbCSf521yBMuqeLyC/RDF Ae3by/L88DVfGoGmmD701ltvlaOPPlp23313eeKJkR7/pZdeKh/5yEdcatB55wWz6jCI+NRTT5Wz zjrLpRCNF6AW01MtX71B8mGKQ7Oi3JRi/lzKNGAadz1AMbCwlOVHY2SiaPxGUy0QHgzwTEKjp2Cr dZo/GjmGvSknGrq/5L4Z7dAExUSPizlbNH4zCBEgXAO6o3i4rhliOF1RWNTO4J+PgU6k3wfpIzhj GI6+AUbdIIjNgLMUDujOjCI4fwDhBbgH74uQZwChrfRpc4fz/nSR0uVpNOFYSyMDKANfid+/+Tl5 /ZyD3XcUBuAegHc3OsTxJNdCweMQYNCQhvBqdVqM17geOffRHgqENs/L+dG5zn0k8Vc1fILSIGoW fWZohLFEtN4cP7bZM/OdtCCil8YvVm9ci2f+9PPXOrpYPRhODVdkhVY4edYGMQzjIq/+fPNxThiG Ae/BYGtypP16NfjPDng+jAr4kHaAQrQeCh/+tXjeOHANBqrzTjwf9WntjXPsGvArytXexUAQA4OU 54i2VWjHQNmo82JtAHA/czbLoZIcasT0odCR98W5i74n70LvmD0rx1obivYeYqTwftCTVAdbOBDA J9Qz8Nd18K/hXxv6+E4Az8EgfYPdC8AnrBoN/e186o3tBBdMftCDRl3yG0T5klm1mp0fqkGjdVcU tU4fCm0YH+LrHV/2sggbqazA9InJmQ9u8yrXS2D6BEfQdB885acCIaehMWmL6wY3V01P6FX39KGF yisLr1Qb7vvr7pTL1wUpsT6S1pmAX9eovIvyWRTQEj47ZsaepTYFjJ9MfwOzC3wbINqGfbx15mHy qXknSFumJ9xSGZNmHQFm/mHQL/n+fqrPOeecIyeeeKKcffbZ8q1vfUuuuuoqectbgnzYOOdgPGCO wKoNvdJXqI45JwrlhAMNlEi1MSeMaEuz1wKbHYVuwqUDa92gIPKJUehcqxaHoJLgnUhHwFdyAAOI FXjNuAe2aFQUCBByLG3BGyIjHMc1MJIrGWgGi+D4jgDC2ARIJSQdj+MSJ/ii4Nl4BmiBojh36c9d SkG19weP9a6QvTq2ce/OAGnjN1P0di1oBo34JCJjx6H0X1DjwIxqwDHkKRsfJz0P718u4levI8Dg OD/Sz7vRm/Hamfs7BYrRYfVrvOA7DWa4m3IwHuA3dUPKUDka815x60lEUUnZ+ArKB9eE7sFsTU87 x5MBz2a8AeONpGtUAxSorUUCn/p1zD4z5Hgea2c8Fyls9vtrK/+ovHzkiGfDCMZgKfeO1S6INB6O gL+WCOD5yNtmLA8yJ8pzIGqYA98RAPbu0Jden2iPI7zrO8t2H2s7/gJSfhDEYPQ1eoKH9ruotFhc rfxhbaeZ+aEaNJsjEIXvCEAfaMI2DH3sBIDRirz36wEw8Nh4EQfDxhVGYcGCajDWjkBR2uTmzUvl 9Of/X7hlOHw+Rv+QGsvzww/YN4ydwxG1oIfxkMlBA+3LrnHyE5e78wm2kBqE7rfAZ7WOwEXzTpR3 zj5E37N6RyBTmCFzp2/T3I6ARfbjcMstt8hRRx1VchTsN5hQR0AZbfmq9ZO6RwDAkL4h6wPGrASL EINy1wIWGSiHaOQ7ikYL0+ltvbLnk59yS8BXA5wduvRQaqSkRJUE0bN3qDNlSgigWC9/4c/yYM+y YStf1oM4RyCuRyAJKFMT7OaEEHF7y1P/JTfu9cHwqGTQrY7xQF0CE4rV3h/wDCgiclCZfx8HxGhE T4QJQ97NnA34CtpifDIAEuF73Z7nuONQ/Bb1M0SNG4wJolvlnADyRZfscXGiI7DTExcm8gk04HlM YfjOLFF+eltIlYPe5NXbs/JORI1QBr6CxiGiXoneWtQSukAnP0faIqJmpGG0oYST3rOSsuE9SGsC 0Iy0t79tenJYhM8H72YODEYD7RdDMa5HoBrQbc74hF/tfparZwxI2hJ1DI2M7+Eheh3NuIQf4V96 Ufhtxirv4EfOQdQQMiXNOI5y8ssAnzy++ydlU39HuGUkKvFLNeCd4BnS9ajfqGyMRi15DyLw0eN8 RwDeg09xKGjHwGgKb+GYR+nAc9DzZjxlzxUNghjYD9/+YPXfSnwDX/k8Xwt/0A6amR+qQTU8M1pU 6wgYLUz+Qz/gOwIWGDK5CX34jpOZ5EhUA8bKVetYjcoRyBdkXc9q6csnz26Y4aqZmXLac1fKrT3D Z9YC8NCRXbs2jAei4PqgWnqAozp3k5/scKYa7RuUItWb7U3fI7Bo0SI59thjZe3aoMKSDP899tjD zRJ06KGHlsYIkELENtKJ2P/iF79YPvvZz7p9YwlzBFau7XYrCzczqhUOkwWNdgQ2ZFbLF9dcJz/e MDRosxxQaBjDtTTesQBOF5EZZnqpNsLSbEAQRunINnMWLZfUP8Y/xzcuGoGTpu8vl29zqgwODkUO Dfnserlo9bVV80kcRvO8Rhff8QZckzQonw/i6FoLKjn0cWh0XSS9g8/3IHrPseQPA3xy6db/LB2F 5PSA3uxa+ezq342KX8YKo+WPatDoezQzP1SDanhmtKhW15vzZL3vFjTxHQEMdpw9vxfFzxzwewSY Ac5+42z6qajAghWgXKQ7itE6ApVWFgY5aZNNxVbZ+6lPh1uaFziTf9rl/TI3m9Hnrm2NhKZ2BFav Xu0M/jvvHFI6SY5ANUzAIOPrrrsu/DV2CByBgjoCm1NHYJzRaEegmOmTG3rvlrOWxy/SlWLLwZfn /7Oc0vViyRSmhVuGkMn2yXU9KZ+koGv+H+S0GS+VlsJIh9GQypUUPqrhmdGiWl1v47usBy/OEcBg 93uc6D2IG1uFo+WPOfHHwRn8HoRmcwRALtMly/O9cuay/5b7+4KZKJsNDBC+cvu3ydZZMlAqv1MU LZnZMqtzXllaTtisQevXr3fRfcYFENVPAg4DkX/8lbiCswDGe1GxQr5xK9elmBhki+3yzzMOdg0t xZaLnVvmyOtnHCStxYSu+0K725/yyZYN+OTMWUdKW3Gks+gjlSspDNXyzHiAXhGL8hOlJ00rDhjv ftoZ5+BA2PE4ABxDqpY5AfQYkNZHj4FfbN0TnInxRKVZgwz5Yrdsm83J73c6Sz4//xTXe0OdTSSI /iM7eJYvz3+9ezZ6AupxAkB/b+VpcCd8jAAzBn3mM58Z1gMQNyYgCeM9VgBq0SOwav3kHiw8GdHo HgGQz/RJIds9KboHUzQeCN1f7PCvsnvLjlJUgz8J8MmGzBp58dPju0JmiuYAfPLrHd8tu+S2L8sn hlSupKiVZ0YDxrvNf3z4QPEobFYyGw/STBM1RDGqHoEqBgtHwZiB9ux0WZ3vk1ymRbbNBWuyTAR6 iwOysdAjhWJeOnAAir1KgfrN9EJfp2xdITVowtcRqGTo4xQklQsuuCA8aryRkcGB+AVdmgm9xbTX ohJyxXaZnpkud+36kQmPBKQYXxB1+e/tz5A9Wisravhk2+xWKZ9sgYBPMOh2ym1TtUGXypUtG/Xw zGjQr0ZjJT5j8DYDq5lw4L4eNZQVOAX+wobEhf+w/iFZ2rdG3vn0lXLQgxfLN1f8SVYPbJJTHr9c PrXsWmf8U5ghiJmjbPB13GQfDDKu1QmAdssH42ceqha5ltrStjG0ewsbpSvTLx2yWdbln5+w0ltY Ja3SLe0ZdQCKPaNyAkBLa+XgaVNNH2qDge+44w43gJgeAdYXSALjAliJePx7BCbHrEGFlvXyuqXf adrct1qAkPvDzh+QlvzscEtj0ZErSEuuX76//v/k2o33y+KBtbJ4MHnWgRSTE0G363by6q595YxZ R7i0n1oUNXwyvaXg5p+GT+JmnEgx+YG8ObBjB3nltL1dWlix0BbwSri/Wvhy5dbNT8p9vc+lcmWK olE8Uw9Wy0r5wfpbYufFjyJu8DXb/mnWgcQ45Zq18RM1PDOwBotZjpoxtgOv3Vz5W50k202fX2eP ABkbKySfHZ0zMVXQ9LMGGcwRiAJHYPvtt0/M/3/qqafkiiuukEsuuUR++9vfujUHxhqO0fIFWdM9 KD0DlZexnkggHL669samnL2iVjB11g+2PUNyhbHtskNxdxc3SnsuJ7OzYzfdW4qJwbpCr/Tl89KW 6VQl3Sr5YnUKxkcuU5TWbNHxyTatYzcAMMXEYUOhTzYrn7RnOqSQbxu1MZfKlamPRvNMLcips3lj zyL51+d/HG6pDirKnHHovmtRsYZRqMYiv9kT7MPuKepGxKXuddvdZ+3isyIYXP326S+TeTPm1O0I rFhd3WDhLQHFwekyb+a2k8cRqGeMQC3HNgLmCEyGlYURDjf3PCCnP/+jcMvkhRMOM18ueRWwWzxg Qtqyk85B8/WbdmmL/uc7At1J9hSOTgF9tgCEvBGobH56SkB3ue38pjhGCfelSJGEkKdChgq++zBe su8pxgVQOte6Sf5hyeVVZwCYE4B+yGpduqIXyhYCuZDRT3dhRYGi23AGCH/iALCNsxvpDARz5b9D BntaZJu5s+p2BFZvXCmDsiHcumWjGkdgwscIANYE8HHmmWe6VJ8kMECYQcYsRkYaUYp4EJV4Rdde LuduMoMuV2ZeKBZawy1bIJzS1VJU8aslU8irIB90RfL99P+JDPYGn/o7UxwI9utxdo47fwvHFkEB 5ZWi8UnIK1JQfigoP8Arg8ojBeURfjv+4VOP1+OC81I+SRED+MLZEPqpxha/XfQ4LG4/xqPu51/K R+MHKN032CpXbv8vwYYKoL6yehaZ9K36vU3rs0PrbtpAQaYPFmRG/6DMHByUGQOUvNvWNZiXznxe jytIqx6b05viODTKDyBt82vbvlEG9D3a2kczy1JGBvX5UwQoaJ1VQlP0CGDUg3333be0YFg52ExB BsYW/P3v45P+ArXoEVi1oflnDQIujaFls2z/xEQNrB4dxnPmheaGMp4yHwK8WAyM+8DI1+0o5TA+ E4hl9e+zWojgZFXUZ7L6NeeiOW5/ldGVFJMQTpwP8YoySWi0eZ/BEcoGAY+I8gi8wVI1RbeNI1I+ SaFwPBR+wlOOc+AjlUPKT+63O8bFGlXUhHKHMLHxl+OjlJfGA2QBrCquljOX/b/EngF6ArRmnCPQ onXXokZ9W1hatU7bdFsuHzgKgJ6AvFbfoNbtgH728amlX72AQd2HGeQ4YRRVTLASJ2arzGw1XDvV yOqVbbaqt0eg9lmDpjIyhRkyd/o2zZ8aVCtYW2DevHmlwcLvfOc7q3IgGgHINaCNZMXqddKvrSOT a5NCcVAK6i3nWtokPxjMJmTfs7lg9DpeGdsw4uz7eB3bqc71C8V1cubzycKhGeGEw3b/IrOKM6TQ l9N3Hno33p/39b8n0WFSH6sCt6AGfy7boscOSGFgQFpUweYHNktWt2dUqhcG+pzRl8lpM1fezLV2 BMJZJXOurdN1lYqen2ttFfVhnWLO5lqqf4aE5y13Hp8gPXb8js0PKm/kWnUbEX/lA3inf7PjESL+ hYF+aVGjv1BQeaW/4ZO88kZRnUT4JM9129TZhr/gI/1eVB4r6DH+M9j3ap43PXayH6smo8qW4uCg O6+ovFNUPsq1qPzoZ1YTeEPlivIen0V4DiOyrUNNDpwF5dnWdrcfuVPfM0zcsRzDNv97sx/bnivK 7M6cGzh8f++yYWME0ROYgzlt0y1q+bVpBbVrfRHl57Ndf7epknDR/vAc6nFQZcKgGv59Wnq1jnuV L/pU3/Tr9wGt17xuR7VUa0wS4Nu5dY7s0jrXDa5+44yDpVe9jEJfVlpV7qibIfNnz5L2ehwBff51 PaulL58OygeTZrDwZALkGlSO7xsoSI9+gekKqnSVlMEBTQoVH25e6//ecIcTDvf1PdeUToE/q8vb Zx+pUrpNhUJnuHdLhPKWCmkMOQR/Jj/gShHBrwZfhoXt9Ld6AHqsOqbKhhh2GP7iFHMbq6soA+h3 LeotaCFSF0brUkwNIMa1OHUMLzi+CNPG4BXSxPiNIReKqwzOpTqEwSc8QlG+odCDhClA33+Ty7YU YwCYBFkSyh54Cv7BMczCQ1ocf7GPEHOR3gDlGXogkT3wFN/hL3iJ707epLw0HiCa35YtyPrCRpnf EqbZOBkRmutONqgeGejVeu1Xp65HMqQMujTToH5dj6I7OqjbQDagT9ol06Y6uVWdPdUtBEOHep6r 0ytMbb6xoPfVW3RmOvQmzK6k99F9OXUw2ltU66vh2qaf9TgC1a4svCUgdQTGABAL5h1wTkBRvwdl sgi4rDbAFQNrZVqmRY3u5pu9AgGxLt8rs1qnS2smiE5ukYCnlKVKihhjv6BloM85AU5oqxDHsCs5 Au4cbeqqeDMY/ShkFdbSQtHfrSrAndBGUaeKeaqAqCxKGyONdDF6BDJEYHEAlE8y8A08goLHIXDq AIWgxhqOIbyhyh0ln1EeKepvxyeOj3AKYET3fxjKKeeoWtlSj5280HdU2eMMR+UpN8ZE+SkIQITG ovKUS09UQANzApA9LuhAAIKSJSChvJQGICYOjme1ICuQEYPqAKgukX7VIYM9+qnFjTEL69X0iSGs W+REseQITNNPnIFAdgQOIPpa67feOtZ75nJZUV/AOQO5bBDcqhY8cuoIDEdLZrbM6pyXOgKNBoY/ VMMh4HtAViVxGVJGid+8x+o23V4aPOgMTjU+B3qCNIPQEHURBZQAaQecxrURBBgOCAYTFiY4EBRE h0oKIXiWqUGzAI09Vn/rNmfcURcYdChi6qGv2zkBRVcXCG0iOChk6iKM3jihjUJWums9ZFq16Gda FyMxqY/V41zd8+mMfRwAlHtfEOWDT1x71e0ukhsYbhwfGPnKB85gw1HsiG2zGG/VRvpSVIem5TmK brYAhPGUkz2knDldgMEIn+FYhgYj18JxbEEHqCMJLxGEUB5yUWPnEOg+ZJO7b3DvpqVDAibvsXqM 1mkxNPQDw79HiugSLegSN4mAkxPUKT3QBVknG2R2him7tf3ntO60PjPIBuREuzoC7V1OtxRbtL6R IdSxu+fQM9b2vMFnVh0AOiOdPht+ellwaRyB1ZvSWYMM1awsnDoCdcIRbVSUa0LACo4dVAgQUSwM SJE8UDU+i33qXTvjEyNDlQKRaDMqgDKX6wJWwyHrDAuMClUEZoS6yLQKkUZEDbYEYPxrXZgiLiK4 ob86YwXqQoW2qwuMO5wyqztoSl1gwCmtSwpZ6yCL4A4NvbQupgBcW6XeUfDaFkNDLd+rit3xy/Ao n3Pstbiadnyida/173qPXAQXHlH+SGiz7nYen8QpFENUrWypx04+6Lvp+zmHkYJxiLxXfkL2IHNc IQBRciyhx/AAhAWCLABhvZGpYzkBgF9L+oReQq1PNf5dQAknwNUrQSWta+pTj6WH8bbCPXJD8VZ5 U+ZE2Tu3h15I65i6pR5VNjh90j7dOQNOZrjgAc4AdYteGQVgDX2GWtsWr5oOFh6O1BFIUT1gA+UP DAoiQQUV9kSBguhz4Ag4gaHbXNcw0YUwGrSuuEHmZGcHjR9l4CJCoSJoC6IGGKKBYYGgUAM1VQTJ UJq6aRydIkZwE91VoeaEt37ynbrxBDfnPFNYKguyO+oFlK4IY62LLEY/daH0L0VwTEEnRHBSTA4M pQSRHqZGWWj8F9QRkH6ifOoEoOBxJPUYF+F1fPKc8skOTiEwS5Az9NM2mwKEsiQNQEwhuDqiXvNa j6EjhwPQuzH4xMlDl2h9O3mix95WuFedgL+GFxB5d+7Nsq1s7XQKesMZ/aE+EXUGslpwBpwc0WOc XJmAuuVVcQRWrV+eriwcIluYIXMqzBpEa0yRwsnkICdUhYUpAQT+YK9TAAWcAScscASIBGF85OW2 /N3y9cEr5eH8426bMzqcstBiQodPZ7SG85VTwshTigicUuV/KLyhKc4A9HT1oXTU3y6ygyLGEdBy W/4e+VHhV/Kz/G/1vGBbEAnWY/VcHDs3pkC/y6DWEfVEFNnVeVoPkxJOaWvdOR6gPVLX1LG2Vdod 9U5bpD3rMdT3bYN3y4/yv5CfDV4b1n/Q3tM2m8L4yUX5kS3IGfjCnAACEBiNIW+5NBItzww+E3xH rsBD8GDYg8A5BDGQP05mcW03v4wi9QHGHtQn/5wuoR1rew+DS65uwzqkXpKcAPCj/P9Kr/5DDlh6 EdehZ8j9Rv5Qt6F8mNiqTWWUj4EBrZsKaCpHgAXC5s6d61YLXrRoUbh1OPBm2P+d73wn3JKiIQiV gGvMTgmgABDmQZTRjQ2gIADYr8e5rsNCsAYEBujyworwfDMsMChCB8IJDS2c6wwLd1qKOFAPoeAe MtJQvkFxxp1L3ULwmuAO6uGR4lPy3fxPpbeo9ab73XGqgN3gYlf0GvrpZpBBqLu6COs+xeSB1Zfj k0C5lwx5xy/wSGiswSdarKsfBHxytfQW1Fhjf9pmt2zAT2kAYkoCo5x6ZdwHdeNSupALTjdQH0O6 IM4JAL3S55wBPdDVnTmL7jrGD3q+u0/ISxOJ/KA+TwoHppSthKZyBHbccUdZu3atWydg4cKF4daR uP766+W4444Lf6UYNbThusbrFEAYIRzACDCDgjQUVQBO0Osx2tgTowbOAA2ugzJxQsIpDzNITAFM vLBoSkATVxcU6KXFCVoUMzQcErrQMK4elssq+Xr+/+nnC+44F7GhTlHkThnr79J1qIu0KiYlSnyi vODaGUqZaF+g4IfaW7yCL/FJcWVwnDue61DSNrvFwXhJ6zuQF6FjGJY0ADEJoe0VGheZ2YTeAOrG tW8trq1rXdJDo3We5AQYkBc/zP9Kv3Et6i4YUM6Uxe66rl5JPQnuyTEThZa2lvBbimow4Y4AvQBE +Ckf+tCH3LYnn3yytC1aDGeffXZpW1LvQYoaEDbcwNMPhHgQCcJ4VKNAhUamjFEBhkUNEAoqbEoG KJ8IHoxb3Wf3SxEBdcCHM8yGaIhxF0RyAkVKKSe4qQsU8yPFJ4PruHoNr+WUQFAPzRLBSVEPVOlS f9Sr442grVXjLBqG8Yken7bZLRS0f6vfNAAxZRAY5hknJ1zdKe2drLB6cE5AURYVHhpWnx3SHn4L MFtmus9ni8/JovxDQf1pCZyMgCeCOg22TWy9ZtRs0fdL4WCL0ZXDhDsCixcvdhF+yp133um20Stg 26LF4G/buDEdFFI3aLyu1QaN2OUDIyxCJeAcAN1GKdd1aHBRg8Kv3HVLwod7hE5EKVKQaoBEBKRB oAY0C2gfRHMc7bQsKjxcqoeo0N5W5oXfSNn6XWjkhQKb6zVhBCdFDaCetM7gk5LSdbwS1KHVLd+r 5pPC7+WRwpN6La4RXitts1sO4Bs+qHMtZsSnAYipAUdrg34PXYNSHayTwIZCRrwp81o5InOg+21Y mNlbjswEWRrrMnosSoMC3Gfw2zkdWry7pZhgtLRW7h2ZcEfgDW94g2NGyi233OK2nXDCCaVt0WLw t+27777h1hT1wjVp6OmEdyj0MSis6D7fqADJUYNl7liup3+Ca+knC1AG21JURIl28DgKeOg3xQQ3 wjkqtPfO7CqnZ/5JayeonxXFF4L6teuh7O1a+kndhiI9xSQC9Wb1R3W6P2FbC+p2SMGX4xNrxyuV T4wn0ja75cFkRBqAmDpwM8RA3tA4d5R23wOZX9qv2CWzvbw7+0bZR+VCHI7PvkyOzOIMmMGv5iOz BLJ+BLMJ6W+uSnW661ImAvoA7Z3DeXNLxuBkGCy82267hd+G8MQTT8ill14aW+Kw1VZbhd9SjAbD 2m2McK4manCERQ1YzMNdEIEAm/HJh3+TFIlQOiFYMzYnc1gybpWVgIbQ+vjMy9z3KHbJbCcfyL1N P3fQX2GExrve0FSQaQRnssIpW9euKG6L/jc+oY7dRqe8k/hkgSr/cxyfbB8occcPQzxS5BLhdVJs AXByX4t+pgGIqQGMfmRDoE8w2oMpXoOpowM9sDD7Inlz9kSZnQmCebHQyxyfPUb2YU0Bzs21uHUD giljWUNCr+Xuo7XKLScQfT194bcU1YCaazowRuAjH/lIbEkxdkA+lzx5J6H5E5bQGKgUNTjBixo4 MR8aFG5BIvc9uJbTBSlGwJHF0dqjXyhkhww0BPe+jtbx0DP1mA79d0bu9bJ3bvfwGkHJMIuAXTes i1K9p5g0MF6h7ljMjzod4hP4B+d8n0QnIEBROortAZ9k4ZOAx+CTolPsAb+566VtdurD8RKyIeSD sKQBiEkKJbCTD67+lPZOBwQG/JAhn5PZ2VnSkekIhEpQzSPheCMj2+a2Ca7jrhFexzkVgT5JvkCK iUB7R+XeEeWM5sPuu+8uX/jCF2JLigaDhusaP4JCBbMWGnUgIIJG7hq9CpHqowZHh1EDhEWLW23Y CR93neBaqRKIh6OLs8yVRhjsLvIS1EVAx2CxlmDZd+osOG842BgWVcDb5bYLrsGKz6wKmQ3rFcXg ih6XVsbkQam+AqONNlVUvnAL/bjVW7V+qWPdPpuF/uAD2GEE4LOAR/SPbNcS8EnR8RsLP/Gp7Tdt s1MeATvBJNQx/ILxjvwx4z2o/zQAMflA3VKn0N3pdrcgmMoJpw/QBUE7t3rWP+68EWCfq0vO5zyV ESwQ564T6JPgGhw7sXWazho0hP7eyr0j1HrTIe0RGH8EQhkhjbEZllBgBCvQhlED/ecig0nt3An2 rGyT20ZPQcDo+SYwMDJcZMhJCv2YWGHRlPCVI0JVlWcgaAM6DjlUlWin+x2t9ViEPddgNUi3ynBQ F9VdJ0VTQustiLJSzxhZgUJnFelAwePMwyuIeD2GNhv88UDda6Hdm9Op52bdqrB6HeUTZyRwfXcd jk75ZSoCmZMGIKYgkBP8g960Yegf6oEsKwE7eaEF2eH0flgvI6DbQlnjroE+Kska6jY8N/H8cYTe P501qDZorTUfqhksnKKx8I2KIWHREXy6gvEYNHYnVJzAH4nAuAwdChwJjE4VGJxf1G22352eVucI OJJQD45GGHiBoHV0pA6c4IWOSt8y9RAIZT2Oc6A/xp0KfqtTBD+RXuf8ufslXCdFU8NF+kJnMWin QyVQ7hh18BL1O7KOgwhewCu0V5wACUumRT/tGu64lEemLPABTA5Q12kAYupAaR2o2qCdu8AebbsV fRAWfrPd6ZacLMjuLC/PHC6vyB4uL9eyS24nt486dfIldCDc91BGuHoFTaDXcy3hs4wB2ls6XamE FnV8KRONamYNyqhxPapqu/nmm+XlL395+Ks2sIbAlVdeGf4St5AYU4jOmTNHDj/88HDrcNgUojgL Ps4880x5y1veEv5KUTPCgWHBNG9aWETGrSy8WYp93cH3gR63rziIt12Qm/O3y83FvwfnKxAcL295 iRM0zuBsmybZ9i6RjulqhE5zAscJG6dUVCglGbFbOmiSzvHNu3Uc3CrP1EHvJvdZ6N0YbGeth3xe bi5E6gHh3foypbPWQ1vgALh6oA7MGUDBUxcofeohVcyTEMojBWZ3CaZoLGgbpd0WlE/EtVltu5Rw Hvib87fFtNcjnXI3ByCjfOLaKvzCbxQ+7RUjwPFIyidTEZgBVG+w6i9yR2UOMr9voxR7tIS8xHSi Tkeovri5cEeEnw5z8j8wNoMAhDM2lZey7dMC+WOyx/jJyZ8UYw/VKQzWdrMAqv5mbQcWCw31e0nf U+/UL3LFLHrqCSOfesWh03qUNpUTyAqt16BOVddQpxOsS1CdA/rsq9avkHw2GNheDeg1KUirrFfa dGU7ZaaW9sxwI769vV3a2tSxVeS1nWzerO2hDDo7O6WlpUVJWZDubqWxIqcOtl0jCVz7oU2LZUa2 XWYpXXsL1b9HHPJ9nTJ/zg7S0Zp1dRqXiTGhjgCzADUq3YfxA+edd174K0XtCIxPpwQQFk5QIBwQ FKESwNBQQcEqwxgfT+eXyOLiUncajX+X7I6yoGWBygtVABicCP4OhIU6As4JCCJCLmI0wQKj6RFO sRcs7qbKlzroCxwB5xBQN1pUasszI+phJ9m1ddeA3s6o02KCWx2DIMqbGneTHlS4Vp0z3kKnEeUu /TiL8AptVr/rtozyUNBelwSnanF80rKL8gkRPuUL5ZWsOu203SzKnnasPBL0PoV8krbZqQv4SUsa gJiCCGXF0NoOoV5Bj6BbBoKgX1DvWr8cQ3DQ2j0Rf4x9ggPm1FH4HQYL3LET7NjxmjgCK1Yv02cs b6gb+vSc9uwseaxvpfxy4yLpUt59z/yXM9lteMQQ9myf7z43F/rluYF17nsUFz73a/np2jtlyQGf lx3b5sht3U/JVWuG2snXdnpz+C0e16xbJN9b8ReZpc7IUdN2k9fPOEgKxU0yUFR9XweKg9Nl3sxt m9cReOqpp4ZNH8oKwccee6z7ftNNN8nChQvdQ9ND8NGPftStOXDooYe6Bce+/e1vy3ve8x53LIhe K0WNMEGBIhghKBASqhCcwGC1Yd2WDxYac8e7c1UAqIFvKQpmVLjIIkrAGRUqSBAYzGDgbpYiEa5Z Km3dIjxaqAcXoVOljGLmO9u0jvx6cN2zrh6U3ghpaG89MhS66rUO3OBSbVsutSRGMKSYJHD1HtS/ a69qpOGwOwPOGW+bAoNOi60M7k7jT0m5wyth5BZHgO/wjvKKm+krddy3HCh/pAGIKQpXUa7lO73h An4EDpAP1KnKjYJ+EjQoOQLA6fYgVSzQ7aF8CHv4kSHBjIB63ATLCF4RR2D1xpUyyBTmFVCUNmnL zJB3Lf+JXLvpAbftnPmvrGisl8MHlvxU7tm8RP6y97nhliGwz669tH+t9BS1HkLs0DpbpmXbnCNw ypOXh1tFjurcTa7Y7m26j7bZE26tHtU4AhPqvvmG+6233jrCCQBm+L/0pS91x7OPbe9973vlNa95 jTsPpE7AKKHM4eSE+0rDV2FNbqg2fGdMOkOSTxXoKgRcKgFCAeFAd6Erwb7guEBYuBxRUwAYqfBg eJ8UyXAk0joJDHtmhdH6gJahgR+kbQTFrwcGf5XqgaL1QD6o24fADq8XCIPUCZj0cDwSGOvwiutx 02J8wYBAvgepPwGfBLwyxD+l9up4Bf6hzTJbUOoEbHkIZULJ+AujwE6uaIF34CGVR/QmvbzlpS4d 6BWtL1MnYEGw3453PBV+hyeRYcgfhemaFOOIUOYHMoO6UJ1MXWp9ueKCdzOCwBG9+FZKv7tEXCpQ ICest7AkJ5pGRlQ3WJiegEF1BPZ56uKSExAFhruVb668yW2jN+Di53/rtv1x4yOl7z4u3fH17nP1 YLc83reyVHx8ccUNstcDF5ZKUg/DrT1PyeHPfFHvm5VWpnitEQV6jCtgQnsEAOMCvvzlL8sll1zi fjN16B577OG+gzvuuMM5Ahj/tnCYjSUwcM7xxx8vJ510kpx44onh1sYDUq3v7pGe3gGVZ9qQFPn8 oLS2tSmxC6XvA/39bl9Oj2Ebn2BSHDs4oO1bGzddiIP9wpibgu4v9HVLizabfE8QYcwWC1LQz5wz FPS6SpuWtnYpZFqloMIh1zlDj9Z7qqDJqfDIK5dlETraSPOFfOIz2PdqnnfKH9sX0ldpmx/okdas Omt9m7UuNklO8jKodUH0Jqfb81pXOVWyCOWC0jrXMU3rQa/NgKWuWTJYzEpRHbvWjk4ZGNBzMBhV cDf0edNjx/xYwPHDjtU229qu+3uJ1GpbV36hvWaUZ7L5fsn3d6sC0W2Dg3r8gLSocTeg31HiOAi0 16J+5lTR57X9tkybpiyXk0GVAa0dHXrfIGpl9/W/Jz3vln5sufP4BM14bEtrqwwO6LFa9zkVPfne zU7WZPo3q+zf4HSA9PWoPOpT3aDyg2MVGJRYEs74b+mQPHJ/2iwpqsGIHnByZ7DgZA6yBx0w3u/m H2vft8hjtY4H+vucPdPempP+3h6tIXqfB1waYQsqR+sHuRLww4CTFS3tKgtUkee0jglM5fWcVtXt BVU45LW3trc39HmLeq82VVOzpqvz4fZUBjw4oM+zYvVzZVOD1BWSHumUf1/xqxFOgN8jgIFPdP/c bY5zvxe0byUHdu7o0n3u7H5W3jf/WOcYvOjBi+SZAwIb9usr/+SuAY559DK5ZdPj7juIXptjDY/t f7FLPYr2CBjoGfjlju+S3sKqcEt1yBRmyNzp2zRnahCpPJdddpl861vfcr9tgLANBq4EBgufc845 rjDd6FlnnSWXXz6SeI0ElFq5rls25wPjd0rDugULKgS0YdJNnFFjUzWDOgL9yly6TYWFS0tRviqq oaktWQvRxFanAAq5DlUK2rjVGHVzkacpQTWDtA+14ZRq1IEab1oP6iFoHfRqHeh3BoIWI/VA1A2n S0shRxS43c0N73p5XEROD2ya6E2KRsCJceWBrH4WXZuFN/q0zQZd/eR1q4bVmg/aNQ6j0CbJ16a9 alt1PQZ8xzGAVxyPpHyyxSHkJTUOiAKpbzkoWfhoMBiM7mSP8hTGIoaFg+OnrMp9NeDcDDQdUmxj nIl+Kk8FkeOQn1LZM/GgbqkGdfjQHYwLyWh9BjpdTXzdT/272qW+tKgLoPVI73SgY1jEcKzrtEvF 01YzOiSrtkM1d+C1BtTZWNezWvrya8OtI5FX1+fe3tXyuuf+K9wyHG+ec6h8f8EZpVSdk2cHGSoL 7j9frlhwujw/sF7eNvcIt41egS49Dsfg/Uuull3atio5BT64DsdWM0YgzhEA/7XdafKPXXtIXzEY fFwNmn6w8Nlnn+0cAYx6jPhly5bJ3/72t3BvgO9+97vO0L/lllvkqKOOCrcOHxPA7ENjPWMQRMLz fX7VBhnQSp/ycEKg6AwLDE2XL4ohERoZTljgDIQIupODFJaS0YmH7xTAkMAYr1QU7pJVp6Vv8ybp bG+RaZ0d0opTkiJFilgwowUgujeZkFXDhNk5wCC9Hmrc1At/VpDJRocUKSYbnl36vEzr6pKumbOl Z1AdyXC7IVfok23nznS9T9kqbAdzBFasKT9YuLvYKp9Z9Uf58YahQbwGDPlb9/7wsIG+ZrwT4f/m zm9xvQIAw/7hnuddzwB4y1PfcwOFie53ZlrdNQBpQdevf9B9jsYReOvMw+SiecdLe0Yd8irR9I4A IMffN/CjYBwAvQRRR2C8AZnoclq1Xo3LwvgYsxMN3tlFfMwZIFpAypCLBOlvt51j9MM5AhSM/zAq 7RwAIkUcEe4fBzCNYlduUJ5Xx/KOO26XRx55RFatWlVxuq8UKbZEEER54xvf6L4/9thj8rGPfcx9 j8M//MM/hN+Go9JkDevWrZO//vWv7vu//uu/yrx589x3A+3z+eeflwMOOCDcEo/Pf/7z4bchECwi bZTz3/e+94Vba8e+++4rn/nMZ9x30lXtecsB2qGjuDfnvPDCC+GeAL/4xS/c5/e//3357W9/676n SJEiwN577y1bb7217LzzzvLSl71MCm0zpd+zrzKDfbLNVjOlzTkCmBDlbQhMkmocgQHpkjOW/bfL v4/CHAFw1KNflFNmLxxhvJMO9P1VgXz42dq73JiAI7t2c9vf8cwP1YF4eth5mbuCiW381CDbZqiU GgSYSeiJ3T8hPTWkB7VkZsusznnN7QiA6HoCPuLGCERx3XXXhd/GDsZgy1dvkDzpFpMQ2YwyAXn9 yqwtuayLkjcr1m/cJEpu6Zg+UzYPqjNRJXL5XpmWy8t3vvMdufvuu8OtKVKkeJkq2lNPPTX8NRzb bbed++zr65M1a9a471FcddVV8u///u/hr+H4+9//Locddlj4ayR8I/2b3/xm6X4G9i9durTsNcA/ //M/h98CfO5zn5O99trLfWfsWH+YdxwHnI2LLrookQ7Tp0+XGTNmuO88TxKggzkJdv+NGze6tWz4 zTXuvfde+a//+q/UEUiRokrgDCBfGLDcnwlsrDa1U+Z0tagRm0s0Yn2YnbZ6U/lZg2bntpOdnrhQ 1hfiZ+H59PYny8LOHWV+6wwX/SdFyHBfz1J53+KrXe7/qoVflq1autyA4bdv9VLXA/DLtfeo8Z11 5+IcAIx74KcG1eMIgA17XSbr8snyKYpCX6ds3ew9AmC06wmM8hWqgmOwgjoCqyanI0COZ5v0yR23 3y4PPPCAi5I3c4QcoUDU8JBDDpHDDz9C+rLt0ldhbAY9AR3FXvnoRz+SRv9TpIiAaP473vGO8Fft wJhNOh9HYMcdg+5yH3PnznUL8bDfovnmCGC4A4vmmyOAUY18MsyaNatk7JsjQPT+Qx/6UGJwKA7m jDSCDmbU/+QnP3Hv95e//EW+9rWvuYAWjoC9b+oIpEhRG7761a9KtmuroGdgoFe22WpWWSPWR2Cn VR4sjCMw87GR03uCX+9+dmlMQBQ4Ac/0BXKrS+3AV83Yx31n7MCRXbu679u0zkxM/2GAcNI+w0Q4 AtWHWscQrA+AMV9PIcozblAma+uYFv6YPOiQfhnoXiOXfuEL8qMf/chFypvdUF68eLF7TqJqn/nM xdK9apm0FfvCvSMBa7epd3/llT9InYAUKSoAw9TK73//e7eN3oD/+Z//cdvuv//+0ncfGOKkwBiY xpltGL1EyjHmiYZjcFOSehfAr3/9a1ei2LRpk1xxxRXuGSjr168P9wQgtejCCy8c5gRwnD2LFZ4d p8LAcwEMcv84jHgDtGAb17JzSZfyjzeDnrQgnABwww03OOfEehRwXlj7xkBaK78pPH+KFCniwbjR Tqk+Bz4OOaY7rBPnqLFOig/z/Nv0oPwG9A7gJFDMCeCYZ/tXu7EBFGYZwphnfIGB39YrMN5oaa08 NrIpHIHRrAFQS0SoEejvnVxGJqky3etXyacuusgZ15MRPPenP/1p2bRmhbRl43t/mB1lyZLAeUiR IkVlkNdPTj49b88++6wzalm/hWg9208++WSXmhnFcccFU+kRYfdz4o8++mgX0T/ooIPCLUPo6RnZ Bc800f5U0T7oASBqT7F0IZ4RMF00z0qPghnxPC8ReYxsDHR6HTgXw9ymqCao4APDne3HHHOM+40j xLNz7ic/+Um3DfAsbIuOj2CWO8PDDz/sUo4MnOOnOdnvJPqkSJEiwKOPPip33nWXdOQKasTWMzHL 6DJEMOpf8/jX5e7Ni6U73yefWHaNmx6UdQRYFwDw+d9rbncR/lc/9hUpvvg7rjAGgJQhIvr+asKX rbjR9SDMa5kebglSg/wSXWegURgYGJrUJQlN4QikGBswJqBNBuT7V1wx6aPkPD9Km9SfuM7BfP9m uf2228JfKVKkiIJINm0Igxcj+ZRTTikZp+S2E1Vfvny5vPa1r3XHEwknZ9ei5BYJX7Bggfu0CHsU fhSe1CDwxBNPuE8fGOBmhEdBDj6OhhWejWcEvAMOwLvf/W5n/BP5551wDnh2Bj7bGAScB47zB/5i 0HMNBgbvsssu4VZx53OeFYvuA35DMwYm42zgRPjnghe96EXuk/e35zbgjNi2ce3FTpFiEuLvd9wh /d0b1IhNHvNTDvnB0c34dfC0nUqRf4BzwNSga/KBI8Dnvzz9/WHrAJTDdXueIwd17iQvnb67+20O xXggG84GVw6pI1Aj6vNQJwYMDL79tv9zHvZUAAr0rrvvctOCRtHWkh0xY0eKFCmGwOwcZ5xxhjN4 MfIxrg30CsycObNkmLOPNB8i2RjXFu0m2m4GMhFxIuUU9s+fP99t91N5uFcSMI5tnIAPBu2SQsP9 rfT29so73/lOeclLXuI+Ozs73X3JycdAT7oPxjp5+hxnz0oPtBnxfvoPDkVcIUUKhwJnw8YznH76 6e48A7S1azITnqVGGUiBsm0MWE6RIkUyGCM0o6ujtMhYrWhpa9xU4YwZsDI31+W28elvrwQGG+M8 4AyAx/tWuE8DMxXZtScCqSNQCzKZYNXFSYLiQK8bGDyV4CIFm0fOBjBrxnRZsmRJ+CtFihRJsFQZ HxYdx9ilBwDjmyg6BjL4t3/7N2fs+1M4YxRb9Hz27NmlOfjpYcD4toGyAGPdz5kHSWMEcDSspyJa 6GHYZ5993Hc/as87YazTU2A9BhjsvA/gOI4H3/jGN5yj8/GPf7w0KNlPRYoWehh4tw984APOKSCl iuN98Nucirh3SpEiRfUgA6A/XNG8dqid1l85HaZaWM8AhRmCAJ/+9jj42xkfcHv306Xzb9zwsPsE pBSxAJntazQKVayHkrtolOEJhK91FU91FIrKoH15KUwS/2lmu8gvVRlPpcGzRBtP+od/kMHs8Ajg tJaCU9IpUqSIB3Kgq6vLTbJw7LHHupx+W4gLIMu/8pWvuIGvrNhOT8Cf/vQn2XbbbZ0hzWwTpMQY MLaJ3k+bNk3uuece2XPPPUuGeRxYMJJo+YknnuiOw3DGsMcBYYDwhg0bZIcddnDbcUBYGAxDnfPY DrgP00nTQ0BP5x//+EfnxHAs78S1fvjDH7rn/t3vfuecEYz+Z555xi02hnPz+OOPy5///GfXw4hj w7W5HwY8148rd955p3sWAitE/1/5ylc6J8Poxz2RTdyjtbXVOQaUgw8+2O3nneh1se2sqzCV5HKK FI3Gm9QB39Q3KNOndbgFxUgJrjRrEMBO6+5RpzyX7Eh0ZGfI51bfEP4aibZMizPMH+1dUVXZu2Nb d951Gx50Bj/oKwzKsTP2kS+tuFHes/i/Zae2OXJA5w4yUCzIa5/4ujsGvHWrI0pOAClDjDtY3J88 ycLHtjpeeoubwl+Vkct2Smfb9LI0bIrpQycDoBLTh65cu1kGpP4R6eOJee2Dbm7rqQa6+Vf1De/6 m6rvmiJFo0BEnkh6HHACVq4MBqt1dHSUFvZi9hwMV4ARbYt3AdJmcBaItPMd45aegSgYi8A5NqUm 6TkWnTcQvacXgucjuo+DAYjCv+pVr3JReQzv0047LXZBMqYutWtynyTYFKaGcjTxwfP5qT5MG3rf ffeVzuX96T2oFhyfTieaIkUy0PNr+7Iyb2ZnbdOH5guyrme19OXXhltHotz0ofWAQcLg1+sWufEE 5XD09D3dgOJ6Uev0odWsLDypUoOIJhFBYiVHvk8ECvnGdTmlaCyITKZIkSIeTMmJMY2hTZScHjRL nSGSjlFLMSeAYxh3gwNAAUlpLxjh9DBwrl9Io4ku8mUpRDwHJQqOZ9Ayef+kJFk6kqUpMeuOPasV 37GI7rNSbna6cmMEKEyN6uOaa65x9EmRIsXYod5U7L6e5KnGxwIMGqZUcgLAaJyAsUJT9wigJJiW je5oIkoY/ygbpo9jFgr20x07mulHq4X1CKxa3yt93hLYzYy4KHnSYjooO4tQEXGzmUN8kFNLfVhE Lxoli4Ndi65xnsUW3EHxfuxjH3PH2LYokq4f1yPQ2r9OvvTFSyftFKkpUowHkKVE6AHRcdJc+I2x bek6pMIgX5EHcQti+dusR4AoPMZ2FP4xjD3wV9tFniC7kUd+jwDf41YxNvkT7RFgkLIN1EWuRNcd YEwB72bypNpegCRYz4YvS5lVKQ5x9EuRIkV5uFWG/+NcGchNk21rXVAsX5AVa5ZJvQuKNTtq7RFo ycyWWZ3zmrNHYNGiRS6yn1SuvvpqdxyGP0L/O9/5jvsNbO5plAJOAS82Pj0Ek2uwcBQowErd10zR F+cE1AubM7ue+sF4wOivBhu7e53CT5EiRTIwvC1CDoj4Y5yTow/4ZErOaoxWnAdL4SHfHgM5WugR sGg9hrg/xgD5nQR6IEhXMmDg2/E8L4Y45ZZbbnFjGABODAOFbZ8VezcDz8qzWLFeEUBwybZzPcB+ //h0+s8UKcYW2HyDhaK017mAayNnDZrs6O+t3DsyYY4AQvb6669PLER2LRcVvOc97wm/jcQJJ5ww bDaLFPEw5Y9S9VfKRGEDlLTlA7PNP4ZzagURMzMCoov5xMF/LnsmInnRhXzi0DVztuy55/CZPFKk SJEMAgNWzKC3qTutlAOywnryMJDN8MY4J22GwgJlPmwaUoxr2nVcZJ7UIQx6i/ID7kVPpMkCZBVB C3oNSCHiet/73vfccRxjhelOTQaZYY8somfgP//zP10akp1vaxOwj3Lddde57eznuE996lNuezWy LEWKFPXjsMMPl7bO6fUt4JppzKxBTOnZffA3ZNGLLnR5/T6YMpTZfh7b/+Jwy0h8Y6e3DJtitNoS vdd4YMIcAQQ5kRUyk77whS+4beeff777TWGu6KaDPldbnR5qM8GUpQHlHY0AoqD96B1pPOUieHEw 58yM+lrg59+aIi+HQq5DXrTffrL33nuHW1KkSFEO1jNAMYOeT397OeC4m3Htg5WH6XmkMMjXQO8A g3oB0f63vvWtpfEIpAUZcEbMCfDHESAH9t9/f+cQMFOQBS14Box6ehHoQbZ7R+8f7ZW88MILS/fB 0D/iiCNcKo8VzrX1CTiOnhJfbqZIkaLxQIcfeOBCGcgkr0FSCbmW0U/o8s55L3Pz/+/RPl/O3ea4 Ycb6vp2BTRJdT4BiA4dPmLXfsClGqy0sZtZItLRW7h2ZMEeAaL9F/JnqDZAXZvB7A5oJdXmoTQLf IEdJouxQqgYMfT/yj7LlGFvRs1aYoq5nXm2/h4doYyUw0GWgpUvOOuusYEOKFClGAGMcOVBtiYOl yFx77bVuWk6+M2OQgak9fWCoMz4A+cJs1Rj2GOUMCAb89mXEmjVr3DVxFi644AIXpScwwDaCRmbQ c12e8cMf/nBpMHPcAF7OY2B0NNjhpx7hAOEMcKxfOIZ72LH+e6ZIkaKxYMKPt7/97dJTaHU6vb4F XEc17LWE42YGgdAn+laOMNb3VOcARNcToLxqxvAUZaYEfVyvYcWQtL3RGBio3DvSFIOFmQmIuaFZ sj7alWwDG3hMFAARH1KB6LaN/h5LQCUGoSxfvUHyufo91fFE3GDhpIHApOMYSAmIRgNRunatagYL 2zVwLGxQMKhlsDCIng/iBgsbOqRfNq1dKZdffnk6cDhFilHCIuB33HFHw1buZoBy3LXogWQMA8Y2 zkC0B9I/j2Nr7aGMIuk5khA9nt+srgySxlSMBf1SpJiKoCcAJ2DazLnSnwsyL1gUtebBwoWCrFg9 +sHCpAXRI/DNlTfJzm1zw60B6BHAGcCY/+umJ8KtAf648RE3gxBpQxzDYmKnPHl5uFef8cXBeNek 7awjwPlJqHWwcHFwusybuW1zTx/KoGCcgDlz5oxwAnxceumlbu5mwIwW/u/xRC0e6p23/00efrC5 ppgjvxWjnxk4fPhRf1KFOIaZLgwY6pVyhn3YwN1od3wtIIoYdQIqoVfapGPu9vLRj53v5hw/5JBD Rsw5niJFiuqAgUtppBGbdC0Me+5FdD/OyPfPG60TAGp9p+jx/Db6JGEs6JcixVQBWSDo6NNPP10+ 8MEPSduMeSUnAORy9Q36He1g4U9vf7JzAgDR+stW3OgMfCurB4MJCHoK/cO2/2TNHSOM+PmtM1y6 kBVD0vaJwIT3CDAD0JNPPulm/6ELmK5muq/pAsYxqOQBgnHrESgUZfmq9VX1CJxy3FFy/713u+9P vVA+nQiH4a47bgt/VY8XH36kHHrES8NfI1HNIlsWjS8X3Sc9CFh0vlKPAFEwUo/8XgRDuR6BuOh/ HMr1CBjgms6WgmzesFZashmZPWtmsCNFihQpUqRIMeFYv3GT5AtquLd3ujEBUWM0WxiUrWd31dgj UJQVq58bVY+ARfMBEXrSfUj7qQSchr0euNB9969RCxrdI1DNgmIT6ggQ1f/IRz4S/hoOZp4gTxyn wNYJSEoFYirScr0JjYAx2Mq13aWVhYn2f+FTF7jvUSy6505ZH+aTHnPsq91nFPsvPETOveAi+c43 vixf+PTwCH01+MgnPiPvef/wubZ9RB0BDGj/N93rjAMAGOE/+tGP3AI+vnFvRj0gV5begkqOgO23 ecN9jJcjkCJFihQpUqSYvKgvNWh0jsCb5xwqV+/2rvDXcEfAUoGiqUFE94/s2q0pHYFMYYbMnb5N c6YGkRLkOwEY9/gkfBow/G+88cay6SUMJmONAX+dgbHDcJ+pe9NG+ctNf4gt5gSAuP2UBxYFPQaG WbNnO6fBCr/Lba8VGNs2IwbFnABgNMaA948xJwBEB/1Gj6XgXLAdpNPspUiRIkWKFCnqQV2DhdWO bO+sfxzn+dslr6O0Jt/t8vof7gkMcft91ZrkmREZC5C56z2lYkja3mgMVjFYeELHCDAu4NBDDw1/ jcTf/vY3ee973ysf+tCHwi0jcdddd8m3vvWtEatJjhUK+SGikpZD2o+Vz1z2DRel/9p3fzhs+12P LnXbKb/98+2l7Vf+7JrwSgEWHnyo22aF3+W21woi7nFgPAB5rOTdEuWPghQfjqkmL5dcP5A040iK FClSpEiRYmxAKmxXe3XTZxIlHi2418zOlsRrsY/Cc9WKehdw7eupvIhWEp7pC6YrjoNNFxqdPvTU ueWnWm52TGhqENPG3X777S79xNJ9WFWYBcVIDcIRoNeA8QLnnXdebGqQf/xYLioWdDkVZNX6Xukr DDH04meflpXLA+P517/4qfz4B99z33EK9tonmH7q4o+f58YLEMn/yrd+INNnBDPkWH6/pQYdcNAh cuFnLnXbgJ2XtL3W1KDxAL0CgMHIjRjQF4dKqUHUTjav9bR5k3S2t8i0zg5pbZm8qUTLVrwgHR2d 0jF9pmwerF5wGx0G+zZLW0t20tOhXjy79HmZ1tXlFp3rUfpVK/CmAv3WrN8kbV0zpS9f23tnBntV C/fKjK6UZ2rlGdIZBnsD2QPt4JupBHgKWVQLXcBUk8v1AFne2tbu+KoWWQ4q0S+bzUqX8izArIuu qB0FC/fZOhkE+wydnZ3ht3gU1A5ioT3Qove34zdv3iz5fN59N3B97sPzsJ9zQbU6ra7UoHxBVqyp f9YgFgLD0LdpQCf7GIGWzGyZ1TmvLA0nfLBw1Lhvbkdg5GDhevP7Ab0CYLzGCIw1bMrQcgOPG4Fy jkChv0e6coPy1FNPyu233eamEGXhOoRQo2DTHIJyM4Y0CsyqwPzKzMR0+OFHSG+mQ/o9ZzQOPh3u v+8+eeSRR9zaHNtvv73bH/fctUx1yAqxcVM8jgfsORk/FL2/1Q1TUNrc8kxLx1SPzFDxUn3uQtvM qujXVuiRJUsWl+jXKD6qddrKWmC0sfqFdyjIxg0Duaree1q2X5584gkn23nv0bwzfDJ79uzYuhot eNexan/18gxt7vlly7QN3T6CZxpd70Zbn9croRHP4PPURjXicDIroRJtfNT7jJxn07mOBb81AtCN WezgK2R5X7a9Lvq9/vWvd0Z31HxjKnYz7uN69wHTtJO2y5oeLOjnr+OB7P/2t7/tvifB9Dv0/uIX v+hSjuPA2h3YZ3H70R0//OEPK+q0tlxW5nS11uwIrN60UgZlQ7h1JCqNEbit+2l55oBL3G8M83s2 L5FPbn+SdGXbXBoQPQCMCVjav1a+uOIGOaxrgbxt7hFN6QgU+jpl62YeLAzMuLdZg7773e+6WYQm myOw84Ld5NTTg3z6B++71/2eMTOYqeb/bvmzvOToV7jvS5c8W+o1mGqOwHghyRFoK/aJ9G/W/T+Q u+8eGn8RN+0pCw8xlqHc1KIoqug4BwxNViRF2Nrg6WqQNPUqz4ExU2m/AQOFRdOyHTOkP2HlRaPD z372U9dmDDaIO25Qtq0vETfTUxQ+Daod4G0Gqo+oAeOvcfHlL3851rjhOjZuJa7XyQaexw1UByjg f//3f6+Kftde+xu54YYbwq3Vw3rFmH7Xrzue/ZRTTnEr537gAx9wvMfvcrAFsmwFXgO86fOu8Ynd m3qBDp/61KecUVXNe7MGR8+GNfKNb3xdenp6SkZVHOLaTkdHh1tMzG8TxnN+W6Gek9odBkklAw4d YQtOlut59B32KPxJKOLgO8PV0C6X75Vpubwbq+bLHgPtG6MHXdYoAzVp0gboiy6MLqIGPUizxfCL a7MWyAH+ujJJgC5nn322TJ8z303bnIRKtAHWNqjXamVKFMgMWyk6qf2Xg71/NYEs3+moBb7Mq4av QBz9rJ3XA2uLJit9ILNMvqIL/F4F5BbHQ5+rrrpKzjjjDFdf8BPHQXvkkC0oyCri8Ce9B+znWBbm W7ly5TDdWlanDfTKNmMwWLgjO0/mP16ex/x5/X+9blHJMfjvNbfLHu1bO0eAKUNf/dhX3PYoVi38 sltw7Lbup4aNIfjaTm92n0nbJ8IRaJp+OYz/pBmEmgbKZRX7ricAALoZSURBVG0d06RnYHj3F1iw 627OKMeov/Z/f+7SeX59463BzEJq5D/z9FNy2Te/66b8NEcgCgYCMwbAcOabTnaDipO2pxgCERMp 9qow/8iIKFN0cTSDCaokRCMqCH8UqUVcOB9lnASLvICkZwAo60r7DY8++qicf/75cskll0hbV9uI KEoSHTAO7F0RyP5zI9R9Jzr6Tr5SjNIAIZ/kxAAz7PxB5wboa0qR677ylUNzKZ966qmxjsAb3/hG 98l9meHKgGJZunRpSbEddNBBw97D6oIeog9+8IPy1a9+NZZ+KJ6+nnXyyU9+okS/JKVbiyMIMD7N gOXZOb9cvfuIHgftorzr8wlgPxE7Mz7hGwzn6VvvFPve3ZvXyKcuusi9N/URV2eVYCkD5UDdJLU7 DAkzlIlYxjkMpBoY4EVWBI4CfsAgSaJvNbQ3elbiGdpcm7a5D507UvYYcDrgTZuVzTe6K6EWPqPe aMvci/rjHtARvPnNb3b8R+H+tfBuHKDLpz/9acdTM+bvGBvZjtIGZyTJ+bW2gUGZJFOSnpnjzQkA GOnInkb2wPjg+vW0D1/mVZRFikq89Ze//MWtq2R461vf6mSzbWd6dsB3c7QA+gAeob0SnTfgqBjo tfHp7fOsjTfECWDCFtbsgf60V4JP8CBtkB6Ka665xjkRBHlou9E6rKTT6kGuJScjrbQhLB1YLQe0 by/39y0Lt5THs/2r3cJi75t/rIv8G2zQcBS7tGk7UycAPNH3wjDD3gz+lQMbY7eXA8+8PL9eakk2 bGmtbObXlqQ2hiDKT+cEn1GwtgDM9eCDD7rftqAYxW8E44H+3nhBv3btGmegW2T/xJNf79YHYGYh DPnFzzwlbzrp1S6/P0VjgdggjYOegCRFDBDCfi6kge0oWyv8joKI1de+9rWSIAUYM+VKnBGDgCbq YoI0CvZRELBJ4B0ZIN8pQeTFYHT4z//85jA6oHx9I5t38J+TyI4Z0Hz6+yg+iNT5NCBSjXJIKhZ1 haZW7N18A+6Tn/ykU2DUD8qJ+/qL3AEMGntOjvWfccGCBcPe0d9HidZFEv1a8pvVYfheWT7yAV9E iwElTPoGChRnAiPQ6n3mzJlO6fp08YtvUKM4OY8oJ/wJHn/8cXccUd84UE+cQyTODGveiahp3Ht3 Zgfk+1dcUXpvDKg4HvS3UVf2vNyLZ7vvvvscv/He0MKM9lmzZrnf7KsW1Fm0HinGAyDKy1bi2p4P jBR7div+u0WdKlCuzVWSPZZ6wbPRG1QP4CO/YFwBPm3bO9/5TqcvjX9on+YQ0354T0DbfMtb3uK+ jwbGUx3FPkcLH3G0QR5EZYQVA207bj8lDhi1to+IM+8OX3z2s591jlEU8CHtMVrsGtRR3H7oOxYw vqqGflGQnw+vUs8Uky8HH3ywky9HHHGEHHPMMW6bL28t8POnP/3JOaZW4oIvcfAdLGT3nnvu6b7T 3snSgIbIZOQP98L5p17YDz9SZz54v7j2VdesQVI5yaWgbsLRnbuHv6rDz9be5aL4Pt4x72UuBYgB w4wtYGEwUoveqdsNf+9+Jvw2EraYGOdXgwPbd5BsjUk8A1XMGtQ0PQIGBAXOgC/sYRCKoRl7D2zx MAYEM3VoXKoP++y4OBDl323roVX1DEnbUwRgANXjKgCTup0NSZE4IskoajNa588fyutDkaBc/XMQ aAxyxzHwgYJH8KLIOIZ0tSi23XZbJ7x9/vZhKSB+1DMORFHuvOsuOeDQl0pvGIkzOrDPwPNbBB9D Z9myZe4eGJW8M+9GzwbAqER4864oFL97nusg8BHwwO8C9kF6iL0DsAgTEXmUAZ8YaShquogBBr9d 93vf+57Leybattdee7l9PAeKw66LMwWdUTJEo171qle5tAuO5x2/8pWvOPkADf/zP/8zVrlVSz8f FmVDsXEvUC4qiAJGQcJfBowm3t+M8yTFi7I0mhhwdEzRw0NE20yhRwGfm0EE7axnCgM47r0fevDB Ee9NqmYcMIpANGLoI/r80ItijgzgO+djmJWjI+/sp7gRWeTatp22RP1zPb9u7NksZQSeteg4oL1C R+u1qvQcSTzDOJJKsgdjDT7dsGGDWxEfHuB5fFjEFh42xwHQkwSicsvA+8ft4zpcjx4/A6liGMjs ++Mf/xhuHR2MpxYe9tJhAz8ZcF6ONuaUVIKlpMQB+WD1bTILJxSnm3dHRv/4xz+OdexGA65X6Zo4 Wn6OPO+LPIoijq9AOfoxmyL1SL37Oo0gEqBtQgOT+7QXHHd0ICC9DtCWLB2T57P9gGtaW48D9I3C 3xZXZzwP8GWiIY4OA27WoPKDl+OQH8yrEg1/xGCbli45rmtvuXzdSB0dBQOFP7zN8bJj25xwiz5/ /1qZq9dg9WHGAfhjAeg5OGHWfu775kJ/2TQfHIYDOwP9a2A8QhL2bNta2pU0tfgC2VzlGaQm3BFg 8CIGkzHN5Zdf7j4BjEu3NiCfzgwWQGQJprMxAgjY8QAeKivhRUHU/59P/RdZtnSJcwL4beMCzCn4 3n//XB575GH5+Lnvd7+bHdDYX2vAUE/+5ViCWV0WLbo3/JUMFD2RyTgcf/zxpciJgagrMAfBjDAU D8fut99+LqKCosIAMR4mKoWCiuuWNqWVhCRlH4cHH3hA9t53f7W+g3UlmE0iSgd7BoxCDGSMR57h RS96keveNsFNW8MwYN+BBx7oDCfqHwMJxWr5oID6R2nwvqwHYrDjDBxnhq5Fd3EEDDgN0bxeO55j UVA8D0rL6gLjCeUOfTkPZec7HjhoPDPPx7nHHXdcorH99zvuqEg/HzgBFn2rF9SH71BFEVXGhmuv vdbR1vgHOmCA4VyBqNL2+SgaHee9d9tjL8nNCJQXM3P83//9zX33QXspB4vyR9FoowvjgZx9DGXe BV6AftACupgBjWManUYaB9b4y3dCgLV3aGmOGaCtJCHKM8geJiUoB9oFzq0Z3vAAxb8nMIOMyG0c DaPPj/NDG6TtYvgZrO7pQWeMi38f7ovzbHKhUYjyFMj3l6eN8Tl1RJtevny5PPTQQyN0S1zwJiqT zAkA1t7NEMa543yM8Oh7Yzgbre0+0TYY55SXA23CnFVA/TCm0ZeVUUT5CpSjH2MLeHeM/CuuuKJE H/iBdmAplLwLjiDHA5xfaE1ACD6zZ+Q6yJNawLUB10+SsVFYul/SvaI6LZerz0RtaWuRsnHwYq+8 uHNnOapzN7m1Z3iUPwrGARwybWf3/b6epW68wCeWBanan97+ZDlu5r7qCGzjUoFYYOz9S66Wc/pe KZ/Y7iR5vG+FO84HA4rB4v41sqHQW3IEcBp+ue4euWVToOui4FnfMftIffbG27oT7ghgZJmhFQXG VVLEK4oHlIFOPPHE8NcYIZMJ5rX1Bgv7+MfXvdGNEQA4ATaQ1+8dsClFfTCAGNQ6fehYgiiiKaam RyHv8i0roVy078477yx1bwKMDYv4M7vBTjvtVBLkCFOMCASxCVwDUWM7z4dFaqKAv1FAKHkMEoxM HF4iJvy2aGAciBSdceaZsj5MhsxlirEK3hwAMwgw8M0JQAFYxI0IE+9KBI1Ivm9AcAwGEo4PkXij JdfBKCdH1O8NiUbhrJcF5WGGKceakQbgtzie494MbFuyZEmpDlD6OBFmlHNdlBr1QpSX/ab0koDx xPSYlehXDnGDKs0gNyOD+o0DtLfu+nJRT+M36ArtoRt8x/FJRqsZjXE8xHvPnTVD1ocBjVxWpLu7 O/jhoVx7ARji5pj44J3NkLIBiTyPRegtVaUSuIZFfHGeAHXMtWhnK1asKBmD0IGUGNoT0VKrR8tH xxiLM66B0cfyqf2c6SiiPMO0spV4hvEuviFpz2EGpk+bcogew/nQFp7w9xn/4bhaG44as74BbPCD JBYEqBZRngJxtMGhi4JeSZMFOAJR0DsCHwOchqjzT93jAEbbGY6FyReORxaQumbXAtS5ObP2/vQk +g5upd5ZHzgofruhbjHUK/FIlK9AJd7ivZHX/jG+PuI9uT9OKEEWZCtyhLZuTpHxCjSO8kOUR6IO Ge2TbTgZ5mhUg3ID0aM6rT6ondavbkCZaivqv1yxR362wztl+ycuCLcOB4N2AYa/RemjRjoOgTkF 4OjpgQ1BLwDnxcFmFTL8y9PxtoGPWdlO+dq2b5B8sVtyVaQ++ShEpnSNw1A/1CQFnjZjC5hVaDyQ rdJDxfgnnaealJ777rnLfe6yYDe3toCVOXPmuu18xm0fS5gDhoFFw7WCQGk2zFYFVE00g3fBIIgC w5vZqDC+rWBMIuQQ7Owj+oYypVsfYZoE9iFciWJzPIYMURAzcqMFIwfhijPMb+6DwiYqz2+UHs8Q B/Iq/XmkoQPGchQodIvY8E6kmJgTQHQQpcB3tpmS9SM8fOcYCtE6IpumTFG0TDfHe6PMofHFF188 Qqn4ytR69kjrIJJXjqe4D1F+lJY5AdAD2pqS53yUEkoPQE/249yVA/Tr7x8IfyXTz2BOm98zyW94 AsOpVqB8eW4KhkASiOrybtCBeoJmGL3QhjqB5tCA9sl3wLUxQEDUoHN809oa/hI3H3m5964X1JM5 N0k9ceVAMIL2gcHjp7cAjJmTTz7Z8SxtGjpYbrJFhgGOKoD/4AkK7dFvU0Yf2nwlRHlmrGhXL+rh Q4PviC5cWHnOdB9RngKzZkwfQRuMfuQLhbZDQdYZCBLYdis4c3YOA57N+aTeKcgd2ny0mHywNsFx zIblA7mF4U6x68JTto3C72qB0W0g1RIHrZITAKKyHMTRz0BPGE4NPZ442z6QERjx8Dkyi3eArtaj zQyN1AO0NZhsq5d/qAdkVFKxe1dClA55bwHXRiMv/WpS98ldu57nBuFGgTFPYaAwDkBSpN6Hfwzn UUYLnu1Pu7xfts62qxNQOz2qGSxcnVWbIkT1nhjThzKTkI+u6TNkxfPDR6mvXbOmFN3f78Cgmz8O zD7EwONN2uDGc8YgFKufYxzttkVw+OlDCITo9JMIGASzj3JRgVqB4ECAVIJFMKLPwjv60TIfGFTR 4zFMiMIhcBmvgiGBQEbY2nVMeeBUYDgmXd8QVTYoLTvHVy7lUI4O1CHC3pQ970D3MAoB8J1nMKWK csFQ5/1RZNGuX94LxcnxgOvRW1ApZQxlTvQb8Dw/+tGPHP04j2gfhhsR2qjxCuA1Vq42hQ1Q8mY8 AHNooB1RqpNOOskpzaSu665pnWKLUFbiI/++Bhw4aMA4jKSc+iTw/tAD+M5FFEYLa2coVuNJ0gCo C+tlMfBcGFAcR/Fz46NIeu+kNmpRRJ6jXCQb2hugHUZ41KCvBvAV9UdkHfjtkfrnmvAG40twZDEA ccDhX2tXfnsCfpuy9zFwHNuS3r8WngFJcicJdn8DTrU/bslg7YhP43/f4TL+wmGERrwzRmES7HqA gEQjEKVNJRpU2g/PwQ+0F5w/6tt43+9VM+MfGM8R0KFXwI/2Iy+ivXLIMr9XyJ+bHyBLLSUvCj/g QcCFOogDPFEN4niL50+qR94H+WmOkzlDBA4I4DBOhYBKlOdNtlmAB5gjNJGoa7BwsSjtnazPUL5d AiLsO+Q65fc7nSX/veFOub93mdyy+QlZPLg2PGL8QfR/59Y5skvrXHnltL3kTTMPloEi07hWfp84 DE7GwcLNjgIeapnBF0wPyvz+fBK9B7/51f/If13+NfnoB88qGf04CuBnPx7y5o955XHht5G45847 Rowt2H7HncJvjQdKlIg0sOh11MiPE0gIUoxIOw7l7yvgiQTPGxeZRGlYZIkBrBxjghEjDOGIwUWv A78xSkyxY2hgxPqGJtFGUokYeIshHTVqMXgxwE3pcW/ohpKLO3404F7+oi/cC/DbjNAoUITsp85R ZkT4Ae/F2AJTLgaOJ+LjG+QGex/jAV/RQ2OuSZSPd+cY7sl3ziH1ByUML7JiJtE7A3XG8Vai4Jmo T+6BQ4CjVs4Yrga8IykIvmNH1zzXhw+4fi33MB6rBhg8Bp+GSYYTz0ekFTr89KdBF/d4Ar6L8gnP dOihh1adakGbot7hK3/tAMB7meNpaYwYZ2zjO8cee+yx4dGBgUTOvM9DkwW8S1I9A9pq3H6fv8xh SzLsqC+TEQDZNRagbRv8iQVozzi0Bl8G29zzAFns9zb67c13tuIM7bhgAPLJrmfn4wT450d1GPwY J3Oi8Pm1keB54XEcF+hGMAre55m4Z/S+8L71ptqn1YPRy2RbuVTUckjiwdHCpWLXMVi4D0+9Sh+i v0gvUY+8feZCWTP9RdKV/UeZnZ24yVl6iwOysdAjhWJeOrIZ9WvW15wOVCtSR6BGJA0WNlj6jo89 9tpnWE4/TsC3rgyiFK89+XVuwTHWGdh3v+GG2f4LDyl9Hnzo8MVL3vr2d7kxCWMFFCxCxlccNHYi CbaIj+UjIlRM0ZjQRDkDE5j+MVFjcbxQLrqB0uF9eUZTLiggYLPjoACIKlmqEMCoSXofcxzI8Wa2 IOjnR63MmEEZkQONIKWwHWVEpAoFGFV+tYBoPmknGIV0JZMuYoMuAZFjejdM0aKcibThqHAOebYY 6klOA8DgTtrPs0MD3wAANtARQ49zuQa9Ayg4i47jBHAM56OoGIMAXUiDQWFZ/jdGA3zmp9cQAcPp 4Xrsu/HGG8M99QOHhHqgvo2vMS7gB+qN9/CjjZVgsxABIodJjgH8Y/eLzlxkv212Jotu4sBBU+gO /WpBuYijD945Glk0wE/c3wAf8JuIrJ0TTdMw4BxS37ZoXRTUK/VrjqeNMaO9WY8Un8zasuuuu7rf 0AU6mSMQl6sOyBmfaGcBOeQbovR25GKCT9aGoEdcalklw8zSo+Bha0sA+cN14YN65U4S/B4kk7Pc D5nj8yk9OgZ6eqI8zLNFZY7fqxYnk/17G+J65ZDR/vn89gEvJ8F3YMy4HgtYLxOg/ozfeR9f5/Ks 8LrpZdPDRgtri4sWLXLpYH6KbaUxAj5wNtBj1QB+rlUmjQf6it3SxZytxX5Zlx+beqsWLslOn6XG mUJj0d4RP6bVx6QfIzC+CAcLe2BAMCsEX+kt+BUFBv5v/3y7O47y578/UDL6d95lV3fuj37+G/fb x7kXXOT28cnxdj7l4kuTB0E2CggBusejXeREJ2nMZtCaQUAxIYSSJhcRmIFtiBPIYwUiXQaewyLi PohEoYx4dhwYE+RmLPB+0WLvzmfcfoopFgYhc02uz/EITQQ0A2otSoVxi1HHPowfjiWiynVGC4x/ jEmEPA4HAps6QGlZ9MiUA04PPQgYafQEoIQtouzTju/QM6n4oA54XzP8MOJwPgCGIbSHPjwf33EA jL/4DY1waHgeDAaUHbM88by8C+dyLLOPsY33JX+c40gLQKEZnccC3BN6oGQbbTgBfxA7RipGuvGo /ba0GXPo4CF4iWebCAwOBt3R1B+Ar8jd99ujOUFR2OBDHFfOxyGnbZgBRl1jvFk7g4c5zvjUnAGi n1FeNPh551Zoc0nP1EhAg1ocRowm6jFarA3ZYOFoKQfeFzlOTxnPQ1sBGK84/wAneqyAE8IzGKgP 2jzwZTB1Hmc0cq7VvxXTPSC6jxIH7mP77fyoTOe3D9p4HL0pBAsMfI87htII2POZIwy/+70q3Idn rWaMAvISWjDpg6GW3gHaIHKomuI7nZXQ3lFfZJ5Zg1IE6O+Nn1DCR+oIjBOi0f4ocAiaGTgDplSj EZI4YGQ2A2ywIIYaUZSkQZkMxAQoP4wojve7Uf2CgWWI7qMYrCcB49UHQhNFZkKRZ+Q7Rl20WxfF PFrjEkVAsWiRpZmY0sLhQAljENALgOKbM2eOU8BWmInFTwuDjtAzqfjw3w/FRdqBr7St5wVaEPGH /vRCANsHeA4MCBQWvQMWWTK+tJx0ejO4Bu/F9cbCOI8C2tSq4M2Ip5jhEwfqyeiAU0NbND6z39Cc +jOjAMOYgeCk6eEE1gIcYK6bVAzwZtx+yj333OPqBfr7IEfZYL0YcYAHoSc9Zjg3GOhEkEkX474G vjMoEycR/iEYQfTT4BtGPkilMEPKip/37Tu9jQbOr28ETwR4X9oIwOkyYxdes5l7aKO18k61gC8w 8qEzz8HzMAaGFDBzQJCzUdlp4Nyo3PWdvug+Shy4B+dRrM5pO7bNL8hGeiqsJ6VZgFwnWk+J9opY qaSzTedZ0IHvyFYfceNUDNAxTg74xdeb1SJpAdeyYHZHZg1KUTVSR6AWFIvSVqeHOtkQnYkAmPFG BAohYYITIWs9B1aI/pG7CDjPUoWA3+071vCfuRwsMm3wIzsWxaEQtTZjHePM32clCl+gmlLyjRkD 9LT9KB7QyK5leyeMEIxoDGTuScGANAMaOkQVcDVRpSRwH96Hd+bdogut0S0NUGL0jGDsmZFi+wxE e3le9jNwGPhrE5gzA4goR5XZaIDBjqGJ0dII+EaIFb9r3oBDapH+6DPYb9orPGy8Cb9TZxh40Vz9 SuA86iypGODNuP2U3/zmN7FGnEWe4bFyvTQmW8xgN8OZc/y2yXfoU6meMYTs3gCesbZmhW12n0ry YjSAd8ciUEIvgxl+tCGD9aREQXvkWcwJRZ5Rd9bGAM6qL7sbBeoLxw4HmjZvstcPhJDOZYGcKHjO qNyNRsOjJQ70KFrwwoJEOCm2zQq8bLRi/FcSor0H4wGeiTZC8QMsto0S91z+ytLUPQ61nU+vrQHH GhlTTo7QvnDgypVqAoiNQq6l8iJaWwomxaxBCPE4oxOQiw4DV1pFmEXHap3urF44DzVhHYEomBFo +fPPVewNaFbQ+ONghheC0wSNfyxKBAGPQkH5UocmDMYblp4EUJR+xMRApINIlBmfgGflXJvVhnPZ ZoISIw6HJtrF70f64ow6U8rkIkejwCg+2295740ARj+GPoYmChehz28KhhTbqSMzoDEQTAEnzeBD frIfea0ElKnRyhQpz0J0DX7BGOA5ALObmNJhH+eh+O18joNWOJpsw2hDiXEs0U3qkWtDSzuH88cK vIPNQkNbqATjC9KWzBjGgTFni/pKUppJYwSoP7r3oQ18g0GFQQjMiagXGAxmGNpc+5XAu0SdR6LL xtPWwxGFtZ+oA0y7tffxjWjoYOfEtW0D9KEYLH0IuvvGJoPhxwL+M+N08KykwAFrS/abT79twS/+ oNgkQNso/1FvxvvwlYE2Thsx2vGdNEAD7QknEyD3GMuDo9kI0F5sMgXoEJVzPAttmO08A2PR0DUY 7cgiHBMb4+TDr3/jlSi4BvQoJw+gv8/zwO/J8oMTvAtjhAzWIzcegI+qhY0n8cEsQowlQsbjKMEf tEtkrz/BAA6W1RF14zviY426Zg0a44G1kw0DVcwalCkyCf8ocPPNN8vLX/7y8FftuPTSSxMNfYsc +g0tDqN8harALQbyBVm+eoPkKzgCOAAv3jsQSgwMZkxAEmxa0CiYahTE7TNEByVHMa99cFg6Ry1A kMYZNTZQ2IBQjhr4GCMYfgaUmi/so/trBY7jqr4hH7bce9psIxiFvpFOV6UZ9qZ4AIKQgb32G4VB VMwXojw/S/Vj6ETfzcA1MXzMGEpyqhDmPJsp3SjYnxTNAj4tkuiQVJfVIHr/pPdIAnQ2pRs9F1oz 2DqOflHQy1TrvX1wfhyqoZ/d197F6Gm0wUjzectgbcWOL8f3ce0I4CBhtFZTh3Y/osF+9M6vA0M1 721Iurc9WzlY+4BWZvTRNkjlMTmCMYUD5wMHB8MzqX2Vg09ne3aMOrbjPPn7cQRYByMKDGV/PQIf tdDOgEP61re+Va655hoX/KqFl5P4xmhj+6GjjRUBvLMFMoDxmB2PsWsTPmD4Wyqkwa/3OB6Kohq5 XE5eIg+Y6hfak+ZlQSSDPXc9PGEo9x5JbdBHtC7ieBdA+2r4wkc19KsXPCfBiqTAjg8cgkrHGCzI RJpfpXFY1T6DTwdWPd92q1nS0ZqVjBr4mQyjeZPh7LRCQVasXibSVt90m1MNxcHpMm/mtmVp2DSO wAknnOAWBwMsDHP99dcPcwT8/QaiU0QFx9MRWLWhV/oKQ4Q8800nh9+GY9E9d8r6MAf2mGNf7T6j +OdT/0V+cdX/i10XwM4pt2YAg4bLoZGCpJlQi8BEUMFfH/7wh51hgYGPwkF4m0LBEMdAIJUEww7j gEG1REJ8Q49eAPKnfeMnaiSh0Bhsh6L3BaMpfgwiQISQe/LbHAGUh3VPm9EUNcSjqMYoQcH5+c+1 gN4f/33tPVCISfnXIM6AwCkj0k3XOxF9rmXrL1SCGQD1wlfePqqhn/UqUPc4dqb8TKFFDQh4gDEn FkE1HokaET64pr8eB/CPt2tgJCWlixmfoHAZBwKvw7Nx6xtU894G3t93VHk/ayuVYG0MPmYQN6tX k/cfNTppY8YH8Aa9bdAa2lbDH8DajE83432i6swchaEcjbBHjXLkg90/DrXQzodvYFGf1YLnjXO4 jLbl+CoK7ks92LtxjWgb9wEdqO9qeiSqkcs+n8ObrF+CzIvyg8GfCcdkic8rtcLvhYsDwRt/cL4P 6oEUoShfxPEP2yoZxlFUQ78tAT4dsoVB2Xp2V82OwOqNK2VQNoRbt2xMeUfAXmjcHIFCUZavWj+s R6CalYOTwHoDTB2a5AgwbegDi4amHQVMM7r4mafc/ivLzFQEpqogqVVg+mkXPvwIBYhGKaLpGtVG SeIQTVGxlISk6EjU2ExCvUZJvbD3qPRcUeO5WTEe9LO6rBQ1K0dbu0a19DT+Sjp+vPimlkjkaFEt nUeL8W5zSTDajvX7JsnPKKqVyzx3rc87Wvk7GVAt/aY6fDrU5wgUZcXq59IegRD5vk6ZP2eHsjSc VIOFiSCQn4ZSsTw1ZjcZT2RzQw3Vx2cu+4b87No/lMosFdD+dj7t+wEHBesDAIx5Ivt2/Pev+pX7 zfZ3nnWOvOToV7jCb8qpp1ee3zvFcCQpMZQRhjkKJk7J+OeNVglxH3MCANe2e8eB7eX2TxTsPSo9 lx1XjQEx1WF1Wcn4KUdbu0a19DT+mmj6+21srFEtnacKjLZj/b6N5qF6nnc8+CdFfcBRLAccv3qR ZwHXFKNCNYOFm8YRIHJFTwCF73Eg1xsPmUGcNm7AH/k+9kjuedi4Yb3L2b/rjttceeuZQXf8d7/5 FZfv/8XPXFhaGXjOnGBQmOHPf7i+lEb0ilef4D7Bk48/Il/49MddiWLmrKEl8lPUD4RUJUHWKBDx pYzX/SYSRPDsfVMMB/W/JfGCgbbGO4/GMGgEoDn8Od5olrou9xzjRRvuU64NGK/U+iycN578ValO x+JZfNr5hXuR+lWplKNp3HVJr7NzSRXjt4FnsbE80XclhYsUKdIUK9EpCXUNFi4Wpb2z/DjOLQmD U2mwsKUGMTf2t771LdftzYh3pjz0pxwbKwRdTgVZvmr4YGEGBp/55pPdysGk+pjRTuT/z3+4QZ2D l8iHznq7M/TpCfjXsz8gd/zfrcMWBLvwvA/Ij3/wPbdasL/9ztv/Jm866dXDBhyf867T5dr//bm7 F4uZlcNU7VpsRBcqQsoGeJYb9IgA82cV8UHPFKkISYimQ1guqZ83j3BNQjU52I1KU4h7DsYukJtb Lh83Ln8ZRWOrwlYa4+AjiRY8B/SqtL8eVEO/uDx13pvc7LhBwj7i3t0GsNeS252UK2/0r7Q/ikrv TR3GLfzDrCtx233E1Yc/MLWagacg6RmqQTmeiI5bqDXiXU+bg3eZuYUZ7hoV3U6STYyd6+zsdN+Z Ec3PV8ewY7wHY00YVO6/ez186aMWuQw9GPMSN6iWerdxBNHJKcrBZHo9A3UBtInCl3+M62JMorUn M4IZ8xQde2DPwviKD3iTRpRDtfSzOowCfvbHqyWB9gfirlEN/IH0yB3GR9l7Yo8Z4D2btCA6tilJ LgGfDnUNFs4XZMWadLCwoZrUoKZxBBCQ5513ntsWN0aAFKAkgwyHwM4dK5gjsGr98MHCZsRj5F/5 02tKswWR4vPoww+WHANy+j/yyc/KP7ziCPebNKHTznjniBmGFuwaGJYMJN64YYPrRfDHAzA4mTEF qSNQncJBUMUNlGW2GnMgURxJ84bjJCQJzEqCN2oExzkCti0OSTPd+KjHKIlD3HPw/HHT+/mIGg0o RwaEGm3ZXw7+QMUkWhgdK+2vB9XQzwxHH7wXg6UrKd5oHRJRs2ljSXVkYGwSUJYYFCDuGYDRv9L+ KCq9d5KxAe9WMiCi9UGk0AYvYzBEFxmLwoyqpGeoBkk84dPfZiaqFfW0uaiRbYZwNeBdQLXHR+EH Ouz9eQ4GvvqOFkENa7d2T0M1zna1ctk39KOyF3lAjz/PGMcr8Ab2QL20oD2Ohq/G0giuln6VHAGb dMIfPI+ssilETf+YPDU5xLSpNlueXcPAqvC26rY/JoVn5prWlsrpMx9Jcgn4dEgdgdGjJTNbZnXO a+4xAi99afkpMA1r1651zkFc8edoHltkZHBgpOImv//zX/2WzAnngQbvOPV1JSfg7A+eJ+/7j4+6 qUC/9t0fum0Y+L/51f/Iz348tIYCg4Ax8inLli5x6UaA3wxKptjAYq6dNGNRiiEQzUEYRospPIAg izuGUg4IRwRatBhQngDBTTEQseN3vd2lYwmeHyUQBdtRNFb89zTwTigDn7ZxNPVLXBQbpYKyQoHG gX0UFNh4gvvF3RN6+bSJe26MH4xBM0IBdIqjiZU42nBt3h0axaES7WoFRg51zWcU3MN/7zi+wUCy tR0An3Hv6hcGwAIMDu4dLX4d8D3uGIwtH7Q13wnAODYngH1Ex6mfsWqT9KQA3g+a1AqTJcDe0Qe/ /brg/aydmNEGD9r7Y1Bj+GM4WvHbrb+dUqnnqxZ86EMfCr+NlL0E++wZ43gF3oAWvCOfRosoL1Js H7P42DbgOzTGPz5/R9uztSkK05samM0IMEMYEX+fXv70vbyPv6/eGdwMPD8Ojb0Pn/w2HsGxwgm2 Wd1s9rtosItzKMab0Jt3h3dwQDiHwn5mUuJ9ubfxE84s9QcNaUs4/EYzX/5YffnF1iKqhPY6F3Bt aRtyqLZ09PeOlN1RTLgjsGFDMMUTQrjSGAFAzwGdGJRDDz3UbWMKwonCaWf8q7z3nHPlt//7C3nF YfuHWwPQS0CK0LkXXCS//sVPXZoPBj4pQIAUoat+NLRkP9tt33gCAw5PnhKXfkHkw/ZzLArVfkeL j6TtAKVk+3wjeayAsDJhTjGh6W+PM7JM6No2jjcBivBj0DqCFuFJhCMuykH0xo/gHHPMMe6338PF fbkmQnIiwfP7kSAD74hCgG4UP5KN8QTf8E5m8KFYoZnRygrbTOnyab1+PljHAcMDJRMH9lHo1RlP 8P6mNH2gYEkxMdpEp/ek/ZAq5RtaHPfe9753GG3gAd+YjlOW0IR3h0ZxqES7WmGrrMZF8eF96s/e 2wftG+MaXjfwbsbnVqCBfy7ty+Q/BgcGK+DT2pdfB3y37aztAV/6EXAAf9JLhUEGz/EM/n62Qzfq h+PGwhlAjmCQ8q4/+clP3HPzHH7h3UFUVnGsySEKfGELzmHEcgzvb4Yb97ApNznPUmvolQHsN0PN DDOuA6CPbfNLtH7rBboDOpt8ADwL78VvowH3Y20DjmObtRUAf4Pe3l4XxeY9fcMbEJE358GH6Tej pfFSMxrB9YJ3Rq/idAA++R2lBXqXnkTkNvt4f2Q/AQjej0J90XvDftqJjcmkfdsClD/84Q9LDj9B Wehm8geep1cTOtAjwYrF7I/rEYmDW8C1VmQyMtifDjKuBRPuCDzwQJD7Tu6dRfiJ/kfBGAHSg2Ai Gh/513feeadzBsrlaTcU6ny0eR4qOfyk+hCdv/yrl7qIvgEn4MSTX+8GDn/nG1+Wa3/1P2773vvu J//+0U+61CHGA5z0T29w28GOO+3iiuG1J7/OORLR0mhnAQFnioDuxCgsgsExHFsOCByERBQInIkE RiM8A1Ak8BiCz6KyCHoEHV291gXqY7/99nOfdg0D5yFoTTn5IKI52YBySOphO/7440tOjSnexx9/ 3H1aG0QJUlCsGIE4+CgPjGG6fNnGPhQEysMUqw+LoEUVl4F9lEYZu9WCnpyklXV5ZqMNzwZ4R0Cq A++M3DLjB37BgIAu0McUshkXGNFxyhKacH3uF4dKtKsVtBt4Isnpwpiy97b6wDnAQDNnxQw89nMc 78Y1MTSggbUdjCTWPPDzqc844wz3LnxWMtAxROBL7mEDF7kP96Cd095Jh4nKMHiQ7RidY+EM8Cw8 Byu58o68H8Y5z+EXc6759LebIW9tCBkFLZHHOOjQzww3n49ImTVZDI9BR2jAqrHQiuPoOcGJpb4A 0W10LL2dGG4YwvzmORoBaAxYWA2HCL6A5uY0Gl+z5gP0wslmv63sy7ta+6dY4IFPf7vvGPDd3weo j2Y3gusFNIY3eCfAJ7+N9j58OcFz+3SiWH0g0xmvYes9wNNGe97dHH5WXYYeXJe6hYaAa1NY/TzO Pmg0ci258FuKamYNapr+k7gxAlHQOBlPgNAwYwXhOJ5wHmo4WJhZgsjfZ27/o499lRz+kqNKC4Qx eJjiA+fAZgWyzze97Qw3+Nd3Igy/v+ZX4bchvPjwI4c5C40CUQoaL4WG6g/QMmERjWQgYCyHEcGK UAXknUYHeHEN6mqshWAUCF7ui/IkKotAQ5kgGIk4YdhZTirgHTkWHjMjFXqgjIBFkKKwVAQzQICd j7HENSwvlgieKVajWbOg3PPgePuL7eAEYGQBFOJOO+1UUhQoA5QDdLNBogYMQzvPB3SJA84WbR8j CqVK/eGwYgTxO+qcjRVM2cWBuvZXdYUfMC4BvHTaaaeV3hlHk1VmUaTwmg+MBxRrFETELWXGB8oa 2nA/opm0Mxx32iYR+9E6o9RfOZ546KGHSk4CBizRfON7+GHJkiWl39ABo8yMdQMGyo9//ONYY/Mr X/lKqTeF3Ow42gBoYG0YOnBPXyYBnu9d73pX4jUM3AtngIkpqhnkWQnwhclQYO+JIcp2+Bo5VQkY qWZkAs71r2uAniz45g+EXrhwofvkfJNDHAedoCu8iGw0HiXoxrGk8cQtSFcvMIwxqE1OIDegDzzB 85jhT+8FzgJ1gD6x45G/tPlGwKcd70pbigN08VdojhrBhmqMYI6J6sZagS6BJha04xP+N7pYLx7b eCccHPjL+M0AHyJbrQeT8y0gZuDdeWYcGf+54RtkF3rUxhYgu+ipMjn54IMPlnq9kUcU6EDd8nzV oK5Zg8rM7rglYqCKWYMmvEfAmLCasQIMxsFou+SSSxxjI6ze8IahiPpE4Mpwbn+M84WHHOp+E+3H QTAwsJdIPoOJyesn159eArDzLruWBghHQU9DtNDDYNhpwa7ht9HDlDXwjVnf0SpnxPtKPBpRRliA qNEzHuBdiIwBVjSlO9kHkX4EH0oIAwL+QlhiMFhU8M1vfrP7BAgxBCoFWCTN3jHOWANE0w1xyrtZ wHsgsKNA2TBID+PbCjOToGygMftQFtCFSF85o5l99BzRW8DxKEwMBPgjrlA/KDR6HfjNfaAhUTl+ Uyc+z44VUO6UKFB+0MGnDXyGvHrJS17iPqEV70pEF+PUDIkoMIigDccZn73//e93xpJPEytGmwUL FrjfKF5ow3Z+c95ogiW0C3iCzygwGjBO7Z1XrlzpnoP7Yezx/aSTTnLvwDvxbnGAFtCEY+ydMagA xgftFnA+dI6C+5kRh+FicgqZ5D83BiaGiA/qk/fzC+BYVhdvJlgaFo4DzjSBDHtewLuyj6g+jqHv xNDjbnVp4LjTTz+9ZIRj8OE8USw9EDrE0Xw0MKMeHkHOwq/cH8cZwx+DEp4ggICh7Qdf4AfqlWAA PFNL4TzTU3zCK9CLQhCC3z74belJUSMYQEv2gSQjGFqaEcw7WXrWaGBjO0yP8Gn8D0weRR0FSyfz gROIwwgITpguhCakY7GfwCz0Rk6bToQeBLgINvBenMN+P90VWvj0t7bH81r7roSBmDGZ1SA/mA+/ pcjmKveOTLgjcNddd7nPqICOA0Lp61//uvtOasdZZ53lto0n4jxUM9JXLg+ELNF+FgEzMLsPvQf+ YOI4sMowxYADES30CNgxjewZoGGbkvAHM2EYA1+BxME3NqI50kTZ7XyU/ETANxAAwgjhBP8gpFFC XV1dLvKDcQA/EhXce++9nXA0cJ4VYAYd18KQ4dPAbxQBOPjgg90nwEDzhWozgUhN3BgB3hdlE1eI QPGJsuA4UwzQEbrjYBENxojx+Qjaczz8gkFpdI0Wgx1vsoL72DFJDlgjgUES1yPE80RpYgVHEceF 7/6zQxuMBww6aMOnb1hwnL07fGnvGS3Gf3a8Lw/tGGhbL8qNETAnJFqQHxgdfOcYngHQznhv+ADD CyML/mCbwZ7ZT8+j3UIraEPKShRm8HAtm9HFQLvmXpTomAwK0W7ezy88H89q4xNGC66JYVUteH9k hxWTIRigOMzwIGlXGMocy7PSxuh1Yh8GGDLGN7agIfut5xJew2E32QYfcT0z2vxePOqxkY4274Me 4B7WHqhfggk4zTiU1g54PnopMGTjUkp4dzPm4wo8kYRmN4KTQA8oz2iylE9+G7gXdca9AJ/8tmcw UKc8N/RlP20cPuL5aAPmyJDSBKCPnzZHfdDLAei9wfFctmxZqe4A9LfnpJ37z1kNcgkLuFZCOli4 Nkw4tSwFyLouK8EGFwPWE0DgEZkaFzAIBQ/VW0fABwOCLWLvG/QW/QekESXBZgQy2PSgi599uuRk gHLXGA3i0oNMUUTTggCCBUXlA8Ec182NMuRYro3T4PdAjCUQREQUMYYsNcEHggllwH6EN4XjiNxg zLzpTW8qGVsAgwLBXgsQplEhDF19xdEs4FnjxgggzKlbaIGi5hjjDfgExUEUHEOD39QvyhsFg3GK IeLXOUqI1BGixhgvnOMDZYNRwPmAe0ND6ivu+PFA0vgAng1ladFxYM8NMBgwVgleYOASjYTO8BH8 iEHm04a2R9QPAwS6WhTTB22Ini7qw2iDMUUba2TbKjdGgLZlhhDOHO9oxgf1/aIXvcjxCrSxlAgM QN4LYNRadBhwH86HjkYjAylHtEf40K8HvsMT8B608s/hGsaHwO5bCVzrwx/+cEPSghoJIujIDJNh 0B/ewjCEX+zdoRF0RJbhMJhzxPnQgPrCQeL9MM6gq8k4aInjCj9Z/XKNRjnavgzmOSwVyGRJFBzD M9CeKDiPPs/Al+YIxiFpbAvyh94qnoXrQzN0HLIFGptshnehmRnBli6WZAT7tIR+0JG6gM7Uky8X 6gXtiAJfc21kDjo3GliyNB/jE4MNxseZ8fUh16JgUyWBujI6kDbGu1JHyHHaNnoemF3AfaEf1yU1 j+c022LsEA4WrieraAqikK/cOzKhjsDvfvc798lA4GqAALA8XM7BiSCKQM/AueeeWxqwOJbIqoea RFbWE4gDvQXVwNKJog7BU48/5qYjjWL7HXcKvzUGKG8TAghKPwrEvkpA4EQjcj6INnB9ikUJxhp0 7yOEokB4YTgBDE5mmQAIbIwHjFQGq4Fvf/vb7hNgXPiOAI5BHPxj/OgaIPprC/4Y4nK5EewYReNp 9JZzclAq1BvCHCMOGA0t5YrnpU1aqhBAGZsxFoU5DkShMDhQnChTPgH1hCOHgqYuzSBgOxEslAvG ZpLB3EhgWMWBZzBDhplrGNhoz8gzYbRDH+ocpUjxjRf4LwmcjwEHLaEttPSj/rw3dUHhuqRSUKx9 YSRA42rabxy4VxJPmJGD8QhPkOoFGDuCsqdeAEYChbxma4u8SxJP8E6gHC8aqBOrl6iRZfxQj/EV F8wYL1B3ZlD5wPA0IxPAc8Z3SWA/UV96Os1wxfi2dEd6RHAgjNa8NwYddYtzZxHzRjlFyFTuha7g mczhBchg2r4/5od0KHjJgn0mkw20PXO+40DAwm8vhqloBOO8GC2ByVA+/e3Ql/pEdkMDXxdbUIFn 5rv1DtMm2W48BKgrAB2S2hhOh39vUMv75/Pp7D+jRTWDhSc0NcjSfF73ute5iBHdcCg981h9sM2c ALpsWWXYDDR6BkhhMcdi7BA/CCUuhSepsGhYFPsvPMQ5ASwiRuG7b+RPDxu0gXULWJvgH1833MBs BBDQgO59SwuybVEgKKyLnVLOCQAYI3atqHE8VsD5AAg7DBb7jfBCSSLAKKYULB8ZpxNhSeG8OKBA EXLREjVIUQIoDANRYZSCCWoQF8VFsDOwz0+7Ggv4kSToRL1GgbLlHVAQPI8ZINZWjY5+8RVR3H6K GcQMQuaaXJ/jcchQPgwiNdpQdzhR7KP+OJZ64zpjCYsqcl9KFNTv8uXL3TPRk2RGi9+Wou/Nsxui +6xYYANDA77iHIwR6odrEx1ldhVgvG2OGcdSuA5Gd62wuqPO4Qmffw02YxRjNeAJM7jo4eDZo+9D MdizxRW/XTQS0Aw6JZUkOddo0N78notqAY9ZfVihjVh75TfvQRshQMGnwQZ0AuoJforyRRxvmwxs FJCNzD6Dkcz4AIAsxFmlLWNc8pvCu9GekBFMJvK9732vYc9i7cSnJfXPJ4CmxhfQ0sYKGKJGsN+e DXF2TC1G8MDAQPitMrCbkDt+O7JnirY1kyukBKG3ke30huDIoMPNscJhpB5wxnDioYmN46Ae0JVG HyuAZzHE1ReOabX8X9dg4WJR2juHHOYtHYNVDBaesB4BjHZLC2IdAJjTnymIgcC+92yDMmEyY7T3 vOc9brAnM9cwjeiJJ57oto8lCniokcEXlVb49XHMK49zC4vN33ZIcLDOgI+ogc/4gqdeGJ9V8hDQ ZpCZsPO7FUcLBA0Rk7FS9lGYUY7is8gohiWDdy2SiPBHEMJrdIFbRAchCVBICNAouGbcdh9EX+gy JiIcPdYi5nFGlo96DLlaYN3gCHqUgaX0RMHgQmhmUTOOt256FIIP2rMZhtF9wK5vPQkoGJvNBHCu GSycTx0kRYhR4FHnq5Gw92AGG94r7jngGSLxPK+BaRoBvOVHLcutOgosNQMHA9Ab4qfdsI9CO4V3 4eck2mDcWVS3FuB8AAwm2iwRz6ixg0PLe1CMJ3gflD98H613HAYMJ/gmOg7FTzVjP7D2F4Ufwcb4 qLbukWPljuW69gxjCQwwZvWpFfAXTgSfLGxlDrJF8OExDDecMuqDNmWpaIBeuugKscDaovGbD3qF 0c/wcqMi2VzHBiljYPJ88LiluvH81jvN7+233z7x3rx3JRkcB+rAxh74PWaWbmNGMO/P1LU8H/Q0 /rZ0U+SSj2qM4Ep8aHhhzTrZeeedZfHixeGWIcCrFkTh/SkEAnxdXSk1yHjJeB5ZEvdcBGCRgbQ5 2jR8x7kcT4Fe0KKjo8PxlAVCzNmKgvtR4u7F+65bv0GkI7D3ggVch/eeV4O+HtWpaWpQ1ZiwHoEj jjjCRfbPP//8kofKbzx/GIRokylggGPA9IWXX355uCUATIeBQiMdD9Q3ndUQ9t3vAGfYM1tQM8Jv nAhZlHJcgx0NLCrfKFSKnJjBboOgUSooAQMK1ByESvDTGVACCMZo8aMd3IuoLUrFB4LUBDCRvnJA UVWLadNqX4nRDDyUXzlAM99p8ZUL72eF57W2izLw91mJwlf0RkcUWBTwo+1HCYGoIV0v4KMo/QhG GJKMEQDv+IqPZ7fj4S17b6JrNr8+70LOtE8XSrQe/PtyXXv/ONg+ox3GXZxB4iOu/dg4kUq0NafZ QLoH4Jn9d+J6FpG+5557hu2j+Lw0mVBL1NYAHYy+tQBeJDUFuUGkHBkSBdswqGnTTLuKDAeci7zC CWBcBTKRHHlfDlkPjw8CIxxbz2w35WhjfIKcwPCHR2k/yBcGxyNDTS5hhBt4XvbxLn4kmuLLi+g+ CudZuivXwShHL+Bw+DLbh28E40jxnJyL7OEZeEbTL1y7GiM4yWmPolDMlIJFPkij5BpGHwN0qwYE fnjfL37xi6W6511Mz1uarIHgkNGW98TxhMd4Bgr0Yzt0sHU/AFML+6Bn1QZKx/U+ARwByUz4HDZT Cu0dlXtHJqxHgMblR/eB/91Aw2IV4XLwHYaxRfnBwlMFNHoTEHEzyIwWGEakHdk9RotykRMf9HDE 5SUTWbHtlRQ0As+A4DTh6SsSBKKPOAeDKKsZRlGBabDrmMEbRTR6sn7jJheZqUSHKCwFDPAeFmny gXIgB9yeGaAAOBeljuHHuWwzRYCwj+sG9ukT5+SglAAGS5RHMGxtP3UVVYa1IEq/zb19I+hnhgMG Cu/h178BBRcdiM5zozBxeuERDDGioPY+XI9UB35bjwzAcLN3ssi4D5xGi+jGPUs52hmi7z0wmHfv 7deFPQNRPt7bemR9cP/oPTA+/TnsMfKQ4WaQIltIHYryhC0YBfwc8UaC6DP8mQRLASuHOJ6pRvb4 cgVHjTZmNMXYg1fsN5/8NlAvDDQneEb7g3eISJtRaj23gG0YWzgM6EVSMLl+XI8k4Dhr0zfccIP7 NPDMZthWCkbAPz5dQBxteF7jd+QDTi8FfmCKU3MIqStgso/9RJtxTKoxpJOO4Xpcw5+xqJIRjAyD z6Ef9YIzzyQSUdBzYbZIrUZwHP1mzp4jBxx44Ih6of0fc8wxTj4wmNmCArwz26Pg2aPtlHbI+xsv UQdRp97vIUJfWU+TLwt4Bs7lE/ln7w+drZfFeId99nxJjgByJ9s21APQ7i3gWguYNaiW0QUZ/VeQ VtnMorGZNpmZ7ZT2TGu4d/zxYN9SmZ3rkK209BU2SXEUayP0azus1KmSUSN7VKsv3HzzzfLyl788 /DV1AZUGCkVZvmq95GtwBB5+8H7XCzARmNc+WFrwayqBOdZX9Q35sL1rl8tf/nTDCIFpwMiPU4KV YKkJKCFTLAhdu5afuoCRHHVIEY4+/U3Qkm9qA/8QiP6CPSiLqDDHyIxzJg455BA57V/OEJkW3LcS HZJgz45C9I10omhm2KMwzGAg2kVU236jRHlmU6wARcDAWQwTlGecwc41eV+OAVFFZIDmPFuScmc/ UeVagZHzhje9RQbbgxlR4uhng3BRnCg6e2dTvvCCTxtTcMYLdMMz8Nx/f/gCJ4A6Lceb0N8MlCQa QmeMlSTa2X4fTIl71r+9P/G9cVow6HmnKE/A83Yv/7394AHvx7TQrKFg+wHXskHmtTxvFH579GmU hKR7lUNSWlIcz1x37f9W7NHgmZmikhlmSKer5ZkYdJ3L5RxPGe+QruPXC2BMgN/TaQYsNKXXEz6D PzHwuI5vHPptyM7zgUNrhl0cojwF4mjj112t4D3o+TcnIQo/fc7aZxQYpRaE8o3g6Jg1ZBxpMwYz gjmHHgocAWjoG8HG6z4P23k+aCsY1j6ishxktHTkN8rXv/ZVefTRR4ONIWijfk8hAQsbQ1kNeD7a Ir3VyCEcNH9SDN7TeNWHOWRx+ohnoOeISRxM9gOuzftaoATawmO23wAPnfOBD0pvbsaQ2TvQK9ts NUs6WrNKj6JkMlAlGWanrVj9nHpf1aVT9+k57dlZclfPYrmx+1G5pedJWTywVtYXRk5VDI6eHiyq ecumkT1oPnZpC+ry2f54p6ccjurcTXZp3UoO6Nhe3jLzEGmXfhkoDl8DqVoU+jpl6zk7lKVh6ghU Ccdg+YKs6R6UnoHK0zGd867T3YrBoJr8/t/86n9k2dIl4a/KeO3Jr6uYXrSlOAJtxT559omH5UuX XRZuGQ6EV1RpJoEomClBMwZ8IYsAtWidb7BEDTUULqtm+gLTlD/GC8KUwXKkwvkC3YSmRSdRXGY8 RfGe975X9jvoMOnPBAool++VJx68V5VlbWs1oFRYsZspEzEkUGimCO29MOKgC9FeDAaek1l8LC/Z DGbeG+PXNxqixi5Khsg29Iijjylxqwt+myOA0rVeKlP8vhFTC1D+R7/qNRXph6OE8idqjTLjHRkv gEHCe6H4AQaWKTjoQZQPHqGnk3vZs1u0HMQZRlwP48lXwlYPGBGWrmP35h5JtPONEkPcez9y353y Hc8Q4JkxeknXhA+oM6t7/17k/ZvBQDuBp3F0Mc7NwYSXmO3FN9ij7QXa8Kw4vVEDIQqfZrU4AhjK 1psSB3pRzAlPcgSitEP2PHr/PVW1Od94i+uZTAIyAP6jHow+xlMG6BeVJQBDlHPjaGpGqu+gAeqR FA/qjnqH55JkkCFKFxBHm1oNVh/lZCHw5UxS/Rm4TjMZwXH0Ay2ZgnQUNrt1DcYavB9IesdqEHVQ qgUpmZ/4xCekbcY8KbR0hFsVdToCq9Yvl3x2ZI9qFJlMp/QXc/KJF34nP94Q7zwaPr39yXLhdgGN but+Sl7yyBfc9yT8evez5eTZC+XxvpWy1wMXum04Eeduc5z7noQ/bnxEvr4ymLQEHNC+vfx8h3+V admCvl+8c1IO2cIMmTN9m9QRaATMEVi+esOwHgF/jQAfrCNg04C+9e3vil38i5mBbGAwKw5Hpw0t B1YqZqxBOWwpjkC5yEmtQHBb13UlA6NWmKDFUK5k7FRCXPRkNHTgveOeCQVHV7qla0SFvH9evUrA YPQxultdcO+463I/xhcl7S+HWuiXRBu7P4oTA2AsaWP14PNOOcPEaBfdT6rGeer09bXMGvHeX/j8 50akccS9t8/HODv+e/nn8B3EXWM0sHcD1bSlatudf924tl+OZ6K0G2v4z1oP/xtGy5cAHrhIjd/+ 1pkur90w3rSx9ghqld3GIxNhBLvelLP/TQqdc4bRz9Ah/bJp7Uo3PnI8eWy8gEw6++yzZdrMudKf G54K1CIF2WpmZ42OQEEdgRUVHQF6ArKZ6XLI05cOi/6/ec6hcvEO8b1Oe7YHqWObC/3y3MDIKb/B hc/9Wn669k5ZcsDnZce2Oc5puGrNkJPxtZ2CqXuTcM26RXLKk8PHwoJHd/uEzMzma+4ZyPd1yvy0 R6AxSHIEdtu6vhw2wDShV/7sGvfdHAGmFz319Piu06VLni2tVZA6AsOHt4xn5GSiYdGTlunzRFq9 6IkCOsjmNfLBD34w3JIiisTok6ItW5RC9+opST/e+33vf7/suOteIyKPRN4GN62qKVK9JaEcz+Qy ReksdG8RsicK6HLuhz8sc7bZSfXicLqALUku14NystxHe64guYHNcustf3HOAD2Llns/2cA74zxS 9t9/fznyJS+V3oKa/JF2BYoql7atuUegICtWLyubGsSYgB7plHcs+7Hc2jN8TNI5819Z0Vgvhw8s +ancs3mJ/GXvc8MtQ2CfXXtp/1rpKQ4NqN+hdbZMy7YlOgKkC/1yx3cprWqr9+LgdJk3c9vUEWgE zBFYtaFX+gpDhMSA97Honjtl4cGHhr+GsHbtGlm/bp0s2HVoHQHWD7CpQ80R8J2DKO68/W/yppOC RcdSR2DkOPepHjkBRI/e/va3x0ZPDFsCHepFueiTgZSGzetekB/84Aej7mFqFth7d8yYI/mWrlJE 20fKN/Gohme2RNpVw1Mg5at4VCPLo+hQh6B341rpbG+Trmm1T6vZDGA2KQaSqzklLe2dMpBpT+Sd bGFQtp7dVbMjsHrjShmUDeHWkShKm9y8eamc/vz/C7cMwXcEMNwN9Aa8b/6xrjfgSytulFWDm1zq z982Pem+++ecOvcwObJrN1k92C1r8t1uO/jmypuGHeenAD22/8XuHkmOAPiv7U6Tf+zaQ/qKQ9es hEnrCJCb96UvfUn+4z/+ww2KsoF3E4mAwZIHC69ds0Y+9N4znTHPwmHRtQVszABpQv/+0U/KnMgs HOYIHHDQIXLhZy4Ntw7HY488LB8/9/3u+1g5AhjZ/qDPahAdSEbuKfnF0XvT/Upub6X8zUpIcgTA VIqcGFC41URPfBCJa8sHdIAG0GKy06Ee1BJ98jEV6Me7M1CZPP6Xv+IVTuHGRW190H5mtBTcwGHe ebJO6zkaNIJnoJ2VqYR6eApkM0XpUIPI2hNtaarRphLi+Kqv2FIV/bZU1OcIVB4svK6QlS+s/nPs uICoI0B03/L6F7RvJQd27ujSfe7sfrbkGLzowYvkmQMuccdg3HMNcMyjlw0bVBy9dq2OwEnT95ev zD9F2jPVpwdNytQgBuKxyijTpZ111lly8cUXN5UjsHJttwzI8AXFDBee94FS6s7XvvvDUv7/n/9w vbzj1Ne57zgCF186NLODoVnGCJgjUI2xbrNL+I4AeZK2MFR0oKLvZIzGGSjnCBimQuTEwLSg1URP oqC5d6pRt3nDWmnJZmT2rJnBji0ItUSf4jBtktPvueUrZcbsrSSfbZN8TP5xHDgKh2Bw8waZPXNo asotBY3imakge6KANhu6N0trx/SaeMowlWlTCT5fZVo7pKAOwKiMry0A9aUGVXYENhba5D3Lfzoi LcjAOIHvLzijlKpD5B8suP98uWLB6fL8wHp529wj3DYG93bpcTgG719ytZstyJwCH1yHY80RSEI5 R2BWtlOe2P0T0lNDelCmMEPmTrbBwsyGwCqGLCCWlK/KrBlMT3fOOeeMy2rCIGCwgjoCm0c4AkwR ymrB4Nz3vVsWP/OUnPRPb5DT//W9smnjRvnQWW93aUHRaD+rC9vMP5d99iJ5YNHd7ns1+MgnP1tx WtLR9giYIW+zS0R/25SB0R4Bi/wD2+dPSTeWPQIpUqRIkSJFismPnBRkXq2DhdXTWtezWvrya8Ot I9GZnSd7PPnp2ClCMeRv3fvDwwb6mvFOhP+bO7/F9QoADPuHe9Qumn+s+/2Wp77nBgoT3e/MtLpr AGYOun79g+5zNI4AWLzHp/VFq19Ec9L1CHznO9+pelDRCSecINddd134a+xhjsDyVcMHC4Nao/mG uBSiRmI0jgBTAzIVG9PzMbUZ8yUz3d/HP/5xN02aP/WfGfs2TV+1iJvasBqMhyMQNJVgGQ8azuha yeRGSouph/6+PlmzaoWWlfq9V+bO20Z23i2YHztFihQpmgF19QioI7BiTfnBwrNz28nMx0YO5gXm CICjHv2inDJ74QjjnXSg768KZpf62dq75NIdX+/GBLD9Hc/8UB2Ip4edl7nrPe7TTw2ybYZqUoPA hr0uk3X5+EVG4zCpHAHGBdj8wszpe9NNN7nFQywtiJSh17zmNXLnnXfKoYce6pyA8UwZMkdg1frh g4WBOQLM+OMPBq6Efz71X2SPvfaRL3zqgnDLcDCY+B/+6Z/L7rfBxnEYjSOAwW8pPgCHwBZGwQnA iGfu6rgeAR82X3i9c73HoRGOQKFYkKLWZzabk5ZcVgb7+6Sne4Ns3twj+cEB6e0f0BaUl6xWNSsp trZ1SKa9U9paWyWj52AWTxWDeDLQAjG14tknVA40Lk9/7tbbyLY77xY6OmOH4PrN40jde8et8uTD D8j0mbPUAZgvmzaul8VPBXmsCw9/mRx0eLCabIoUKVJMJCbCEQCsGbCwc0eZ3zrDRf9JETLc17NU 3rf4apf7v2rhl2Wrli65+Pnfytu3eqnrAfjl2nukJZN15+IcAIx74KcGjZcj0JKZLbM65zW/I3DB BRfIJZcEOVU4Ab/61a/k+uuvLxn8LFpEOspEOQHAMVjCYOFTjjtK7r/3bvn+Vb+SV7z6hHBrdfBn AoqCGYTe9x8fLbs/aYYhMNoxApbOY5F7f8EWHAMGBE8WRyCrzN+9aYP0bu5Wm7YgvT2bZcO6tbJu 1Qp5YeVKKRTy0tKS1c+sDKjhO6CGb19vvxrHWelob5eWtjbpnDZNOju1dHXI7FmzpL2z0+UQs62t rUUNZD2upVVyaiBj/mVUGJjx10yYjLSg/T109//Jnf/3l3DL6PHiI4+WFx3yEn2m0dXRZHIq//qH 30l/f68cdvSrZPqMWa5noE3rlM+//vG3ziHYdoed5YTX1bfoU4oUKVI0Cm0qT+d0tdbsCKzeVH7W oHKOgC0EFgecgGf6gpWCu9QOfNWMfdx3xg4c2RWkeW/TOjMx/YcBwkn7DI12BCbFysJ+OhCDg5li LBr9f/LJJ93g4YlyAkA5R8DWEqhmAG8U0SlBwcUfP885FlFH4DOXfUP22mdf+fUvfuoGJY+1I+Dn +vu/zTGIGywcxUQ6Aq0qRFY8v0zWvLBcNq1fL93dG2XVyhekR43awcFBNW571QjuVYM3aBw5PZ42 UlBBQqPgGIzYohp6GHnBEvL6Xf/m1Mht62iXaWr4dnR0SEdXm3R1damB3CXTp09XY7lD2tRY7lCD r133t6lhTMnqPeClvP4ZXcurDZOZFuwq6nM9qI7A3bfd4ra1tLS4a9cKziGwAA4+4mjZ55AjpUVf lHfmfavBZHUqH1p0p6x9YaVzAjD+wU2/+6Uce+Lr3XfAb5yBFy081B2XIkWKFBOGgfpWFq40WLhS atBD+10kawa75dG+FW560P/Y5rhhvQI+iPK/+rGvhL+GVg+u1COQhC3SEQCsjPjzn/9czjvvvHCL yKJFi+Sggw4Kf4kbPIxjYCsHjjccg6nSX9M9KD0D+XBrMFD4H14RjB7/850Plgb/VgvfEXjqhYBx /TUFfEfAHA1WM/7Cpz8+5o4A35nqzcYKYNBbehCpQ6effnrJEaCu2F8r6nEQKjkC69TYeWDRXfLC qhfUkM07w1dNKa3DvPRs7nfGmf50DYIyogk4i2u40cUxFP8cDLucGsW6QY22wHhmG4VTuae7hP5p b++QrunTZFrXdJkxkxU4RTqnz5Rp07vUgJ4hHdM6pUONQYzqbI7B6EP3Hg2mAi14pEE96OF7bpN7 1BHYcccdXVparzovfX19wUOVAc7JQuXPR5WX80qDnF6TFUQPPPwo2fegl0ibPm8myxMmY7I7lUT8 f3P1D+SE15/qegIA4wPY9s9nvLe0jeOu+t5XnaPwj295e2l7ihQpUow76nQEVq1fXnZl4UqpQWbM A4xynAN+nzr3cJcKxPoAv9/wgPy9+xk3BWjxxd9xx/pTgvrjARhk/MntT3JOxYXbBatYj1dqULYw Q+ZMtlmDcAouu+wy+da3vuV+4wAAegQAvQYnnXTSuM0WZHAMpko9urIws/1c/tVL3fiAP//9gXBr 9WhWR8AGC/sOwT777OPmFbcZg0C5HgGbXciA8zDa5exBOUcAdv77rTfJ/1x9lWzYuEkNrlY1UFvU 2CxKpxpRM2epoalGFNswXAOj2zUE7DS+BUZVQQ04bTB8Df4OIdpk3E93YGAgA2tswe/gOwZoS0vO fWbV8CzoPXi+jo42yWIMtrZKe1vORZlnbb2dvPTY49159WKq0GLmvG3l8JcfV3IEZs+e7Qx5PiuB 44448kjXwwi+9tWvuk/nCBymjsAhLxWVj/ru8Y7AVHEqifI/+cj9w6L/bKMH4GWvPlH22GdoBjLS h57QY+kRoGcgRYoUKSYCqq1kq1pnDVJdsmr9ilE5AkmDes1YZ/afvR64MNyq963gCDCIuKcwIPf2 LHHpRDgS8xYNnyhmIgcLE5CacGD8M1iYqUN33333khPAzECPP/646wnAAQDsI0WFl0G5M77g0ksv dQYq1xlPsIjYj6/8rvt+9LGj70YnxYiSNAMRDgH7cQLGGjgBZuxbrwAOAgY/qUE4AOXAegLmBHA8 YLahMYczsgrqrGVk+uyt5KiXv0oOOvQw2WHHnaSja5ps7N4kS1csk6cWPyPPPvesLFv+rKxas1zW bVor3b2bpG9ws+QLfVLMaoPRonZYEC1WfrOCYYXACRBu12OyGTXctJhxS/G/81xEsLt7uqWvv1+b ZE7Wr98gTzzxqPztrzfL/7vqR/KZz39WLv3SZbqtAbw8VWjx5NPu6kP3CYAxX6lEsbc6swYuN8Jw 98C+xx55QH79q1/Kdb/7vdz855vk3kX3yV333isPP/q4rNmwRpVOvxriBXd8BsNd3zGnnxjy7n0p ShdHJ/ep35RGgYEPHYL74wgNDA5Iv9Jic3efbNy4WZ9/o6xZs17LBlmtny+sWicvvLBOli5dLk88 /qw89MAjcuftd8m9d94tf/3Tn+Qv118nf77u13LDNb+Q6375U/nD/14lv//Zj+RvN93gBgRHo/vM EoSxv2nDepc2ZOhS5wIwm1CKFClSTBQGBvrDb7UhPziUtTFaMGbAytxcl9vGp7+9EkgrYoXhgzp3 cr8f71vhPg30ONi1Gw0L8JXDhDkCpP6wPPkee+zhjH9mDLL1A84//3w3LoABw6zCRw8BYwfYxj7r JWA/g4w/8pGPyIc+9CGZNWvsu7FbWofyxG69+Y9ufQDwrn/7oPucSvjRj37kPu+//35nzNNLAMix tjUE4oCjZjMOkVLEeAKOJ3WIMQNjCrW1BvN5GRwsyi677CJvfsMb5MzTT5d3vO0MefsZ75TXv+k0 2WmX3WR193p5bvVqeXLp8/psT8ojjz8mjzzxmDysjucjTz2uxvGT8tzyJfLC2hWyoXut9PZtUmNN hVJxUFpyRWltVQPPRbTVwMW4JaKsBSPXWZih8WfA4MPma2trlZnTO2VwYJM8/sT9ctsdt8pNf/6j 3Pq3W+S5Zc/J9DlzZae99pT5O+4QnjkKTBFabJNAC3oEKhWwSA335cuXu8/bb7vNbasK7jmnhlOJ E4AzEAUR/7b2Dlmi9UyaEMd0bwgG2TGrUIoUKVJMFHK5+mYHbGmr77w4MHDYCmlBgE9/exz87UT5 b+9+unT+jRuGMiPoTWABMts3EZgwR2DhwoBIGPeAgcBXXXWV6wH47Gc/O2wsAKlAgG3sW7Nmjfz2 t791vQQ4ETgGOBFjPohYlfSg56GycjArBVNqHRsQB1J/KCw8FgcGC7Of+401SAmyNB5ojTFvufx8 fuxjHyv1GFjEH7CWgD/AmHMBx5NChDPAMaQNjQnUqurpG1RDrF8G+7tloHuNtGUK0trWKfPn7yiH HXyk7LZgd8kV1bhra5etdpwts/aZJ22zZqjB1iaDhZz09Bdk5cZuWfzCGnnmuefk0WeeloeffkIe fepReeKZJ+TZpWr0Pf+crFq1TNZtfEE29W7QczZJf75HBvVfkbQY4r/6iamHQcfg1s7ONhno75P7 H7xf/nLrX+Tue++SZ5ctlmzHNNlt7/1k930OlLnztlVjukV5eV7wPqPBFKHF3Lmja9fbbLutcwoY U1AT9IGnilPJTEDLn1uc6AwwSxBjAjiGwhgBzkmRIkWKyQW10/oZk1U/7tm8xBnv1ZY4fO+FW1wK EFOLkurDeIKl/Wvdtk8sG0rpJs3IwL7LVtwY/moMSGmthAkdI8DsQAwSZqXgP/3pT05ZH3LIkBFM pB9g8C9YsMB9B88884xLA3rd614n73nP8AEXYwWoxCCUlWvVoIqsLEyK0Jy5c8NfzYPRDhaOgz+F KLAZhGx2IJB0rsG/RsMHCxfzcv3vrpXfXPs7NTT7ZZcdt5c5s+eoBdrqDMoZ02fJvYvukUcee1Ra M63SuqfuahfZ/Giv5Lv71UjOymBLm8zX+i6o8brGRWjVUMMg1EJzKbCORKEgLdlBaSWfO4txm1PD rE1Lh7S0drjruNlfcq1q7LVJPl+U5c8vkSXPLZFNPX1umGgHA0SnT5Ocnjs4WJA8yd56XWaO+dgF n5K99hpKY6kLU4QWHz3/Itltj73lobtvk3tvHxoj4KOzs1MYgEuUvKenR41oZu0JUnbO0DbwrMoM 0oK+8+1vl84/gDECB79E2jC6Mb7d0UMoFvLyxxuuk6t+9jPZb89d5Zx3v1O6ZsyWlSs3Stu06dLZ NU1+fc3P5Zf/+z/SrnRq26pNih0Z6V89KIU+vbc6WEohGdB6wKBvUSeMm7Tos3Xoe0KPdnXAWlva lU4ZpVOL0i4YBOyi/5kWpUwga/AJuB4XoMcA56Fn82Z5Wp2MJUuekbUqQ/sG+6Wra6bKonnS2tGl 75/X41rk7H/7kBx2+Evc+gFrV60cNk4gir/f8keXJpTOGpQiRYqJRl3rCKjuGM2sQfWA8QDg1+oU PNsfTC+aBAYiswZBvah1jECmMEPmTobBwuT4m9FfC1hzYHwdgYI6AptHOALNinocgcmAco5AVo2u /7n6J3LjTTfJCysZ4KmmlBpebe0ZLWrsqgGWH8yooamGrBq1mX7yugtSVEMso0ZtixqEBd2+XWFQ DbiCPJfJytZqBB+Q6ZbHpUVWapnGYFa9Zk9+UPQqklHDdTA/EBieeg1sWP2rxltRDTuRmWo8Dug9 V65ZKf2DfWrsqvHX2qYNMutyGWmCtE0KA3mJxn7u81+R7bcPljGvF1OFFpd87isyf9vthzkCGPs2 YxC/58+f7/Lr2c4q2K2trbJhwwaZOXOmcwBIC6JnoFv3MYNPNY7AVHQqr//VVY6mUWeA2YIWqaOA E0BPAPs5LkWKFCkmCjmVbvNqHSycL8i6ntXSlw8mmIlDox2B8cRYDBZuCkfABvn66UC2yNib3/xm N5DYB4vyMIvQLbfc4ha1Gg84BlPFunzV8FmDmhlboiNART1y/33y4EMPytIlS2TFilVqcA7I4ECP m94xrwarS7twuYcYZszPrg2DaR713GAqRm0uWlw6i+5v1yNmZ1W4FLPSPdgiW3X0y07SK4/2tEsf xh0pMHoe7Yv0DtFzMmo4wzMYfBhxNL1N3Zv0/nnu6o5nP42SwoBTzu/vH5A5c2fLl778bTViR5mj rTeYCrS47EvfUiN3ZskRCFKLOp1Bj+EPiKBTgnvrU+g+6xHwwTgizsFpqOQITFWnEmOfyD8zBTEw mDEBi58O0vz2XXiovGjhYakTkCJFignHRK0sPFYYbW8AmLKOQBT+GgJxxr69COMLxmtdAcdgqpxX re+VPqJ4kwBbpCOgYPGpvv4+6VODb8OG9bJx/TpZtfoFef655bJeHcgVq16Q9evWyMZ169yYjz41 oAbVsG1VS0tNUsllcmpZtkhOBlxKxoAaegPFNmlVg40cbiKtbVllCDU8MdMwZ/NqNBYxoHUfBhgN Tm1AZziSD0/kd+PGDWqgDuiewFCDj+GrQb0+i1QRBd5x++3lVcceK8eecIra0KPveZoKtHjF8Se7 qLc5AoDj65kcwF9QrHKPwNR2KpkilBmDBvr6ZM7W82XnXfdKHYAUKVI0DZrFEWBmoJdN30OuWnOH vH/J1fLmOYfKxTucIqsHN8lLHvlCeNRw/GGvD0l3vs8tIsaUopxz9W7B+E6bZnSXtq3kmj3OdtOL Jl0nilodgZbMbJnVOW9yOQJE/5lNiIi/rTTsg2lCjz76aPd9lI9eExyDqVEVt7Jws2JLdQSigO8x LjGcCoODjrfWqDG8fu0aee755+WF5StlQ3evrFm/1uWF92zukZ7eHjVmMX6zzgjF0GvJqnGsjFAo DKqxNaBMgdGL0cV0MPyngVH4TUSXgaAt0q6GYk/3RtnY3+2MNKxfnmlAn6WFPHE1jnfcbjs59LAj 5DUnnCRtndOd0TgWmIy04AAWFPMdgUagoiOgSJ3KFClSpJgYtOWyMqertWZHYPWmlTIowexncajF EfAN+Pt6lsrChy52joHNCuSvHWAg8v+XvYPr2/7/t+s75G1zg8VnbW2CT29/cmmBMQYSH/XoFyuO MajVEZhUKwvfeOONbo561gwA5gQwoNhfhIppKZk2lDUGrrvuunDr2MMx2CRzBGZle+QDH/iAbN6c 7BlPRtTqCFQCRi755utYMVYNveUvrJJlzy2V1WvWupSQtWrkbVQjcLCfqOyA5NVAIw2lRW1cjK6M fqdtubH5MIoaY2oXO0M3o0bdrM4ZarT1yYbeTe5cIrscN2vWTNlpx53lwP33l2OPfZXMmre9e56J RDPSAhGFI/D84qdk1crl+BTOAA7+1AeE4dytt5Htd97dLSgW+C8jBWSAIeHJR+pUpkiRIsU4oM6V hRs1WJiI/a17f1h2bJvjovavefzrpdSeVQu/7Kb8ZPs7nvmh/HTt0Fos39jpLfK++ce6fV33vN9t +799PiJHdu3mDP6d7v+o2wb8Y6PXicOUcwQw8lkUzIx/wHSgGHp+OhDHYPwbmC70pptuKk1BOh5w DKae5pruQekZcGZO06O1f5186YuXyuLFi8Mtkx+sK/HxCz8hgx1jM0sTUdpBoroDfdLb2+cMYAw9 Ir5Llzyn31dLT1+/bFi/wc3f3t/fq5/KE/rJFJBtGfLUM5JrxSBWcy5bUEOzVQ3CdbJ+03rpHxiQ rbaeJ7tsv50ccvDhctCLD5Wddt5NjeJRNcMxQbPQAhGV1039g0Xp1zY46KLlRMDL0SxJYQSCEFnY qt7LxuVPybo1qxKPNuA0bKvPVum41KlMkSJFigZhgh0BW+0XfHPlTS4tyOD3FESj+YtedKEc2Fn/ ZB9xvQyGWh2BbGGGzGn2WYPoDTj++ONdOe2002IH/5IORE8A4wEw/t/whjeM/ZoBETgGUwNk+erJ M1i4d+1y+cufbpAbbrgh3DL5wfSyp/3LGSLTxrf+DW1qsRHlfWHVCy6/evnyF+S555apU7tCVq5e I5vWbXQz0/T2dEteDb1icVC6ZrWr0UuMtygLdtlFjj7mFbL7nnvLggV7NKUDUC3GixZsJVWGXoHB Ain4wXF8VFIM8QiE4bplT8jyxU/JQw/cF25PxhEve7nstfAIdWZ49uqwJTuVqJWydKqr3lKkSFEX Ysw8ttQnP8cPLVKQrWqdNajAWM4Vks9uDLeORCVHgJ6AG/f6YMkJuK37qdgcfovmA5yBc5f+3EX0 fQeiHjTSEZi0g4WbEZPREWgr9smD9/7dzZ0+VfDGN75Rjn7Va6Q/U30dNNoosSbDaXnlCdJE+nt7 ZcPGDS6HfLUaxk898aQaw6tlY3e3FPp7ZKs5M+WwQw+XfQ48WGbMnCMtra3uGpMdY0oLTzTxjXup H+A+S3v44tef/h7sLZ8KF5ydkSceuFueX/JUEMFX4zyKHXcciuhsv8vusseBR6hxH0TuG4Ep61RS b5DIq79hgH6uChpDxxTjj0bL1BRjAL/9JVVHk7fD+tYRKMiK1fUPFia//ye7vtOlA4EkJ8DAoOBX zQimZya950srbpQHe5bJNq0z3TaAs4BjwIJhn37+2nBrMsqtR1CrI1AcnC7zZm6bOgKNgGMwNXRW bZg8swbxlB35jfKFz39uSqQH7b333nLW2f8mhc45UiBfohpQcRyaxOY0CnaNoTAsFkllQXHqPyzJ LRgVaRGpLxVQ/HC/9Uz3tQRXZ060Bee4P+6L+0wSbbAOu5arE7BhzUrp68+Hl+XckefwrETet91l T2mlR0APa1QkzZ6Ry01qpzKsJzMQqbfQbXP0G3Ld3F5933CGJUdGPt2XFJMB1DXVFfLuCFCX7Err dPwRqRtffg61QQ7Rg1z9RORnk9VZtjAoW8/uGtcegahh/4cNQ2NUk/DqmfvKtGyb+/7fa26Xf3n6 ++47oHfhof0ucvsZbHzFqr+Ge0aCFY0rTS+aOgITiIDBJtdgYQf1qFsGN8kHP/jBcMPkxLRp0+QT n/iEtEyfJ9LaEW5NQCj8UqNkMkLrhnqjDnEaqDdXj+H24IiwvqyuVMC5gbjuqGCbfmGP/fXBTDyY /oN5xh2EYw50O7eMgktl1fhvVaelo4VBvvAL20dedzzQlE6lI5wWaK7PpxQOfheCsVTueY1c+qWo dWVtzn26nY6owTEpmg9hHacytdlBO1TKU181ys9mbIf1OQKjHyNAjv/cXFepV6AaMIbgmBl7ulmF fPiORSVcs26RnPLk8JkyoxiL1KAtOzxZB4I5wycR1Ghu6Zwpn//852XnnXcON04u0BOAEzBt5tyq nQD+ZxF8RYyRvGRUoGQYeDk4IBnmf6foNmF/WJzwdOfymWJcYbQvqOKingoDWm39KtX7JDPQoxY7 ZbMUtfDJtuxgr372qbIYcMdT107haXHCzhX9GSnk+ed0HwN0Sc9pb81Ju34iKEeWYJ/vAEyUEwBQ 2FkGFDeJE4BjgsGBA5ApansqMApai6svLX3dku3fpJ+bJOPqrieozwGtO61fV8/OYQjrP0XzIZWp zY8GyM9mbIes1TIRwJj/33X3yuN9K10xkNpj2yj8NjCQOOoEMKDYdwLoYcDY9wu9BIYNhd7wW+PQ 0lrZZtV2OroWumX1CBRk5drNMiCTb07u9lxBZrQU3MDhRx55RO6+++5wT/OB6D+zA1H2339/OfIl L5W+Yovkc+WdAIwSFE8Q/UAgYpjYJ4opMFhg+CACosYUUysy13s251aHte/O6nOWY4rxgdaK1lWw eJYaEM6oQJmhoLT+nEKgbt2RQf1Rd9lWKeZaw08VeNSf1W1woP6JQDch9hyL6E8nAitUNQN/Mxzm HIFw45YO6Obam1IRw88MQVdnGIdqYOTNGNRDlIbUjVBfDIRuaRtRb0FJCdwsSGXqZIHWQAPlp6vD 4ED9M3Goa7BwvrHrCJwz/5XytZ3e7L5HB/H66wnY2gCG6NSjljrkzz7EMXfte4GbhhSn4sUPf7bh 6wikg4UbjIF8UVasWit9eTUGcm1SKA5qG8tLThVaniiYwr4TtQMFVYRso3Ha94k8tjNXlHz/Zpkz a4bb14xgNpQeVm7FvsiqKGiZ5hZrArwT7+N/d++mwo553Vta1GEYUK9af+teKQ706fcBIXGkoNfN oZxUWKK6si3tLk2kqMIv09ah2xCOrSoTW/W6RbVXOvQoPTZC38RniKmLqXhsufP4BFUfq/QvqEGR 03rWypJCf58zugt93ZIZ7JMs57ONufRdXTDdpiot/ZcvZiXX3qkCXwWb1mVW65BtmVYMTOUbd1/W 8h1Zh8ytX1DFyUJbLsmhzPPmVEEWVJHSG4gMLXds3XRQNOpY+z6Wx7oUJWQfPRNqbBQGerS9qZoh +q+/W9RryvdtFmx/wJoKWVdvuA1ZrSuv3tq7ghmgtN5oi9SLq7cJejeQHqvH0jZDmUrEuKCytEUb QIGosv6mVy3PDFehYWEyFUOS6X6pV7e6tsrUHG1Tr5VtwQnUa4zF8yoadSzHsM3/3pTHot+U/NQB UxfryU5WFrReWqD9YM+QTFV5GlwL2afVm2nRdqg6UGVltq1LHQG9h7Zi1zZL91XZx8HuewOet4Zj 4TneZdut5kh7jY5AI1cW9mcGqsURsHUDAOMG9mjfuvT74ud/6wYU/+fOpyWuRZCE1BGYQECkQZVu 5BRv7s87pwAj0rXCFBOKIGqlX4h8qCChS9RFRBB8dI+6QmREj3M1GdQnxqJKIdUQRENUgbVqITqi QkhUSAbRLOo3reOxg9aEtiNSDFzdUWeqLDLqzBUHNmsd6neUh0s7QXGEbQ4DXuvI1ZXWW7GlQz87 3e+iOumubl10S4+toDxS1AjkHm1O6wLjg8g/9UZ7K6pDwCdpP7Q5HPRSj4CekSm1N60jjEbqTA2P Au0urDcbQ5DW28QhlamTBbTFUcrPSDvM4IRbz8AEtUPuSKcEqZmdbVm3wvBEOQL+VKBJxj7R/HmL /j3cOtwJsNWIwZIDPl8ad2C9BLU4AaBWR6AlM1tmdc5LHYFGACoR8cAZwAlgqr7UEWgCUAeqtJyA G0QxaaFHQIWfM0pc74AKQt0Xa5QQoaLLjrEHKgxdz4AKx4xuC7pKU6NkzODqjvrQ+qPuWGG3X+sL JebyWKlH/Y4iUyXmcpM5XuvCKSqtv4xTZB1SdHWnhV4cjI8tsP6ioryc0qz7WP3uDsVQ1DophHnG rt4Ge4IcZOqNVATX3sI6M9DmMBbV2HDtzNXbtMAQcUZj4Aw4KwDZGj7XuLybolHHTmrwnqlMbX64 eoL2o5OfBFGQndJKO8Qp0HpLaIfjBn1Om6RBfQFp0eeo5hF4vWpTg3Z64kJZX+gJt8TDN+jjphE1 J4HxAns9cKHblrTQGGlAn9nhFHnb3CPcPgPXPW/pLyvOFmSo1RFo+pWFgS0WNhpcd9114bexhUsj UWrx6bqy3VYlbRkSRomeHhugIcfqdncoSgujBMHnhCCDEYMBUi41SI0SuhmjRgnRqQzCzkWuVFFh SKpR4oQiEWanvAJh6E6LPJdhytJXMWbHhn+CHPKC5LWusqqwCv3dQd31MbBN689FIlFk6oZrHa/I rJJtivOcwVHAoMARUKWFsSFtXZJtp/5QaKrcdB9pKKQBYXxEMZXpO3bQe5IqoHXhUhFoazgAfVpv WmhvRRc11vamx9A2iS6vU6U8OzNLz9d6yKlmp87UGXCOG3XW3uWcAmc4OkMSg5H3Hf7Okx1Nz0fu u5ZQplKXOHo4ALTLIu3Sk6kuCh2e765qMpWoMvLTk6muhyCUqayg7c4In6Xp6BBB0x2rx7l/ofxE 9w2Tn7RLdQacE+DJT9cOZeYw+ZmlR5V2F7ZDp/usHdJr4PL7gnuPFx30aDa6W1PUxeRnRXCLamYN GpAu+ael/yX39y0LtwwH4wJs7n9A1P41j39d3jTnxXLCrP1kcf8at/0l6iQQ1fcdAdB98Dfc54se vEjeOe9lctzMfd1KwzZOIA44DY/2rZDnB9bLx5/7dexYgQPat5df7PhO6ZDkd4ti0jgCRx99dPir PozyFWqCu5O7XxVcmWKMofXgGSXmAGCUuIJT4JSWKizfKCmqMMwGRolTSBglKgydIWJGCQpsihsl E4ug7ogoOqMCJw7DXxVZoZe6oy51G3XHfq23+/IPyXXFW+TlmcPliOzBgYFPhDHbqvVFVEsdAK23 bPt094mhGUQn1fCwyNYURlQOxgl8Q13H8qn1wJE4aC5CrO2M8RzOCcDwoM3hCITtjfSS2wr3yA3F W+VNmRNl79weerYqdeqFlBEcNgxFrbNsx1C9ZdjnOXBj/m4hGnXs5IW+YypTJwGCeqpHfp6SfbXs ndl9SH66QIrWC0XboXMGEtrhuAP20HZXbVujiVbjCKzMF+T76+6Uy9fdEm4ZAguK/WXvobQhP3Xn /+36jhERfRBdO4CxAz9Zc4ecv91rnQPgA6eBAcOsGXDpjq8v9TgYok6Fj7fOPEw+Ne8Eacto/VaJ bGGGzJm+TVlHYIJqdwj77ruvrFq1ygnZuGKIbn/yySdLn+MJJ7qUkNAyLRNYYGhnlCiPFAfdDAmZ /FDkii5Rly+p21zXNscU83J74W75Rv5KeTT/uJ6rikwFZcZ1cxPJ7JWMK+Q4o+gCZWf3iX2OtNRX qDdXh0pf0guop7DuMoP0DuhvZ1BSB4OyorhCrlcl1qf/btBP6tHlL7Ofc6lvznWGin7qNqazDFYX COtvitchXel+iTvGyuiOVXo6AySINtJmhtqb/tZ9WdqMltu0nnACwM+Kv3P16HrmXLsbkKwen9X2 ly1wLlMZKi+Q6hDWmeOR2GeIf1ZKMxw7KYtrjyHdU5na3MXaRh3y82eF38oK/efkJ3WCrCzVkdbx iHYY3C/2Oca6cG++1ISi+jf0OCVj61yHHNm5IPw1HKToYKgD8vuJ6lv+/rXr7nOGul+YAtR3AgBr AXDO+xYHswPhTPxx4yNyzKOXOSOfAcfch1QjtuFI0CMA7N5x2LNta2mv0WofGNB6roCmGSNw9dVX y5VXXjkizceYwH/M1atXy5577ilvectb5Nxzz5XddhvuUaXYAgA/qDKha7rYj/GnhYhV78bgk+gI ghClpMcSEbmtcK8aJUOr+r0792bZVrZWDU+uZDBIqtQ9SoQyjCwTuaQrNRjEWKtQSjECYX24iKLW kUsn6d2k9Uah7sL0A6fECtJb7JHvFn7moo4+js8cJUfmDsZCc5Er1wOg9eUiy2FkiyhXUH9Etpxa CU5OURuoM4wPjDgtGIdEHlkfoECbI3JMm3NGoO6PaW+gQ9rlnNy/SEdG68W1uzAaSVvrmOHqzvXs uGgkUWOikWmdjQtSmTo50AD5WVU71HojbXYytUNYmGneV6wuP1hY3XjlvZly2nNXyq09T4Vbh4Nc /2oH8JZDLddhHEHS9KFHde4mP9nhTG17GwJZXCWqWVl4wnsEwFNPPSVnn322XH/99XLBBReEW5Nx xRVXyNq1a53zcOONN4ZbU2wxCI2SQBiGimvQIlBaXJQDIUjkKTguzij5Uf5/pVf/ue5tuk/1HK7D AjnuNxEThC3SRZGqqwYCmlI30NfVFwMRiThCf61LIlKhErum8McRTgAg0nxb/h7HA379Mc1hKX2B Kepc/cEH1QvPFCMB/6NIirQ5pTeRSNfWGKgI7XWba0sJ7Q30Sp9rd9RHkNpA/YfX4XzX3oJosauv tNGND2iLjuapTJ0UgH7UQ53ys1w7DNo1JWiL7l6TrKIq9QjA6zmlzRXbvS3cMhKNcAJALddJcgJm ZTvla9u+QfJFdfSoswajKRwBIvrXXHON+37JJZe4cQNJwGlglVxw+eWXy3veM3w6pxRbBlKjZHLC 6BgEJYJUBEd3LS5lBAXGZ1h316ux/0jxaXduHErOgLtOUGelqfSoU/20+kurbxRQ4kHDIrMkYCQq jV0bc+2ET6U3qQRK86T2Zlguq+SH+V/pN65F3Wgbo+j57rqu7oNUBMcvlBRjDtpHKlObG0azRsjP uHbozvPqyO0L26G796RARllN36EC8tIv09UCvmvX89wg3GYFz/anXd4vW2fbJSfahmqErddQDk3h CICjjjpKzj//fPf9zDPPdOk/caDngN6AE044waUGpdgCYYIpNUomL0JaOppCZ2d0hPTGENHtiwoP a3nEHU5Xto9tZV74LXAGHik8GVzTXUvr34yQ8HoxvaEpakDQBlyHuqNpqc5ob9DZtTfq7KFh7S1a b8xYAp4tPieL8g8FdaYlaM96jbAd8unu6Y5OMeZIZerkQkg3Rz9rizXIz6R26IrWW8lR45d+0g6n Ylskwr5tNie/3+ks+fz8U+Sk6fvLzi3BPP8TBaL/GP88y5fnv94921yX1lr9TEE+Wlpbwm/JyGgl B7VdJxq5joDl/mPo4xR89rOfdcoH8JiXXnqpfOQjH5E5c+bITTfdJAsXBiu6pdiy4BQLX1w3aJ/L j3R5ylqEXEm2DfSrgHtAfl0cWgUQYUjEyoAwZDo1cErmVbKw9cBgpgtyyztmSKZTC7nmXk6rE4ep VVk3nFJR8pmR4ead72Omiw1S3KzFDXjrdftvzt8mNxf/LkdmFmrNtbnvhpdnDpNdZAf5WfH3rk5f nj1CXtH6MmEebDcLTcd0yXbOCuqS+mtp03ojz7VpYh+TCtbmgpQrbXe0uR5tO67utN25OhuQmwf/ z9UTbe3kzCtlhRqF0Xrrk365rbhI6+xweXnrUUGbo846ZwbtjroL25zLIU/b3JgjlamTA42Un5Xa oRtrFU7DTDuknpp9PAfWbDXrCESBjGnPTpfVeVaxb5Ftc8yANTHoLQ7IxkKPFNQh78ABKGp94lTX iWpWFm4qrbjVVlu5dB+AM+ADJ+FPfwoE0Oc+97nUCUjhhGIJCEjH5uF25fV1okpMgbJ6U+a1ckTm QPfbsDCztxOSYF1Gj6WBWCNxn8FvFwnVUn9TTBGLkNau5jD4GPQbKhzbd4TWz/EZNfBjsCCznZyT fZvsktnB/Xb1Q11hXFD0WsWw3nxWSVE7nPKAhkbPYKN+6jfX3sL9il0y28u7s2+UfTK7BhsiOD77 MjkyS7uztqV17uqLOei1UG+6L7jsEC+kGHskydSgMlKZ2lQI6Vqv/Exqh05+hm2QfdYOXVucJBjs V0epBiDHegsbpSvTr7y92S3YNVGlt7BKWqVb2jPqABR73LONNZrKEQCk+9xyyy0lh8CAk8CMQvfe e286LmALhxNItA395MM1E/c9FF22X5EaJc2FobpxNRXQWgsrXbLAW/Bb60CPW5jZR07Q+kmEHtOR 6ZAzcq+XvXN7utkt3LzXRBr5dPUXKDXuG7JEijoRKKSgjbi24dZnYB7yFt1Du6HO9pU3q4E4S2YE J42AXkP/H589RvbJ7RHWu16DazE7idV/2B7dLVOMOUq0DtuJI7v7rt8C4Veqi1SmThyG2gQ00+La Sz3yk3oN2uHe2d2HtcNg3RW7TiA7re5TTD60dwxPC4vDhKYGMUPQXXfdFf6KBzMJAcYElMOLX/xi l0qUYkuAqifyIF33aH84xV3Qle26sQfUix7ok3WFderdt2ppc4KMrtFo9ygF4bkis0a2bd1R3MJU dF2HKQqTcQq1SQFyWam/wT7XlW1pCEUWw+nXMhDMfMFxlJuLd8bWHQqrSCTMFjBi6knSEFzR+qNr u5W0IAyRtP7qhlMTWshFZgYYpii06UNJESIdIUxJ0D/BsUltLnu4qw+3sBTTSzJtYam9kcpFmyNt hDan9ZXW2TggXqbSJl3b7A/ml183uNbJVFJN1MSPqd9DtWj9hjJ1m5YdgvrVes26lJNUpjYEjZCf YTvEkXdystQOSd+aNinbIWKqntSgqYxqVhbWVjhxwAnA0C9XDHH7/FLJoUgxhaCN3UWayJ9Dkbjo hUWDg09Wt2SlSyLGHO8CKHHgOlq2zW0TXMddI7yOE4AYkJzc/EJw0sEZAdSf0pl5/jHmyeV3v0O6 W4mDbif1x0WvqDPWEcCwtMI2d53U2GgEaEZEcku9Ac6Qp2id6aeLKLKqLPSmvSSSXHcQbaRuOIc5 zLmOqy/aHFFI6oxD03obF5SRqdR1FnmosnB2draTqXHGRADOdxWnMnVbPZ9rwCvKI/oZtEdKcEyK UcC1EeoKutJ+apSfYTsMeuK0lNph+HuytkN91lpTg7Z0aC1PHEj1oUOiXDHE7fPLj3/84/DIFFsC 4owSJwSdwgmMCqeATFgmKR0nSFF6nD8kTEuKa7IKw2aH0hK6OiVEPZVoHtRjoJxQZtXUXVD/zglo VcfP9QKoU+Bfg7pL669+UF/8czTXAm1dnUFrpblzvgKjMaC3lqR6w/jgGmGvQMlxC9vcUFpCWl/j idTRm0SgPUJH2iFtxtG4RvkZ0w6H9B91RR2yP62jyYxqZg2CS6YEGEOQYgtBrFGCEdgezDaCEeiE Wqh4EoWZbmM7AtMJVBWA7lwEqhY7NxWGjQdWh5IUw8Po74xBZ8CHyig0GgJlFgH1gSLUY5wC1HOz bTgB+olhGta9MyrBUEwhRb1QmgdkpE2o8UAboZ6c4xWkFji605YS6y3c7hzvoJ6Dc4L6IvJML49D WmfjB6X5SJlK/aSOXlNi1PIz3E5PgqujoB2681xb1GvaeZOuHRaVHKHcTyEDA5V7R2I4JEWKSYBh RglCEIGGIdipwjAs/GZ7qHwWZHd2+auvYLo0Lbv8//bOA86uol78v3vvlmzKphFCC2ABRIRQBRQw KIiCgtgAQYg0BQUsEfw/iJTge1JUOjwQDQoiPHwYxIKAtPjoSJUeShoJKWz6lnvvf75zzu/u7Mm5 de/u3rs733wm9+zpZ35Tfr+Z38ykJtljQQEYFqJaaYWFoVck+wirBBjFg/glnq38qIxMRWTkkKuY kI+pkLZAdqHcmCqUv1V2KjP7a5UWZG6u5d7hc7zSUR0CBc/IzSoeJo7JM/gWE8L4V4UvXm6Tgms5 buUUyLtb1iYtWCXFy6zfMfHdXaZ6Q6+msXHYm/IzyIeBnHvmwx7yrdN8WMqCYkOFJL14RaipdQTi UF/EXr6mZ1Bi0gQD3MIFVewc2J3twUDG9tXBAMaOtcEc2Kxsac7Vqs4WbrYQNUoJBScDo5p0kOlw W/HlClKvSPYJ5GkWGkKOwfz0nVZuGWTHYEXkaGRq5WpkjAS0FLC+y8gG5RMlFJk1h/NeqzKqvshe dtWDcpjoNHkpyHNGZl0mn7WbfNZh5EZ+Y25zZJZHblbRMHJLMmc5crPzlWO8hwYB+dLnuQEiLFMZ 8J3usgPAM0amYgeHrwrKUyZjIF+a429m5slb2bnhtQmrYL6vcUuT/9RANOUpawcg69BYDMpdjAgv 397Q2/KTfGiN93BgsOZD27PKcQyBOsuHFE+dJv0uaVsk6WQw1e1QJ9s1UjZo3ajgYGFvCFQAr9K2 eo10ZRLS0WEymiFlMlXaFIz8AtuNTU1GR83ktjtr6FzdrutzGxtNnWXO7eyQxoaU0fvXSCLTKQ2J jHStapNU1ij/puLKmIqr0WSAjLkmYwrLlLmOFgOmTGtobpG0pOziKVlTGKaTTdIwfJT1h+0yZWxj c3Oua63X7+vPXe9c/Be7OJf9DQnpWr1CUiiYnWskYxQPc9QoIhhypGtz3K5wmpSUqazSmWyw6I2p zNLJRmkYMVoyRn5pc7xxWIuRm5G/qcwqeV/g/ELn6nF3e0ica5T/xqZG6Ww3yoeRVYq8ZRSPhMln yXSHpI3cGk0ezHQYJdKc29CQzMktaQy0DAoGLidGAcmkyG+B3DKmrE+Z/Ijc6BWIewd+ocf7hNvR d/fnVnAuSrqpcoMyNWlkaOTZYeRpDIOuNW1GxusklW63sk3qCsQmpBoaTFlsFFLkZvJmp5F1onG4 yZOt0mlkm2xCyTT51NSd5M2M2Uib69x30O1S3tefG5yr5Sd50JxgZw9qTPDLImNB+dm1bq01GLT8 TJq6jQYwKytTfpIHCSmTD7uM3LLmuQ0mb5IPG2hQMVTrfUs9Fze10a3DpaXJGCv2zNIIDIGsLFo6 3xiila3EO9goZUExbwiUCa9hijt5Z8kKaU8EmcQzgNh0EaYNYwQkTGFIC0iCadW6TGVFrwC/tJaE U6lZUEasQkIXarNk6AEwykm2ocX8UlAaI8Mcz7kpePqGUH62ZYtWSNuC1W6VyoSRm9E2KckkSQs0 cub8sCcni38rrcjGEMjaYORHS5at6Hyrcp+i+Y78ZuSWCOWWRGau3IxcbdltAi39GNgqt5zMzG/Q +xasJOzlNsDk8qTJcZSpRkELylJWrQ16B6y8jdFny1sxedfIK1hLwuQ9lDwjV1umNrZItnG4/RtX MDtfvTnXlque3pOTVe/LzwwyqqF82JTtkI3GtxrDBbOgNPg8bwj0JJEZJeNGTqyflYULMXv27HBr YCEO6TltHGYKN8/AYxO1CbZyoXCjIjIFmamEUDIypiKS5lGSbR5p9o2w7j+ErA30AoyQDL6vxgAI FJKwkMQI8APa+p5QflaJQEmw8qNiMvJAVkZuMqxVMsgQeZltgv3bHMs0DTcyHm5lHRgByM8E7utl 13eEcgvi2siNuDd5jvwW5C0jO+TU1C23TERugYIYGgFhnvNyqwFC2Vpffitb8mRToCja8hT5GvlR bjbza/42+TVwr0SuwXFrBIT5krU+gsYXlDov36qhsqpC+Vlr+ZAeX0LZGGugocnEg8fSVcJg4Zrv Eag1iK0uYwksXLpC0klTiXlqA5uMTTC/CUmbUsQkfhvoJQh/JWydDAkKvVCJIdBiaSo9a1CEBexA F4ZDB1ofM7YFWf2TcfNCbrif0OJle3SsTMJKDwXFVnxBC5aVJ4qpxcuufzD5yVTWCWRWrtySgYLY Q/nwcqsdtEyl1R9ZUo7S2pzusC3NiSzlKnI38kVmlJ9GvrYhxQ4ED4w8ytdc3lQZe6rM4Cs/cS8c 39oizQ35W7KjkGRZUGzRsgW+RyBkULgG1Rqa0N7BEKCg89QOCIc0bgrEoOBLm8KQSsz8mm2Suu3u 5lwygwlZSZkC0BSKtFiZXxbN8UbAAKCy49e6mxgZonhYmSE7KrigEDP/m3ODykxYAIkKjH01VIkN GQrIzSokXm51DnI1UrKyNMEberVJgXxYt+Vn5zqZOL5VmhtTjFyw714MPt8bAj1pSIyR0S0bDA7X oFqjodGPD6g5SOCmIOCXlg1bAZlKKdvQZIIx2vCFtH6r+KsGf4uRY7aB6QzpEaDCIpOYUEKh46ki yCyUnTXIUCRSyKZRMsjNuiUMC90TAr9y2+qYNOdwLpWYl13/U0BugYxCeYX5rofcrCLi5VbTIFuj LFKeau9pFvk2Bi5BGesGNtK6oAQuYbh74Wpp6kcrZ1Omehn3PSZeB1v5yVSzvE8lb+Ndg7rpWNce buXHGwKVYDJKV2dH+IenpnAKs6AVim5pWqaomEzhR+FogjUCzD6OcY62WAWtJbVREA41bEsFlZmR AQaZnV0mYQp0E+wANiOrYCCb+ZvKy44Joa0ouMYGL7t+J5/ccLFTudmFi6Jys7JyFBhP7WHk4g29 +sCXnyHmG7o6usI/PKXgXYPKhNhiVPri5aulU0wh56lJKM66shlpSKalMZGVVlPu5UUL0MFQCDq8 ukZkVCphvj0ha7pMpVBvaNEUJxY9hMwSGVmRzsoIkx1HN2SluQ4/tTcs7khIe0ZkfGNC1ho596pA rwLWBY8NslUow1x3tL5cFfNa8CyfBvo0DeTUhGxOvrhZqoxzSqj5DRpTwj/Nv2A3V5SOPdvLtHcy VZnFRb3erIr5sNqwhsVG40cXdGmJwif7WYN6ksyMkrFFZg3yhkCZBAktYwyBNd4QqFE6jHyGNWTk sbaszHpX5M53s9I2BBsIPjchYSpQkb3GiHxxoqlUTGXSla3f2jSqVCLn4Y0ZebJN5LbFWXl2ZVbe XidDTtbId4uWhP397AYJaTDlUkemRir4UGb8X64yWAo+DQT0ZxpQQ4D/onmyGgqml2lAtWW6nqxq nJRkZIPWlgoMAb+gmEvdDxbebbfd5Ctf+Yocd9xxMn78+HDvwKIJjXUE/GDh2qMxmZHl6ayc/O+0 zH4v3Omxlcn12yVlWDIp6Uz9N62ljJzp8Tnt5aw19DwBKufhRs6dg0DOhfBpIJ5+TQOh+sD/1VAw vUzjGUr5Wqm8RyAji5b6wcJKKSsL12yKOvPMM+WJJ56QM844Q7797W+He2uHUgYLL1+2TF584bnw L09fkzaJfGlXVvZ+zBsBUYiPjz6akXWmkGxK1ncFS4shysLOj2S8shABOW/zz4ysGQRyLoRPA/np 1zSAUmFCNYwAL9P8DJV8XS1SDd5boxxqskfgL3/5ixx00EF2++abb5bDDz9cnnnmGZk/f74ceOCB dv9AEVicrCzclrdHAANgl202s9ubb/l+uf/x5+12HBgKq1et34U1YuQo+xt3TNl194+FWx6qoc5E Wo593hsBhdh+pMi9uyZlVWehQRO1i8r5+y97ZaEQtCD+7471K+dC+DRQGvWUBrxMS2Mw5+soTamk jB3RWEGPgB8j4FKXrkEo/Pvuu68sX748ZwTMmTNHdt11V7vvmmuukW9+85vh2f1P1BCY+tWDwyM9 eeZfT0jbe4FGus+++9nfKF864uvyh5t/Kw/ed0+4pxu9Ju6YMuddn9AVupQfWJ6Ro59nTmtPIX65 XUIOHJ+Sden662JOJDLy0HtezqVQz3IuhE8DpVMvacDLtHQGa75eD7uOQP8MFmZQe0YaZY25QVOi SVqTLdKcaAyP9iSVCnob0iymV4BkMpBPJlN+mn6hfZ6MSQ2T8Sa0Z1aZr69cTU9kRsm4ehosHGcE KL///e/liCOOsNsnnXSSXHXVVXa7v7EJLZ2RZau7ZG1nWt4/YXh4pHzO+PH58vBD9+c1BD4yeWd5 /pmnwj0Bb74xR95+c449PvPWO8K9ni5Jy7lzMnLTwl4l5x6c+v4mOW6LJtmhtWc347Mr0jL5vlV2 +/IdWuSADbtbZ15cmZZDHl2/ANpieFLu/tiI8K+Are8Jens4dtn2w+Tj4xpkfFOQSdeks+Y5GTn8 iTXy1prqVo4MIv751kk7+KzeWJtNy3++UV05x8U/LO3IylVvdMiPX1onh23aKDO2HRYeMe9h5KNp IMrD+4zscZ/pL66TW+Z32m2O7dCalOEpL+dKGag0AK/sF/TUKsf9a608tHT9Uay/3Xm47D6uO97v Wtwlpzy7NvyrG7dceNvIf7//W223q0W9pIF6l+ne4xvkih2G5eoK8vXDy9Jy3NNrfb6ulEoNAaOf LV212OgEK8K9hWk31zQnR8uTa9+Wu1e/LA+tfV3e7lwubZme+fW8TQ6W6RsHniqPrJ4je750gd3O x6wPnCwHj5ksr7Yvlq2fn2737T1yK5k2cX+7nY97V74kT618U7ZoHC/bD9tEDm/dWZqlQzqzQXot l7rqEShkBCjuOYcddphceeWV/T6IWBOariyshsD5F18uW39oW7sNJxz1ZdsjoPtfeelFu5/tGWed Ls89/ZQ1BL55yvft/p222sSe/6ubb5cp+x1g9+FidOtNM+22nvffl/9cLjjvLG8IRGhKdcnHHsvY 2SWqAQr+d96XfxxIYlab/Z21+3A5eKPulgMqgBF3rl8Axd0v3z1c5q3NyKS/V3f2A2YSem2vpKys w+7l5ekumfp8Rp6L18HLBmVh9l4jZLOW+Na1O97ptIYdRuGl27eEewNQ3lXBV1AIHjT3czntubVy 2Zxg3ZHsIaPtbxQv59IZqDQAUfndOLdTvv7U+ob/ks+29lA+3Xu4uHn/1dWZXONAtaiXNFDPMiXP /23P4Tnj3sVtNKoWgzVfR2mQjIyvZNagMlYWTiRapCObkh+/+xe5acXjdt9hY3eVGZseYrejbNW8 of1dk+mQ+Z3xPsjT58+SW5Y/IXO3/6ls1jTWGg03LwvuDZdOOizciueO956RQ17vbujevnkTuW3T 42V4klW8129MKEYphkBN9C3R2l/MCIDJkyfLfffdJ2PHjpVbbrlFPvOZz8jSpUvDowPLyhVt1mf/ ycceseHIqSfa/dde8Qvr73/R+dPlrGmn2H1jx46zv8r999yVcyNSIwBef/Ulq/QTorSOHhNueYA5 pqs5vdyxm3cr5lQM+8xebcOMl9tthR0FAwCoDM77UHfLseL2GsRBhYHCiHGAgkmrFVCRoYRWE+Kp Xufk3txEbbWMPTjfyEqVBZRxlQG/VPQreur5FpX1CVusL5dpHywsK+5JOuIZ/PJM4B3odagmKufi 1Wd9UUtpYMoG67fKkl9dhTEfKJD7TehbZa5e0kA9y/TC7YbljAB9zr3vBpURPQR9VX4PtnwdpbOP F22lJwAjYOc3LswZATCxsdUq/HFBGZ5sij1O4Hpa/jECYI8R77fKf9QAmNex3PYWaMC4iOO59gWy zZzzzPGkNCbW1y2K0Tys+OyWQU4ZQFD6cfnBCEDBnzlzplXwmToUyyUadtxxR3suMKvQQBkDOmvQ ky/Pk+133Nkq69paT5iy36fl5O+eLuf818/ka184wCr6nLdwwXyZtOX7rH+/tvLf+/e/2N8jv3GC /Y3CgGPlhWeftr/b7bCj/fUEVNMQQCHTgh2ln9YhuooJdCfHtdpxvirvh2zcs3Knwt9qRHelFOXU 59bZViNtNaaV+Z/Luj/mU32sLNQT1ZQz7DC6uwi86LX2nAz4pbUvrmVwbegauqfjJqDghgBxcgbu qW4H/D7V1u1nOrG5b6r2IFUOHmopDcQZcEdsFtQN+dKAcv1OLbbcUAW0L6n1NFDPMt1jbFAO0Jij z8HFS+Wq11abwZavo6RSldd7DU2Fr2VMQDYxXI5Z8Nv1XIBcTpt7Sy5csfg+uw+FfcbCP9t9uPHo tsuFm33R/i7tWt1D2Xe5aNHfrcuQhnw9DMpxC2+UVGJk+FfpdKxrD7fy051bBoijjz463BKr4N91 1112G5efAw44IBcYF3DBBRf0CBgOGAPTpwf+V/2GMUi6Qmv15z8917r5oOR/9cipdh+sWrlSRrW2 yrFHHGqNAFx5fnrJ1XLaicfITb++Tn53w/X2PNx/+Bseuu9eO/iY8Kfb/yfnTrTl+7oNgRVtfkqc vuaR5d3KGQo8bj2l8HSo1NEKRNe0cmLYckwlElOPxPqQjggNEXimrbBC4amcd2kWCvnhB5t7yC0f Kudo7w/Kg7YavryqNJltGT4PpWHWO1XUhDwl05s0ANGeIcaAQKE0gL85ZQsNDfPXDXaVrv8ZCJm6 zwSVaym9Q54qgn7WUbgsZWDwI2velNlr54R78vOvNXPlU6M+JJs3jZNn186zvQH7t25rW//Z/4OJ +8us954Jzxb5QPME2wsAh75+dQ9lvzfwrnesek6aEz1dT6tB8dzRxzAd6NNPPy0MVdDwt7/9bb3A 4ODTTz+9R8BNiNmEZsyYEd6t/0g61uroMWOskj92XLfLDwaAuvTQM/CdH/zITgV66bU32H24CaHs 6xgAYBAwA4cJC+bNte5GwN+MRSDowGLunW/GIk/vQDF3jQF8++d+elRRg+C6twLjEKaZykfRruY/ lqjooVBqazMK4vVvd9/XU13Ofbm7tYSWwH9/cqQd0EsvTj5wLdDWvv0dly9VHkg7qwu08jI4kYDP MUYj9/rV251VH1ToKY1K0gDypQUYdhzd3TOEYai9g6STOMjfR01qtHJnYKqn+vSnTLUs4Bo1ONxe YP31lEc63XcNI22ZLrlr9UvhXz25bPE/5PA519mWf9x5GNzLoF8bXrvK9gK81v6ufGfDfe35D6+e I79///G2xyDx5Dfl54u6J395cJtpkt3lv21g8LAL99ZjBAyLYvxx5bOyItOtm5RCQ2P+NK/URArF 958FxHDzKSfceuut8vjjjw/AqsPdlfzXjjlevnXqNPnzH/8gU3b7SLg3gF6CW++8R6adeY7M+sMt 8tXP7WcVfHUBeuzh2XLzb35lt4H9+dyDPP0LfvpaKQCViRoE0W5jBZcedQ/SMQGcy7Vw8WvFu+g4 /1ehywB4BbFvwT2HcR9amRPvdPUz4JeBnPlgph+gpVArfzXe7l5cuAJDMSBoSyGzi5SSNjx9Q6Vp 4MGlQfmAHNUPXN0C3dZlF9LKlWGDws9e68i5iXmqS3/K9J5wPADXPPmJwOBg8LCnd5SyaGs82aIL iqWkQd7qjHcp36JpvFy82Zdtyz8DfVH8FXoFJjSMlKPG7W7/5tiLaxfaHgAMAwYav9Wx1LoBMQZA 4e+3O5aFf1XOQ2telzGp8tyDOjuLlzE1Y6q+/vrr1i2onDB6dPwMHP1BxlirTzz6f3LQlN1t6/xV l1xoW/QVjIADD/6iHTjM2IE7b/8fu3+bbbeT7//obDs70IwLL5XPfeHLdj9sNmkLG5TPHnyoNSSi wRsLfQ/KN377DP6KGgQo6vm6mv+6KMh0KHq0CmkrMfcoptDjLvD7Xbtnn7jijY7YKQc91YVxHx/+ xyrb2qeGHDCbSz6l4ZLXA8UdWdH7o62GKB46LWE+eA5Be50YA0KLZaHWSk/fUkkaIG+qookfOGWC Th/p9g66MJMNCiODSYulE0/v6C+ZMsZLJ5BAthgcy8zzdDxB3OQSnuKo+3UlpLvijTZlw4ZWea59 YfhXPCjyh8/5ZfhXAC38O7RsZnsL6AHACLh1+ZPWYIBfbXmMNQb2f+USOwZAwS3olLm/D/8KoPfA DRgLxWA8w9psfE9jPpLhugeFqBlDYOedd7a/+P67bkJxgXMGGqxVZgnC95/BvCjnuP3wNzBuQAcO E3SwMLMC4UKkswN99ahjegwGdvnrHbfnZiHSAK6x4OlbGPyFQUAPgRbsKHzMShHHtU5lwdgA7WLW lqZ80IqEuwBQaWGAeCOg/8BIYxDhBn9dYRUHJd+sLm7vzz7jUzkXIe0pKATPIez5YGBoAmnq7G2K z+7g6TvKTQPg9gypOyDpIjqtLGDoa+/g5kbBVBexTYcFhj+//F3qmCRPcfpapsAzmECCOoJn0BPh TgXMmiOe/qVYjwCLheUbJEyL/q+X/p88teZt6/LzX5seGh4JYJzAZ169zCr2R4z7qDUO7l7xojUc 6EX4qjEELpt0mDm2W3hFsKZA1DWoUsYkq9/bVDOGQH3RPVh45q13yBFHH2uV88k772r/prVfDQJg vQBa8mfecof168fXn14C2HyL9/UYDOziGhIa1BgAZh/y9A9UAr9+u7siaM0z0yNd0tqD8NmJwUI2 tDAVUuppTdaZJzA2dnmgewYhT/+D4uAaffnQ3p8PjqDVMChKtaegVNwBwiiHntqg1DTg9gwdEboM arqI4pYZ6h5G0Pvzy9+bt+R/nqdy+kKmLtQRPIOeCHr31Ogr1gjkiad5WKUKb6Joj0AhUNhZOIwx Abj8oNwrGAFvti+14wbu2fp7Mr4hGLh7/ZJ/yrR5t9mxBQ+seiV3raJjDFzc8QGljhGohEyRFZDB 1zxVQJX0xe8EXU209u+59xS7DUwTSu+BO5g4DlYZJigYENGwy0f3yJ3jewb6Dlrm3Blh6CJ2pwWN m4dacf1MoVgr8cnOQmMYG4ds1GD9UzV4l5G+g1Za3ATcOCbOtRJXN4E4tPcHhYFQqNUQSE/qd6zg CqawKrWn/+lNGkDe2jOk+d3tFXS5+LUO2wMUDaqc8svfnOfpHf0lU+AZ7nPY/t0uQa8Oz/Hjfyqj Y13xBcH6glPn3mJdf2jh1+lBdY5/3IJUqWfGIOAcehFYRIzALEMsCqbuQsDfhIGgbgYL1x3ZrDTF WKsMCKaln+Aq9LqP8OYb+aer0hmDFAwIAmMFMAAIUOgenupAy9z0bZrtqpOEN/cflfMVpXA/q4B/ LwW/W9EUGzyqlQ3wTFawdUOxRao8lUMrLT7DDCJUWbsrCOtAwDjo/XH9f/MNJlQmj07ae6/+XKs1 NPnVniDSC77Gnv6nN2kA3DU/UObzDQBmPz190RDaAfaXv/Nd7ymd/pIp7GTyNc9hFjAmk2BbDQ4G hBcbG+apMkY/K7aOQCFQ6nH9wTVodbpdfrzgDvnwC+fYMQGsCwD83rjsUbt+wH6v/CLXqn/qhp+U h1a9alcGdlcTvnjR3TIi1SwbNHQP9K1kjEAldNXTYGHl2muvjZ0hyA2cM9DEWausB6C9A65Cr/sI 7oDiKLgTuS5FypxXX7EzDmnQe2yy2ST766k++QZ4McDzMw+vKVi4c0x7AWhZ8oMCaxfWaIhrHURu DNamq78QdzlGnjtlYRz6LHUBUfcEXMmKpSlP39HbNOC24Jc6RbCnb+lPmS4K1w+gQUcNAJ5D744v +yun8lmDjPJbZB2BYuw0fFIPdx6MA8YELEsHhgC/X3/jV3aq0VL421anyo4tk+RjIz9g/1aDolZI ZBl92wseeOAB+cQnPhH+VTkXXnihnHHGGeFfpcGgYdYT6E+Irc50Rt5ZukLSxsIDWvpLhelCUeRx 89GVhS/+yTny/DNPyZeO+Lr9+w83/9Zuf/7Qr9i/mZ0IA0Bh3YIjp55opyX1BGzQ3CWt/6i+IuW6 ctBaN1hY8cmkLGmvvNVkoOgrOdOdT8se/MsoEX3ZKssUsbqKcF+nqXqVcyEGQxroT+ohDQwGmWpd 0R9pZzDm6yjZznWy0fjRMqwxyTrAkkh095znQ/WzRcsWiDTlN/bGpDaW1lemhX+tDy37zPMPrkvP x0d+0I4LQJH/56rXwr3BGACgh0CNA/ceQIv/uNQIez1uQ3u+1D3pDVOWPrntmfYYz6NHIR8rtr5Y 3ksXnvHIpSExRka3bFAwHmvGEDj55JPl6quvLkm5V6NhIA2BJSvWSXumeMKM8uILz9mFxTbcaGM7 UNhTHahIJj2Yqeoy9YOV0ab+mLtP/RoCXs6lgZxf3SspqzoHl8Lg00Dp1Esa8DItncGar6MkM10y YcyIigyBpasWS5esCPeuTzmGQDm4hgCDiXUcAcr9isy63PoDjDvA5QhwKXKptiGQaW+RCWM3LRiP NeMaNGdOeX7vBxxwgLS1BSvv9jssYV3hHLfbbre9HTjsjYDq8l5XQj43oXzDbCiy99iEzFtXn3E1 Z42Xc6kg5yUdgy+ufBoonXpJA16mpTNY83XVQD/rpWuQDvgtNcRx3bsP2Z4DlH4U+8dXv2kHILNP jQBwxwZwjPEE/U3N9AjUC9bizGRl8fLV0imF56r19B+JREb+tjQtJ73Yq+Q8JDjnAwn52kasrVgz 7QAl4+VcOvUs50L4NFA69ZIGvExLZ7Dm6ygVuwYZ/WzR0vm9cg0qF3oQYJYxChhPUIi9R25lBxRX Srk9AsnMKBk7cmJ99AjUF+sXVrj84Mv/9ltvhHu6KXSsFHp7/ZAgm5QvTkzI9uWtvj3k2HyYyNRN EtJUQqFakxg5f8nLuSh1L+dC+DRQEnWVBrxMS2JQ5+sIlQ8WzhZdUKza4A5EKGYEQG+MgErorMdZ g+qFTLo7clHSD5qyux3Qu3rVqnBvwPJly+RrXzjAHtN1BqL86fb/KTjg+IJzz7TXs9KwJx5Ms+Xt Sbltsk/S+cC39DcfSUjWVLqZbH1WJMi5rTPl5VyAwSDnQvg0UJx6SwNepsUZ7Pk6SqXu19CbBcUG G8lUcaPI57oKUWuV1voTjvqy3QYMAlYO1tWDzz7ju9L23nv2GMq8HiOwyjBGxGknHmOnFj1k/718 q38vaEomZWQqKU/ukbQtJ55uaGm7cfukTBqWshVJPZOShJdzHpDzrB0Tg0LOhfBpID/1mga8TPMz VPJ1tejLHgFm+MG9p1K4FlcidSeqBfwYgTJRH7R3lrTJ8y+9Ylv7UfS333FnGTt2nF0/YPMt3y9H HH1sbqpQYLpQ/Zu1Alh5mHUAmCKUHoEfn36avc/nvvBl2f/Az8uCeXPtdRC9TtHrPT0ZlsrIyIaM XDU3K3e+m5XZgR025KDyoBUJl6kvbhi0JNEF36sMX0Mg5y7JyO8WBnJ+e53YMNRAadphVEI+Oc7I ehDKuRA+DQQMpjTgZRowlPM1NBmjcOyIxpoaI7B6p8tleLLJDvDd+vnp4d78HDZ2V9muZRO5fsk/ c25Dsz5wcm66URYSK5dyxwik21tkwyKzBnlDoExcQ+CNeQtkyq7b2Xn9f3H1r2XB/Hly1rRTrFEw /fwL5cnHHpFrLrtYPmeU9UO+dJjcf8/f5apLLpQjv3GCnPDt7/aYOYieBVyAfnHNTPnet6b2WJAs HxgGM2/tHn3u6SaVyEpjMiur0xmZGCz3MORY0cWKtQlpTiYkkxm8FQiKA3LOmgJuo6ahUk12M1Tk XAifBgZfGvAyHeL5unOdTByAwcK02E+buH/4V090HQHIN1vQvStfyk0h+vCHzpA9Rrzfbm/53H9Y Y6C/DYFEZpSMKzJY2BsCZWITmimclq3ukrWdafndDddb5b9c3AXF6BFwW/b52/cIeIAxJitXttXM dLO8z9hx48K/SgeXN8bIjBg5yk6hOxBgbPfm2eq215+yqDS+64mB+kbSA2u6DGSarBTSYj1OQV2o HOhtGVELZYynilRqCBj9rDfrCFS6hoCCgcB0obgQ/Xu7c2wPwrNr58nkf8+wx32PwCBAE5q7sjD+ /nD+xZfL1h/a1m7nY8ZZp8tzTz+VMwSmn36a3PTr66yST29AXIXIWAJ6CFzjwVMbMMaDnp9K2OWj e9g1JeKgUqO3CehhmnX3bLudD96DMShuLxH7iqEL28UpFvffc5cce8ShuXuq0XvptTeUbYAyXoZx MJrOb71ppjVwb7/rwVyaL2eF7iiF8oXmMfjVzbfLlP0OsNulovEA9ObNuPBSux1HvjgnnvNNFgBx yguKKq6HPzxrhnztmOPCveVDwwKrlYOmDcoUcFcwj6Llzq133mPTqSpaxdA0HZemGAeFC+QP/uNs mbzzrnLK8cFq6jNvuaNH2Ydx8PqrL4V/5cfNPxpf5xn5lJI+9fs0fZP+5s19K698+R4mbPjqkVN7 vCvP/d0Nv1yvlxdK/Y44NG+SpuhNHtXamkvnp55wtNz5x9t65HfS6Tn/7wdy9cybiyrCmqbpzf7H o8+XbIjZcWxvzpFvnTptvTzHMTj+5NNi45+4+OTuH7Hyp66Mpuli9ZzG8/d/dHbs+7pljMaJp35p kIyMb22pyBDozcrCuPPM2PSQ8K+ATRvHyPzO9X2MWSl4baZD1mY7wz0id7W9IKfM/b1cPulw+c6G +9p9rA+wLL3abuvqwuCuIaDo9fnwhkANUMgQKAct7NweBcYWuIqR4g2B2kUrn0pAnvt8cn/rEhbH M/96IjfQnMotjjPO/omt9OMMgVLSJe8wqnW0XHT+dDly6oky7cxzwiPdyoYqvyiUDGyHco2BaCWt 92ZMzGXX/caeU0k+Uua8u0Yu/sk58vwzT4V7ulm+fJk1voE8tuX7gq5al49M3lkO+sKX8sqC/Aco TpN32tVuR0EWTBYQB/FcKJ1ElRdVapE/z5x1zz+tElosrREPUdw0qsc1rguVKVFDoNS0fv8TL8iP f3iaTb+8tyrHfJPGD+eMGjVaph52sJUNxq5rDGh6LoZ+D+czaQPxVYrhDK4hgHGq75LP2HMNyidf nmff1VVu3bSslPodcahs3MYiTSM7bbWJfaYrPxRxTefF8mfcPYvBt+6yzWZ2O3p/t+Ei7tlcq/Eb hXf49EGHFOxZJ741nskP191423qNKN4QGFxUvI5ALw0BF4yCKzf/mlXc3VWDgRb/J7c9U1qSjXLP ihfXWw14yeSf5xT+ctAehXz0xToC3hAoE01oS1ask/ZMEKG96REAWme+d9I3cmMJoi3M+VyDoFCr sqfv0cpHB4iXgsqTNID8KlUU4Pqb/9coVK3yyksv9hif8oGtPpSrtAvBO2AIaCWsLeZuxa7vCaRf 3p1W14032dTuW7lihdxwXf6CC958Y469ThVpVc5J0+Aq0Shim03awm4XgtZbVcxQCFWxqwTe4zs/ +FGvZIHCnO964vDhh+4P/+pGjT23PHANLuLrd3+8yxp7pSjiqhi7rfHlGgIo7LjMaFlFubbTrh+V B/9xd0mGAErboQfsY+XtKuWqfJJXLr7iWrtP0y1K9NHHf8vuA3pIMMo0frgPkzHo32rQocBff/Vl duwVqEEBxVrif/PLa6wxqnkmmoeivQ1u+nQNBTd+oz1O1TAEpuz2ERuX2oru5k33ea6y7b5jbwxs IM3wjW5+O/m7p9seCuAdMcJVBrzTyFGj7DZsMGGinPbNY+x7kZ6p5/Q+mi803/Lec998w/7tlqk8 AxmcNPWIXDmCMeDWlXqfuLI4msY9tU8y0yUTxoyoyBBY2gvXIBeU/dnb/FA2axorazIdcuybN8gt y5+wx+7Z+nvyqVEfsttXLL6vRyu+6/7zyOo5srhzpd2GbVs2lq2aN7TbceMM3DEGcZRrCGTaW2SC 7xGoLjahhYOFq9EjoGjFXUpl7xJXkXv6D5WXKpLF3IRQqK/42U9thYXsXEMARbJU9JrzLrxEfnz6 d+22i7bilooq0VSwtOJed+Ulucq6GEdOPUFumlnauflwlWi2S3G3cuPONQRQJjCoS2HWH26x3xk1 BFxZLFww3yrmxA2TAqDk4Kqx6+572m33GuLcVRq15RjYjzLtju3Rd9Z87PYQukYAUEYUc83h+apw 6/uUYghw76O//HmrQPGOD89+wB5XiJ9yWlldBRil8atHHZNTXktB31PjR7/FjS/kr70AwDuqe2Vv FHBF3wG0tV3zh+sC5PYKcDyfq437Tu69IU5G4KalSiBOiK/ewPsUquPc1vo4kN2075yYM2ZoLCMe UNhxEYOf/ee5Nu4wwDS/YZD99JKre7g5EddMpkHDQamGKUTj21P7VGwIVGnWIJ3ec4OGkTJ944Ps Noo7ivpuI7aUo8YF+RJF/+Zlj9tteGL1W3L31t+1YwPmdSyXSc/9KDwS0N9jBLwh0AdoQlu8fLV0 SjBXrRaSlfYIABUc7glT9vt0uKdbAYFoi5mifqSegcE1BOitKVYxIXdtuVJlRpWDP9//aF7XFBe3 9bxahgCK4CH7fdxWzvj4aroD3hPcFkHdB1tv+2HbK1EIbW0F3g1WrVyZazl0ezA4XooS555HRe8q ifRSxLkJuZDfaNVU+UUNAfKWLuL3wrNP59ykPrrnXjnDAKXPfW/iXFtHo8qzm1Z0v76ztvaqUjl6 zDjr642ys82225U1riHqP16KIaDn8E302ESVx+i3lILGA8/Q+APupT2b+Xo7tWwsZAhwjho9+jfx B/QGlJKGCqFxpc8AfU4UdxyJ9kpEjYFKDIHeGjTEK+lacesUvgW0p8o9z4V41/TCt9Ezoz18gCuQ 3pPngeuOh+zI64xf0GtKxU13xPHknXfLxStx43sEBi8VuwZVyRDI7vLf4VZ54EL0w4mftr0IUXci 6G9DwLsG9QFBQssYQ2DNeoZAObgVCpWXKhNuV69WeqpwAIMsy1UMPH2Hq9y5PQL5lOZoj8BnDz40 p2y6RkEhqFj1OVyPIRhVPl3FohiqeFCxopBHfXnd4/kUGdJwPlcM7ukqZnotLg977/up3CBLzUfu 90E+ZTHaI6CzbblxXAhXZtpKTwus+uYjH41DWj1xQeE8NWho6W5rW24NA9cnWl05or7SKhPXbUN9 vVXRBd5ho403ldkP3JtTsEppZABcahYtXJBTSvHFd8cWaNxHDQF9Z76JcSJumaTvVmo5p/fkHu8s nC+vvfLSeoalln1RxT5KMUNAn0GrMdukXYi2JMfh9r5E07Pi5iNXKSWtMdjZbYRRAwzijIFKDIFo vooq8qT1QkQHoWv88X64bOV7bhQ3byIH9zrqJ9Kwm67db43KrpQeO7enjjhXdzmU/HyDofWdXDl5 6peUZGSDSgYLG/1sSdsiSSe73XGilGMI0KrvDgYuxvT5s2SvkR+0LkAvrl0oB4zu2RNaaLDw2x3L ZL9XfhH+FU9fDBb2S9RVSCbdFW4FBR2BAg4oZHWfBoUKnb9R4BQqfKBAVQWfSopCE/CFpEL5+U/P tQUd4wlowfXUFrQgFyN6DooECg2BypJeAZQx0oI9bio+9lFJa6B1ndYvrlFFRBWQ3sDzUTpcIwCo wAn0Zim6j4Diqop+XIgaCCg3VOwonmosRUHhLkTccZRujUdcRFDEUQoU4tWNx/MuutQaDBjWXMt7 /ei7J+WUGlfJYgpX3tc1Arb58Hb2/VFQiAOg1ZLz4JdXXdojjmgVB3f8Q5w7BUoOyi2LDALlibpT FAv0KFGGkG7g1htvsL+FUFkALjygZVJvoMziW3TGIgXDTuMFn//oPoxaFEkUO1qeAcXQ/Zv0z9/I hWcQv2rA6rdQRnKffME1rJB9FFfZJT5JU8C1yBxXJ8pp5dwLLrGyAt6DRpveQhySnjW400qTbgvB +a7CzPdonXLYUd+w30GDheLGjYZSYLwQ8YNBXwrkmbi064ZoucB4JMpEZIuhXuq7eeqXrs6OcKt8 0l3pcKsyGBug7PXyRXbxsFIDYwguXnS3HPfmb2TzpnF2PIAb3AHE0WOcPxD4HoEy6bY418ltf7it RyUXHRDpogUwFQVdqwotF9EZVCjkKAzBbSmjslJfTN/qURuosoA8XNeSfGAEuj0CTEWI0vXYw7Pl ofvuzSkx2soGXEOljsKGL62eo2nDdUsA0tG0s87t0VrpKjUowXGQ7mi9xwfX7dovhhq6bpoFbcnX 99dWRXq91E3AbUV0Wx2LtehH45tvQhm0/u2hi4Cical5BgXRHQPBce1x0xZlWnPdXgyFc1F8gBZh vQ/78edHEY9771K+SeXJd2ivBNAbEfcuceg3qrx5L6Z6jMre7RHQ+HJl4c5Ao9/s9m6Aew8to1zc 1mx1iSwFvqEUNzsgXnE7oXGE+FI5oAC7aT4OrtU41TTqwvuTHkin7lgNN24w0l1lW8tonfihFJkV wn0vdd/TdFEMN59ri3q5RNMLaQRD1s1jnENcs3imjo9w6zB6pSiLMPI0nZXbIwDkCwx1oMeHvO6i 74RREnUNcsfleOqDyl2Det8j4K4lUIn7jsJ9dECxUmiwMD0ChaYOhXJ7BLJdI2WD1o18j0D1Saxn rbo+k9oaVwpUHNqau/+Bn7eFHQPggEoN8FGlEEVBw3cYKPDc1ijPwENrP0oRgcpO4W9kSStytEeA ShNjkkqv7b1l9joqf1U2gYF2uG5QkZPGSF/cEyMCZl57pf1VSE+0BGMgkHb4dSHNkXai+3kOSgxz yx948BfDvUFFT+C9FN1HiCpQKIWEuGk6gfflO4iTfK2IvIPGpeYnlAKMHIxpjkdhphsUP/IG59D7 hqKmRjn7yUe05KoRwP20x43wvTOm22+n903zocK5DBRFocAg4z6f+vSB9lkoZ4/+8yH7DIXnawtx qUSNANBWYTfOCa482GafKk3a48h9MMjy4Sp0qpyhxLlKO/egdwJFlEYLlD7SkAvX0JLvgoGLMogB pDP5ADLVb0Cm0X18A70x7FPIF9G0wD4MDIxg3pG4dhX2YhTrwSPeL//lb3vck3yjccP7sJ+44PuB azhfDapqcvH5Z/dIF6RH3sENWmfoL8QZAXq+xj/oPrfsikK+0TymkGbZx7upIe3iNkgA9yBdFAqa P12Ia9IRQfO6G/SdKFuix6K9Up7ap3lYYHyWT6LXPQIMBgbm/+8NjA9gKlA34C6kRI8VMwIqIZMu HhfeEOgFKARUWlNP/LYpBIOKkQLYFlZmvxsUZkVw97td8Ht94lO2gNPCnl8KMQpFCjmCGhvA3O/e Rah2cN183BYvpudEljfNDKZMjMLgXxQ5lMxtt9vBKuRU3KpEInNX7uf818/sM1A6qIRJF6ogcQ0K wnEnnSr/e8tNNu0smD/PHlP++qfbrYvLLy4IVjoE7sMzeM/owF+UHAIuSYruI8QphXb/8p77VenQ CpuW6qiSoJC3ogYFg3ufNUoYitjL/37B7nNBWaa3gRZIFPoXX3jWDqrmeRqX+mxgHz1wasig4KJU ap7TfAjE6XY77Gj97VF4VR4MXqR1EoNj6okn554DuJ64vX8q52hwr2HBJPe5lUK86n3dtBNF4wPZ aDwwrSZomkIxZFGz1atWWSOTll/SngtGE2NUXOPy7r/8yf6SDtzzcUeJphF3H2mRd0H2CvnJTQv0 GLCwlML7U+4ytkLLRM4vZHC4ac8dk+LCOWoEcF/KXCBuuT/vy1SpfD/vDXo+vWuunF0F291f6Bj3 AJR5bTBSJf8tI1caA3gPgpYzgLyAvKlGgGsc6DXRAdqEQq31fDdxqWkD+F6MXiBvko8Kwbe63xgX 8hkjjNPBSKcXyD1fv433cvdrIO956ouOdfnHrFSD0cmWcGt9pozc2v6+2r7I/tYzyVQwlrUQ3hCo hGxWmhxrVRUtCiNag6KVZCHwfUTJoIDlOipACkFaj7WFhoC/sxZqKDs8i5ZOKmdPbYAioMqMqzSj ECJfKqmovFAu/vzHP9iWTVqYUdAxKqlYUWa1guN60gC4CvyIkSPtr3aFo3ii3OI7rYrDXlOCadCU z34+aC2m0lblhXcAnhcdiK6tdOofD27rXXQMgO53W5Vh0pbdiperSEWhktd4JKiyyMDcE7/zPbtN Vz/nuaAsYfzgPoFCjzKP0oKSvoWjuJB/kAXv5yquKFV8P+9G/tN8BsSlti7qfOmcQ55FEVLlD0M/ DgZ54sqAwukGWqVdY+Frxxxvn6mKVW/gXUgzlB/50LLFnTFm9NixNt5U6UYxZEYjjBTA7SUKi9EB 8Q8ooJr+8Ed3QS7RNOLu05mzXAOTQa9RiHta7IkrbWyhRRr5x6WrOJA1MMuUEu0pU1gkDUUb+WD8 Ae9FfmU/c9y776zluYbRo8fa/Vzv7ie440bc/dyDPKrjRUi39GBxD+LOuvGZZ2Kcav6k/tBVe7me byQw9W1v0YasqOsNz1NjS8fC5MOVdb7AOXE8dP899tgTjz6ciyPykRpArE/BPvIb+/UczZ+eIYDR zxqaGsI/4nk3vUI2bwzyYxTceZjxB5gKtBJYVfiVj8yIDR8f+cHwLIk9TsjH9s2byDvptvCv0vA9 An2Ia61SCNKai39kvgJHlXht4VEopFDc3JUw6VZm5g5toSHQQqqFGooaz6NA9gVc7YACoxVZVGmm 0iZEpwelxZHKjWNU1ihlGJOPzH4g5/IAHCcNqAKrrW5cTwUcnT1k9v3BlGW29c5p+QSUA4xPUOVO lbY4JU+NUbeVTvcRUGZdt6ho4BjKyrP/ejK8OvDxBeIGdx23Z+vlF1/IxaPGHaAAaLzyy3ku9GTo d/CuGAC4EOFqo/uB63T+cnzLVXkjXshXuAYxrSj5jDyNTIh34BfFk7xMHsV3mqCKJ/kzDgZ5qiHh BnddAIwb8jPyL2WGoGLwLqSZYmjZoqCUuoaBcqcxtCCuxZhVmYF4RpY9ejojhihpUtOGxqu7T92+ nnmqe27ufOUcaVunXdXBwuQZFMFCcD4KthqI5EFgP/kumibJb9p7gtuevg+/qmDT83L2GfkHzGoa jI4fKwTv6LqKMWMOstJn8k6486lxSrqPuiXRoEBvibvIVyGKxV0+aHXHeKY+i0N7xFwjV+tFDWqY 8R387bbkIw8tCzS9ET/kIyDtEDfqCsX+fEadp/ZpaGwKt8qnq6N7Mpc4lqdXyt4tHwj/6skR43az v7gFVeqqEzdIWEOhwcIa8rFD86aS7N2w3li8IVAlqJBQJPJBAUUodE45RJU7z8Dj+rXnC3G+7bRq 4s5CaxuDhnFnQWlQpdNFFVgqOTUGdDYTl2uvCKYgi3seMB4FUO6oTNV9BJ/3KGqMugqga6SSFgnu PgwTgs7uQ3e+VuKAC5wq4Cgzo0aNttvANXFxFw16bwXFHeUhMMh3sC20KAQoUbTea4slqFHFMRRI 4gBQzFVJB/Ir52rrOL8onq7inA8GPOosN/m+CSNJFUxdqXmgjXt6RqLfh3JFXBFncd/OO6tSjxGq bkEodtGyCncUTSeuq4/uU+Pl3r//xf6qcpgPjDCUYU1fGG7cQ3uUyCcqB8ZLYLgxNSpG+R57BRNd cC2KpvZuuWmSb9f0QBpCTnpvAgq2viP5Nm7sFvs0j336oEPsbylcfclFOSOA79K0MXHjTXLP1OP0 EsTlX/JFKfUOeYC4YvwLqDxddPYmxpZE4d2ivYnAfTGsiG/Gi9xyY3fPBH+7QeOIiRP4m2u4lnto 4wbfybMoPzCSALmQdgDZa153DX1PfdHZi1mDijEhNUz2aAnGAUQ5fM4v7ZShNy97LNxTPiw6xkDg SkM+tmqaIM1lau2NjYV7R8AbAhXSG2vVM/hA0XCn9ssH56hSAigSDOxlVVdav7VLHCXx9rsetNsu biWHcoKCEa3kUWhQsKgwmdkG3GkCgftwnMHnN/8mUFyo+OMqcipiQr7pQ6+5/Gf2lwHN2kKurfko 4qcc//Xcd/FM4F6MVQCe634DxlApuOdR2RMX+Lej5NFjgFKBsoRxwJgJN94BNwJACYy6dQAKjwa9 ll93fyH4ZlVsUB5V0d3nk/vnDKU5r75ij5cC70d6UVjdOIoqXW5wBwvrPsWdtlMDU5dGwXUG2WlP kttarqjb1uJFC3Ot3yxOF8V9Ztz0oQTur2lm7yndBpwL5zAYnnTmKstqBGgaJJ+oHPRXcXsrGIyL oguaJrmP+tgDBoLe1w2ukUvaU8MSSJfak0UcqmteKaihQnlAXuZezFpEY4H7TCAO6M1gbQod1O2m l2LoAFyNI5W1CzLhHDVeFWTh5gu3rHBxZyOLMzQKoQYEvZbkBQx4lTvjh3CP0vSTcyc0xwv10nhq l1SquAKbj2KuQUnplCkjtpK9WtZPg291LLVThvZm4G7cIOFyQhy867Fj9hDJrgv3lEZXZ+HeEUj4 6UPLI5ieKivvLGmTdKo53OsZqlDpaWthuVC5oxTqKsFW0TKVHNBSj5KulTKV5v2PB1NcaiW4w067 5NwAVPHBSFB/aSpnlHBXYXDvw3Faa1VRodUcdxco57tO/eF/yGUX/Wf4V09QxPX5ge/y8bnvVdSd AQOiUhj8GV3QSVdIdt8BVFkEWnvxv9aZYTQeywVjQ1vK9Tv4Lp0S1j2OwqKuHC46zSK478G3KboA mQvp5l+vLrDblb6/i74rChUKn/5NusPlx1WMQeNTDSnGp2i6Y+pTNfLKkS95Q9OfGy/6Thx3Zzwi DlSGivs80j3GMQojvTO4XtEbw331ni6ui40utlYOpDnccVBCNU0CrjNxxrab31x5Y1AwtsQtJxS+ mQH3OgWxO7Ww4qa7uDTlPhdZ6doHxJHmEdC45LuiKwtzL2SvC9C5YEyoqxDfwvSfmhfdd1Nc+WoL P1BWMYYKiEMG6etU2qWQL949tUsy0yUTxoyoYPrQ4isLQ0qaZFW2UbaZc164p3ZhYPM/tjhFxiUT 5r2LK/YumfYWmVBkQTFvCJSJJrTFy1fnVhb2DF20IkXRiA6gywetn1SiWtlxDypeZo1CacKvlZY9 hQqfAYJupUnF67aixxkCQIuptqyCqwS7UEkz8FgVrnyKST54Dr7lfAet34yF0ffTY1qxq/JNJc63 4ZfPc10F2h08mQ939WbeEWWBef0xNlQhdOd8B1cxUdy45B660nMpaBy5Sg3KDODfzCDs5595ym7r O7lxC6QdXL5cueQzBFxjB6LXlvv+cehq1VFDAFyFDFThddOiQjp2lS+Vb1TJywfpBlyfd1dRRDnG NYQeAxbzir4DcRhdWTcO5K/jC8BNk0B61RWrXdw0rvDOjIXRlY3JV/Q2MaAYv/58ymgp+U3zMnkc l7+4fEyc41JFQwJjEdyyII5S87nKTtNC3HVxec2VC/JgRjTKvnzlUCFDgLzNd+laBTRgMDOYW1Yw c5I7voaeCcoZZlrzhkB90Zt1BBYtXVDUEIBUYoS8k14nUxfcKM+1B40ptQYDhGducpRMSNLwXPyb oiQzo2TsyIl9bwgMJYgtxmCPHr+xjN+48OqnHk8loJi4M/FEW83i0Guiig8VKH7v2vpZKnodlPL8 ctH3Lfe9ygVFDJcH6ItnodxAnFLYFyAXfNf741kad9Fv028uN13odeXIwTXS4iA+qiXTfN9bDnHv yz7orcy4D70t1Yo76Ot8HqXYN6gMqpVXq5k+PP3LooXzZeWShdKYNEpXNlOyIZA2oWlEszS3NEqG a9BwM+a/pNnmF3Tb/A5vbpGxE4xhuepJmb3mdXl23Xx5u2t5cN4AQOs/Mxpt0ThO9h2+tXxl5I6y 7L1lsnaFMQJ4b9DvcbfN7wYTJkiqoUHSXV2STCZNYH9KJo7bUJqMIZDsK0NgqKEW5ztLVnjXII/H 4/F4PJ4qU1GPgAld6Yx0dGVlTUdaOo1VwL5iWi73b05mZEn6PUkZ5XmjVDAt90CwLtslKzMdVr9v SQwzL9/M14dHS4crUqmENDckpaUpKU2pPuwRGGqoIbCkbZ20Z8oXjsfj8Xg8Ho8nP5UaAhmjQXcZ AwAX7i4TAhV3COpq5rvpEWg0xkCTMQZSJv7yRaE3BMokMAT8YGGPx+PxeDyevoAW7LEjGssyBCBj lDT0NFrU2Q6uMncooOpG7z0YzrWnmP/wDiIYMyDYF4M3BMqE6KK7adHS96QjbSI21WQSW5dkutKS amiSdFcw961u6/LOrO7Gvmw2ndv251Z+Luewz9325/bvuYWu4xf8uQN3rm77c/254M8t/1zOYZ+7 7c/t+3MTkjGhUzYaN1aayzQEwCq1XrMNINpMXBSKPm8IlAnR1ZURae/MyFqz0ZnO2K6oILY9Ho/H 4/F4PJWAJtXt256SZrONJluOIeApD28IlAmRhd7faY2ArO16InhDwOPx1ALRIr1QBerPDeircz0e T3mQm/BtN3ZAUd92T3XwhkAFeB+0nvhzA/y5Af7cgFo411ObDOY0588N8OcGlH9ucBxjoJhvu6c6 eEOgQmyk+ZjzeDw1RrRIj1bELv7cgL461+PxVAjZymQ1n736Hm8IeDwej8fj8Xg8Q5Bk+OvxeDwe j8fj8XiGEN4Q8Hg8Ho/H4/F4hiDeEPB4PB6Px+PxeIYg3hDweDwej8fj8XiGIN4Q8Hg8Ho/H4/F4 hiDeEPB4PB6Px+PxeIYg3hDweDwej8fj8XiGHCL/H8y9VKTMRro/AAAAAElFTkSuQmCCUEsBAi0A FAAGAAgAAAAhALGCZ7YKAQAAEwIAABMAAAAAAAAAAAAAAAAAAAAAAFtDb250ZW50X1R5cGVzXS54 bWxQSwECLQAUAAYACAAAACEAOP0h/9YAAACUAQAACwAAAAAAAAAAAAAAAAA7AQAAX3JlbHMvLnJl bHNQSwECLQAUAAYACAAAACEAWb6qvuQDAAB+CAAADgAAAAAAAAAAAAAAAAA6AgAAZHJzL2Uyb0Rv Yy54bWxQSwECLQAUAAYACAAAACEAqiYOvrwAAAAhAQAAGQAAAAAAAAAAAAAAAABKBgAAZHJzL19y ZWxzL2Uyb0RvYy54bWwucmVsc1BLAQItABQABgAIAAAAIQBv8PHa3wAAAAoBAAAPAAAAAAAAAAAA AAAAAD0HAABkcnMvZG93bnJldi54bWxQSwECLQAKAAAAAAAAACEAGBvs3jW6AgA1ugIAFAAAAAAA AAAAAAAAAABJCAAAZHJzL21lZGlhL2ltYWdlMS5wbmdQSwUGAAAAAAYABgB8AQAAsMIC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3726;top:2805;width:50227;height:4013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sj+jvwAAANoAAAAPAAAAZHJzL2Rvd25yZXYueG1sRE9ba8Iw FH4X9h/CGfhm04roqEYZA8E9iZeNPR6bszasOQlNZuu/Nw+Cjx/ffbUZbCuu1AXjWEGR5SCIK6cN 1wrOp+3kDUSIyBpbx6TgRgE265fRCkvtej7Q9RhrkUI4lKigidGXUoaqIYshc544cb+usxgT7Gqp O+xTuG3lNM/n0qLh1NCgp4+Gqr/jv1XQ4sLY+b6QX/77s/+ZVYXxl61S49fhfQki0hCf4od7pxWk relKugFyfQcAAP//AwBQSwECLQAUAAYACAAAACEA2+H2y+4AAACFAQAAEwAAAAAAAAAAAAAAAAAA AAAAW0NvbnRlbnRfVHlwZXNdLnhtbFBLAQItABQABgAIAAAAIQBa9CxbvwAAABUBAAALAAAAAAAA AAAAAAAAAB8BAABfcmVscy8ucmVsc1BLAQItABQABgAIAAAAIQBlsj+jvwAAANoAAAAPAAAAAAAA AAAAAAAAAAcCAABkcnMvZG93bnJldi54bWxQSwUGAAAAAAMAAwC3AAAA8wIAAAAA ">
                  <v:imagedata r:id="rId29" o:title="" croptop="978f"/>
                  <v:path arrowok="t"/>
                </v:shape>
                <v:shapetype id="_x0000_t202" coordsize="21600,21600" o:spt="202" path="m,l,21600r21600,l21600,xe">
                  <v:stroke joinstyle="miter"/>
                  <v:path gradientshapeok="t" o:connecttype="rect"/>
                </v:shapetype>
                <v:shape id="文本框 9" o:spid="_x0000_s1028" type="#_x0000_t202" style="position:absolute;top:42631;width:57607;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k7s/wgAAANoAAAAPAAAAZHJzL2Rvd25yZXYueG1sRI9Pi8Iw FMTvC36H8AQvi6Z6kN1qFP+CB/egK54fzbMtNi8libZ+eyMIHoeZ+Q0znbemEndyvrSsYDhIQBBn VpecKzj9b/s/IHxA1lhZJgUP8jCfdb6mmGrb8IHux5CLCGGfooIihDqV0mcFGfQDWxNH72KdwRCl y6V22ES4qeQoScbSYMlxocCaVgVl1+PNKBiv3a058Op7fdrs8a/OR+fl46xUr9suJiACteETfrd3 WsEvvK7EGyBnTwAAAP//AwBQSwECLQAUAAYACAAAACEA2+H2y+4AAACFAQAAEwAAAAAAAAAAAAAA AAAAAAAAW0NvbnRlbnRfVHlwZXNdLnhtbFBLAQItABQABgAIAAAAIQBa9CxbvwAAABUBAAALAAAA AAAAAAAAAAAAAB8BAABfcmVscy8ucmVsc1BLAQItABQABgAIAAAAIQDQk7s/wgAAANoAAAAPAAAA AAAAAAAAAAAAAAcCAABkcnMvZG93bnJldi54bWxQSwUGAAAAAAMAAwC3AAAA9gIAAAAA " stroked="f">
                  <v:textbox inset="0,0,0,0">
                    <w:txbxContent>
                      <w:p w:rsidR="00712ACA" w:rsidRPr="00674FB6" w:rsidRDefault="00712ACA" w:rsidP="00644B56">
                        <w:pPr>
                          <w:pStyle w:val="17"/>
                          <w:ind w:firstLine="400"/>
                        </w:pPr>
                        <w:bookmarkStart w:id="5" w:name="_Ref103614706"/>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1</w:t>
                        </w:r>
                        <w:r w:rsidRPr="00674FB6">
                          <w:fldChar w:fldCharType="end"/>
                        </w:r>
                        <w:bookmarkEnd w:id="5"/>
                        <w:r w:rsidRPr="00674FB6">
                          <w:t xml:space="preserve"> </w:t>
                        </w:r>
                        <w:r w:rsidRPr="00674FB6">
                          <w:rPr>
                            <w:rFonts w:hint="eastAsia"/>
                          </w:rPr>
                          <w:t>密码应用技术架构</w:t>
                        </w:r>
                      </w:p>
                    </w:txbxContent>
                  </v:textbox>
                </v:shape>
                <w10:wrap type="topAndBottom" anchorx="margin"/>
              </v:group>
            </w:pict>
          </mc:Fallback>
        </mc:AlternateContent>
      </w:r>
      <w:r w:rsidRPr="00644B56">
        <w:rPr>
          <w:rFonts w:cs="Times New Roman" w:hint="eastAsia"/>
        </w:rPr>
        <w:t>密码应用技术总体架构如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_Ref103614706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图</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1</w:t>
      </w:r>
      <w:r w:rsidRPr="00644B56">
        <w:rPr>
          <w:rFonts w:cs="Times New Roman"/>
        </w:rPr>
        <w:fldChar w:fldCharType="end"/>
      </w:r>
      <w:r w:rsidRPr="00644B56">
        <w:rPr>
          <w:rFonts w:cs="Times New Roman" w:hint="eastAsia"/>
        </w:rPr>
        <w:t>所示。</w:t>
      </w:r>
    </w:p>
    <w:p w:rsidR="00F11D43" w:rsidRPr="008354D2" w:rsidRDefault="00644B56" w:rsidP="00F11D43">
      <w:pPr>
        <w:pStyle w:val="daca59ba"/>
        <w:ind w:firstLine="560"/>
        <w:rPr>
          <w:rFonts w:cs="Times New Roman"/>
        </w:rPr>
      </w:pPr>
      <w:r w:rsidRPr="00644B56">
        <w:rPr>
          <w:rFonts w:cs="Times New Roman"/>
        </w:rPr>
        <w:t>最终版测试</w:t>
      </w:r>
      <w:r w:rsidRPr="00644B56">
        <w:rPr>
          <w:rFonts w:cs="Times New Roman" w:hint="eastAsia"/>
        </w:rPr>
        <w:t>系统密码应用架构分为密码基础服务层和密码应用层，密码应用层包括终端安全密码应用、网络接入安全密码应用、业务安全密码、平台管理安全密码应用四部分。</w:t>
      </w:r>
    </w:p>
    <w:p w:rsidR="00644B56" w:rsidRPr="00644B56" w:rsidRDefault="00644B56" w:rsidP="008354D2">
      <w:pPr>
        <w:pStyle w:val="daca59ba"/>
        <w:numPr>
          <w:ilvl w:val="0"/>
          <w:numId w:val="129"/>
        </w:numPr>
        <w:ind w:leftChars="203" w:left="1134" w:hangingChars="202" w:hanging="566"/>
        <w:rPr>
          <w:rFonts w:cs="Times New Roman"/>
        </w:rPr>
      </w:pPr>
      <w:r w:rsidRPr="00644B56">
        <w:rPr>
          <w:rFonts w:cs="Times New Roman" w:hint="eastAsia"/>
        </w:rPr>
        <w:t>密码应用</w:t>
      </w:r>
      <w:bookmarkStart w:id="5" w:name="OLE_LINK7"/>
      <w:bookmarkStart w:id="6" w:name="OLE_LINK8"/>
      <w:r w:rsidRPr="00644B56">
        <w:rPr>
          <w:rFonts w:cs="Times New Roman" w:hint="eastAsia"/>
        </w:rPr>
        <w:t>层</w:t>
      </w:r>
      <w:bookmarkEnd w:id="5"/>
      <w:bookmarkEnd w:id="6"/>
    </w:p>
    <w:p w:rsidR="00644B56" w:rsidRPr="00644B56" w:rsidRDefault="008354D2" w:rsidP="00F11D43">
      <w:pPr>
        <w:pStyle w:val="daca59ba"/>
        <w:ind w:firstLine="560"/>
      </w:pPr>
      <w:r w:rsidRPr="008354D2">
        <w:rPr>
          <w:rFonts w:hint="eastAsia"/>
        </w:rPr>
        <w:t>密码应用层通过调用密码服务平台的一系列服务来保证密码应用安全</w:t>
      </w:r>
      <w:r w:rsidR="00644B56" w:rsidRPr="00644B56">
        <w:rPr>
          <w:rFonts w:hint="eastAsia"/>
        </w:rPr>
        <w:t>：</w:t>
      </w:r>
    </w:p>
    <w:p w:rsidR="00F11D43" w:rsidRPr="00F11D43" w:rsidRDefault="00F11D43" w:rsidP="00F11D43">
      <w:pPr>
        <w:pStyle w:val="daca59ba"/>
        <w:ind w:firstLine="560"/>
      </w:pPr>
      <w:r w:rsidRPr="00F11D43">
        <w:rPr>
          <w:rFonts w:hint="eastAsia"/>
        </w:rPr>
        <w:t xml:space="preserve"> (1) </w:t>
      </w:r>
      <w:r w:rsidRPr="00F11D43">
        <w:rPr>
          <w:rFonts w:hint="eastAsia"/>
        </w:rPr>
        <w:t>终端安全密码应用：</w:t>
      </w:r>
      <w:r w:rsidRPr="00F11D43">
        <w:rPr>
          <w:rFonts w:hint="eastAsia"/>
        </w:rPr>
        <w:t>PC</w:t>
      </w:r>
      <w:r w:rsidRPr="00F11D43">
        <w:rPr>
          <w:rFonts w:hint="eastAsia"/>
        </w:rPr>
        <w:t>端采用智能密码钥匙解决用户在登录系统和业务操作的身份鉴别，移动端采用手机盾实现用户在登陆系统的身份鉴别，保证了身份的真实性。</w:t>
      </w:r>
    </w:p>
    <w:p w:rsidR="00F11D43" w:rsidRPr="00F11D43" w:rsidRDefault="00F11D43" w:rsidP="00F11D43">
      <w:pPr>
        <w:pStyle w:val="daca59ba"/>
        <w:ind w:firstLine="560"/>
      </w:pPr>
      <w:r w:rsidRPr="00F11D43">
        <w:rPr>
          <w:rFonts w:hint="eastAsia"/>
        </w:rPr>
        <w:t xml:space="preserve">(2) </w:t>
      </w:r>
      <w:r w:rsidRPr="00F11D43">
        <w:rPr>
          <w:rFonts w:hint="eastAsia"/>
        </w:rPr>
        <w:t>网络和通信安全密码应用，部署</w:t>
      </w:r>
      <w:r w:rsidRPr="00F11D43">
        <w:rPr>
          <w:rFonts w:hint="eastAsia"/>
        </w:rPr>
        <w:t>SSL VPN</w:t>
      </w:r>
      <w:r w:rsidRPr="00F11D43">
        <w:rPr>
          <w:rFonts w:hint="eastAsia"/>
        </w:rPr>
        <w:t>和</w:t>
      </w:r>
      <w:r w:rsidRPr="00F11D43">
        <w:rPr>
          <w:rFonts w:hint="eastAsia"/>
        </w:rPr>
        <w:t>IPSec VPN</w:t>
      </w:r>
      <w:r w:rsidRPr="00F11D43">
        <w:rPr>
          <w:rFonts w:hint="eastAsia"/>
        </w:rPr>
        <w:t>，实现终端身份鉴别和数据传输加密保护；在</w:t>
      </w:r>
      <w:r w:rsidRPr="00F11D43">
        <w:rPr>
          <w:rFonts w:hint="eastAsia"/>
        </w:rPr>
        <w:t>PC</w:t>
      </w:r>
      <w:r w:rsidRPr="00F11D43">
        <w:rPr>
          <w:rFonts w:hint="eastAsia"/>
        </w:rPr>
        <w:t>端部署</w:t>
      </w:r>
      <w:r w:rsidRPr="00F11D43">
        <w:rPr>
          <w:rFonts w:hint="eastAsia"/>
        </w:rPr>
        <w:t>VPN</w:t>
      </w:r>
      <w:r w:rsidRPr="00F11D43">
        <w:rPr>
          <w:rFonts w:hint="eastAsia"/>
        </w:rPr>
        <w:t>客户端，建立数据安全传输通道。</w:t>
      </w:r>
    </w:p>
    <w:p w:rsidR="00F11D43" w:rsidRPr="00F11D43" w:rsidRDefault="00F11D43" w:rsidP="00F11D43">
      <w:pPr>
        <w:pStyle w:val="daca59ba"/>
        <w:ind w:firstLine="560"/>
      </w:pPr>
      <w:r w:rsidRPr="00F11D43">
        <w:rPr>
          <w:rFonts w:hint="eastAsia"/>
        </w:rPr>
        <w:t xml:space="preserve">(3) </w:t>
      </w:r>
      <w:r w:rsidRPr="00F11D43">
        <w:rPr>
          <w:rFonts w:hint="eastAsia"/>
        </w:rPr>
        <w:t>应用和数据安全密码应用，主要为业务应用提供身份验证服</w:t>
      </w:r>
      <w:r w:rsidRPr="00F11D43">
        <w:rPr>
          <w:rFonts w:hint="eastAsia"/>
        </w:rPr>
        <w:lastRenderedPageBreak/>
        <w:t>务、数据加密服务、完整性验证服务、数据安全存储服务。</w:t>
      </w:r>
    </w:p>
    <w:p w:rsidR="00644B56" w:rsidRDefault="00F11D43" w:rsidP="00F11D43">
      <w:pPr>
        <w:pStyle w:val="daca59ba"/>
        <w:ind w:firstLine="560"/>
      </w:pPr>
      <w:r w:rsidRPr="00F11D43">
        <w:rPr>
          <w:rFonts w:hint="eastAsia"/>
        </w:rPr>
        <w:t xml:space="preserve">(4) </w:t>
      </w:r>
      <w:r w:rsidRPr="00F11D43">
        <w:rPr>
          <w:rFonts w:hint="eastAsia"/>
        </w:rPr>
        <w:t>设备和计算安全密码应用，主要对系统内各设备进行管理，对运维人员以及登录设备的用户进行身份鉴别，保证远程管理通道安全，提供访问控制信息完整性保护、日志记录完整性保护和重要程序完整性保护等</w:t>
      </w:r>
      <w:r w:rsidR="00644B56" w:rsidRPr="00644B56">
        <w:rPr>
          <w:rFonts w:hint="eastAsia"/>
        </w:rPr>
        <w:t>。</w:t>
      </w:r>
    </w:p>
    <w:p w:rsidR="00F11D43" w:rsidRDefault="00F11D43" w:rsidP="00F11D43">
      <w:pPr>
        <w:pStyle w:val="daca59ba"/>
        <w:ind w:firstLine="560"/>
      </w:pPr>
      <w:r>
        <w:rPr>
          <w:rFonts w:hint="eastAsia"/>
        </w:rPr>
        <w:t>2</w:t>
      </w:r>
      <w:r>
        <w:rPr>
          <w:rFonts w:hint="eastAsia"/>
        </w:rPr>
        <w:t>、</w:t>
      </w:r>
      <w:r>
        <w:rPr>
          <w:rFonts w:hint="eastAsia"/>
        </w:rPr>
        <w:t xml:space="preserve"> </w:t>
      </w:r>
      <w:r>
        <w:rPr>
          <w:rFonts w:hint="eastAsia"/>
        </w:rPr>
        <w:t>密码服务层</w:t>
      </w:r>
    </w:p>
    <w:p w:rsidR="00F11D43" w:rsidRDefault="00F11D43" w:rsidP="00F11D43">
      <w:pPr>
        <w:pStyle w:val="daca59ba"/>
        <w:ind w:firstLine="560"/>
      </w:pPr>
      <w:r>
        <w:rPr>
          <w:rFonts w:hint="eastAsia"/>
        </w:rPr>
        <w:t>密码服务层为密码应用层提供数据加密服务、时间戳服务、签名验签服务、完整性验证服务、数据库安全服务和身份认证服务等密码应用所需基础服务。</w:t>
      </w:r>
    </w:p>
    <w:p w:rsidR="00F11D43" w:rsidRDefault="00F11D43" w:rsidP="00F11D43">
      <w:pPr>
        <w:pStyle w:val="daca59ba"/>
        <w:ind w:firstLine="560"/>
      </w:pPr>
      <w:r>
        <w:rPr>
          <w:rFonts w:hint="eastAsia"/>
        </w:rPr>
        <w:t>3</w:t>
      </w:r>
      <w:r>
        <w:rPr>
          <w:rFonts w:hint="eastAsia"/>
        </w:rPr>
        <w:t>、</w:t>
      </w:r>
      <w:r>
        <w:rPr>
          <w:rFonts w:hint="eastAsia"/>
        </w:rPr>
        <w:t xml:space="preserve"> </w:t>
      </w:r>
      <w:r>
        <w:rPr>
          <w:rFonts w:hint="eastAsia"/>
        </w:rPr>
        <w:t>密码设施层</w:t>
      </w:r>
    </w:p>
    <w:p w:rsidR="00F11D43" w:rsidRPr="00644B56" w:rsidRDefault="008909A8" w:rsidP="00F11D43">
      <w:pPr>
        <w:pStyle w:val="daca59ba"/>
        <w:ind w:firstLine="560"/>
      </w:pPr>
      <w:r>
        <w:rPr>
          <w:rFonts w:hint="eastAsia"/>
        </w:rPr>
        <w:t>密码基础支撑。由云服务器密码机、签名验签服务系统、时间戳服务器、智能密码钥匙等组成，为云密码服务平台提供基础的密码运算资源。为业务应用提供身份认证、数据加密、操作不可否认、数字证书管理等密码应用所需基础服务。当单位用户通过PC端访问系统时需通过智能密码钥匙USBKey进行身份验证，以避免其用户名/口令遭到截获、假冒或重用，导致业务应用系统被入侵，将造成用户身份信息泄露、业务系统其他信息泄露或伪造业务指令风险。数据在传输时需通过云服务器密码机、国密安全密码应用中间件、进行加密传输，保证用户信息不被窃取偷听篡改等，以保障传输过程的机密性与完整性。</w:t>
        <w:cr/>
        <w:t>2）密码设备管理平台与云安全管理平台。基于密码基础支撑提供的服务器密码机等密码资源，为密码服务平台提供密码支撑。云安全管理平台实现对虚拟密码资源的管理调度、密码设备管理平台构建、密码设备管理、密码服务组件管理、密码服务管理监控、安全审计与密码服务态势感知，支持密码服务能力按需分配和弹性扩展。</w:t>
        <w:cr/>
        <w:t>密码设备管理平台支持硬件虚拟化，通过虚拟化技术可实现密码设备资源的统一虚拟化和池化,虚拟密码资源则作为云计算环境中的密码资源提供单元。支持弹性计算，通过密码资源调度系统根据业务压力对密码资源进行动态的扩展、分配、管理和统一调度,并对外提供统一的密码服务,当业务高峰到来时,可以利用弹性计算的特点,调度更多的密码资源满足业务需求,保证业务稳定运行。支持密钥隔离，基于硬件虚拟化技术实现的密钥隔离能够在云计算环境中提供最安全、可靠、合规的密钥保护,基于硬件隔离的密钥作为云中可信根可以为用户或业务系统在云计算环境中构造出独享专属的密码资源。支持远程管理，密码设备管理平台的运维管理可根据实际需要与云服务商分配运维责任,并且用户对密钥的运维管理只能远程进行。通常情况下,密码硬件基础设施和基础网络的运维管理由云密码服务商或云计算服务提供商提供,用户更关注密钥管理、安全策略配置及安全审计等方面的运维管理。密码设备管理平台的远程管理需使用PKI或其他身份认证技术、SSL/TLS安全通信技术等保证远程管理的安全性。支持访问控制，密码设备管理平台不同于传统的密码设备单一、可控的安全部署模式,其灵活性、远程性、迁移性都会带来更高的风险。访问控制作为密码设备管理平台提供的密码服务中接入服务的关键一环,应结合多种认证模式基于角色、服务、身份的对云密码服务进行访问授权控制,对于不同的业务服务模式,采取最合适的访问控制机制,同时,借助访问控制机制,为云中密码服务的全链审计提供有效的技术支撑。</w:t>
        <w:cr/>
        <w:t>密码设备管理平台可配合云安全管理平台（CSMP）实现密码服务去套件及其他软件密码资源的分配。</w:t>
        <w:cr/>
        <w:t>3）密码服务。由密码机等底层密码产品开放的密码调用接口进行业务级和场景化封装，形成密码服务实例，国密安全密码应用中间件提供身份认证、数据加密、数字签名、签名验证、时间戳等统一的密码服务接口，支撑云平台与云上业务系统实现身份认证、数据加密、数字签名、签名验证、时间戳等服务功能。</w:t>
        <w:cr/>
        <w:t/>
      </w:r>
    </w:p>
    <w:p w:rsidR="00644B56" w:rsidRPr="00644B56" w:rsidRDefault="00644B56" w:rsidP="00644B56">
      <w:pPr>
        <w:pStyle w:val="daca59ba"/>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7" w:name="_Toc90975266"/>
      <w:bookmarkStart w:id="8" w:name="_Toc104913704"/>
      <w:r w:rsidRPr="001030C6">
        <w:rPr>
          <w:rFonts w:ascii="楷体" w:eastAsia="楷体" w:hAnsi="仿宋" w:cs="Times New Roman" w:hint="eastAsia"/>
          <w:b/>
          <w:sz w:val="30"/>
          <w:szCs w:val="32"/>
        </w:rPr>
        <w:t>5</w:t>
      </w:r>
      <w:r w:rsidRPr="001030C6">
        <w:rPr>
          <w:rFonts w:ascii="楷体" w:eastAsia="楷体" w:hAnsi="仿宋" w:cs="Times New Roman"/>
          <w:b/>
          <w:sz w:val="30"/>
          <w:szCs w:val="32"/>
        </w:rPr>
        <w:t xml:space="preserve">.2 </w:t>
      </w:r>
      <w:r w:rsidRPr="001030C6">
        <w:rPr>
          <w:rFonts w:ascii="楷体" w:eastAsia="楷体" w:hAnsi="仿宋" w:cs="Times New Roman" w:hint="eastAsia"/>
          <w:b/>
          <w:sz w:val="30"/>
          <w:szCs w:val="32"/>
        </w:rPr>
        <w:t>方案</w:t>
      </w:r>
      <w:bookmarkEnd w:id="7"/>
      <w:r w:rsidRPr="001030C6">
        <w:rPr>
          <w:rFonts w:ascii="楷体" w:eastAsia="楷体" w:hAnsi="仿宋" w:cs="Times New Roman" w:hint="eastAsia"/>
          <w:b/>
          <w:sz w:val="30"/>
          <w:szCs w:val="32"/>
        </w:rPr>
        <w:t>整体设计</w:t>
      </w:r>
      <w:bookmarkEnd w:id="8"/>
      <w:r w:rsidRPr="001030C6">
        <w:rPr>
          <w:rFonts w:ascii="楷体" w:eastAsia="楷体" w:hAnsi="仿宋" w:cs="Times New Roman" w:hint="eastAsia"/>
          <w:b/>
          <w:sz w:val="30"/>
          <w:szCs w:val="32"/>
        </w:rPr>
        <w:t>（陈凯）</w:t>
      </w:r>
    </w:p>
    <w:p w:rsidR="00644B56" w:rsidRPr="00644B56" w:rsidRDefault="00644B56" w:rsidP="00644B56">
      <w:pPr>
        <w:pStyle w:val="daca59ba"/>
        <w:ind w:firstLine="560"/>
        <w:rPr>
          <w:rFonts w:cs="Times New Roman"/>
        </w:rPr>
      </w:pPr>
      <w:r w:rsidRPr="00644B56">
        <w:rPr>
          <w:rFonts w:cs="Times New Roman" w:hint="eastAsia"/>
        </w:rPr>
        <w:t>基于各密码产品构建的密码基础服务平台的主要功能是为上层应用提供密码基础服务支撑，实现上层应用的密码安全增强。该平台使用符合国家密码法规和标准规定的商用密码算法，使用经过国家密码管理局核准的密码产品，遵循“</w:t>
      </w:r>
      <w:r w:rsidRPr="00644B56">
        <w:rPr>
          <w:rFonts w:cs="Times New Roman"/>
        </w:rPr>
        <w:t>GB/T 39786-2021</w:t>
      </w:r>
      <w:r w:rsidRPr="00644B56">
        <w:rPr>
          <w:rFonts w:cs="Times New Roman" w:hint="eastAsia"/>
        </w:rPr>
        <w:t>《信息安全技术</w:t>
      </w:r>
      <w:r w:rsidRPr="00644B56">
        <w:rPr>
          <w:rFonts w:cs="Times New Roman"/>
        </w:rPr>
        <w:t xml:space="preserve"> </w:t>
      </w:r>
      <w:r w:rsidRPr="00644B56">
        <w:rPr>
          <w:rFonts w:cs="Times New Roman" w:hint="eastAsia"/>
        </w:rPr>
        <w:t>信息系统密码应用基本要求》”以及相关“密评”规范。</w:t>
      </w:r>
    </w:p>
    <w:p w:rsidR="00644B56" w:rsidRPr="00644B56" w:rsidRDefault="00D37D1D"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bookmarkStart w:id="9" w:name="_Toc90975267"/>
      <w:bookmarkStart w:id="10" w:name="_Toc104913705"/>
      <w:r w:rsidRPr="00D37D1D">
        <w:rPr>
          <w:rFonts w:ascii="仿宋" w:hAnsi="仿宋" w:cs="Times New Roman" w:hint="eastAsia"/>
          <w:b/>
          <w:szCs w:val="32"/>
        </w:rPr>
        <w:t>5</w:t>
      </w:r>
      <w:r w:rsidRPr="00D37D1D">
        <w:rPr>
          <w:rFonts w:ascii="仿宋" w:hAnsi="仿宋" w:cs="Times New Roman"/>
          <w:b/>
          <w:szCs w:val="32"/>
        </w:rPr>
        <w:t xml:space="preserve">.2.1 </w:t>
      </w:r>
      <w:r w:rsidR="00644B56" w:rsidRPr="00D37D1D">
        <w:rPr>
          <w:rFonts w:ascii="仿宋" w:hAnsi="仿宋" w:cs="Times New Roman" w:hint="eastAsia"/>
          <w:b/>
          <w:szCs w:val="32"/>
        </w:rPr>
        <w:t>密码基础服务层</w:t>
      </w:r>
      <w:bookmarkEnd w:id="9"/>
      <w:bookmarkEnd w:id="10"/>
    </w:p>
    <w:p w:rsidR="00644B56" w:rsidRPr="00644B56" w:rsidRDefault="00644B56" w:rsidP="00644B56">
      <w:pPr>
        <w:pStyle w:val="daca59ba"/>
        <w:ind w:firstLine="560"/>
        <w:rPr>
          <w:rFonts w:cs="Times New Roman"/>
        </w:rPr>
      </w:pPr>
      <w:r w:rsidRPr="00644B56">
        <w:rPr>
          <w:rFonts w:cs="Times New Roman" w:hint="eastAsia"/>
        </w:rPr>
        <w:t>密码基础服务层整合服务器密码机、证书认证系统、签名验签服务系统、通用统一密码等产品能力，打造服务化、场景化，易于行业快速对接集成的密码服务能力，实现密码基础服务平台统一、集约化建设，密码服务按需获取，弹性扩展。</w:t>
      </w:r>
    </w:p>
    <w:p w:rsidR="00644B56" w:rsidRPr="00644B56" w:rsidRDefault="00644B56" w:rsidP="00644B56">
      <w:pPr>
        <w:pStyle w:val="daca59ba"/>
        <w:ind w:firstLine="560"/>
        <w:rPr>
          <w:rFonts w:cs="Times New Roman"/>
        </w:rPr>
      </w:pPr>
      <w:r w:rsidRPr="00644B56">
        <w:rPr>
          <w:rFonts w:cs="Times New Roman"/>
          <w:noProof/>
        </w:rPr>
        <w:lastRenderedPageBreak/>
        <mc:AlternateContent>
          <mc:Choice Requires="wpg">
            <w:drawing>
              <wp:anchor distT="0" distB="0" distL="114300" distR="114300" simplePos="0" relativeHeight="251665408" behindDoc="0" locked="0" layoutInCell="1" allowOverlap="1" wp14:anchorId="4ACA7CF0" wp14:editId="5527D934">
                <wp:simplePos x="0" y="0"/>
                <wp:positionH relativeFrom="column">
                  <wp:posOffset>-4445</wp:posOffset>
                </wp:positionH>
                <wp:positionV relativeFrom="paragraph">
                  <wp:posOffset>419735</wp:posOffset>
                </wp:positionV>
                <wp:extent cx="5760720" cy="2063750"/>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60720" cy="2063750"/>
                          <a:chOff x="0" y="426747"/>
                          <a:chExt cx="5760720" cy="2092670"/>
                        </a:xfrm>
                      </wpg:grpSpPr>
                      <pic:pic xmlns:pic="http://schemas.openxmlformats.org/drawingml/2006/picture">
                        <pic:nvPicPr>
                          <pic:cNvPr id="11" name="图片 11"/>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232090" y="426747"/>
                            <a:ext cx="5443063" cy="1990303"/>
                          </a:xfrm>
                          <a:prstGeom prst="rect">
                            <a:avLst/>
                          </a:prstGeom>
                        </pic:spPr>
                      </pic:pic>
                      <wps:wsp>
                        <wps:cNvPr id="12" name="文本框 12"/>
                        <wps:cNvSpPr txBox="1"/>
                        <wps:spPr>
                          <a:xfrm>
                            <a:off x="0" y="2354952"/>
                            <a:ext cx="5760720" cy="164465"/>
                          </a:xfrm>
                          <a:prstGeom prst="rect">
                            <a:avLst/>
                          </a:prstGeom>
                          <a:solidFill>
                            <a:prstClr val="white"/>
                          </a:solidFill>
                          <a:ln>
                            <a:noFill/>
                          </a:ln>
                        </wps:spPr>
                        <wps:txbx>
                          <w:txbxContent>
                            <w:p w:rsidR="00712ACA" w:rsidRPr="00674FB6" w:rsidRDefault="00712ACA" w:rsidP="00644B56">
                              <w:pPr>
                                <w:pStyle w:val="17"/>
                                <w:ind w:firstLine="400"/>
                              </w:pPr>
                              <w:bookmarkStart w:id="11" w:name="_Ref103614779"/>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2</w:t>
                              </w:r>
                              <w:r w:rsidRPr="00674FB6">
                                <w:fldChar w:fldCharType="end"/>
                              </w:r>
                              <w:bookmarkEnd w:id="11"/>
                              <w:r w:rsidRPr="00674FB6">
                                <w:t xml:space="preserve"> </w:t>
                              </w:r>
                              <w:r w:rsidRPr="00674FB6">
                                <w:rPr>
                                  <w:rFonts w:hint="eastAsia"/>
                                </w:rPr>
                                <w:t>密码基础服务</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4ACA7CF0" id="组合 13" o:spid="_x0000_s1029" style="position:absolute;left:0;text-align:left;margin-left:-.35pt;margin-top:33.05pt;width:453.6pt;height:162.5pt;z-index:251665408;mso-width-relative:margin;mso-height-relative:margin" coordorigin=",4267" coordsize="57607,2092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Fe2bb1QMAAG8IAAAOAAAAZHJzL2Uyb0RvYy54bWycVs2OIzUQviPxDlbf M/2TTjKJJrPKZn600oiNGBBnx3Gnre22je1MMiBuiIUbJy5w4c4bIPE2O/safHZ3Z/6CGO1hOmW7 qlz11VflOXm1qytyw40VSk6j9CiJCJdMrYRcT6Ovv7roHUfEOipXtFKST6NbbqNXp59/drLVE56p UlUrbgicSDvZ6mlUOqcncWxZyWtqj5TmEoeFMjV1WJp1vDJ0C+91FWdJMoy3yqy0UYxbi92z5jA6 Df6LgjP3tigsd6SaRojNha8J36X/xqcndLI2VJeCtWHQT4iipkLi0r2rM+oo2RjxzFUtmFFWFe6I qTpWRSEYDzkgmzR5ks2lURsdcllPtmu9hwnQPsHpk92yL24WhogVatePiKQ1avTx7x8//PozwQbQ 2er1BEqXRl/rhWk31s3KJ7wrTO1/kQrZBVxv97jynSMMm4PRMBllgJ/hLEuG/dGgRZ6VKM+9XZ4N R/moKQorzw+bj6EUzOPu9tgHuY9JCzbBX4sWpGdo/T+rYOU2hketk/pFPmpq3m10D4XV1ImlqIS7 DSRFCX1Q8mYh2MI0iwfApx3wH37/5+Mv70maegS8hVdqTKhP6Uqxd5ZINS+pXPOZ1aA3Cue148fq YfnovmUl9IWoKl8rL7eZoRWeUOkAOA1NzxTb1Fy6pu8Mr5CkkrYU2kbETHi95KCRebNKQyeg+FfW +es8DUIvfJ8dz5JknL3uzQfJvJcno/PebJyPeqPkfJQn+XE6T+c/eOs0n2wsR760OtOijRW7z6I9 SPx2RDQtFVqT3NAwADxSIaDuN4SILQ+Jj9Ua9iVQhR5kZ7hjZYfuPYIea4tu8EpP+J/1s2QMpoPo D8m874Q874P/TSek43HST0KX7amMOhvrLrmqiReAJ6IJeNIbxNrE36m0ZW9CCSVHZL5lMUttV2Gs Xoaan6SHptB1STVHCN7tA9ZmHWvvfnt/98dfd3/+RNLMU7HV8+OCuN1rhQEQKOr3/wO1BrCsP8jH g+CjIc2z2ZEO83w4CHy/R75D40WAoaqqEquuE7ztvDINPbalcLx1/kirkr7SUnmrpgJ+B1OnS8hL brfcNYO0A2GpVrfAwCiUERlazS4E7rui1i2owTODTTyd7i0+RaW200i1UkRKZb47tO/1UU6cRmSL Z2sa2W831E+q6o1EoeHSdYLphGUnyE09V2gETBxEE0QYGFd1YmFU/Q14MPO34IhKhrumkevEuWse T7zIjM9mQakZeFfyWmNMNs0v1WzjVCECYT06DRYtaCBnkMKrBunRs/lwHbTu/084/RcAAP//AwBQ SwMEFAAGAAgAAAAhAKomDr68AAAAIQEAABkAAABkcnMvX3JlbHMvZTJvRG9jLnhtbC5yZWxzhI9B asMwEEX3hdxBzD6WnUUoxbI3oeBtSA4wSGNZxBoJSS317SPIJoFAl/M//z2mH//8Kn4pZRdYQde0 IIh1MI6tguvle/8JIhdkg2tgUrBRhnHYffRnWrHUUV5czKJSOCtYSolfUma9kMfchEhcmzkkj6We ycqI+oaW5KFtjzI9M2B4YYrJKEiT6UBctljN/7PDPDtNp6B/PHF5o5DOV3cFYrJUFHgyDh9h10S2 IIdevjw23AEAAP//AwBQSwMEFAAGAAgAAAAhADYSRz/fAAAACAEAAA8AAABkcnMvZG93bnJldi54 bWxMj0FLw0AUhO+C/2F5grd2s5ZGG7MppainItgK4u01+5qEZt+G7DZJ/73rSY/DDDPf5OvJtmKg 3jeONah5AoK4dKbhSsPn4XX2BMIHZIOtY9JwJQ/r4vYmx8y4kT9o2IdKxBL2GWqoQ+gyKX1Zk0U/ dx1x9E6utxii7CtpehxjuW3lQ5Kk0mLDcaHGjrY1lef9xWp4G3HcLNTLsDufttfvw/L9a6dI6/u7 afMMItAU/sLwix/RoYhMR3dh40WrYfYYgxrSVIGI9ipJlyCOGhYrpUAWufx/oPgBAAD//wMAUEsD BAoAAAAAAAAAIQCLUSGvL/gAAC/4AAAUAAAAZHJzL21lZGlhL2ltYWdlMS5wbmeJUE5HDQoaCgAA AA1JSERSAAADQwAAATEIBgAAAL61eQwAAAABc1JHQgCuzhzpAAAABGdBTUEAALGPC/xhBQAAAAlw SFlzAAAOwwAADsMBx2+oZAAA98RJREFUeF7snQeAFDUXx//XucLRe6/SUVBRig1Qmr0C+gk2BMQG KgiiNFERREGaBaQqKEW6gEgXkHr0ztHLcb23Ly872Zvbm726u7d7+37wbjKZ2Z1sJsm8l5dkPNIF YBiGYRiGYRiGcTM8tS3DMAzDMAzDMIxbwcYQwzAMwzAMwzBuCRtDDMMwDMMwDMO4JWwMMQzDMAzD MAzjlrAxxDAMwzAMwzCMW8LGEMMwDMMwDMMwbgkbQwzDMAzDMAzDuCVsDDEMwzAMwzAM45awMcQw DMMwDMMwjFvCxhDDMAzDMAzDMG4JG0MMwzAMwzAMw7glbAwxDMMwDMMwDOOWsDHEMAzDMAzDMIxb wsYQwzAMwzAMwzBuCRtDDMMwDMMwDMO4JWwMMQzDMAzDMAzjltjNGIqIiMBnn32GDRs2ICkpySzr 16+Hh4eHVaHjfL7xuSR8Pp+vFz6fz9cLn8/n64XP5/P1wufz+XpxlfOfeOIJjBgxQtoV9sIjXaCF bcbGjRvx3nvvoW3btujbty+qV6+uHWEYhmEYhmEYhsmZFStWYOvWrZg/fz6++eYb9OrVSztiO2xu DC1duhTvvvsuxo4di27dummxDMMwDMMwDMMweefgwYPo2bMnJk6cKL1FtsSmxhC5sG6//XZMmTIF 7dq102IZhmEYhmEYhmHyT2hoqBx1dvbsWZQsWVKLLTg2nTM0c+ZMmUg2hBiGYRiGYRiGsRU07YaG zZUoUUKLsQ02NYY2bdqErl27ansMwzAMwzAMwzC2oVmzZkhOTtb2bINNh8mdPHkS/v7+NrfYGIZh GIZhGIZh/Pz84Ovrq+0VHJsaQ7QUXmJiorbHMAzDMAzDMAxjO2xtDPFLVxmGYRiGYRiGcQlGjx6t hWwDe4YYhmEYhmEYhnEJgoODYUPzxbaeoUmTJmkhhmEYhmEYhmEY58amniEPDw9ERUVpewzDMAzD MAzDMLbD1p4hNoacFHrTLkEvmIqMjDRLhJDGTZqie8+eoiAAaeIcin+yW1exjZCfIaJEnGLg4CF4 o28/bc907ClxPqFW/qNtiZIl4CHCPXv0yPKuKEqHPIdXCrQLEyZMwPvvv6/tMe4I13nGWeH2iWEY Z4KNIRdHKTjnz5+XygYpOlWrVccjXbuBbgRJeGQUnunWRYarVq+O4kIZCS5REsWDSwgJRseuj6KK iNdzNOSgPEdBn9ETbLFP5xNKgaJttBam727Vtp1UkmgcZXx0JB5p11qeQ1JNHG/atBlKCkWqhgj3 FEoavQiLyT99+vTB9OnTtT2mKMF1nnF1uH1iGMaZYGPIBSHl582+fRF6nnp8TT25VarXkMoLbTt0 7ioVEVfhklDojgjFihSpSxdC0aBJU3Tt1g1eQpPyFOrcZXF8+JDBaN6sqVSYSCx7nZnMsLJRtOA6 z3W+KMHtE8MwzgQbQ04I9frSEJetW7fiQEiIHNLy3uAhSE73QKrI3VRxzs6tW2RPLSlClj22RZF1 K1fg2KEQXL5wHkdFnhwWipTsXW7WDB8PHizfIMxkwMqGa8F1Pitc54su3D4xDONMUIdbeHi4tldw 2BjKJ1u2bMHylSuxdctW2fNLCk/Dps1wV+u2cpgLhZnMqN7lRiJv6tSsLofjeCFdKFAH8a9QKtu2 beu2ChMrG84P1/m8w3W+aMDtE8MwzkR8fDzKly+v7RUcNoZyAfUCU89uchqQIvYT0z3w67x5iBIK EQ11cZeeX3tBcxkW/zofu7dukb3JXbp2k8Ntunbt6jaKEisbzgXXefvCdd614Pap6EH6WlpaGjw9 PbMMN6J9o3hnwtXTzxQMPz8/+Pr6ansFx6bG0PXr1+Hv76/tuS6kCKle4JCDIXL1pj83bZOTmxn7 o4bbbFi1Qk7o/lPch7Ili7biycpG4cJ1vnBxxzrvSnD7xDCMM+HUxlBSUhISExO1PdeCVnmaN28e lq9YaR4Cc3ebdujQpSsPfylEaCUr6oEnBcnfU1QAoZ7+JRQmGi9alHqQWdlwPFznnRN3qfOuBLdP RZM0of2di0nBlYRUVAnwxqW4FFQq5oWaQd7wpAro5Lh6+pn8w8aQjaEfT0Nh9oSE4Nf589G+s0kR 4iEwzsusqd/jl+lTULJESTzarWuRWOaXlQ3HwXXe9SiKdd6V4PapaDHvXDyWX4rHhmtCZyM3uB6h Evp5AQ+V98VjVfzRs1aAdsB5cPX0MwVn3LhxGDlypLZXcNzOGKLhMHPnzUOjJk3Rsu19SBAVyWYZ wDgUWq1r/eqVWDx/LpoIZfYxoST165fxoklXgpUN+8F1vuhQlOq8K8HtU9Fg8YV4jDkcg5MxohH0 INeJEEsPilIJaZuehnpBnhjauDieql74RoWrp5+xHbZeWpsW97EZkyZN0kLOhZoP0LpNWyFtsHHL VpSoWhPxrBS5NDSRfeiYL7Dn7EW82Kcfdh0MwaLlK5HMN9Xt4TpfNOE6zzD5Y8B/Eei1MxInY0Vl 8RSqn6cX4KVt9eKlwqZjdH6vnRF4a3fGMsa2VEJzi6unn3FuivRqcqQQTZkyRc4JCCpRQg6HearH izwcxg3w9QCKeaTjxsVQlxhOwz2vtoHrvPvianXeleD2yXWh9569szcSs88lCCVNGAhSRGUhY8Hs WZF/BOJk6VHRC/UgCUlLxcu1AvDtnSVlLzrpe44wKlw9/Yx9cGrPkDNBWfTT3Hn4e8tWfD55Kub8 uQq9+vZnpchNSBIFICrNAwuWrZCV5qPBg+WEeabownXeveE6zzBZeWnHrQxDQnpLSLwy9s0GhibK w2L2rmTE/3I2Di9vC5Pf6yhDwtXTz7gGooQULZLSgGjxQLyR4oGeffpjrlCIeGUo94WU4ZO3olG6 SnV06tIFXbp2xYoVK7SjTFGA6zyjh+s8w5gYfzQGKy4n52gkmPcpLON0++o4xXt4YdmlBIw/4pgR QK6efsZ1EKXD9aG5AS9074Ef585HuFCK4sgrqh1jGIIUpI37D+PR53viw8GDpYJEQ6oY14TrPJMT XOcZd+ZWUhpGHI4RBgANJdOMA2kQaPuZ4nSSKU53rtoXx0eERCGCeqHsiKunn3EtROlwXUgh6vNm X3Tv0QN3tG6L+zt3044wjDFP9egpFaT7O3XFjgMhSNXiC5tq1appISY7uM4zecVZ67wrwe2Ta0Dz YBTDDwjDX1P+TQYCGQaWxoF2TC/mY+pc3XeYj3tg+P4I7Uq2G3Lm6ulnHEfJkiW1kG1wyQUUqHfv 87Fj5dCH//XpxxOkmQJBL3YM9EyHl7bPOB9c5xlbwnWeKcqQUld5yTXEpglDQK2uJg0H2uqMBCVW FyAgl7vYpqWawrRNFSK2Jb3SEfpUZe1ztkVc0aXTz9if+Ph4lC9fXtsrOKJEuRYHDx6US+XSePCl m7bzBGmmwNByyzdTPPBc9x5yJTLGueA6z9garvNMUSY8MQ2xtAybMhTMRgPtaoaEzksibQkpFNYb GpqKqPZ13xWRnIYjkcmm4zbG1dPP2B+n9gxdv34d/v7+2p7toSGeMekeUjniCdKMrTkachCTvxqL y6GhmDZ1Cpo14zJW2Ni7ztPjMS0lCTevXkVCbCxS09KQlJyMMhUqSrE3fP3CvT7XeaYoMudMLPrv jdG9c4dEMx7M3hVNpIFg+pxp4qX4ozwroj6aPCpqa/KqmLwrKZh6Zwn0rB0kP2pLXD39jP3x8/OD r6+vtldwbGoMJSUlITExUduzHZTAGG2SNMPYm8Xz52HM0I/wYs+e+OKLL7RYxpHYu877paciLjIC tatVgY+3txabmb0HD+HqjRvwCghEnQaNtFjbwNcv3OtbwnWeKUoM3heBKWeELmY2JDSRxgQZFWRA 0FacrAwKiWZEUANMxoPZoCDjQWdMSIMiBR80CMQnzWzbQ0+4evoZ++NWxhD1Br/Zt59cKjeQh8Uw DmbwW2/ieEgI9xg7EEfUeZ+EGNSoZPI6bD57DTujvXE1IQ21gn1xLCoFpf280aKMH9qX90FxXy/x PE3H8rXrEVSuPKrXriM/VxD8EmNRrWIFGXbH6xd2/mcH13mmKNB7xy38QUtSkwHh5W0yHPTGBAkZ ENKooE/ojQna0FZvTFgYEpoxMaZZcQxoEGz6qA1x9fQz9mfcuHEYOXKktldwnNYYWr5iBQYPHiwn S9McAYYpDNatXIHTh0Pw6ceDtRjGXjiizvsnx6NK+XJYsPcU3j+YgKuJ4iHpKR629MCVD171wBVb 8cDtUTMA798WiJalvHH89Fn8t/8AWj3UQfu2vFM8PRkVSpfCgj0n8X5Iottdv7DzPzdwnWdcnY8P RGLyqQStHikR9cpDbcmIoK04WXpWdEhDgraibkpjQhgO0pggyWxM2Muz4urpZ+wPvVjbhuaLbY2h 8ePH44033tD28getGjV27Fhs2rIVYydP5blBjFPgI9rbEl68+pQ9cFSdLyVuXpngIEzZHIL+B+KF 4u1jUr6zUcZND15PDKwfgK+bB8rvmbVoCdp26CjDeaG0uETp4uL6G/eh/6Fkt7t+Yed/XuE6z7gq P5yMwcADsVr90kTWK1N9Mm2lJSH/a38EmiEht0LMXhW1VYYEbe0358bV08/YH1sbQ6JE2Y5BgwZp ofxBShG9Q2TvwRDM5rfIM05EsqhzYSkeckI/YzscVeeL+3pLRXzv2cumibl5ZPyJeHTYEo3YlHS8 9PTj+Gv5n9qR3EHXJ0NEXv9Aghabe4rC9Qsz//MD13nGVbmnLM2l0AwCJWpfHy/DtFFxIpzluG5r EX9HGT/6gM1x9fQzrodNjaGCQsvn1m3SDHOEUsRL5zLOBjWh58Oj0LhJEzm3xZZMmDBBC7kXjqrz XonxSExORqfVoVpM3tlwLQnP/RsDL09PPPpwB2xcs1o7kjN8/cK9fn6xZ513Jdy1fXJVGgT7mJR+ C+XfUGQp14nROVLIu5IRLunjiUYlxHXoUxRnAb13kuL1L1JVWItXOEP6GffCaYwhWjXqi8nTMOCj IVoMwzgfpLDTnJauXbvaVDk6fvy4FnIfHFXnvT09ULZ0Kfy27wxuxFt/r0Tz0r7oXjMQVQK8tBgL xANz1ZVEvLufFiAoj+S4WCQkxGsHrcPXL9zrFxR71XlXwh3bJ1fGx8sDr9b2l3XGNDxMMwTMxoLO MKBjelHx8hwhmQyMjONPVC0mr2UNZfBkZyhZwxnSz7gXTmEMkVIUneaBu9u202IYxnmhyf3fz1ng 1spRQXFknff3NinXcT4BcpuJ2Eh8FHwJVx8rg/2PVcP8duVw8akq2N3aE49V0T8sxQNUk29PxmFH WDL6vdoLJw8fkkezg69fuNe3BVznGVdBGRkfNQ4WO0r5p62FqPkzcp/O0c7LEq+dr98XRsfI2zMW HrDm5UkTp5+JScG2G0k4F5sqt7RP8dZwpvQz7kOhG0OkFNH7RFwRH28fBBbzRzFfPwT6eMOzkCuU r5aeksV84MVpMaPuky3T0koo8awc5Y/CqvObL0ZqoQx67P8RXzzfEaVLlsD1qBiExyUg9Oo1NK9a DsvalcKHtUQTaX7QZsjEE3Hy87700M0lfP3CvX5B4TrPuAJKsa9YzBOfNiku6otJ+c8iykCQ+6Ie SbGMtxAZn4pPm5VASV/r6uO8c/F4YXs4Kiy9jtvXhqHz5nA0W3NTbm9fEybir+H5bbfEeaZ6rMcZ 0s84PyVL2nYVwEIrDTRxunWbtjh27oLs73Ml/Lw94eXjh423gA7bYtH3QCKupHijVgnTakeOJsDH SxhkxbDmZjq67IjFlnBP1OS0ZLpPj9ohLaQcjZ08Dd179NBimOxwxjqf/vIoub2VmIIo8SwNE9sk v0BcjUtCRFQUvryrHDpXpPHr2oNUk4Wh8QgX5zaoW1t+Pr/w9Qv3+nmF6zzjSgxsGITPGotnnqo7 0igQFU2/r8JGccrAUJ8R28erFsPARsbv5ll8IR4t195E3z3RWHU1BYmkYqrV4JR4eSEx3ROrxfG+ /0Wh5ZrrWBya1SgiHJ1+xnWw9dDdQjOGPhw8GHeJB0uV6tW1GOeHOiz8fX0RmeaLjw4loPd/sSgt ntPv1PVDgqhrKVTpHIivlyc8vX1xLM4L3f+Lw5zQJIxr4o8Kfh5unRbL+/TTuUR8Yae0dOzaDe27 PorZc+dpMYw1XKnOJ6amIQreMjykhnqgZpa/LsWhTu3advEI8/UL9/rZwXWecSXevS0Id5QQqp40 DIQoI0EuL21F1DF1rra9s5Q3Zrcpq31zZgbsiUSvXVE4GZsuNEsLI4iWzlfL55vFdA6d32tnJN7a Ha59k7gceYA1HJV+xrVwas/QtWvXtFD2fD9lCg4cDMFbH7rOYgk0DC7Atxh+CU1Gq/UR+OdaEr5o VAzT7wjE3zdS0WZzLER1cwj07C/m44MkD198cTwRL+yIRrfy3m6fFkJ/n7puiULLEl52T8vQMV+g 0wsvupyH05G4Yp1PEgr5xUuX0a5GWTQIoocxPVAz5HhUijyPJvvaA75+4V4/O7jOM86G0byX6wlp uJWcjpUPlEUn6WHVGQtGRoU5LI5lMTbSpCFBV7Fc/ODtvdH45VyiztCxEHo3kHw/kIrTh00y+3wi BvwXIZ/R9FtI7Jl+o/xi3BdRIm1Hbiy1LVu2YIpQjKbMWeASy2f7iErr6eWDIzHA41sjMPRAFLpX 88bWh0qgbrA3mq6PxtjjCVS7tE/YF6Xsz78gjLJ1YaJ+pzpBWpIKPS2W9+lMdDLW3R/ssLTQN0ek cuNqhDPX+ZsJJoW6tL+fHOJpCc1vImj8unz46qSMv3g4C3zpwZ5P+PqFe/2CwHWecSb0Bspv52LR Yf011F12GY1XXMXhqBTMvrc0vm5eXBgJos6RUWFpRFgaD/Icca4I1wrwxJ4uFVE1wAsnxHfpDYm+ /0Vi1tl4oU2KeqheiKoMnkz7+jjLfdP2F/E9L28Pk99Lv2eB+B32Sr+lQce4N6IEOg6aM/DR4CEY MuZLlxgq4+PlDQ9vH4w/FoMOG26IupaK5e1Kom+9QLwfkoBndpKngSpUOsrb+d1dfl7UYPhgd3ga um0Kk43dL62CCzktqVpa4jLSctCxaSFM98lX3Kc4fLgvEsMbBxZKWpLEZRI05Y0x4ex1ft3FGHz7 w0/CmPZA5SB/lA/wy7TIRvmyZeS2UjERZ6GMb7ue95eXWsLXL9zrFxSu84wzcSIqGU/9cx2v77yF XbeEISCMjPh0D3TceAs/nonD63WDcOWpSvikURCq+onCKw0Ik8FgEhFWcWJLHtllD5TFgW6VkCjK efNVV3Hn6qsIox3B7xfiMe+8qId6I4e2SlS8YZyo0/p92gpZdikR449Ey+9/p0FxVAn0sXn6n/jn BvaEJclrMK7J6NGjtZBtEKXPccydNw+VhUJEY64dhoeXXEnM27cYfIUE+vlKL0J2yIn3Xj7YeC0J 96+5gl9ORgkFOwi/tS2DozHAnX/HYOWVZPFAFidr8npNP0QnWX+HhkSmpZg5LbTiWk6rm9HxAF8f RKV64bODEeix+Rq6VfItcFqKeXuhpL+/sGlEeoR4CWOC3geSHZnScoDScj0jLdHpIi3RWHk172kh 4yqvaSHM9+l6EjqvuwJ6aXVB01JQvv1+CuaJcs6YKJQ6n0feHTkOr607hcjEVAT7+aBGiQC5JRLV GrCkgJsfuJpQnA3g6xfu9QsK13nGGfjpVAzuXHUF64XeYjY8dPJxSBwa/xWOdeL4wEbFEdKtAg51 KY+ZrUrig9v80aO6H16uWQxjmxfH8vvL4OwTlbGrSyVUC/DGa7uj0Hr9LZyNA16pVxxl/Ew61JjD QglR15BGjWbgmLcUr3mApFgYS+ZzMu+PCIlERJKpfn8o0kpxtko/XetvoTM8uP46+gujUbuMhIfO uQ6jRpkW37EVouTZjkmTJmkhY+o1aYqPx3yp7dkfL1HxYtO98MTmW3h+RzQq+XsLI8AH1YIDUF08 cC0NEdr19/FBZLIHPtp9A703XcbtwV7455FKaFU+AG3+icaHh+glf/SAzpDyfh7oW9sX0YkpYt+Y jLSE4/ntprSULOYrHvyBUsg4scRbfMZXpGfykUjcufQcYhNStLT4o83GqHynhYyPNE9vPL8tHM3W 3sJ7B+NRPcgX1YMDZd6o94LoyUhLhCkt4vuzpoXIW1rIME328EbP7bT0ZhjePhBnTkudkkFSMbIk 4z55ivt0E8vORuOXtuUKnBZb8FSPF/HR4MEIDc3/m/aLEo6u85bQUM4y/sJKzoGfjoWj5Iy9mHX0 ptjzkB6KKsX9Rb3V2ggaUkHj0PWSi2EWfP3Cvb4j4DrPFDbTjkfhvf/CRdXRDAoL40LtX4xPw/92 x6H88nD0/i8OJ2PT0KpsMbzXKBjTWpXGuBal8EyNQJTw88bc0ERxXhharI/EwovCwNK+48lq/vKa v52Pw2laLEEaPiTqeiJM5yrR7xsdM39WFxbHhh+IkNd5uqoffL3puG3SnyEemHMuDnetvIzwxFR5 LR46576IEmE7Bg0apIWyQkXs9tb3OWyoTJB4CF9JBJ7dfBN7wpPx7R2BmLj/KurPDUHDX4/h3e1X RX3IUPrl/BcfX/xy/BZaLT6FQzdjMf+Bihjeogy+OZ2ErtuicZ38rFRZLOT1muJhn5qCVNo3QKYl QaRl0w2RliRzWmrPDkEDkZZn14ciwNdXpoEgw8jbyxtbrsah/fIzWHomHD+3q2CTtJABmAxv9P33 Fv6+loiagV74qlkAhuy4iOpzDuPxtaGm9/JYpuWKSkuEcVqIPKaF8BBG2ZiDkfhLZFB5P0980TQA w3ea0tJ59VnRSKWZ00KY79OJCPzv7wt4UjR8tkqLLaA5MeQF+XzsWC3GfaGcdmSd10NGNg27qhRU TBjynhg1/jssOGptgRfxAKaVjoT03ngBFWeFYO+NONkpUNZfG1tJnggaf64XirMCX79wr+9IuM4z hcnkY1FyeLg0JERdy1D6tX2d8i+3Ii4p3RNLr6TgyV3xaLQhBpVXxyB4eSTKr4pCvb+icd/mGHxy NBEJaepzJilbzAv3lzN1biy/TB4o7TvN329ln+o4ieF5+rgMWXpRKHACGkLbuVIxLV6cW4D0m79D d92zcWmosfiSUwy7ZQoPURocgzDgpXLkKKJTPTBg502cjE7Bty1LIDI2AR9uvyAn7J6ITMQsoUxX DvJDkC+9LNUTR24l4PEVJzBMnNO/YUms6VILEWnesldhPo2JJSwU7PK+HhjaoBjeruuHpBTxcLaC KS03MtISJ9Ky7QLCRFpOirQsOxeFB1acg5dQBor7+eBGfCre/PscXv7rNB6rFqhLS0RGWghdWjyE vCvSkVNa0j28MOloOFZdikN1YQgtuCcYvx+7hnH7ruFSbDLWXohG+5Xns6Zlne3T4uPlhQ1X4vHz qWgE+3hi7j0l8PfZMHy+56ouLedQNsBPGGWe5vv0xMqTiIhPwtJHatgsLbaEPCHz581z+55iR9d5 RTlRXsijSBPyQ0R5qf/bCQz/ZrJ21ADxfIS3j1luJHug5ZIzeOWfS4hI0hRuWZ7oB+nF+Nfx9Qv3 +oUB13mmMPjmSCQ+3hchlXpS7isGiDqkFH5pCFFYE9o3G0cq3jKs9lVYiPkznqhfPKNjcv1VZQxp Io0dC5FxtFFx9EktLIMWYdMJckt1/0ikaVh7p4rCALNB+jPE8nxhcG24hs3X2CByV0RJcAwJDnzj vJ9Q5FeERmNvWCIeq+qP+8t6o9PSo9pRE/EpaeiyJlT2PM44cAUdFh5EKa90bH6qATrXLotHNoej 317TJD4T9OA1CQ25GtqwGPZ2KIG+Nb0Rm5Bg1eOQNS0+6LTkiHY0g5BbiSjlJwyVPRfRYvZepKck Z6Rlk2VaiIz0PF7ZF1sfDEbfWj6IS7SeFhqqR+mYeNjkfp55TylsuxiBj3dclPuKQ+FaWv6zX1qI RFEmJh8xvVtg0p0lcTkyBgM2nZP7CkrLgO3XUDHQH+P/u4Svdl3A+DbVMtKyJ0o7U5G/tNgS6il+ ukdPrFixQotxTxxZ5xU0JKuEMOIjo2PQc+MlNFtyDidjhOJMD719G7SzdOxcadqKemopM09Ho9Sc k3jy1X5YcCIsV54Jvn7hXr+w4DrPOJofT0ThUxpKJpV90daKbZ86ARh3e7BpXyn8emNAGSLqmDmc Xbz6vAfqaMbQ9YRUxKn5fApxqmlrDmhx2lYflltN5C5t9XGm7T6hrxCV/bU06M/JR/rNovJMHdPy 6MmN13E2OmNeMc8hch9ECbA/oz4f67AeMyq63l5eGH/wltzvWz8IPx+8IsOWbLgci9/ORKO4twem PVQLXz9QGwsupeChv8NwTHuHhRmhSJs8Qf7CCCopjCAfJCUlID452aqSnZEW01KRfesXF2m5LMNG zDoRCX/P3KWF5K5S3ljWJhjjmxZDNb8UeKYlI8WygdKgtNCQt493XZX7r9YNQrBHCvpuOC33LSHP mb+XZVpu2iQtBL0oMdDHEyHC2GldvhjuLu2NZ1cYv1F40dko3IxPRrPSxTLSssF2abEH7Tt3w6Yt W7U998ORdV4PvZuGeH/qXOwf/jLa39glCpt4gL/1PXBZlPV5I4G1PwNrfgJmDgHOHAD6TzadY0WW rtsoFG/xvbmYs8LXF/GCwrp+YeLudZ5xHBdiUzBkr5ojZFLqi/t44c26AZh2JsEcZ9rqJeP8jK2l 6I/rxdO0xL3gYpxRR4Q4R4oe+py2zRTWox3To+2eiTE94yvRdTOlS7+1FP1xvYg4ZQTRBQzOITOo 97Yb8ppEGrUzjFsgSoN9oaV1f53vuJV2/ITCfzAsTg6zal7aD3UCvfDNXusGyIj9N9H/zhrwL14C zVbfwJQTMdoRBXmCYDKCOpaSXoacjCBFlrQEZZ+Wzw/c0tISbCUtgvQ0VCnmgS+bBmLu3UFoHJSG 9NQkJKZkX2llWm7Gy2F5xYSR81GTEhi947x2NCuZ0rLqukiLpTdIkM+0EDTkbeHpSCQLI+W1ekFY cvy6diQrNLkxUDT05rQct21a7EGrtu2weuWKXBsE1apV00Kuj6PrvBHxDdviSMvnsXfNUnRYOwot A5OAV78AnhkE1LkdqNUMePI94JWx4klbG/Dysi6EXL7VQug9Flbg6xfu9QuDvNZ5V6IotU+uit5L Mei/W0hMz6zI9xGG0JJLiThN45P1RoFU/PWiO5YpXoj+XGUw6OISNZVRrWuSP3LfiVHS13Q9ubS+ SlcB0i/F7BVSQvsZcXvDkzF8n6kznT1Dzktu3muaF6ik2BV64WLDps0cNomaqtm6iyZl+X91imNz qKlQW+NkVDJKLTiLl7fTKkYWCGOnhHgW/9uhtFyJLLdGkEKm5ULu03IuRqRl/hmraaHe0OqiUdje vhReqOoFz9REoQ/kTiEwpSVSht9qWBKhEXFYdtp6esxp2Wb7tBC0nOXcE6Yhcg1L+GLjRdPQPSMo 7cFzTxunhRBpofuU37TYAxo288/+w6iey3I/bNgwLeT6OLrOW6VaA4Q/+SHWBzfFjXlfo/O/01C9 QnngnsdMUr2RaAGNvRGZhKDyZCmat7GMv1+mRT7M8PUL9/oOJq913pUoSu2Tq6JWOtt0NR6rL8Wb lXdS5Elpf7OOP6adpjkvKl5T5LVzzPHKSMgUVmK0nyEJqaY0BNHqblmgY6bjGYh9GaUdszws0Y7p 0XbV8tpXEilCS0cB0i/+ZHyPkKinysGX3puovkc7NvFoFG4kpIh9xlk5ftx4JFF+obtvV86HhqJy 9Rranv2h+bbbr8bCX1TW52sFYdSOfPbSyfqZjkcr+8FTKNt5MYIUMi1XYkxpqV08/2kh6NpCPmoY KJSAlDwvBpAkGrHtV2JB7+95u3EpfPCP8fC4XFHAtNBwvRMRCdh7Mx4V/L1RLdAbmy5Yzv3JJVpa 6D6li/vkqEUScgMZA3krMUUDR9f5HGl2P0Jf+hqro3wR/+X/0O3EH/CkB6CRF8JICJqfYiG0Otro iZNlnaJV0+RS0PKBawFf32HXp1XsChN3rfOMfdF7KGj1OKXMSxEK/Jt1A7EtLBkHo8grZIqTIs8R dcJ8vj6cB9G+S3qdBHWLe8Pfk569YoeewRSQW23fHCcjcoijXdrq40zb2kGmTo4rCWJfpqVg6c8Q 0/fsjUhBi1Jq0QlNtHM/3W/qrGWcE6f2DF27lnXp1IMhIWjYuKm2Z1+oGNMKRrQsa7uKAbgUk4jz UflZHYQqoqj0Ql6r4y8yKe8Ktj3S8mB5H3So4Jtnhd+UFm+Rllg0KOmH6MRU7LtmMAQvNxQwLURC SjpmHzN5ed5uVAr/XY5EkjBk8oyWFpL83id7k5yPn+XqOLLO5xp6yN33HG68MQmbj5xBg2mvoP3F TSKeHoo5CEHl3EA+mTgN9VfewG6hiMiloAO0paAt4es75Pq0ip15Oe5Cwh3rPGNflFfoTHQy1l7W e4VIIIwhf0w7peYKWYhC1ieD49mJZhio8N4IUzoIaUSQfkJo6cswZrSw1F9MG7PIOBkwbY3ON/3B HWVMdfmyNIYKnv5M+0L23EpBy9LC4FLH1TERnnc6BvGaJ4wp+mhPGttgZKlFRESieIkS2p59kfNi hMKfKArwEzWLY3voLQT7euHVJhW0M3IDVUaTgn2XqCRV/T3zNe/EKC1Er0bl5TZ3ZKSFZESzYAR6 pmrHco8pLTEyLbcJY+h6rMkoe6JOGdQOzoPiYIO00EsUvTw98eeZCFQK8MGLdYMxcOMptKkSjI7V 81JOMtJSkPtkb4TK5nY4ss7nmZIVENV1AI482Bd71y1Hh2VD0DLiiGgJRVNoTYi05KwS8o98cJ6M TcfdG8LRc2cUUtSD3Rp8fbtePyktHSWL+aC4b+ENm3PHOs/YF+UZWnohTpZ5qddryn2zkr4gnX1H uPY81s5Vx03ni3qk4uW+TtR55nMpTLsqnBEfLgr3hXhTHX+mWjHx/BVh+RymrQorEfvUyZkpToiM MzhXiXy2i3rs44FGJcjgAtZcF3GW6VKSh/Sbj0mEcReZKow6ra3QnyMkXcjCs/nsNGZcDu1JYz8O hRxEo6bNtD37Qi/n2nM9VoYfqhyIvddisK/XnRjepib+fraJjM8WqohUUTV5ppo/vKhi5gNTWkwV 6aHKQVh47DqOvnIXPhNpCflfCxmfLRZpGVA/CJX8PBCfkncDRKZF8wS1qxCIQzeisbn77ZjUoR7W PdsUrSoEyWPZYqO0+ArlZv35cGGYCSOmvD8uRsVj6L01ML9bQ0x7uD4+aFFJOzMbVIOqSUHuk735 rZAXEigMHFnn80VcFBB+DeFd+mN9pXa4MfcLdN4yEdWTbmZVxEno4bhjOZCUaPJIhB4F1s8BjuwA BkyR5wxpGIipLYojLD4XqjBf327XvxBlWoq3MHHHOs/YF+UZWnmB9BtRH6SCTzEeeLCCL/6+nkw7 proij1mIItM+bWlfC0pUnBZhPl8JMDPUdK2eNQMQIIfKkYjnr96oUc9ntW8pWY5TWLcvjj1RxV9e hzytq8kYImyQfnOc+L9HGJAt1TA500FNaOOBMzFavjJOx+jRo7WQbRBPGvtyITTUYb3EtPwyzUW5 q3yAXOK1VaXiuB6XjAc2hKFEMT9UCzK9OdkQXQX1EPJug+LoVSdI7OZd4SdkWsLjRVoCRVpScXel YJGWJPTdHYHtEWl4tXFZ7UwDRFJUWkherxuIYU1LwDuffY4qLUT9kn6IF60LLW094UgEvj2ViDea lJPHrGLDtEQnpeLYrTgZ7lw9GMduxqBlheLYcCkW/fbFYlBOxpAuLba4T/bmnX59tZD74Mg6n2f2 /w3MGmpSqCe8Blw/j9B+M7E6viTiR3dHt0MLZN0wD9EiGbpQfFCUuZ8HA9PfB3atEhXpTmDQTLzY 7g6c7VIa/6vmg9fWHseio8bL+Jvh69v1+p9sOmG6TiHijnWesT+iBmB3GL3o1LQvA+L/Q+V9TMYQ 1RvzQfNJAjpPJ+Y408aEbl/G0b4MmJCfNW1nnE+Ra5fQqrTDGgdlGDH0XDYbNTqRc/xoq4UNz6Gt +A5zXDpG3mEaafTH1VQkqfTYIP2mAOGBYzFpKOPrgXJ+XhnHzOcBs09leIZ4ZTnnYtSoUVrINogn je2YNGmSFsqgmgNX1vEQ/64Jg6NBqWK4Ep2ABmUCESuUb1qe8VJcCmqXsDIkTFcJH6/mj61dKsv3 E8UlJYpKT5ZJ3jGlJVmm5XxEHLrVLYPjt+JRSqTlYmyKMMyyGZ6mpYWW4l5wX3l8LIyP+KSkfL8r R6Yl1tTDUSnQG1WL+2FjaDhKU76IePnWamvYOC00lO1itKn3tnqQj7T7lp26iWBvD1yISUEkrTph DS0tJLa6T/bkkjAKHFn+nQWn/s1/zwNeFo3ok+8Cn/wuFOuVQjE/AnR8GTfem4PNx0PRYHJPtD+/ zvRAJClbBfjfSGD8ZmDiNmDIfHTq0Rv7OpXD5439MenANTScexCLTpjmwWULX79wr29n3LXOM/bn VKQwhCRavRAS4O2JB8r7YuMN5RkioWOmXV1Ah+Vxta+FzVC8JmpfEJWcjqnnTNd7q34gelQXuowy hMwGkXgey30D48ccp85R8RnyadNg87LaX52y7HilNGlBGVD7WtgMxWui9s1kxO0JT0FL81A58x+5 DUtMxXXN2628c0zRxKbG0KBBg7RQBktXrJJLjjoC0s+vCuW+RdkAufrbnqtRcqWh85EJ8BAFmRqO LFABF5XzrjI+WNa+IsbfWQbV/NPhmZ5SoBd1mtKShBblAnAjNhEJwgggNf+8UPg901LgL5T/rJjS QvJ6veLY0qUK7inrjZSUZCRTI5FPyFC4KoxEopjIj3qlA+T8ofPCKKM3uft4GaVFYIe0UI4qY6i0 nxcqBPqgmJenyBfRuKYkyftliNaI2vo+2ZOoyAiUKGHbFU9cAUfW+Txx4RhQXiiqJFTOyOvw2pfA 171Nx0tVQtSTH+LIw+9j718r0OH3gWgZdlCcR+ea5M7S3ljdJgiz7gzAP1fjUP23M5hwMJdKOF+/ cK/vANy1zjP2x7QEdGYeFIbQ39eSEE/KBdURnSJvqjMUVGHa0aOOm/Yywlq8IR54oYo3HiirrfIo GNa4uHg+k64gntHK2FFiNnJUXDbnyO9IxeNV/DCwsen5MfFMCk7RQBIbpj8TYjdQ6IXNlTGkh04V 1zxh+XJ3pkiStXbZmBoO7CXzE4WavDG0SMCZiHhUCy6G2JR0xMTGoUkJb2y+bPGyTqFDV/H3xJd3 lsXc+yqhcQkvUS+TbTIR3080XDItpfxwNCxWvjS0WblAnLsVg5YlvbH7mmmoWCZEg1AnyBsLHqiE j5uVQpIw6FLofRoFRKZFGGYEGRs0TK5x2UCciUzE7cWBw2GmIXSZsFNaaMWnizEmYyjIx1OubFei mBdOCyOxaZAw0DRDKRPCmLPXfbInUZGRQjHKnVEwYcIELeT6OLLO54kLx8WTj+6HaPZebQCs+8X0 EK7dDLhxwfRQJqndHOG9v8b6Kvfjxi+fo/PfX6FV+g3MbCEU8HZBCE9IRcXFV/De7uzfG5YFvn7h Xt8B5KXOuxJFqX1yVbZfz/qcpiFyZq+QIZZWgdiXUWpLUECJdZoFe2D9vb6YcbsfGhc3qY40n6dC MU/cESz2zQaOiFRh+T4wC8kUl/ncO4VRMrutadj+tlupGH7cmldIbQkKKMkBeZr4o7aC+aEJqOqv Ppv5GBGhjVZhz1DRxlSi7YjQdx1GzRL+cn5MpUAfHAuLQ6Mygfj52E30rlUM5yITEJtpzdN0eKSn YsujNfFC7SB4pieL57D+eMGoWVJLS4APDl6PQYVAXyw/G4FGgWmoLBqP309ZPMhFWkr7An93rY57 yvkKw6NgHhg9NUsGICzB1GDSe0CCfL2QLOr1+bBIPF+rOKYfuiGPmbFjWmqXCpAeM4I8QsQd5Yvj l0NX8L/agdho+b4hoRwV907H9sfsc5/sydGQg2jWLHdLTNv6BWKFiSPrfJ4pW1U8eMUDtnwNwC8A +H4A0Kg18O8KetpllpaPILT/LDmfJXHUc6LeeqDmygj0+NeijOYFvn7hXt/O5KXOuxJFqX0qStxe ygc7wywNhryQofRbRegMg+p4YWsbP9xdyuQR+uN8LB5ZfxU1Fl/E1YQ0rHywHDpV9DEZNWbjRjyn 9ft6sXJsVptyMkVkeNBiS10rZHigjMld+s1iwMX4dFQVOlnW7zLtJ2rqBs8ZKtrYXW2h4pNTcbYV p8LjUL24HxqX9sfykzekQdKhkj8+blEeY/+7pJ2lIRTq8n6eok7a50Wdp27FonqwSEsZf2w6H45y Ab5oUMIX37SujD9OWQzrIOVeyP/qlUCqaCRs4YHRQ4sU1BV5QYZQ1SAfaRjVCPLFj/dVxZZLETim La4goZ5ZB6SFqFHcVxqMVAjnP1Rd9gyN3KW7T6QQibQ8UiVQDnN0pheq5oZd27eiWdOipxjlhCPr fJ4IKA7EhotyJsqRp0hhp1dN8VVvE1rs9gwlXC9E+5eQnJaORzZH4mZiAeoDX79wr+8A3LXOM4VD JX8vXEkoSJ3Q6lg2jKznieH1TMPIzsWk4LlN19F7exh2CCMsRqgLd66+jsNRKZjdugy+vj3YVL/J uEnXtnpPkAqbj4mtiKsV4IE9XSujeqCXHJZGhsddJT2woIUPfmrug7K+1gyRnNOf0Z5o+xZciE9F tQB6YlmeYNqnlW+Zoo9D+nDHDh2shexLsii0NYQBcuBmHBqXC8IHG0+iUoAfJu67gr9CI00nUfmm CimEhoEl0wL9doAe3jWKF8OpiASRlkA8v+wQyvh7Y/X5CIzdfVk7S6ClheSleqXEDbF9xaMXmtYv 5Y86JfxwKSYJ3UVawhNTECrCr64/q50lIKPMIWkJkOHTkYkYvzsUh8NikSJuw0t/nZbxEl1anqwZ bJe02JtjIQfRrl07bc+9cFSdzxP17wLOHgJSyEsqClyi9s4OGroVGyGiRBmzJhJqKwrQXvD1C/f6 DsCd6zzjeCoV8xTGUHZ1wvKY2JdRakuogDnCzKfCEHq3FhkKwA8notB8+UWsuZIoNEehOlLd9fBC fLoHOv4Tjh/PxOP1ukG48nRlfNIoCFVp8V5pGJHBo4k5TM/2FDQI8sSyB8vhwKNVpAem+apruHPN NTz+zw38F2YaMv9sJU/819YbT1UkdVWlW20JFTBHWEH7jDKMtM4W6RnyV6pw5mOM82L0XtOC4BBj KDoyAosd8O6F0v4+qCmMoTNRibirUjB+OHAZTyw7jG/2asu9UvlWPRRC7ihbDN4e9in0pYuZ0nIz IQVNhGFGq7c9uvgwPth8TjtDoEtLp2pBKO7jIYwo9eC3HWVEvpABUrekH2gNCXox4RNLDuHlNbpl aOm6jkpLaZNniPKmSnFfvLzqGJ5efhS3xL5EpE+lxUcYQa0rBrpk7wwtJFDdTVeWclSdzxPkmaC5 Kcnaqkzx2rKp9GCPo/mE8iloRWgjyiBJftsMvn7hXt8BuHOdZxxLRX8vhCWly45XWUekAq/qhrYv o1SYdvSo4wZhwSf1vDBQM4R+PhWNgXvCkS6MH2kEUZ0l7y4tgqLJx4fi0PivcKy7loSBjYMR8mhF HOpaETNblcIHtwWgR41ieLlmMYy9PRjLHyiLs09Wxa6ulVEtwBuv7Y5G6w3hOEtTqcV3bbyehIfW 38CA3beEviL0KaGPzGrmhScriGubsUizPmwVi2NiNyYlHQniGlm8T/L7svsupjCx9dBdUYrtz/3t 2mLD6hXanv2gRdHuKB+If69ESwMkE1SoNQVbyQv1SqGYqa7bHJoOQ2nZeTUG91Q2sGAt0tK7YRkE 2uml6bRoQscaJRGbnCo9Yb60kpMenSHkmLSUkmG6T3dWCJZhMxb36WFhmEUn0XsNXKtRohyuW9N9 lSJH1fk8c9vdwJZFpvK1+geTlyL8mile1gMrQlju5we+fuFe3464e51nHIV4FornIb34/HJcSmaF nYK0b47SHTNjcFxu6I9p/+M6XviglklPmCUMoXdpsRIyeqQRZDJ+TJ6hzPvkZfnff/EovzwcvffE 42RsOlqVK4b3GpfAtFZlMK5laTxTIwgl/Lwx90KSOO8WWmyIxMKLidr3CVGGltj+ciYOd626igO3 TB0ovzT3RocyIpBD+s37mfJCj4o0nXMhThsqJ6N1xxinxak9Q9euiYeaAd26dcO/W7fIdzDYk/iU VHSpWQonbsXL5aMzEIWaHr46uadCAIJ9PO3mcZBpqVUau4TCf3vF4lqshkVampSieU7FECeMFXuQ INJSKdAXzUr7CyPNA2UDdC+fLaS0PF27FHZcjkLLSrqVl6jX1yI9PeqXQRk5udG1oDdzmx4l7omj 6nyeebQ/sGgc8OZEwEtY/PTg3b/RNIlfeR6MhJAPVk3yC1+/cK9vR9y9zjMOQJZ/U7CyPw2RU3WD RP6RuxlbQoSz1B0Kmza6gNz0qeqBwbVNJXnO6Wi8rTOEKviLOisNH02oY1UZMdo5tE0SquXSKyl4 clc8Gm2IQeXVMQheHoXyq6JRb10M7tsSi0+OJCAhXfddus/rv+9srPieTTdwOpqG1wK/tvBGK9KD raTfHKdFmcI6yThg5rLIRxpyaDqXNlnPYYo2dPdthjVLjZYafVQoR9999bkWYx/Ie1BcGDjFRX2t WrwY2lTV0qPNPdHLU3VKIVh7qZc9UGnxFjWrikgLrZgmMUhLd6Hw0zLT9iTY1wM9byuDNJqILIw0 CfWwFlJaPmhZCbsuR+LeyiXgT2P3DNLyQr3SaFomwG6Gmb2gx4h5CLKb4qg6n2doqNaA74Gp7wAV awFd3gQObwUatDKVQWtCZIrL58OSr1+417cTXOcZx2Eq+3LxBHrBUBYFXwtTvBJFpn3a0n5GsGqx dIy5zVSQ552JQf+dYTrjxAN96wXhqztKmPezGjHqXLW1IlRj9OfKz+uOZ/oeT9xMSsdTm27ianwK aDTb78IgaiQH/2ROvzkgf6O2VWHTCRlxumM0FC9DHTQ4jynymG+/vfniiy+wfuUKu/cUp4gH5QNV i+P7vRfwWeua4qGpTdrTSftqxdGjQXlpsNgTSsv9VYPwx/Hr+CSbtLzcuIJc1c6ekAesYoA3joXF 4jnx200vOMuclgalfB2alsdqlcDK0zcxpp1QiizSUsbPA5+3q4lgsXUlqHw/fn8b51xNzcE4qs7n mQb3AG+MB07uAc4eAIbMF5qseLIaeSSUEEZx+YGvX7jXtzFc5xlHcF/FAFHuMxT0pNR07TUGGXGZ RBkAcp/qDO1TlIrTRJ0n5KvbvOQw+nBhHQzZq3mEyCgRxkqwrxferBuAqafizUZKVuNFE7OxYyT6 89VWSCavkO6Y5n06G5OCZzbdQHRyGkp4A4vu8BSGUeb0Z/wm2lVhXbw6JsmIo7yUxlCm85Qwzsjo 0aO1kG2g2+8QqKd4yJAhmGznnmIanvZk3XIIj0tCs/JBKE+TgrQhVyV9PdBLKPvTH7lNFPE0uxtD Ki2RCSItNIdJN/zL0Wkh6Dp3Viou38dUK9g3U3pqFvfF+AfqikYh1WFp+bR1LZk3j9YpkyktZfw8 MbVjfXEsWa4Q6EpMEuX7sW5dtT33xlF1Ps9Q+ablnHsOB7oPBYpR3RTlLDuRnxNbWyjjfP3Cvb6N 4TrPOIIq/l4I9BGGAdUfIfQy0JJkDYldGUcB7VjmsIasN7p4C2lbygPdKphUwqHCEIqglxHqDJM3 6wZi0cVEnI0T36OLz2zAqDj9vqWo43QtLc7SU6TOlT5X2hcijKWDEaalvYlq/p4YUofm+WT9LWax zBP9vjnOtKiUH006V3kkzzMfZpyQUaNGaSHbQKXRZkyaNEkLGdO/Xz882tW+Dw1S5ONTUvDBPTVw OToRS59qjgEtqmL8g/Xw38utMOTeGrI3heau2BuVlpebVkKiMDI29biz0NJCpIgKnyiuVdzXC3t6 tUL3BuXxSpNKmNmlEba+eCfqlCyGVAcpGZQWlTdJwuD567k78FS9spj6cAPs7X0PmpYLQLCfa/W1 7ty6BbuE9BPlnDHhiDqfZ5QynRchrCnpecXo+3MSgq9vm+vbEK7zjL2hF5ASZBs8VlWbCy3iIpPS UIKMI6W103l6MceJemKOpzqjwkIILdyvOn0XsOdmIuaeickwSIQh4i0Mkb51AzDtTILJMNHizeco Y0YZN5nOsRR1joUQ5uOW2wzZdiMJY0Mi5OkDa3vhtkARUL/HmmTJH32eCL1I6CDSy0T7hO6YzF6m yCNKmu0YNGiQFrLOk492g73nw9OS0DRErWpxP7SqUgID7qyO+6uXFPUoXXpcSfl2FCotFQJ90bZa yUJNC0HeqtjkFLmay6ft6mCgMBpbVy0hDLIUuQKeI9HnTftaZfDFg/XRoVZpEZ8iV51zhIfKVkRF Rsp363z5xRfSI8Jk4Ig6b8lnLSugR4Ny2p4OKlOizOVZCJ330ixW4OsX7vUdAdd5xhHQC0gVU1qX R7vyxUQoHRGJKShJY7v0ir3U3LWw3KddClMd0sWbP0PbNAg7B90qmDofp5+IMhkeZsOG5goF4u/r STgcJeqcFmcW3XmZDR61tRBlOJnjdJ8hdOdFPVU2074KkzF0Q3sVxzs1lXdI/xstf68mlvmjCXmG zHOGzHkjBNr3MEUedfsdSrBnukPGV0ckJuFMRKyoO+koUcy7UJXr8ATnSUtMUopMCxk/vl4e0igr zOquzxtKSSFmTb4Z/NabcjlpWkWNyYqj6jwtw37++k3ULl8K87o2wNoOFdG6UpB2VEBz5fIjhJEy TqJj+8UIREVF8fUL6fqOhOs842i8hCGw8MGK6FErSPMMiYe4UtxJaGERGVYKvRWjQB3Twk/IF5oC V+JS8eu5WBFShgfFe+DNOv4mr5DOIKFgpv1Mx3Ih8nzT95viRFjFa3FyYQMavmbw3Z8fNL1Iv0cV LwR7ZfyWTL9d//vVljpX9PviHOqUpoUZ9HliFsYtMNUAB0NlroRXuhxiwDCuzqQvxyIuMlLOj2GM cWSdT/YphouxiTh7+QoeblwT255uiOktg1CFloUlZSE/Qlh6K5RYEBwcjPCkVL5+IV3fEXCdZwqL QG8PTLu3LEbeXhKV/D1RL4g8I1QPqJ6IrVmR14f1cUoyzula3qQKrrhIhpBAZ3S0LeeL64lp2B2e aopTxoreQMkUpl3dNjeisIg3zeURv0/Fyeuazpt/Nka+cJY6c7sLg8jod2URai9oS3mlwkJS0j3k yr/m8+Q5unOZIk+hGEMEDXX9+K03sW6lE76YkWHyQJ0a1fDrgvk8VCYHHFnnaU5aqn9xXIyOx4Ur V/HG3XVx+oV6+LiBv3jGWXgWciOEUTyJAeT55esX3vXtDdd5pjDQD5l7onqgXPltVHNRBklpNzQE RFgq/ZpkUvhN5xX3SkPLkia//cartFKcuIbZ+AAerOCLjdfppae6eN1xiWW8EmU06SXTcYqisIVX SOIBYYOZhq+pY+bPeSA+NR1zT0fTiXimkneW35V5X4iRISQNnjSU9AEiknXnmL+DtvISTBGn0Iwh YtWqVRgilKPF8+dpMQzjWgR6pqP3iz0LrBRVq1ZNCxVtHF3naXGSxGJBuBqTgJiYaIx5oB6OP1kN PeqI+0UPvtwKYaSIK7ECX79wr28PbFXnXQl3aZ+cnYzFFJTBAHSq7I/6xYU2T/VEr8TLfQrrRH+O NIwyDCHi78vCGNIZIyQPVvATxlAyXdQUbUbsK+NEf0yGNdEFpUi0gOXnKF7GUdAUNs3l0Z8jUJ8T svEqDd0DWpQUqqz8jbrfr8T8m/X79PszwqWExRVOc5D036Edq1dS95J6xmmw9l7T/FKoxlD16tWx cuVKfD70IzaIGJcjQNSeIBvVoGHDhmmhok1h1fmY5BSEw8c0n6hcScx7pDbWPlgGrSvk0lNBGMUr yQG+fuFe31bYss67Eu7SPrkKyiiiLdkKKx4si6eqUV3KUPAzFHpNVLyK0/ar03oMghsJqaBVszOM EaC8vycaFPfCljDTYgWmg/otoYWVkWLeN21MAU1U0PTHtFWfk5/V4jSyzBnSHaPwrpuJMuQjMuHu kuKY+ffqf7uWF5lExOvyg5Yoj6CLqWPa516oUwJ3lTOt4KfynHEOjh8/roVsQ6E3682aNcO2bdsw hg0ixkWgcrpl9XIU9+TGMT8UZp3PMp/o2UaYflcJVAnwEg9FAyVbCWEUr0Q8PPs2r4RJDzc0nWsF vn7hXj+/cJ1nnBHyEJGSXtHfC7Nal8HJxyrh48ZBqCHsIpNCr4nZMLDYF9vqwuAhQmOzGjwPlKMh cskybDJYKKjfUsAAGS1PMm8y4tRG/NF2s2I6II0hvWdIfU7jclyKFKJpsGhDLH+fMm4y/X5TeyGP afElfTwQIT1DYl937vA7K8jvJvTeOKbwcWrP0LVr17RQ3qDe4u1COaLeYp5DxDgzs6Z+L18iWr9G dS2GyQ+FWeezzCe69zacfrk5Pm5KQ7cslGwlRKrYGsjjNUvgjPj8lPZ1UKqYt1wdkVa1swZfv3Cv n1e4zjPOjF5JryCMosGNgxHStSJ+a1MKXSr6wI8MeE25l4q+qH96pb+qv+nzZQze6/dgeWEM3SBj SKGupTMMlFEk06GLJ+SuLt68bw3dMfF9iSKtMlmWH5HXM23Jo0WU9hF/dAaO6bdqYf2+XuSxdLlE Ob3E1hRnyp9vWldG1UD6UsYdsKkxVBBLjZSjQ4cOyZ637KoKwxQG9E6Rz4cOxrJf52P1qlXSu8EU jMKu81nms7RvhOMv3IYe9cuIhyI9GHVCWMS1qRiI3d2bYumjt6FWsB+ikpJxPjIOYfE02Thn+PqF e/2c4DrPuCLKOOpcuRh+bVsG15+oiDUPlMb79QPQguYHKeNAGQik/Au2X6f5QpnJWDzBGgYtt4wS f9TWjMG5CmncaJ9RW4GcM6SFTWQcU4Gr8ab2oZS3hSGk/436fc3YkR4iEf9EtQBUCvBGVXoZnogv 4+eBlZ1r4dWGpeX3Mu5BoQ+T00MTUh9/tBvKiEItX6zMME7A0ZCD6P9Sd1y/cF4oRSulEs/YBmeo 85nms9D7cbo1xNpO1Uzvx1HKN5GaIqV+sC9WPdEIW19ohjsrBCEuORXno+JwPTYRqZpikRf4+oV7 fSO4zjOuCg2b089vIduidVlffNa0OP5pXwYXHi+PufeUwCeNAtGjuh/KCuXfCIqt7O+Fs7Fa/bMb 1hv+VPEz6N1KJozPqx9s8t6U9jMZM5kNIa39UPHafuNgL4y6vRTOP1sDs++rgGJeHlgh2pzv21TE /mfqoV2lQPmdjPMyevRoLWQbPESlsc3TQ5CUlITERNOENltwKTwKJ8+dR8Om3CPHFA5KKerXrx/6 C2HsS2HXeW9PD6THRqFW5Upyf8a2wxi5PwwlZwzAlVe+w/iH6qFX08ryGCnhtxKSpIfDVvD1C/f6 BNd5pihBKp6np2cmA8mI+Wei8ea/YYCnlxBPVAz0xVZhPNVdfUtoisLQEHHmJbCzbDUhg4U2ynDR hyUiDTIZ+q2FyDgyZtKx8/4A9Nodg6NRKSZjxmzkKMMmDdPuKYMetYsjWXzspDiPhtYlCisqQUh8 aprYQuynoW6QN6oFeqG8v3emFBGUN5ZzgoziGOeB3mdnQ/PFtsbQ+PHj8cYbb2h7BScyMhKt27RB +66PYuiYL7RYhnEM1AxuXb1cuun5LfOOwVnqfDFvL6THRKJapYpITE7B7l07cdc998LPy1M+WG/F JyFWxNsLvn7hXJ/rPFPUsabkWxpDzcsUw5SWJdBmY4SoGJbGEInOICJUPNUi2pi3OszaJhk8amsp JkOItoc7FEfnrdEIjU3OMIZ0hhANdZt2T1lpDOUHygu9oUj5YkOVmLEjtjaGtFJsGwYNGqSFbAMN oTl86BCSoyLQslZVXm2OcRikDNHQrace7cZKkQNxljpvOZ+lrTDQaLjGjbhEXIiKs6shQPD1HX99 rvOMO5Bbb0d5Pw9cI7eKVDjJONG2hAxSnLY1RB3XiUSLN0QdMG2DvIGYFDJ65G7Wz1n5HqPfaC1O r1CzIeS+2NQYshdTp07FqpUr5Yo+Lz3WBZdCQ7UjDGM7aMI0Kd80ob+UVzqyrq1jPyZMmKCFGMJZ 6ryaz3JFKOXnImMRmahfWcn+8PXte/3CrPOuBLdP7oIwBqSRk44Kfp64ligMES3avJUGgz5Chzpm PkUFdEIbCYV1knHATJC3h2gDKA3qHMJymxUjo4YNHSY7XMIYImglH+oxfqJbVzxwe2NegpuxGUoh euL+1kiLiZAvVnQ0tn6BWFHAmeq8vT0hOcHXt+31naHOuxLcPrkJ0l4wGQ20TPe1eOWVEX+yGCxa mOKVqH3zMQNRAXW+wuJ7fD1MC0HQu4Yy0J1Dp2nnMkxBcblHAE1q3bp1KxrVqgbtXWEMky9IISIF mzwPf/46Dwvmz+cJ004I13nGVnCdZxhj7i1XzBTQjIzyfp6oV5x8pcrgIAPEQEwf0O3Tri4+i9BG t9V/TmLaNw2Ro1113OA8udHHMUz+cEnVgnqMWwgJ9kxHaa900PLwtAIQw+SWnVu3SIVo3vQpmDF1 ilw+l98j4rxwnWcKCtd5hrHOpThheSijQ3AzIQXHo2mlRrEvDRIKZhyXyHhNzOflQyw/K/aDvD0R S2trm4+JoNE1GLekIO81NcLl+1np3SQlhII07auxeOL+NoU24ZpxHWii9MHtWzDui7GsELkgXOeZ vMJ1nmGyp3lpP52RkYawxHSU8RUHzEaHJuZzDOJUmFBxOYnl5wkRDvJKRwytly3jZaQpbD5Xi2Pc ElsP3S0yg05+XTAfQ4cMxvdffS4VpFlTv9eOMIwJUohKaROlh308BO3atdOOMK4I13kmJ7jOM0zu KO7jiZ51gszGRlhiqjCGhIooDQ/NAFGS7T7NMyLRx1mIPF+3MII5LkPKCkPsljKGpOi+M8v1GXfD qT1D165d00KFAy2HeujQIXz1xVicORKCeqWLY8zQwdpRxt2gFcg+F/f/odsb49KRA1IhoradKTpw nWf0cJ1nmPwz7q5yqBvsLQ0MGiZX1k8zhiyF3vFDBomlUZJJjIwiyzhtP9P3mI5X9/dEaKycNCRE 9xk2hBg7YNPHhK0ttfxCvX/Tp05FVFQUGtSohoiL53nJVDeBJkiruQEvPdYZFUsGY/WqVXK+CVN0 4TrvvnCdZ5iCQau2kQT5eOKvR6qiR+0ghAljqIw0hjSDxWx8aFv50lMtbI63iJOiPq8/ZnRe5vhq /h7CGNLec5SmP0eJdi7D2IAi32dGK1HdVrM6ynqny+EStBoVzTGghydTtKAe4cfvb42pNJekW1ds 37YNQ4YMQfXq1bUzGHeA67z7wHWeYQoOvXxUvZSUvEHT7i2HYc1KoXqAtxCvzMaH8gqpsIxXQsaJ OlfbzyIqPrvz0+R1L8hFHfTHVFi3T59n3I7Ro0drIdtQ5I0hPTRcglajCvZKxxfiIUpvuKchNbwq letCzTfNC6CXJt7VrAl+nT9fTpAmhbhEiRKmkxi3het80YPrPMPYB2UQEY9VC4C/twcW3lc2w/BQ RojZCKJ4S9HHq/P0oh1TRhB9l4FRVU0Ok9M8Q+bvEluzl0jbJ2HcjlGjRmkh22BTY2jSpElayLnp 2bMntm/bKt8xUalkMPq/1F1OwJ705dhCe9M9kzNqOAzdp7fEPUuLjkA56v0Xii69NPFFcV95lSjG CK7zrgnXeYZxHDRUjiCjSIUblfDBjkcqoEvlYpoBojNCzPtClEGTybBR5+lFf57RcZI0VA/0QmhM ssX3mo6ZxBS+s5y/TCfDFAQPUeBFibINVIFozL4rsmXLFvlixwZNmqJ910eRQHVNO8YUHkoZ2rB6 hXxZYvXqNfBot67o2rVrkVKC+vTpg+nTp2t7jCPgOu+cuEuddyW4fXJPSD3Ue4uORaVg8vEYzD4X TwqfSchXaxkm1NYSs8pJxozaamIOpyH8mcoov+giklPJOyQaZ+kRoi011CJObMfdUxF9GpWhL2Hc jODgYFk+bQUbQ9mQJOrccvEwponZd7dpJ6QtWrXlpVkdATWje7ZtwaD+b0plqJtQhtq1bVtklSFW NpwDrvOFh7vVeVeC2yf3xtIoupmYhu9PxuKnM/GISBIqpN4AMp+Xcb4MZtI0tR1p+FBY22pSLcAT fz1UFg2XXcrsEdJ5ib5sVQF9G7Mh5K6wMVQIrFixAiEhIdi8ZSu2bd2Ce4Ry1KBpM9zdui06du2m ncXkBxqidCTkII4dCkEbofi0a9cW9J43H09T+xkZGekW8wBY2XAuuM7bD67zrge3T4wRqUJ7XHc1 EcsvJWDNlSTcoN4kZQTpjKcsmNVOMnIorG01aV3WB581K4mH/7qsxekMISFf31MRbzQsbfoKxi1h Y8gJIEUpVDzQ9x8MwcQpU5EiKn+KyEV6P5iaf1CFVzMyhIa/0OT1DatXIlooPRdCz6Ntu3Zo3rSp nNfhrqtAsbLh3HCdzz9c510fbp+Y3PBvWDKWXoxHSEQKttxINttFZszaphaQ6qcQafBkyOt1A9Gk pC/e2XkDT1QPQMvSfgi5FS+Pfdi8LOqX9DN9nnFb2BhyckZ9Pha/zp8nHviheKRrNwSWKIGq1WrI 4TYNmzZDsBv0eNKYf1J+qlavIaQ6vEWDSBIbGYHPPh6MUiIPmgpFiISHwJigZSKHDRum7TGuBNd5 rvNFHW6fGEtI38tOfYxLScfR6FTsDksSxlEyDkWm4HhUioinOUB0hsnwkdDWLGmY2648gnw8cIcw gkr58RvjmKxQJ1p4eLi2V3DYGLIj1JtMQz4OhoTg4MEQWf9/njcf/sElpXtZNAlygjD1llKvMikS rta7TO9vOXY4RCpCqteXOoOaCCWwR88eeKlnT9OJDOMGcJ3nOs8w7kxORlJiGhCTnIrI5HREJKUh LDEVdYv7ICwhFdUCvVDe3zuLQ4lhLImPj0f58uW1vYLDxlAhM3nKFIQIpYmG4IQKpYJ6l6sJ5aiK UJIaC+Vi6JgvpAKloCEnCupxDi5RUtvLeZgO9d4qSIkpLj+fuddaDWkhLl+8IM6LwEWRJjq/UdOm mDhlGryEiuctjovbjelTp8iGq5k4RuP8a9SoweP9GSYbuM4zDFPU0RtFORlI1qDPeHp65uuzTNHG z88Pvr4029Q22NQYun79Ovz9ec33gkJK0vnz56WCoR9SQgrSl2PHYsuWrXKfeqBN2wi5rSaUqd9X rJRhRcd2bXFYU3SUEkSKDIWpJ3fWvPlyn144RYrONKGoXbwQKuPIDUlpUFuCh7gwjO3hOs8wjDuh DCQSCufXYGLcE6c2hpKSkpCYmKjtMQzDMAzDMAzD2A5bG0PUOcgwDMMwDMMwDOP00KIutoQ9QwzD MAzDMAzDuAS2Xlrbpp6hSZMmaaHCg8bUX716Fbt378aUKVOkcUYvTxw7diyHXTRM9zEsLEyuHsIw +YEaTZqTQ6u9UVmi9qEgZZLDzhFW95GWWL18+bJ2txmmaCDbrfgbWHFjD8KSo7E76jTGnl2CxLRk hMSEcthFw+o+hqfE4nLCLe1uM4VJkVhNjgygiIgIHD58GC+88IKc/EvQpGSmaNC2bVt5n9PS0rBx 40ZER0ejXLly2lGGMYaU5GnTpqFChQpScZ43b555YQC1GAHjutC9pPtI7y8i6DmwZ88ebh8YlyY8 OQbTLq5DBb+S2B15CvOubEEJ7wB5LDIlTm4Z14XuJd3HpkEmXTVCGEV77vkS0akJKOcTLOOY7OGX ruogT0FCQoJUlC9cuKDFMu4AKUGff/45XnrpJS3GtZkwYQLef/99bY8pKKQgb968WSrGlLeMe0Ed Yh999FGRaR8KG26fHAMpyJvDj2JP1GlMOL9Ci2XcherFyuKjWk/gpUr3aTGMNZx6mJwjIS9Q3759 0a5dOzaE3BBSdj/++GMsXLhQlgVX5/jx41qIKShUNt555x307NmTDSE3hUYFUPvw008/FYn2obDh 9sn+kCH0zrGZ6BnyLRtCbkpowk18fHI+frr0Nw7HsF7rSFzSGKKhL3/99RcWL17MQ+HcGFJ6X3vt NXTq1EnOA2GYHTt2YMSIEdiwYYMWw7gr1D689957uPfee7l9YJyaHRHHMeL0Imy4FaLFMO4KGcXv HZ+Fe3cNlfPEGMfgcsbQwYMH0aVLF3z66adaDOPukNIze/ZsnD59Woth3BEqB5999hl+/PFHGWYY xYwZM7h9YJwSUn4/E4bQj5c2yDDDKGZcXI/TcVe1PUZPyZIltZBtcCljiOYIHTt2jIc9MFkg4/ix xx7T9hh3g+Yq/vHHHzhy5IgWwzAZ0Ipz3D4wzkaUMH7+uL4TR2IvajEMkwGtOPfY/i+1PUaPrYfu upQxtGrVKowcOVLbyxv0uWXLlslhNOvXr9diC4fnn38ec+bM0fZsA82dOnHihBRr302/nY7TtrBR aSGhtNuCwljJkHEOFi1ahHfffTfXHiEqc9QekBiVP4o7cOCAPP72229rsVnRf48todcUkNSoUUOL yT/U3qi6RmEj6HfQ9eh35LeNtRWU3yq9tsxXbh8YZ2PRtX/x7rGZ+fIItSvTCDvu+xLLWg3BnBbv arF5Y2SD7ni+SlttL4MaAVlXYqTrZQd9j9F36aG0KsmJt2t3leIqUFpPdJgiJTe/L7dEpfArRYyw tWfIpqvJXb9+Hf7+/tqebYmJiUHDhg3zPfyFDIQXX3xRhuPi4hAYGCjD2UEKwqBBg7S9rHz99ddy gm5O1K9fXwtlTsfkyZMxYMAAGSZF5JFHHpHhnFi7dq35cwpaRKJq1aoy/O+//8p7oaB03nHHHfj2 22/l/smTJ3H06FEZ1vP444/LLRmLanlyPXRdis9NDytdQ/+79ZAhdM8998jwn3/+ab6uLaBV5rZt 22aYfmemT58+mD59urbH5AVaRpmGxuU0dJbqXufOndG/f3+51LaqD7TYwrVr1/Dzzz/LeYi0AhnV x7feekse19dTS0hxV99Dq2kSpMTXq1dPhnOD+pyemzdvokyZMrKtonTltm0gLOudPo30W7/77jsZ 1qP/vdR+0DwbI8iYGjVqlLaXGbpubh8n1tJB30+/NyAgQP72Ro0ayfdD2QpXbR8KG26fbA8to/zj xfX49PRCLSZvkCF0TylTXf/z6i48vnOsDOeF9MeXyG1YUjTKrv6fDJOB9Mltz+FifBjGnVqCekGV 0b1KO5TxLY77tg7FlrCs3nf6zMC6puf4K/sm47dLW2XYEqPrGXHgwW/QLLimPK/lpoE4H3dDGmN3 lKilnZE79kWeleklI21Uwx5abGbqr+9nTldOvBPyI747s1Lby4C+/+c73kKAlx/iUhPR6O8BMs22 gpbi3nb3aLnaHGPCz88Pvr6+2l7BsakxlJSUJF+EZw/oe1u2bJntggnUi2iLoRBKQdcrEUbQAz27 44SlUaD/TnrYv/LKK/jtt9/ylHZLA0JvXBhBysvAgQOlgpEdOSlzdF2iIMZQTmm1hjXlyYjVq1ej TZs22p5rwMpG/qGX8tIwqJw6SlS5vnjxIsaNG2euh1Q/evfuLTsTVLklr1CzZs3k8Zo1a1pVyO1h DFEnDC0LTqiOjby0a5bflxtjiDxQ586dk+HsOouyaxPpugUxhvSGUF7IruPFiKVLl+Khhx7S9pjc wO2T7ZlyYa0cBpUbrxB5Hb5t+pq2l3tOxl6Ryr4Ryugh/g0/gXs3fyTDyhAhyPghA0Rd25rRRZ6p F6vdL8NkDFgziJTRkV26CPKsPFbxbhnecOMgOmz/NFNcblHpzS7/PJY9WSBjSG8I5YWc8sCSpbd/ iIdKN9H2GFsbQy4zTK5Hjx5OuXIcPYiNhBQKI0gBUEYFPfTJa0PQbzP6HiNR+UAKDCleyrigxSXo uIJW1KI4vSGk4hQUpvSoNOmhFZjo+6z9FlLU1GetfYeC0koKZn4Mobyya9cum64/zzgvdJ9p7HBu PMavvvqq3JIxVLZs5h42mo9I5VydU7duXbmlOKqz1FmhhLwouYGuQ0q/kcydO1c7KytvvPGGFgL+ ++8/LWTCsr4pMVotjYwqMl7uuusuLQYyTHE0FI7yTokyhAhqK/THqI0xgtoG+o1GUHos06hvmyyh 9OTHEMoP1A7R72KYwoLK3/HYy4W6YELH8rdrIWDd9f1yS94XZQiRsk5eFVL+yUNDdCjX3HAI3Ut7 J0qDiiCjgIyDnIbVZcfbwuhQ12xfrplNh8vR7yKvlxF0TTKg9ELnW4MMyvwYQvnhQPQ5brd0jB49 WgvZBpfwDNEQMBrekpMxpPeukMKhp3379vIYKTfjx4+Xw1BUvFqGV/V40oNb73nR94ZaDpmhY/Qd hP4zKlvJ2GjevLkM61HDYCyvlVfU96ihLdS7+uuvv0olZebMmXIYHylzHTp0kGmhc8gwoYnmt27d wj///JPlxYSqZ1ulTb9P6POY8lz1mpNC88knn8iw/ndRHg0fPlymUw/lu/pOPepeKei30It18zJc 5tChQy41FIZ7XvMHlf8ffvhBeoayQw3vKl26tCz3NJxXDSul8kXGEB1bsGCBXLpflWMjSKmndsDI Q6IUfqovFLbmsdC3KZaeHDXkldoqGiZG9VfVB8tzFXpvlDpH3x5aQvXO2jFL9L/DMt2W+6rdo890 7NjRXGepzVm3bl2WNFI8tVGqDVWQMUUeP9VOK8iIVV48RXbDGK3hau1DYcPtk225mRyNHy6ul56h 3KD3bJByfjQ6+3fQKA+KNe8DGTTnOs6QYf2QNb1XaPLZVRhw8AcZ1nt+DkadQ/ON78mwJerzyiNj SW49Q8SkZq/jlertsf7GAfld1obJfVD3SVT1L2Me1qdHDZPT5x95giz39enquP1T8xA3yqd1rUeg XmAluU/nEhT/0+1vSUNND+XllLOrcTMp8/zEsr7B6C1+C6VToc/f3HKo9QQeKqfh1C9dzW2PaV7x 8fExD1nJLaQI6IdhkCFFygX1PJKSTse6d+8uFQIS/bmW6JUG5clRKMXdmmKh73HVQ/MWXnjhhQIZ QgQpb6TMkceFCgYZQgQpC6TQ0fUpbfS71TkUR/t0Ds1forzKL3Q9+k4SvQKp916RoqoMITLI6D4Q lHc0T2Hfvn3m/KeeeX1eksGUV0OIlBx1DaZoQ50AORlCBM0RIkWcyiFt9co0hdUxKjv6OklKPYny vFC5yqlTRlGlShVppBjJBx98oJ2VGfLmqLRRXclLuc8v9PvIOLIUI29TXqC8VG0DtTnKENJ/L9V7 ZQhR3tJvJuhekEebPFl0DrVRFKY4lT/0PdQhk1dDiNsHprD5N+JErg0he/CdbsjYfmEwEOTlUIYQ GRZ6RX3YsXlmTw2dQ4aKEY/t/Byjji80NISMPErZQdfvtGOk+buUl8pS4tOS5HHaWh4zmt+UE9X9 y0njiIQMRmUIqd9PUP4pQ4iGBZKBSNC8Kpo7dVfJevL6y4RRSGGKU4YQfQ8Nt8urIURGEF2LsQ82 NYayW2ygIFCP4ooVOb+RWXka6EFHng/Va0lCE5AXL15sfuDq567Q+HjqOVafV54ixe23m9zJZHRY KidGY+tJockJmidEQtCCBUYKU3aiVsQjRYDmPygojUqBy07ovJygeTd0LVLqrHHq1CktlAF9v1JQ KL9oXhTlO/XgkpeM9tX1SUGi+RHUA0z3SRm9StEhj1ZeFUJ+x4z7QEZObiBlmsoTeYcslXyq8xRP x6nuqzJI5Zg8IiQ06Z64dOmSLJNkwNPnyBhT0D4tMqKgDgcq30aiN8b06BeB0C+CorBsB5QY1VHq uKHfpB+SR2GKo6FiClpMhQxASyEPWnbQda0ZdcSWLVuyGB20Tx4fBV2H2mPKa/KCUftA+UhQ/lFn TWxsrGzPKUxxBN0nmkOaXSeWNah9SE5O1vYYxvFU8Mv/SliknJPnJzvJiTalG2ohIDY1Qc57UQsg EJYeFvKUkMdD8VatLtJ4ItTqcCRkJJTyDZLxljyuS1eVYqW1UFbWtx5hXpXtpzveymR4kUdHXSu/ 0PeSN8kaZEBZGh20r//9ZKCRAUSeJFosgTxl5A0jaMgcedFiu/2KIw9NkmE1jI7mP9GCEGQo5RUa UpmcnqrtMbbGJeYM1aqVuxVE6MFYvnx5+cBUiogeGg5GinirVq3MhhAp5aR00Hj12267TRpQ+gcs Df1SXg2am0DHlRBqqIXeuKCV2xT6XmT6jOopVUJx9B2WylJOoq5rCQ17I6MjJ6HzckL1oisFxIhh w4ZJ5UoJebsshwaR0UdGIxlIZHSSp8dyjXiVx4r9+/eb5zeQkIcpt5Cys2RJ4fW6MY6DlGdaISwn yKCmstyvXz9Z1vRKOhk3ygtB3mIFDZtT0EqWekjRJ0WePLMK2td7KahN0NcNBRlQRvFUxq2t4qbQ twF6MaqjlEZqy3bv3q3FQIYpznL4WX6g61oz6hTU3up/Kxk8NGRWD91D/TA8Qt+eqvZcQcfIQCIv Mp1PbUpeoPYhN51rDGMvmgfVkCuE5Qeam0OehewkO8i4IA+GHv28F1LYjZT14ccWmOcFEf1qdZZb S0PskfIZ+o816FrWPEXVRTwZfEqq+2cMCyNvjLpOfqHv1A9XM4IWgNDnJxk89Pv1kAGkhvqpOU36 uUj0G1WeEnSMDM9Xq3eQ5+e0DLklZAytuLFH22NsjU3nDNE4cHu8y4HmIZUrl7OLlbwlasiFmkOj fh71PO7cuRNPPfWU+cFK55DyThOx1HLX6nMK6v2kh74R9HvVcXpAKw8NKVXq+6gnVikg9OBW4+sV pCDQsDBl3JACpgwDUtioJ9oIMrJIiSOMvjcvUE8sKXIK9Zsoz6jXmDxElCbVY2ttSKAlak4BDYXT /y4jKP9yUqyoB9lo/pUR5LEiw9hV4DH5+WPChAn47LPPtD3r6D3BVNZoPp0a1kmeImtlU60kp+bm WdYVfd1T82D09UffMaDaIsvvUJD3Sl+31Hl0Df2cGirX6reoOqrH8rv1aaT2xrItspYeo99h+Tl9 Wuj35/Zxoq5J94Xy1VobS9D9oTle2XXKENSWK297Trha+1DYcPtkWyacX4HP8rCktn6OS37mDJHh Qd4d2pK3Qq+kk0ejvF9J8zLduWXuhU1y4QTLldiszQciI4w8SgoyMoyMLvIMKYOI0M8/Io+Q+m1q /g55euhcGn627ZZFW6h9Tp9/lr83L6vJqbTQsuZkUKo0GkHp8ffyzZTXRrzw33irS5FbcqrtJJT3 zbnzzx1w6jlD9uL777/XQtlDE6nJgLA0aAh62OqHWdDDeOLEiXLy7owZM+RnCHqwqyFo9ODP7iFN qN5jUuRJSSBRhhBBYTWURA2tIeVCDxk1pGxYelSGDBki48iTQ8oAGXPqPGUIWULKDiklOQmdlxNq +ExOw2WygxQvI0OIFBwybmi4Cw1RotUC77vvPmk8Urzl8BoiL3Ob6L0xTNHn7rtz10NIQ20JKlvU aUGT+xXk/aVyR2VO1U1V/sj7QB4bVX4t5wvp2wda+IAMCAUdo8ZaiYIMHn28OmZtOXiqQ1QPlei9 UUZD3CzRp5HaIrqePs4oPZbnGGGZlvxAq+UZXYfuA7XJdF/o/pBnmdoJai/0XiMFxeXWECK4fWAK k7tLmFarzA+kgCvviDXRQ4r71rZjpSFEXgkj5Xzi6eXSc6H3bGQHnUfziAgyJpRhkh16Dw9hmU4F LaOd0+IKRpBxkl0+KMiYWXDR9OqC/PJfxClDQ4gMQfKekaE48vhvCFzxgpxDRd42o7yluNwaQsS1 JJ4CYC9cwhjK7eIJ9DCkleLoAUs9jkZDQeghqxYuoOFa1ONKc1bIMFJzCWi4HKEfMkPQg1kZTQpr Pcp6aKUqQg2tsezJVZCyr76PlDZSgggaVkLGFnm1cpqPRMaYkWJjKap3tyBQXpByQmklI49E5aHe mKH3/qhzSKGh3nZaFYomVVP+Uw89KaeUPzSUkbw/pPzQeWS0Ub7TZy2H12SHqw2DqVatmhZi8gJ5 YXMDlR0qe1S2yMChTg8qo1TGqJ5RuevUqZPsaKByrTyyVC71cyEXLjT15tJiMVSP1ItKiZw8mzlh 1OlgNJ9QP09HzeuzFBo6Ru2JtTRadsjYGmoHVMePahv0bacaQUDzmugcakeonlPbTJ01dB/oHuk7 k+geUicQ1RU6h86le0rfrZ83mRt4mFze4PbJttwVXEcL5Z28DJMjhZ08IDQs7Nc7B2HdjYy5gnpI IW+7dQiWXt2ZaaEAuhZ5Q0j08dX+ei3PLxVtWDxzGbo9jy9QdQT0G+m3klGjfrd+aGBUskmX+/rU UnkOGTlk+JB3hwxCMuIov2mekJqXRMPryMCjPKNz6FwykOi7Ledm5QQPk8ugZMn8z7szosgMk6Pe W5pkm91QCnpo0kNXQUoRGVr04CblnBQI8lCo3lX9UtEEKeakvKuhLPR7yXtkDXqIk/JBD3t6uCv0 w2HoO0kZo2urleAoPTQ5WC0coB+aYvldhP44KRT6OQLW0A/lo3zR9yiTMmXUW0vnESrtZOBQ/lGv LD0s6R6o1fNI8VHeOfptRhPdVf4TOaWbvGpkLOUWHgbjHuR2mJzlEDRrqPo4Z84cWT/IYCLDiOqD aicIy7aBoPpAHSs0T4baIct6pZpay3gFpZHmJqm6R+fp9/OCZVuloLpKQh4dfZti1EGjhsfq2xx9 W2MJtYfqN9I1yJtNnyeDhQwZ/TBm8gJTfaY2wygvKJ9V/tJ35WTsqI6j3MLtA1OY5HaYHA3vonky +mFdpITndpicgib700pvZMDc7DxbriCnVkMjpVwNJyPUsDOCXrqqVmS78PCP5rk2Rp4g/fLUZBTQ nJh/w4+bh+eppbz1kOFmbTEB9X369GU3TI68LJbGhfpu/TA5S+h71LXoO2hoG3mZyGAhQ4aG7am8 UvlBv0e/IISCltBWL7I1So8leV1IgYfJZUBOBlu24S5hDOVW4dE/bAlSTmiIVk49tmQgWRt2puYK EJYKBv3e7FDvC8nJGKIhG/oXDlK6yajQT9qm1aLUcRo2p5+orVdQSHFQnqjs0L9nxVI5o8nJRkal pTFE+yqset31v0spKNaMq7ygFKrcQqt/NW3aVNtjiipkQOvrvDXyagyRB5YMGz36ekJ1jjwuZCDp 58wQqkmldkXVGULVUeooUMPLqO6r4V1kYNFwPnVd+iwNy9MvlkLtVHZ1U0EeF/JotWjRQnqcVKeD +n16Y86yPVFQe0rX1s9PVEaiEXpjiNo8guo9tUnkhVedVbk1rnILfX9ePRfcPjCFye6o02j/3wht zzp65T8/0CpoP4duyLSMM83dORlzOdMcGr0xZM3oUQYDfScN/7JEbwxNFkr+2EYvYfypZdKg0P8O up4KK8PJCEtjiAwQWq3OmjGU3Xfp35Nkid4You8glHFF3jI1x0r//dkZV7mFvp+8RXlh292j0TSI 349G+Pn5wdfXV9srODYdJmevcdg0LyA3K0aNGDFCKgX0wKcHMynnpBCQcWEEKTKkmNBcI1KWSOjh rEe/DKwldD49/I2EyMkIU5CioFdwSHEhxY0UCSX649TzTD2qCsp3UjBIyMhRnzGCjCo6Rkai+ozl PAh1LcobyktSNowgZU8do9W4lMJE35nXntqcyOvqVzwMxj1o0KBBrtoGMmLIG6EgA4DaCBIqrwS1 B1SnCfJaqHiF/h1jVL5JobecM6NvP6hTgRR9JQoynlQcGfkKMvYtvZ9kpFDaSagXzMgQIuiYOo+E voe2ZCTQvEhL9AuRWP5OBdVn+o36jiKatKqgtoE8utbQv/Nsz5495rRT3tuS3HT+WMLtA1OYNAis nKvV5ELjb0olPCexxqWEW1neZ5Pd+23I4NC/D8cI+s7soGWzyVAgA+LxSndLD5HeoHs75Efze3nI 6FBLdFsj0KuYfJnr6AY9tZi8E+zjr4VEuyWuT0PbrPHrRVMbTPmw5/7x5jlWZODZEvV+pLzAw+Ts h02NIVuP4VOQhyQ3vXhKkSAlQxkk1OtKD37Va6ugfRqKQUO5aAgXGR8klr3MtliCNidI4SFFTEFh UlBIyJAjA49EGXWkVKiJ3aR8UfpJwSDRKzYqTi9qXgJtVRx9hr6Hvk9vZNFQElL6slM21PAVSpM1 ZYcUKqV4ktA8Db2BRefrjyuxpqTlBJUVa73XTNFi06ZNuX6vlN4ooPeO0bwfmluoOg6o40P/Tit9 uac6adlpYIR+DpP+fFWflejre27Qr4anrxeqTaBj5IHNzTvOCPIYKZQBmBvUe9Vo+CC1DdkNbSXj TqVVeddpX99RQmHLeq9vPyifLI+TkCGWX6h9ePLJrMN8GMZRbLp1RC6VnBNkuJA3wkg+OTofoXE3 sryzJzvjKCcG1X1CC+X/e5TxQB6kn86vx/fN3pD7BM2xoWFzm3UvQ6X3G2W3zDQNUaMXvdYNsr5y W06QQUVQmmho2u4I67oFebLUb1dLkNO+fkgbhcmjpJfJZ1dpR02GpOVxEv18rrxCHqEny+ffS8hk j0ssoODt7Y2tW3O/4oa9ICNLP9RGvdTQSPTolSIanqLvaaVFGsgAoYezetCTkUYGBAkZcqq3l65N 3hqaOEyKBsWpHmYlSmEiLI+RKG8VbS2PqesocjP3iBQpvWJHSlJ2HkJS1uheqnSQUWQ0RIcgL5eC 5gzlFspvtcofU7R56KGHpGc1N5CSTfWHIAOIhrmp+kJGhRqGSfWRjA81tIwgZZ7Krb6zwIgHHnhA blWHhkLVZyXqJa45QfWFhtvqDSG9sUDDadUQOfpNa9askXUyu3TSd+rrX15eaqyG7Flb8t8SWgFT T05GIA3D0y/4YM0zr+ZuEXk1LKl94AUBmMLkodJN0LZkA20vd5DXhrwoNIeF5v38eudAaSgo44MU dlK2yVDKD/T9r1TP6AwuyIprZHQMOTJHLiKgDAqKe3W/qe0iI4+GiRGUfjKY9AZRuzKNtFAG1xMj tFDeoaW6iZy8WoqdtzIWTSCseckUNAxPv2y4/gWtemhOkSKn77QkNOEmqhXLvCKfO0OvxLElNp0z lJSUJBc7sAdffvklxowZo+1ZhxQBZbBYjqPXGzL6YzTERCkbFK83CLIb006Gi4LOowe08iQZLVBg NOmaoIc5vWR0+/btufJEKe/V/PnzMw2z0S9hTd9ptDqVmnukJobrobS9/vrr5u8npYuUr7Fjx8rP qDxT+UjD5MizpjxCeugYDVtU3jpSwOjt+vrzKQ005O/y5cuZXlRL6POP0Od1TtCwKVIgmaIPNV9U 5//3v/9pMdahhTzIcHriiSfMxoAeqjOkfPfu3TvTcSqn+jJLK1Yqw0nf3tAwPDXfR80XUm2HZQcJ dYJQm0P1i4wjPapJJsONDDJ1bTJcKP2qE4RQbYvec0To37mjn+dD6VDXJmiYG62klxvIwFILpCij jH67ai+ojqq0U1r1c5X00LGlS5dm6gQhLx156/TDe+n3U3uhH3qoUIvTEJZtdk5w+8AUNrLduvEf /ndokhZjDBk/rUs3wG1BVczD1yyh1c5oaWy1RDMZNWqxAjKQjIwjy/fu0NA1Wn5bXYM+R8PC1MIB NQPKS+8MYfSd+mvqDSF9mtWCBAoyfsigU6jPkddF/04iit9x67g5LXmB0tpx+6eZ8oN+Fw3bU99H Hhv9Agq3kqPNv1UPHaPV9iznX9FLZtWCEwTdj3s3fyTz2BJ9nljO1coJGlZ54b5p2h5j6/cM2dQY IiXhjTcyXKK2JDw8PMdeWUKvnOQHywer3hiihzMZG+qBrVfQrRk6hFI49CvG0XfRw9xIKcsNSlFQ WE5sJqVHPxxFoRYzMFLCCHWcFEM6R69gWRpDeuh8Glakfg8pjbRUMUFGm+XvJIWI5nORwpZd3hHU a6+f45AdpOjQ+aVKldJimKLO4MGDs53bR1gaC4TqhFAGut7oUZDCTx4h/QInVLfI+6nqsoLquaqD ZIzQ8FVrHSmK7Iwhqm80LI2MDTqPlvkmL46+TdK3V6rtI0OMvM9kYOi9LASlXXVuEGpVt9xgeV3L dkBvDFlCdVJvGKk0Upppa5nv+t+lFqKxht7wywluHxhnYfDJeZhyYa22Z4y1ifpKMaclnmnYmX7R Az00LI2WdbZE/710Di1zrffgdNoxEneIOKNrq5et6tEvUKBWiKN5PsqosJYO/efIU9Jy00Dz6nO0 cMGtpBj02DPBalpyQhk/esNPP3+J0BtDltDcJr1hpH4HLQjRoVxzs1dOoTdwrN0TRV5etkqG0MHW 41HK2zRMmXHyl67q38dhazw9c5dUGgJBikNehBTz3ECTpa29I8iaR4e+f9iwYTJMD2y6ljJkqJeX HvqklOUV9RJJgpSUzp07a3smRcPIEMoNZJSQUkjDeOh9TQqK008gJ+h3EPSbaClw+j0qjlaiIiWL 5Pjx4zKOoO+h30zDVJQCYzTBW0H5l1fjNj8TqhnXhTyOPXtmP7n2ww8/1EKm8kpGDnlySRFv1KiR LJNkvKvyS+WUDAfyXlA5JQ8mxam6Zal8UzmlDg/Vphgd10tu6zzNDaS0kcGU03A2Mh4ozfQZwrK+ 0u+mtOt/S24NIYI+S/lDn6U2R/8b6Lv06H8j5TV1ZlDa6LMk1tJInyPjRt8hpW8/9ND30Hdb5nVO cPvAOAOf1n4WPStlP8ePjApS6AnakiFCyzvTKmTkoSDDgSBvhiVk1Iw4nnPdiE1NwIJLpnaAPvPK vsly+Wj9HBkFpUG9bFUPGUfkEaF5M+pztJQ3fR/FGxlChPocQS8pVb+HtrQSHa3mRmm5lhgpr51X oTlVlB66BqWFPGD64Wlk3Oihz6jj9Fuab3xPGnf0WRI1zO9rkTY99DkybvSenuMxxkOJ6Xvou/Py slUiPsU+o64YEy6xtLbiypUrsndUPwfHFtAQLmXI5deQIK+V/gFO6JfNVZB3KDcPb2vv5lFYppGu T0YFGWvW5uAQ1Fuslsu1dh55aui76Dzy9NHcIerBVb3SalgMKTLPPfdclu+hz6thRAr6fHbXpO+1 JK/vFqJeX7qPpHS5GrR8/Pvvv6/tMXnl77//lsPfsoPKWG7KFBnypKxbGh/UTlAZVvH6ukR1geKp HlIcXYPqsBrGaun9UcPC6LP6OYQEeWeJtWvXGtYX/fdaO0dB9Y44cOCArNMq7ZQXqk7nFUo7XZO2 5LE/fPiwuU1T16PfpeZ56ts71U7q2y/VplAeGt0bynfLYbREXttpV24fChtun+zD37cO4Yn9X2l7 xtD8mdD4G2ZDwQjy9OiHkdHLQWec/8v8jiBL6DsH1TXpK2QQkMFAQ/Lopaz6z+iHeu2LPGv1+wjy 5limkT5vZFRZQtfWD6GzBzSkjQxI2oYnxeBw9AWzQUKeHoJW79saZurw1hsr9NvovUL636LynAwj o3yhPCaPliW5yQ895BUaVOMxvFMjY04S4+TD5OxtDFGPXt++fbF48WIthmEymD17tvSQ0frzrkaf Pn0wffp0bY/JK7SiHHk89B5ThtHzzTffyGGMrtg+FDbcPtkHWlHulUNTsO6W8es/GOab23rhxUrt 4Ofpo8UwhFMPk7M3tLoYTZzt1y9/q6UwRRfq9aXywYqOe0L3n+b15DRcjnFPqHzQvCNuHxhngnr9 f27SL8fhcox7QuWjql9pNoQcgEsZQ0Tjxo3lhGl+ezijoFXraCgfDTti3BdSeGklOG4bGD00vIve R8XtA+OMkMLbu/KD8j0yDKN4v0Y3bLprBB4pe7sWw+ix9XtNXc4YIigTpk6diqFDh0oFiHFP6N6T tGrVChUrVtRiGXfm7rvvxooVK7JdlINxD1T78PDDD6N27dpaLMM4H3eXqIsVdwzGT437ajGMu0LG McnDZZqjtr/1eePujrWFdfKLS80ZMoJWPdOvpMa4B7QaHb3ThYbGWS7L64rwmHzbEh0dLd9NRktT 01LSjHtBRtCePXvg5eVlfvcak3+4fXIM0Snx+PLcUgR6FcPYs8bLPTNFFzKC9tzzJbw8PFHGx7TU OWMMDXn29fXV9gqOTY2h69evS+XU0dCqbbTy2rPPPiuXfqVhMmolI8b1IcWGoEnyNAn69ttvh4+P j+ELHV0VVjbsA612NnPmTPmeoTp16uT4PiLG9aD2gdoGgtqHWrVqyWXTi1L7UNhw++RYwpNjMPPy P9gRcRx1Airm+D4ixvUgw4cW0CBokYRa/uVRVhhAzYrn/D5NxsmNoaSkJCQmFu5a6LRUbLFixfDH H3/gmWeekSvQ0Us/aalcDrtm+Mknn0Tx4sXle0touEtQUJB2t4sOrGzYF2rmqLOGvIn0wk16JxYZ StRm5adMctg5wjRcmjrBatasiUuXLqFu3bqyQ07/Qmym4HD7VDjIdis5CptvHUEpn0C0LdUA4Smx SEpNwfyrW/FqlYcQnyraMA67VHjqxb/wbIV7UdO/HC4l3EJdYfD6e/pyu5UH2BhimCIIKxsMwzgr 3D4xDONMjBs3Tr7T0la45AIKDMMwDMMwDMO4H+rF47bCpsYQvZGcYRiGYRiGYRjGFbCpMTRo0CAt xDAMwzAMwzAM49zwMDmGYRiGYRiGYdwSNoYYhmEYhmEYhnFL2BhiGIZhGIZhGMYtYWOIYZyAatWq aSGGYRjngtsnhmGciZIlS2oh22DT9wzRC6OioqK0PYZhGIZhGIZhGNtBL90uX768tldw2DPEMAzD MAzDMIxLYGvPkE2NoWvXrmkhhmEYhmEYhmEY58amxpCtLTWGYVwPHirLMAzDMIyrwMPkGIaxCRcu XMDAgQNRtWpVvP/++wgNDdWOMAzDMAzD2IbRo0drIdvAxhDDMAWCPEGjRo1E48aNERF+Ez9N/wZR EWFo0qQJPv30U4SFhWlnMox7wV5S94PvuW3h/LQvrpq/o0aN0kK2wabG0KRJk7QQwzDuwHfffSeN oAP792PZH7/gu6+Hocsj9+FbsV2xZA6OHzsqj48bNw6JiYnapximaMNeUveD77ltuX79Oj766CPO Tzuhz98BAwbg6NGj2hH3xKbG0KBBg7QQwzBFmV9++QVNmzbFn8uW4fvvvsScn8bjnrtuh6ent1nu atkMM6d/iVk/fodN/2yUnqJp06Zp38A4Au5VdSyU35m9pBMQyV7SIg3fc9vzzTffyOfLlcsXRX6O 5/y0MZnzdwJSUxLQqlUrtzaKeJgcwzgBEyZM0ELOzdKlS9G2bVvpBR784TtYufQXPNLhPnh6+ViV B+9vjT9+nYEvxgzH/Pnz0OKOOzB37lztGxl7wL3UjieTl/T3X/DduGHo8vD9crtiMXlJj7isl9RV 2idHU5TveWEwb948NG/WDGtWr8LMH77F1Imfifx8gPPTRhjn7/0YN/pDbF63GGmpSW5rFPFLV4sY lP/BwcHaHuMq9OnTB9OnT9f2nI+NGzdKhejYsWMY+N5bePXl57UjeefXRcvxzbdTEFS8uFTYH3/8 ce0IU1Co/n/77UShLHyNZ595Ep063oe16zZj4e9L8N577+Htt99GmTJltLMZW0Be0q+//hoVypfH 22+9io4P3qsdycqmrbsxeeosHD9xUpb9N998Uzvi3Dh7++Ro3OGeO5INGzbgq6++wpUrVzDovX54 9slHtCNZ4fzMO3nJ3+Mnz+GHmb9iztwFePnll9GvXz80bNhQO+o8kJ5rQ/OFjaGiAvUET5w4ET/8 8AP69u0rGwlbvp2XsS/Oqmzs2bNHutTXrl2LQQPfwdv9XoGvr492tGBM/2kevpn4PW677TapqLdv 3147wuQH6qWmHtNWd9+F/m++hLtbNtGOiPu47wimzJiHfzZtlm0DGUV+fn7aUSY/kJeUFOKEhAS8 9/abePoJ6wqGJSvXbMS3k39ATHQM3hf348UXX9SOOCdsDJlwp3vuCA4dOiTbrDVr1uDDQe+if5/c 5wnnZ84UJH+PnzyLH36aj9lz5zulUWRrY4iHybk4kZGRGDlyhHQdy/HK0ybgyuULcjwoKbEMkx9O nTqFt956Cw8++CCqV6+CkP078MH7/eFXzB8ent42kTdffxkH923Ffe1ao2fPnujevTt27typpYDJ LTx/y7GQl/TRRx/FBx98gBd7PIsdm5bjuae7wsvLO9fyWNeO2LB6Id57py8mjB+P++67D8vE/WOc E77ntkVN3m/dujUqlC+Dfbs24O1+vQzzzZpwflrHFvnbqEE9fDPuU2zfvBrpaSlON3zO1u81ZWPI RSGLmDxBjRo1QsjBg1i+eDa+GzdUruRF40Bn/jBRjgtt1qyZHCfKMLmBGtGhQ4eiRYsWopClYe+u Lfh85FBUrFBeKNVeNhd/YVx9OPAtHD7wL+rXq4OOHTvi9ddfx5EjR7QUMdbg+VuOhbyk1Pv83HPP oW2bVji4ZxNe791DlOMMozOv0uP5J7F7+1944bmn5AJE3bp1k0NaGOeA77ntUZP3r165jK3/rMbY kUOEwl7BMK9yI1yHMmPr/G14W318+/VI7Nj8l1MZRcePH9dCtoGHybkgP//8s3TVV6taBQP6v4qH 7rtbO5KVRUvXYvw3U1GpUiV8+OGHPBTJSSnsYShJSUnSuCaXeqdHHsZ77/ZHyxbNtaOOI/TCJXz5 1UTMnjNXDv0sUaKEdoRR8Pwtx0JeUqobs2fPxltv9cXb/V9D+XK2n3eVKOrgpO9/xoRvvpMe2Xff fVcqHs6Auw2T43tue6hT9quvvkTFihUx6P0BaP9gG+2I7XCn/LTEEflLHDt+ClOmzxJ1Y26hDp+j Yd6+vr7aXsGxqWfo2rVrWoixB7///jvuuecezJgxA8OHfYBlv/+EDg+2hqeXsOCtyPNPd8WurSvw cIf70aNHD1l4aRwpwyhIyaFhllu2bMaihfMwf+5PuOvOFjDy5NhTvH38UblCGbz2QmstZYwew17q V3qIei7yL5/S44UnsHvHX3jhee5VtSSrl3QzPh/5sZ29pP1x+MAO1K9Xm72khQDfc9tD7ckjjzwi FfUPP3gPa1cuQsf29xnmR0HFHeuQI/OXpFHD2zB54ljs3PG3qCOpTjd8Lr/Y1Biy9Rg+xsRff/0l C/vw4Z/gtVdexOb1i/HUY4+IgikMnlzKgL69sG/nejl+lMaR0nhSavgZ9+XXX3/FXXfdhTlz5mD8 119g9col6ND+QXiIBs+R4usXJFLjiQvHt+Lg1nm4fpGNdT08f8uxkJeUVl6iDoLQ8+fwz4Y1+P67 r1CvXl14eIgya2cpW7YcRn46BIcP/gc/Xx/ZAUZzQxn7wffc9lCnK3W+Uidsp0c64uDe7Xix+7OG v9/WovLz0IHdIj+9i2QdKsz8JWnUoAEmf/sVdv+7GUmJpvcUuXIe85whJ+bff/+VvcC9e/dGp4cf woHd/6DXi88ZGju5kfLlK+DzEYOxZeMqOZ6UF1lwT1avXo0OHTpgzJgxeHtAP+zcsQlPP/WEaOA8 HSo+Pv4yPZfO7MaRnYtw5dw+JCfFyTiG528VBpm8pL/Nw7w5P+LOO+8QBqNQABwo3r4BqFypLF57 wT5DXZgMnOqeV3R9zzi1W2ryfqWKFaSBN/C9/oa/2Z7i5x+MmjVr4I2e92spKxo4S/6SUJmtU6sa +r7k+DwePXq0FrINbAw5IaR8vPbaa3j44YfRuFEDhOzbirffeg2e3t7w8BKFsIDSpElD/PzDRMyd /QPWrFmN5s15kQV3YPv27Xj22Wfxxhtv4InHH8PxoyF49ZXewjAR5cKB4u1TTKbn1vUzOBOyHtcv HEJSYqyMYwx6qf9eg+8njUO9+nUNH0i2lrLlymHkZ0NwOMR9PBOZvKTjvsDqFYvRof0DhkajPcWv WHF5Dy6c2I6QrfPZS2pHnOqei3axKHjG1eT9a1evyk62r78ajYpCYTf63fYSX79AkZ+eOH98Ow5s /kXk52Etda6PM+QviSqz549tEWV2dqGU2VGjRmkh22BTY4hWNWLyD00YHzRooFQ+SpQoLntohw99 H6VKlTIskAWVDg/dhzUrFspxpjTelIbi8XyBosfhw4elcd2pUyfcLgzfUyeOYtDAd0UZ8HSoeHn7 yCU746Jv4sqZPbh2/gCSEmK0VDKEU83fqlj0PROGXtKnn8hiINpbfHwDIAK4dOY/HN31B3tJ7Yhz 3XOPIuEZp87U5s2bY+2aNfhtwVzMm/uzXMnW6HfbS6iTzUM8X8KunsKJfStw9fy+IvN8cYb8JZFl Fh64cGoXDv/7G66c3YPkxKLRTtnUGKIJuEzeoV7XkSNHSiUoIiIC/27/GxO+Gonq1asZKiq2lhe7 P4ODe7eh0yMdeJGFIgaVrXvvvReBgYE4deoYRo8egZKlSoqGzdNhIhfz8PZFYny07EG6KoyghLgI LYUM4VTzt4RSXtQ9E1m9pAfx6iu9ZI+yI8Xbh15864Hw62dx5tAG3BD5zV5S++Bc97xoeMYzJu9/ hSGDP8TfG9bg4Yc7GP5ue4mnp480hOKiw3Dh+HZcOr1LPGuKxqrGzpC/JKrMhl07jdMH14kye7DI tVM8TK4Q0b8r6NChEKxbuwI/z5iEJmJfP6zIUTLw3f44cvA/lBbKMo1HLepDY9yJ0SM+Rq2adYTa JRo3h4kwtj28RaMZj1tXT+Lm5ePCCOIypce55m9RL3XR9kxYeklPnjiKgQPfzWIU2luoc8DLy1cq cNS7ei1UKBfsJbULznXPfUz33MU94/rJ+106d8axoyFi/yXD321P8fLyk+3UlbN7pRFEow6KAs6S v6rMxkbdxOXTu0WZ3S/KbLSWyqIFG0OFBL0riDxBpAzNmvkD/lg4F63vbWVYIB0l1LtSsmQAXn76 Li2VTFHhkmjIEuKj5DACof3aXWhuWlpaCqIjryDy5nnpFRLmvykxjJPN33IPz4SRl7RUqZIwGtJp L5FvdxcKRhJ5SS8dFkZQiKiX3EFgL5zunhcBzzjlKXWWli1TRhqWgwcPMvzd9hTyVIinDG5dPyU7 EsgIsuErMwsVZ8hfU5n1QVJcFK5dCBFldn+RH83BxpCDUe8K+mHGDIwe9Rk2rFuBzp06CmPEs9DE t1igSJkHzvPSxkUWU+/ZHiTERshha0blwBZC3y20bMTHhAtD6LI0gtLT07RUMM41f4t6qW+6nWfi s2EDUatWXdHiiTLrMDF5SZOT4hF+7RTCrpxgL6kDYc+47Rnx6WBUqlTF4HfbT2hIXHq6B6JuXcaN i4dF+3VDdroVRQojf81lNiFOtFGncOPyMakzuANsDDmIjHcFDcebfV7Hf7u34fnnnhZ6oyiAhSQ+ vqahMRdpMtzORbgqh8bEmxLMOJRq1appIftB9/bGpSOIibwhHirkGRDlwFb/xHdRx1yiUKjpAUWK dXoaG0F6jHqpC3X+lpt6Ji6f2Y3w62fgIYxBUXDtLuR1N3lJryLyZqhLekkd0T7ZE4d7xs33vOh6 xi+d2SPa+2iH5Cm1XbQlY5Lyk54xqanJWkqKJjRkOcFB+UtiKrPJiIq4rJVZei44b5m19XtN2Riy M/p3BXXt0hknjx/GG6+/Kspe1iErjhK1tPHNS8dx+uBfcgJnMk/aLVSGDRumhexLSnKC7Jm+de2s CCeKRtD0kMm/CCNIfm+iHAaSIgwuNoKyhz0ThUtqagquXzyCm1eOirKbLooxGfO2F3q3mwjI4SWk FNNYe1f1kjqqfbIXWTzjFvfKVqLueXxs0feMp4g8lcOnYiPtmKei7RJKempKEmKjbpiMIBF2B2T+ nttn5/zVl9lb0hCixSdcocweP35cC9kGNobshP5dQc2aNsHpk8fw4Qfvw8tLKCXUQ1sIQuOWqXGJ jbqOiyd3yOFw7jI0hgG279yPrTv2ynCCeFhHhl2QW+r9oXIhWsQ8CmTvZ6owhEh4OFzucLhnwjx/ y3U9EzYnPR1RYRdx4+JR2UFACpdUvGwh4rtExiMxkbykN9lL6iRk8oyTcmnjey5aUe2eu49nnPI0 7MoxOcHe1nkqGi6kpafKThtadILqqbtB+XvTTvmryix5n+KEoWkqs6nalZ0fp/YMXbt2TQu5NzQc huYFmYbDHMeYMSNRqnQpUfioADpeqBJ5evvIHsrrFw/K3hw2gtyPV/t/il59BmPW3N/lflpqiuwN iom4burBTE0VjST1FmXSpQ0lXSjX5A1KTWEjKK9k8UwY1FlbCNV7ulnUG+7qngl7QXkSdvW0qAPX RN4IA9GyoOdJTF7S1OQk+b0pSQlsBDkZ7Bm3PfTbqXMn4sZ52Slmizylvjby5lGe0jPGnZFlVuRv +HXb5a+pzCZILxB5oFzJCLIXNjWGbG2puTojhg0qhEmbOqFhcZ40GS4WYZdP4Malo8IgKhrr7zN5 5+6WTeT2ywnT8Ub/D3H12nW5T14D+eBJjBESJ4ykVOo4F4iGUy8iLk00mtRbRQ0pGUSmE+XJTF7Q eyZEfsqeOlv9o4eluCWm+VvsmTAiOjoW0TGmocGyUyAmDFHhl2TZNmFR9nMUkeXKS8odBE4Je8Zt z7Z/94k83SPD1NlKdUitOpavPBXtFg2Doxd5pqUkizx172fLdqP81RY0KEiZpY4aWWb5uWDGpsYQ kxmaYBgZFuqwCXB6IRdoimhUom6GIuLGWZgmwzHuzC/Tx2DlH9NRrUolrP97K9o++Cj+WLJCO0r6 ebrsIUpLTTY95MWWhAwgetAnJ8fJuWV0nPb1wuQP9kw4nlvhkbi34//Qos3TmDX3Dy3WpITRcJz4 mFtCEaN5CaQkG2SzhVCdSRF5Tu0t1wXnZNO2vbn0jBvfY0tR95zKjLve803b9uCVvsPwv9c/wMw5 i2Qc5Skp7bGRN0Sexsp8Mso/S6G6Rs+VlJQE+exxdyOIoDL7Sr9P8PLrHxrkL5XZ3OcvSVErs6NH j9ZCtoGNITuSmpokFycIF8YITVKznLhmF/EUCpFoSGKibiD61kXZO8wNC6O4rV4t/LV8Nl7q+Qye efpJxMYnYszY8Th/PlQ7Q4PKjCayEU0RhpHWU2ckWqcTk0u27zyAbVovta08E+ZeavZMZEtamlC8 NCPxqwkz8MZbH5m9pATdD3rXEvVOU7mX5Vs2obr8FvsZXlIaGpUs4ug75YmME5O9Zzxe3P/ceMb5 nuv5dvJPeK3vIF2ekuIt8lTka3KSMHBSqdOMjhjkqchvGmkg2y3xOVOeMnoof1/vZ5S/op3KKX8N y6zrM2rUKC1kG2xqDE2aNEkLMQoqiDTeM+zaKRmm3lthtdhcyBNEJMZFITbymniQkxHEjQqTmXXb TuNc6EWMGv4Bxn4+FH3efB19+ryG9g93Q8+XemHN2r/keVmMHdoKBTI7YXLPawM+Q683P87BM2FY 1bMIz9/KG2XLlMSRXUuw4vdpqFa1IjaQl/Shx7FY5yUlKC8pb8k4ShVtNynN1IZTfUgWioUcyiOO ZakrjNNxf5sWOPrfsjx6xk3C99yY+9u0FPk5Fbc3ayi9rdv//c+Up4uXa2cIZP6kiTw0ztMkylNh MFnmKWMqsyt+n5I1f5dY5K9sm/JWZsUHTZ9nzNjUGBo0aJAWYjIhCl9MxFX5Eiv7zA/wQHJCnFzO kxoWVogYazz++OPYvTcEIYeOwkuUn9SkRERFx6Nx4yZYsvRP9Or9Gho2borxEybgYMhBXLgQaipP shGlBta6CNPfdBEmR9T8rew9E7G59Ezw/K38cFu9mlj75y944bnHUa9ePZw4fQ7DP/s8q5eUkIYR CXlJM4aaGArfA6dFecZ7dH8KDz30AP7bexAfDxtlxTNO7Z64n7m457JauiF1a1fH4vnfY+iHA1Ci REk8+cRjWLBwMQZ9NBTncpGn1OljlJ8kjCl//5g/WeYvqetUZv/Zsg0fDP4kV/mbbZllMsHD5BwI KS4RN8/L8Z5SwZFeogKIIC2ZJhuS0iQUIi7gLssEYXw4gkqVKomH1XIcOX4Sf2/chPCwG6hdoyIW L5qDKZO/FQ+0YJw7dx5jxoxFy5Z3o3ad+rhy+bJU79LTqBcqe2Fyx6ypo/LmmaDePuqxlkN4eP6W LVi//SxOCgPo85GDsWrFAowYMQxDh36I3q/2Rc+XemfvJbXIc0spajiqfbI35Bk/eeocxo4Ygp9+ /A7fTPgSzz33FB5o3zlnz7jBfdaLO/L3v6E4fPQk+rzWA+tWL8K3336JFX8uAg1FvatVW/R48WWs WbNWnOkh8ihveQoPfp5s3HkBR46ekvm79Z8V+GXWFMyY/j2Cgorjntb3i/wVZVbmbz7KLHfaZMKk UTN2Qz83gCCLndbNj4m6LsdwEkZDX7IT8S3ye8jqpwnuVLAZ18bWLxDLjlk/T8fUGb9g4z9b8ePM OThy5Jh8/1Wvl1/C8aOH8NfaVWjT+l55Lr2fylzmDLxBliIKpvwckzPKM9H9+SfQocODiE1IwreT pht7JmT+m+5BTvO36B+TM8888wxOnT6Pbdt3AcmpSEtJRXRsMvr264c/l69Er96vo1HjZgZeUirm QpnITsR9KEo4sn2yJ3TPT545hy3b/kVKPA0rTUe92xqjfv3bcvCM53zP5UluxgsvvICb4ZFYtXYj YqIjkZ6cjLDwKPR/6x1UqlQZS5Ysw6uv9UHDRo1lnt68eVPmZ+7z1L0x5W+EzN+k+DikJiUj/FYk +rzZD1WqVDXl7+tvivxtwvlbQNgYsjNqbsCMnxdoMSbIkImPCZdLe9LqT6aHJ2md2YlpCA3ND5Cr rpDyyTB54MLJHahbtwF27tyBChUqYseO//DL3Pn4btIU7Nm7Tyrare9thaVLFuHa1Qu4fOkcypcv J8tnmmhgcyNM7iDPxLnQSxjz2UeYOGE03njjVfTr9wZe6zMgZ8+EwYNNL0zOlC1bVs7ZSkxKwpJl y3H+7GmUKxWAp5/ojEnfjs/GS5pz/pMwzgfd85lzfkdcfIK453/i/JlTCCrmgVUrfs/BM8733Ah6 ncq0H+ajTJmSWLdhEzZv2Qpfr3TUqVkRP0yfjM6dHkFMTAxOnTqNzz//ApUqV8WhkEOmNiwXeUrn uTMyf39cIMptKaz7exO2bNkGH5G/FcsVx9TvJ9ogf7mdUrAxZGcead9abid+PwtPvfA69u0XBVWH GvdPK4JY9fKIgm1a8cZifgCJyUZimFxB75y5fvEw0lMT5fyIL74cjeTkZBw+chT79+/F1OnThBK+ VjSup+BfrBhKBAeLYmZ6IBk1poainc9kD83f2rPvEA4dOQZ/Hx+5EtyFi9fwxJNPYtmfK7LxTIiH nM4bZyz8kMsN47/+Ev3eGYpTZ87hjyV/4sDBQ9IbavKShuCvv1Zn9pJ6mhpc1fuanYjKIM9lnIsJ 4p6/9d7HOHHyNH7X7rmX+Z4fKuA9d7+2b9rUSXilz4eIjIzCqdOn8ePPs6Ry3uruO7H4j98QGXET ixYuQJMmjeX5mppuChvkoaW4O9OmTELvNz5AVHR0pvy9+66WIn9/ddv8tfV7TdkYsjPfjP0Aa5bM QMPb6mLfgcN4/NleGDdhinY0A1kw5byAFDkEJrfvdyFhmLwSF3ldvgOrUaPm+GrceAz9+AMkJSWh etXKSEyIxZHDBzFr1uyMMkYKOJXHXAqTM2r+1rETp7Hxny0ID7sp52+9+dpLmPzdBJ6/ZWdCT2xH C5Gvx4QCvO/AUfy7aw/m/7oIX0+YiC1bt8khJ63vIS/p77h29SIuXzqP8uXIS0p1QpTzXAjjXJBn nOrS0SOHsP/gcWzfvgvzFyzEhG++43ueD84d24z69RvKfAqPiMPkqT8jMT4RC379DZO+n4rtO/5F mMjTR7t1xd/r14Je+t64UUPRPin9xTgP9SJO1q7mfpw9uknkbwOZv7dE/n4/dabsvFzw60J8N9m9 89fWQ3fZGHIAdeSKIN/jk8Fv47772qFJ86ZYvGwlpk7/STvDEqHIaMqnfJmfEHovhjURZ2qfY5jc Q57GuKirCArwR4OGd6Bf/7fx0EMPoW3be3DnnXfIcmVqUKmMUZFUDWzOIsswkyMzf56OKdN/waYt O/DjzLk4clQ/fyukgPO3WBnPDnox7fULIQjw88S6dRvw/PMvYPqMmdi58z+Ehp7D4iWLsfD3hTh0 +BD8fH1QIri4yFeT4mA0PNRI0nmFRadCecYD/b2wfr245927Y5q45zt27sKlSxewZOkSLPp9UQHv ufu0fZSf10IPIik+ApOEcv7DDJqPOhObt2xHYkK8yNNQUY/+kHL4yGEkiLiMZ0Tu89Rdofy9qvJ3 0hT88MN0YRD9JPM3ISEOFy9QO+We+evUnqFr165pIUYPzQ04evwUXnn5Bcz8cSKefKILevbsgdq1 66DZHa0wYtQYHDlyVJ6rnxtgHm5E25yEYfIJLegRFxMGT490lCpdERUr1UWFitVMIzCpoZSNpWhg Lbw/OQmTPeSZqFO3AXbt3IHyFSti1+49+GXOAkz8brI2fyuF5285AHovW+TN89IYunH9MurVr4/X +7yN//7bg+Agf1wIPYPZs+fp2lrRNlMnVC6FcT6UZ7z7C91N97xuPbzyWj/TPQ8O4HueR2iF3JtX jqNN63uEgn4Bn40Ygek/zMKYMeNE23UVlSuXw8XQs/nPUzcyMI2g/L1x+bh8Hqj8/eHHX/D52PG4 KvK3UqWyIn/zX2b5WWFjY8jWllpR4fnnn8flqzewdv0/iAoPR0piMs6du4Cq1WshwD8A30+Zjvsf aI+HOjyM6dNn4PiJ47hy9Yooz6KAikJt1OtrKVTwGaYgJCWa3lWVGB8FH19/DHhnoNn7SMWLhm3m RaiRZayjPBNpKQn45JPR+GLsGKQkJ+PosRPYu+c/TJk6FavXring/C2+B7mB3s8WG3kFQYEBmDjx O8THRaNz5y546+0P8fWESTh56qTZwJS6hizfuRS+B06J8owXDwo03/NOnTrhrbcGiXs+uUD33B2f xzSMPzr8CpITo/Fwx4el0v7rb/MRF5eIBx7shhk/zipgnro35vwVz42M/F0gym0iHnzoUZG/v3D+ FgAeJucASpUqhfHf/igKZzqWrViNXbt2oULZYDS+rQZ+mEErrjwsj23fvgPDPhmOJk2ao7owlPIy P4CEYfKLcq2TpKQkIiEuAtERJoPcJFTGjBvR7ITJGeWZaNCwKb4a9zWGDvkAKakp8k35CXExOHz4 AM/fchDSSxp9U3pJn332eZw/d04O/fH28qKG2CR56HFVwjgves843fNz8p5P43ueT+iF0bFRN5Eo lPbGjRrjq68nIDk5AZ8OHy6H+orMyVeeUrvHqPy9YZC/nxQof0lcidGjR2sh28DGkIOgd7u8/9Eo REREYf+BEMz8ZS4uX7mKpk0a45eZP+LmjSumFUEaN5Ln53UVGxJpOTFMHrh27YYcjiVawuxFFC4j 709Owsp47lCeiUCav9WI5m+9gw4dO9hk/hYJkzfIa0AdAqRw1KtXHxMmTsrIS2mMpuRJwPXA6bH9 PXfvekeeDPJ+xwtDMyUpAXe0aImJ304uWJ4yZrLm750Fzl9Xes/tqFGjtJBtsKkxNGnSJC3E6KEV bJrffhfOnDwi3349/YfZOHDwMCZ/Pw3zf/0NV2mulSi4XTp3wvp1ayxWsdEpQbkQhsktW3fsxvhZ v2Dq/PmIi48Xz27TkDgjEYUrS1nLrTC5R++ZoPlblavUR0UbzN8ydaswuYH0AVXu6Z1u8bGRiI64 ao6jNlmF8yLyixmnRH9PbXrP3Rh9PpChGR9Low0Klqeu5r2wJ/p8sVX+krgrNjWGBg0apIUYPTQH 48q5fSjm54tff1uE0SOHY/XqdXI53c2bt2LWrFlYsXIZrl2nYUmpCC4epFvFhpRQodDkUviJy+SW C5evo/eAfrgZmI7DR4+J8kMNqBUR/2jZ9/wIKeNM3sg8fyugwPO3SJjsoaXlJaK8ZytUFwzyNzfC OBf0wl2J0X3WSz7vubsq73LVS6N81Es+89TdMRssRnmql/zmr5uqkDxMzoFE3AxFfMxNvNCjFw7s 343HHu2M9Rv+ke+2+P33JZgzezY2blwv3ygsNFCTyAKd1XrPThgmNwT6eWP3kQOIi4lDeGSEaD/p 4W1FZC+TceOZG2FyDxmeygi16fwt2Z4wRpw+cx7vfDwCk2fNQnR0lC6vs4r4I/6LPM2HMM7Dvv0h mLbgN8xdulTcG+N7rUT8Ef+N72lO4i5QZ8KfK9Zg5JQpOHTosPjtxnmpRPwR/43zLCdxV9b89Te+ mPED/t39n8gH43xVIv6I/8b5l5O4I2wMOZiE2AhhFJ1D2XIVMXLUWBw6uAfDh34oX6Q1bPgYjPn8 axE/hkwgk5BNJAycPAl9iGFy4N577sTZfQfhHR6LxvXqCqPF2LgmoYJoZOTkRZjsuXr1OmJjY6nC Zy+yg8Q4j3MSxpjT5y7i+Vd6IaKMHzZu226Yd0qEiiFug9jmUxjn4NjpUNz3WBccjw9DiFDeje61 koLcc/FHu2LR5uKlq7gRk4Qm7dtgwd9rkZJienG8NckuTyMjsu+cc8dhv/R88PQvjrse7YC/9u+S nTZG+aqkQGVWfNbdYGOoEEgVjURM5DWkJMWhZOny6PHiK/hl1s+4cuEo3uzTW5RDKsQmw4YKpZHV n5MwTE6UK1sGn7z6Gkb264eyZUuJciMaQmsiG9bMky3zKu7YwOaWg4eOYuLPs/HN7Fm4cvWaeJgZ G6Uk4oaI/8b1PidhjPHySMeN+EhUq1odVyPDRXkV+WVNqGPAYDhobkV8gXZVpjDxSk/BhWtX4OPt g8u3bhjfayVW7nlkZKRhvKW4A76+PvAOLoYSpUshzc9bGDSRxnmpxCBPaUhw5dp3osHtD8otveLB 8hwl7oaPyN+LYdfg4eONJD/PfOVvXsTdYGOoEJGr18SGIykxBn7FiqNClfp45pnnUbduHVGQqTBr io+BYpmTiD/aVRhXoFq1alrIsRg2ogaS33JoKYwxV2/cwjMvdod//arYvjeHIRDin9HDK7fCZKVl i2Y4tWcvFs+ci0Y1agij07i3lUTcBMP4vIirUVjtkz1pdXdL7Ph7I0LPn0Pl8uUN75MSo3seIZTR hne0x+BPvpRhy+N6MfW2F22qVqmEWsHB+H3BApT280dwcJBhXigxytNrVy5o32YiPJt8dTfKCCOz SZXKWPbbQgQkpqF48bznb16EPu/M2Pq9pmwMFTJkvdPqNTQvgCZMe3n74e13B8l4EiqQRsppboRx HYYNG6aFHAcp1kaNoJFQOUxLFeECCn0PkxV/X2/sP3MM6R7AdTvM30oVRlBERIQMy3aFyUTJEsF4 v9fLmDZ4KO66vanII8onK0LGqEX+5lVc7R4URvtkb2pUr4pPer2Cr3q/idtq1ch6n/VidM9FPHH9 Vgzue/h5/Dx7YdZzdOIO3Nf2Hox58VW8/cILxvmol2zydOvWrXJLelGWc3Tibtx9VwuMeulVvP/i i/D39zXOVyVG+ZtHcWaOHz+uhWwDG0OFjL7HNzUlKetkaXGOeqNwXoWVHiY7DBVtayIV8BSbCJOV e+5ugdSrN3B5/xG0atJE5JOow1ZE3AyxNX54kSQkJOCbmSvwzJuj0LjNM6jdtD2q178XjVt2FOGH 0Oz+F/DEayMwZcEGRMfEailgfLy8ULZMKVHeRduZjVD+G3k98ypM4ePn64ugwABxP4zvtRJr95z4 7beFmDptOn5bvBaPP9cHf/+zzfBckqIOPSeCg4LEbzXOR71kl6cKo+N6oe9wJyh/qbyaFuszzlcl 1vI3LyL+mC7shDi1Z+gavS+HyZEzZ8/j9OmzMmxUiPUiTCGxNS6ouRGG0VO32cOYOWeRDBsp0taE eplSU8nDUHBhIz0rPj4+eOP55zC23wA0rkfDZCmfrAj9M6jrJJ999xuatXkKcxYsRmqx0nj09cHo ++UcfDxzAz6ZtQH9x81Dl96D4FumBmbNXoR7H+6NL3/6S0uFe2NU7o1EtNpia2zo50Ug7iVTeFBn o9H9NRJr99z0Pel49tlncfjwETzf/SX0fedTDBg0EqfOnDM4v2i3fUZ5Z02M8vSvjTtNX6Tx/sfj sGTFBiQnJ2Y5V4k7YZSP1sRamc2ruAs2NYZsbakVRWgJ138PHcPEP37Fn+vWygY5O6G208hIyq2I P9qVGQZY+cd0rF2/Ba/0GYgLFy6K4iGU61yIKIxia6yA50escSMsBvOXh2h77gXVV08PD7nNTqzd i8Ffz8cfC/9Aj3eG4+fF6/Dp6C/wwjNPouN9rXDv7Q1wd/MGaN/2bhk37LORmPXnP+j14VgsW7oa n3y/UkuFe0LKg1G5NxahZAij3hbCFB7G99aaGN3zrM/WwYMH4+SpU6hYpS46PvoKxn/7M5IShSKv +1xRxjjvrEnmPI2IiMIHQ8bI75k8ebLc3v9AR/w8ZxlatH0GI778ESdOns30GRJqD90F43y0JrZp p6Qe6gbwMDkHQ2/6r1G3Hp7u3RMhV0IRFxcrC5tVkda9KJQFEIZRdH26Dx7p0A5Nm9RHh6498Nvv y0Q5owYvB7FRL5MS+j49MbEJmPX7v+je/zt4+JbB9u3bUaJECe2oe2BUd41E3JAsD6zw8Ej8+tN0 vPvxKAx47WVUKx2QK+n3yot4b+goLJ0/F9ExcVpK3IN6zTth5pzfZdiwzFsTG9YF+j7Gceg941nu a3Zi5Z6bvkcc1UmVKlUwffp0/P333zh84hI6PPY6Fi1do/tM0VHeb7ujK36YtVCGTTqLQd5ZE4s8 TUkxvQB3zpw58PDwwMKFv+Gjjz7Czp07sWzZn9iz7xA6P9UHMxesyvQ5kqJKgxbdzPkrnhDG+WhN rJTZKLkkd9b47MQZGT16tBayDWwMOZjAgADsP3YQN2IjcerYqRzX06fG1UghyqswDKE8QwdCjmHc 5x9jllAG3xn0GU6dPmc4pE0JZC+TaBhtKIoFS7bimde+QOi1OKxevRozZ81GkyZNtKPuAdVRw/pv JLJNEHmoE3r4ETWb3oXywX55ktI1msrPuhsrfp+GvzZswatvDkLohUsiH7POzzISkdmi/Ip21UZi DUsv6bp169C4cWMEBwdrMUxe0XvGC3rP07V7pzeE9HLfffdhw98bMWLkaEz58Xe83GcYdu4+mKd7 7uys/GMq/t21H8+/1B/79h8yzDtrIjIpU34mJyXL71y+fDkqVKyETp06o1evXoiKipB5uW/ffqxc uRLLV21Er36jEXL4jPmzlN9GRETG4dcVB7U912PF71Owc9cBm+QvSWREFFq2ex6fjv5ehi2PWxM5 IsEKN24VTpkdNWqUFrINNjWGJk2apIUYa9SuVR13VKyC7X+sxL0tb0e5cmUNC7ISWaCFAlRQYRji tnq1MH/mN2jaqB4++PhzvNTjSZQtUxpPPt8Hr/cbjHUbNmdVvkkgymNqsqFERdG7NoyPZSeLV27B Yy8Ow5Zdx/HDDz9iyZJlaNOmjZbSoo/eM2FUZ62JULWMDVbBkt0X8ffh6ygZ4Jsrmb8tFGsOXZWf dTe6PfMmHm5PXtLb0KFLd/y2aJlx2bcUKz2u+RVLRcPkJd2BF/pNRJpXCXz11Vd46IE2ePrpp5GQ EC+9Dkz+yPCM2+aeE5ZGkKW8/PLLOHHiJB7s0AX/6zMUn4yehKvXw+RnFa7qGe/6dF/cc/ft6Na5 PZ7t8SbGT5xunH9GYpGnySmJ8jtnz54t2rM03HFHCyxYsACVKlVBhw7t5Wc6d+6MAwcO4t7WbfDM S++Y3vOkuxd6fv1zJ7q/9R0SUgOxbds2lxxp0O2Zfmh1d3Ob5K8+n67eisPDT/XFnF//NDzHSCyh MvvL4l3o8db3RWI0h02NoUGDBmkhJjta33sXxr39Lnp1e1Q0lqLQZif0TxTEggopUQxjGiayEP37 9MTPUz/H7HmLcePGTSya951QuO7B1B/moUPXlzDtx3kICwszN4T0UKflmfWyY3cInvrfELTp9CZe 7jcKcXFxWc4xknX/7EH3N0Zh3qJ1+GT4Z/h74z/o0qWLlkL3Qe+ZKOj8LZAISgX6YNnei3jlx50Y /edhbDh8DccuR+FWbBK8PTxx4ko0Vuy/jAlrjqP3jJ3YcfoGAny95GctKerzt1T+Hww5iq/Hkpd0 Ed4Z9ClOnTlrLvdGYvKSGhv4+RXF/CVb8FTvMThw9BJ6PNdVKBib8eGHH+L6zXCMHDkSp0+fQffu 3bWzmbyiPEM2uecULzDqxLQULy8vfPbZZwgJCRGKYyl0evot/DT3T/l5V/aMK8/Q8lXrMXnCZzh5 6gy6PtkL2//dLX63cV4qsczTlCTTMDnKqzp16uDfnbuxZOmfaNmyJYYP/1Qo33Fy+ByJWupd6jba 50lfIlZt2INnX/sSuw9ewLx58zFXSNOmrun9Vp4hW+SvFIoXRDxeGx3f6olfl/6D53sPxqat4vss z7UUevZoLFi2Dc++/hUuXI0vMqM5eJhcIUBja00KTVqOYjrPWCnKq3gIw4pxTiZMmKCF7MsKoQz8 tWEr+gz4BOXLlcaSXyejTJmSeKbnAGzYuB1vvPIcRn/2Lk6fPY872z0lG0DZCNJ4cGHIKImKjMKb 748TCnM0XnrpJVy4FIZ2Xfvjq2/nZjpPLzv3HEO/D77Dl9/Nw8svv4o9e/e5tWKX4ZmwzfwtIrCY N1rUKoVmVUvB0wNYsucCxq06hnfn7sUzk7fiq5VHsOHQVVyPiMNtlYqjboXi8PaihVoz0HsmPHxL F9n5W7fVq4n5s75Fk8b1MWiI5iUtWxpPPtcHr/UbjL+E0myk2IrcF8qByHMbSFhYOHb+dxBDRk1F x6feweLlf8HP1xN7Rd1YtnwtEhOTpRJ94cIlvPvuu1rKHY+j2id7Iz3jsyba7J4Tlp6g7KRevXqY M2cuFi5chH92HMV93d7GsrX/uqxnvG7t6vhpyufo2ulBvPX+p6hTuwZefvEpDBk+Ds/27I8/lq42 zE+SLHmqqSfe3t4yr0qWKI7HH+uGVavXISI2FT/+PAsXzp9CaoownJJNhhPpNerz23aG4NV3xwkj cxWGfDwM69dvQMeOHeV5rgrl749TxtgmfzVRnKmWilIfdkDXx5/Bu0Mm4INPvsWZsxcMP6Nkyart ePx/w7Ft10lTmV1adEZzsDFUCCgFMzciqrthfH6FcU5s/QIxS1avNy1ZWl80rrOnf4HGDeug29N9 8Pvi1fjwnVewa+NvePC+uzHjp98w9NNvUKt6FewUcTQuXop4OGX28JjKUuVKlfDHH3/gBWHUPPbY 4/h9+SY8/OwHWL9pt/ncQ8fO46PRM/HOkIl4qEMnHD16DH379ZOfd2eUZ8Im87cs6nbFksXQum45 9GtfH191b475/e7Fz6+3wsePN8Zz91THPfXKoWSgr3Z2BuSZePqVzxF6NbbIz9+SwxRnL8Rbb/TE zKljTV7S6zfx+7xJaH8/eUnnokOXFzFNbG/dDMsw7EVdMDJG8yLHTpzFM70+xgOP9sOAD8fj8JHD uKt5RTzUuipqVgkQBpEPXnvjDVy4eBXvv/++luLCw97tk6OQnnEb3nMFHc+LPPLII/j3350YMXIk IiIi8csvv2D//v3at7kOagGFns91w19/zsKpU2dFO/YHRg9/F716Pomlf/6Fu9s9IYdkr1q9AbEx MdbzVOyTV8iSwMBAtGh5F1JS0xF28yqOHjsuhaCXtB4/FYqPRs6QCn23bk8g5NBhvPjii/K4q6MW ULBJ/mqi8PPyQd/mXfFGvzexcetmlChfE4/3/BCTZixEUlLmpczXbaLRHCMxb9FfRXY0BxtDDkY2 hkJxyb0YKD4FEJEALSWMO0A9+vPmzcPocT/gl/krzI1b31efw4xJn2Hub8vxwbCvcPZcKJ5+rD3m //wlRn3yFs6cu4BWDz5vPt/UsJKr3CSeHiblu0PHjpg2bRpWrFiOrVu2YODAQahcpbp4OP2A//Uf i9HfLMTL/cfgtoa348iRIxjw9jvi82k4cOCAHO/tzkjPxMyJNpu/VVC6vz4SW3a6z/wtkzG6FW8M GCa9pEt//V6+dPWZnm9h/cbt6PPK8xjz2Xs4czYULds9Kcqt1qFEdSFF1It8CE1a7iXqw/OvDkeN amWwa8PniLs4DWd2f4pvxzyJmb8dQFJ6GRw4GIJRo77QUsrYipV/zLDpPSfkM92K/LTaC72+8sV3 i70RHZf13L59++Lw4cOoWrWqXCTA1dpE0zC5feje+z1cv3ET344biv/1eBzDRnyDmXP/wGNdHsJv v3yDxg3qYuHi1WhyVxereZqSlGw2hu5r11bWgYTEDOWdzid9SM/kH5fhud5DUaNWQxw6dAgDB32g HSkamIbJ7bdJ/iohfnj4Xcx8ZCDaVWkKEYuylSpg5FefY86iBQg5eRWP9RyCpSs24d//jqLvoG/x 5bdzi/xoDjaGHAD1QM77bZkMm5fMzq3Y2DNEwrgXjz76qFyFZ9rPC/Ht1PnmcnB70/pYNPtrlCld Es/3GoR+74/Ghn924I5mt2HUsP44snup+VxRCjMp3jSUp/tT98v3QZBhc+7ceWHovI2ffvoRqaLB paFzV65HYcXazXjhhRcw9osv5UTwSpUqoXz58vLBX61aNbceJmdaQME287dICsoHHw52q/lb9evU wOzpY6WXtOvTb2DR4lX44J3e0iNKXtLpP/2Kjz+dgJrVK8s41aFE+a/uRW4lVdSZ/h9+g/ZPvQcf b2DtHyOwbslI3HVHHVy9HomVG0Pxydf/oXLlygi7FYEBAwaIOnVOSyljK+rVrmbDe256lloOT1JC htDMNT44dckTCzd545VxfobnFS9eXA6FdEVoGNf0bz9D547t0PPVQfj2+1l4vMuDWLNkBv7X/TEs W7kez//vXRw6cgJPP94RB7YvsZqntLQ2GUNU7kn3adnidpw+fVK+vJYQp8t4U9hkFEUneMrFEcZ9 /bV8rhQ1bJm/JjGV2dT0VKQYSItWd+LnhfPRf9BAfD9rBd4b+h3q1m/klKM5bP1eUzaGHMDSXyeL Rnc1Bg4ehcSE+Kw9vdkItQBZC3TBRDUkRrjzSy+LMu3atcOKFSuxet02DB8zRc5VUI3m+/17Yuva mXigTQv8MOsPdH2mP36c9Xumc6gckpGjl34vd8YLT7TD+PHj5UpXNKmVlPn77r8ff/75Jxo2bIj7 Rfj333+Xhs+MGTNkWsqWLSvLYPv27bF+/Xo0atRIxrsbyjNR0PlbSgrKM888o4WKNjTunaAhNiR9 X3te5yUdh7PnLwjFogPmz/wKo4YPyPCSaueTQkbGTW5lyOgf0O7RdxARdQvzpr6C3es+wMP3VURE 2Gks+H0dJvywBwHlu2DEmMkYM2aM9BIcPHgQrVq1kqtpMQVn8Yqtcmvre05QW2YkZATpuXLLAzPX +hieS+Jq/LF8s0w35c8Lz3TCqj+mCsMlFE/1fBv/7t6Pjg/dix8mj8A8kaeNGtTG70vXonnrJ63m aZlSAYiPj8eZM2ewceNGOVcxJjoKzZvUR2zEDfj6eiMsPFpeW+XXzz/PdNnFEXLij+Vb5NZW+auE SBbPEWsSmRiL8m0bYub6xXjxtV5yAYqBAwfi0qVL8rPOgq2H7rIx5AAaN6yLpb9NQ0BAMTzy2Ev4 d9deodRk7SEyEtFMZjGQbCGWxMTGm5b27PetXCZxx44dRXLStDvTrFkzrFy1Gkmp3ni8x3tYsuJv UcaUgZyKJ7rdj9nTR+Czwa8L5eAS2nXqrTtubJT3ffkRvNfnMWn81KpVC+Hh4Zg6dSoiIiJQoUIF +UB7+OGHZe8nMXPmTGEw3ZDbf//9F127dpX75D1yF9Zs2C23Js+ELeZvkWSt00xmqD2j+W2z5i3D V9/Ny2RU3tG0Pn6f/TXKli6B518eiP7vjZIGaQsRP3pYfxzdvdR8LrXJei+pNRk3+Td0ePoDHDl+ EhNHdMTRf17H810rIT7qnCz73/20A3G4A0dPRsg5DkuWLJGdB4sXL8bw4cNlevv374+ePXsiObng wyDdEf09HzthVsY9tME9T08z3ROj5zYJDYuz5PfNPobnkrgKKk9nzl2Kz7/+yZxHFcuVwoTPB+LF 57rgU2HYv/jqR1i2fD2qVSqHHkKZnz5xWLZ56ufjIUcOXL16FS1atJBl/tatW/LlteG3ruGDge/i yrVbMg2uaDzmFnvlL4kqswM2TMHhW+eRlJ6SSf65eBAD/p6C309sweSDy1G22+1YtGEFrt66gebN mzvVQipO7Rm6du2aFmL00HCY6T8twIhh76Hv6y/ipVfexfQf54oGUFjwOYio9aIQC8XTxqIaE9rO o+VcXxmLC9fjsXbtWjlpml7uxxQ9yEMzd96vGDN6FCZNX4j3h36Lc+cvZiobzZvUxacfvYr9W0QZ 1ZUXWsXHUtZtOYJla/ehXt06cmltepiRMUQsXboUoaGh0jC6ePGinCRML9EjaEvLzNKLJB988EGs WrWqyA8Loofc3LlzMXrcDMxZuFbUb5G3ZFAWcP6WEiZnaHUpWmXqyIlQ9H3/K9yKpOXgMxaneK// i9i6dhbub9NSekm7PNNfbm+GhZvPyalN/mnuGnTtMQx/bdyFof0b49KOp/Dm8+WQFHsOBw+GYMGK a9h0qAZWrD+LH36ajf/973/ybepUX2jYKHVEPfvsszh69Cjee+89rFmzRi41TAoSk3fontPLT4+d vIA+732O6zfCbHbPCSPDhqR5naze2ph4D5y86GF4viuRXZ5263Qflv/2HXoKpf3P1f+gXade+HjE d1i9bitiYjLqm2WeJifGoWbNmtIDsWfPHmkM+fj4IDExUT5b6Bly5513yuvT3CpfX1/4+/vL/aKG PfJXiWLKvuW4EhuGJPFMIYlJisfCY5vxSvPOGN7mRXxw97O4EheOI7iOTyZ+jjFTJ2DRkj9w5113 yQ6booZNjSFbW2pFhbVLf8B/e0PwdPc+qFa1IlYu+Qkb/tmG3n0GYv3GLaLMUm+vNcn+wVsQ+WPF Vjzacyh27j2DWbN+EQV8Ke69914t1UxRpueLL2Pvvv2oUrU2Hus+CENHT8fOPSHioSzKhoGQy13f w7Rz3xm8O2IBZi38B++8Nwg7d+3GqVOnpBeoX79+UuknaBw3jemmckxKnx7yJNGLmknZo4faTz/9 pB0pujz22GNYsWIFpv64QK7aozo9CjJ/i0T1+DE5Q4YFDc+sVKU6nuz+Dpas2gpPLw9RRuldJZSP KXjy0fswZ8YIfDaEvKQXpZdUHbc2/GQpLTv78kjM+X0Dej9ZBpH/tcLgVwIQdu24fHv87KWXMHra JQwevRw3bkbL4aXU3j733HNyyMf8+fOlEUSrx7399tuyI+HTTz+Vx6h+9O7dGwkJCaYfweSJ2rVr Y/2Gv1G1eh088/KHWLRsg+5+5veemxRLatuM5MnWxvfKaCEFElcjpzzt8EBLTPtmsBxt0PC2Gli8 fD3uerCH7pyseVq9ejWcPXtWeiHofUJkCKWkpMjyT1uVT2Qw0XDSoow98leVWSIhJRFrzv4nDKFU KeeirqNiUGk0LFNd7nt6eqFznbvx56l/EZkUh5b33Yti/e5FzQ534N333sWzot1yxRUQrcHD5BzA I0+8jgfatcIzj3fCa30H47dFKzD/5wl4pH07fPf9LHR76lUs+G0ZzMNg9CIqv5FyWhBZs2EXnu09 HAuX/YPRY8Zi3foNcqlPxr0IDg7GpO+n4r///kP1Wrfh/aGT0Kv/WCwTyuH/2zsPcLmqcn8vRBNA WgAhCSVICRKKAQQpUgRFVFCKAnJRNJF2hQsIgXgBIaGJwNXQUfRKKAIiKAlSvBJKAiFAQAwhhiDy j0g3hp4o8D/vzvxOvrNYe9rZM2fOme99nv2cMzN79qy9ytfWt9b+xz/mdxjZHcZ36SCl6N13FoYZ s58N3/+fCeGsC24K+3xl/zBz5qzMSBPsXLfzzjuHI444ovROeXg6+0orrZSl1N1xxx2ld/s2bB4x YcLEcMvt94QxZ/8szJv3akfddozNjqPe9VscTm2wC+IPzj47jP/lxPD1Q8eGB6bPCWzva9MPs1nS 0SPDo5Ov6nyP+ldbcEx54PGw/6E/DOde+tvwuW3eC9OuGRC+/eW3wp33Px+unjg/jL99QDjmvPfC 9374WBi41tZZ/j3O2FFHHRU+9rGPZelxBAxGjBiRpQc98MADHUbhWplByKYjzNITJV9qqaWyw6mf Sy+9LJx99jnh6l/dHr5+2NgweeqfurQ3RzVtrgNSszwcy/R/Jxy4S9dcuYED3g2bfHRh8vzeSqU6 HTxw5bDvXruEC885rmKdrjF4tWwWiKwB9BMbKmADvf766x3fWWQPAc4QY6QdKLJ+OcR7YYkw65W/ hbff/Vfn8U6HfWhfL7/Uh8PHV1svTH3uiez1BiutGeYPHxB2OO+QsHDZJXt0B0Rm04vEnaEmkG2g cNPvwkOP/ClM/PVPwksvvxI+u8c3wt+efT7ceM2F4dgjR2RR4E/utE8Yd/Evss8VBabLpjp0Pcfk qTPCyKPODT++9Lpw2H8eEaZNezCLRDrtzdChQ8PZP/yf8PTTfw3f+ObB4YYJk8Nn9joqfP3wM8KP Lvl1uPPeR8O9U6aFcy+/Kxz9/SvCJ7fbJcx8YlY45rvHla7QFdJ9UFrlHOytt946i/wdcMAB2Vom 1hSxcLZdwNC95ZbfZeu3vvS1o8OE26d0jPeOcdpxMCNc+/otZIVTK2waQUrO7nt8OXznu6eFk8+8 Ikx+YFYWFU3J0OzoqH9FWl+ZNz/89w9+Gfp/8M1wwuHDwzbb7hhunfGl8OvHRobPjJgTrrlzzTBg rX3DYd8Zlc323HXXXdkMEI7P7rvvHsaOHZulj5522mnZeiECCTx0kuAAs6rMsG622Wbh5ZdfTj6D xakd2pyH2u65177h6BPOCf992uXh7il/TLe1DtPmHFOn/yWceM6iVCHakLUtSk+yxwE7vR6O2evV sM2GC8J/7PxGOGvE4tS7+OjNFFGnd9w7Mzz3wsvhkUceyTIMWEv697//vUO2vZsFAeKZIVLq2oWi ++xK970chg8YEl5d8EZY0OHkcKy63Irhb6+9HOa9/VrnexxDVlwtzJ3/Uvb/9mtv2uFCddT/v/4Z 5m33kexaPQUys0gKdYZIeXHeDxso3HDVuLD00v3Ctw49IXxlz13DMUd+M0y+/8Gww+cOCA889Gg4 +jtfDz+76PTwwosvha123KfTyHmPqFGqo9dwPDrjqXDMyZeE0WMvDnt8aa/sgWUjR44slc5xFoHC OeSQQ8L9U6dlqTknfO/7YekVBoVfXPv78NWvjQxrfnST7JkYY8aMzaJ25Tj33HOzmR4e2MkC2Bii 38BuWXvttVd48cUX226ROOu3MITPPPOs8OOLrg6jTrkkzH32pS5jt9r1W/PnL9plqR4WvLnou6xp aleYrWGL+PU32Cj8cNz4sOveR4dLrrgtzHnmxY76frdDDr/TeWSzpP9eGGb8+dnwvbN+1eE4fSDs tOuBYdz/zgqXXTs3LLPS8LDyR9YOZ511Vnj11VfD8ccfn838MOtDahxbl//gBz/IUkx+/vOfZ+k+ rJtj7F188cXZLnKMny233DJLDyLyym6QTrGQjvjHxx4Lwzb5RDj3gmvC5/cdlT235s9z5nZp77jN v3/ezeGsC27MZsbvueeebK00wZ2f/vSnmeEeH7sMfzOcuP+88LUdXwsfWf5fyXNk5Pd26qnThx97 Jow649fh6pvu66jHbbL0UPr9kCFDOncafe2117o4QzhJpLu2G0X12SVfXRh+feg5YZNn+mczPqff c2WYPHdG2GTgOuHB52d3mR169vWXsm23+X/FZZYLn1hjg7Bkh8zrayzR0bkKG4VEehH+7Q7KC0Pn hKNHhoMO2D188EOLUxt+c8sfsp1Ajjr8wDDi6/uEJ/78lzDxtruyY/CgVcMen/902H23ncLyy304 O3/lQUPDU4/dlv1fK08980K46oa7snScY445umMgHdvWBk8rc+ihh4bLLrus9Kr1eOONN7IngdfC 3XffnRmCLAQn1ef888/PIt+ArCD6jSHBM5CYIWLctKv84N7ZQYxd9vb44i5hzy98Kmy28UdLn3Zl 8DpbhhlTri69CuHBx+aGq39zf5gxc07Y6eBTw+e+9NWw2vJLh4ErLBVWXX6psNqK/TteLxVefevf 4fn5b4UX5r+dHc+X/t518y/DHydeHl7829OlKzpsJPOrX/0qOwYPGhg2GrZe2GC9NcIG664RBq81 LFx66UXhjkkPZbOaGGYcDz74YNaGRLaZ+SPgxAJwAgvXX3995jSRUoqzw+wPbc1mI6y1u/feezNH SYY1zwbDOWI9ETNGOEespSBa3r9//1Ipm0ery6ciIHhz/fXXdbT5DWHQwFWz7Yo3HDoka/fBa23U 2ebfRZcee1yXgBALynF+MeIxWCXnqgW5h+E/d+7cPqWjy9XpoI5xdNFFF4b7pj0ejh81Khw36vjs eWqsJSVYQJ9nRnTPPffMxhXjB5gh3W+//cLo0aOzz9qZ7vbZM846M7z7oQ+Enb+9d5i/5lLhH2/M zzZS2HTgumHrIRuF1xa8Gf5v9oNh40HrhvVXWbxGa/bL/y/c9uh94dFjftFjfZZ7KTKI4M5Qg7j1 1lszxffN/9gr/NdhXbcN/uszz4ZTzrw4LL1U/7D/Vz4fdtp+y+z9SfdMCxNvvzvccts9YdbDE7L3 Vhm8YZjz6C3Z/9XywsvzwzU3TQnX3Xh7h0IekTlBOGdO69KXjQ2cIpQXueAYdKQ3ICswJHmeyqxZ szLjkcWyKEMMyHaFuhg/fnyHofzzsP66a4e9d98pbLfVhmGF5ZcpnRHCGuttFR6794ow86mXwvUT p4cZTzwdjj32u+HRp18Jv7ny0vCFw8eEffY9oCpn6KpLzgt/vPWKsPc3vxN+dt6Y0i84goj09OnT s1mj6dMfDo90/P/0X58JI0d8KzMucGDYVh6DgAg/6U4YKOSzszsiW8ezNTZ9+g9/+EM2E7jFFltk m4wwDrguQQIcImZRmSXFmWLWiL8Y1Ywf1tX96Ec/yjbg6AnawRkStLna4OGHH8r+56HSavNyupSt h88888yw2267ZTsBVjt7gd1E+/c1Z0jk1ekhhxwcjj/+hC4PTL3uuuvCwQcfnD0/iLVDwJi56KKL skAAgYRPfepTYcKECWH48OHZ5+1OEX12k50/GT6+/2fC7HdfCe++927o11HPr739Zth08HrhE2t+ rHT2Yn466UZ3hvJwZ6grKLoR3/pm2GSj9cPpJx1WencxN978f5nD8s4774b99vlc+Oqeu5Y+WcxH 1hgWnpx+c+lVeXhW0LU3Pxh+ftXNYZ999grHHXe8b5HdS+jrxgbC9sc//nH2ZH0WhR999NFh3Lhx 2Wc8aI+IKpB7j7Jrd6iTK6+8ssMp+ll4/PEnwrAN18+eizJ8o3XC2kOHh5/+5JIs4seM77Em4nfO JVeEs75/fFhquQFh409+OuzymV3DekMGhmHrrB4+sMSS4ZEn54ZHHp8VHp/xeHjkronh3wveDiO+ 891w1veOzL7vVMbOkpLmybOA2D5ezhAHKZ8YdUS4NSPEGiGi2qTGsXkD6XLMCBEI0E6LzAaxRmjA gAHZxiYEEL797W9nY6YnaSdnKEUtM+OsZ6HdcXzZSIaNMirJNOwm+kFfdYZSlKvTmTNnhgsvvDBb M7f66quHc845J5sxwhmiXtEdzzzzTDZOnDT19tmdR+4dVtt9s/D0K8+FTddYP6y3atqRuubuie4M 5eHO0PshrWFEh3f+r4Vvhv86ZN+w8YbrlD5ZzOSpj4Trb7wj/GnmnLDvXruG/fbeNaw0YFHnWm2t TcOsh27K/s+DJrx+woPhf395a9hmm63DqFEn+BbZvYy+bmwQ3SZCzg5AivYxTb/KKqtkMoOHTvK3 p3amaWVIweLZM/fdNyVMmTw527yiUsTv8l/eFG78zcTwxGMPhzdf+2d4+/V/BtYf9v/w8mHAqquH VQevGfb76lfCkSPa52G3jQD5TvQfQ5at4VnnwNoGnCGOhQsXZu8T1R44cGAWDKAtf/vb32aBqsMP P7x0pZDtMEc63frrrx+efPLJLJ2OWScFCnqSdneG6mFyx1glCMRsOJtnsAg+D2QfTnA7OUPVYJ0i xpg2miCFbtttt83+d4qDPjv2zNPDnL88FTb7xufCkpsOzN7/2OrrZOuF4KUOffLKa/PCrL/McWco D3eG8iHnlcj4iG/sHf5zxJ6hf/9+pU8W8+cnnwnX39ShEG/6ffjT/ddm76221vDwxLQbsv9T3HLn jDD++j+EtYas3eEEHe9bZPdSSKs56aSTSq/6JqQ08OA8HB67RfBxxx2XzYIQBcfwd8pTz/otoN7d 0CoeHhxMH8boZX0PMz/oQjlDpH9S92wwxE6LbKfNQ4dJfQP6PGuTePI+M0w9nRKXoh3kU6PAkMcp YqMMZoq22mqr0ieLwW7igaLuDKVhjLAT4zLLLNP264SaAX127BmnhWUGrRTW+cp24fVVPhgGr/yR 8NaCheEfHc7Qv957J7z7xsIedYYIrM6bN6/0qvu4M9REyOccO+bU8PjjM8KRh+4fvvDZT5Y+yWfw 2puHx6deV3q1mLsfmBOuvnFyWPKD/cKo40/wLbLbHBxtnldCrnDmdI8YUfokH7aE5an2u+yyS5Y3 LIhcV2KDDTboNOaANCBdi3LE3HDDDZ1lIt+b9CBBGgRGIN/lOUUWZpF4xkQlBg0a1FZbrTqtx+WX Xx7OOOOMzPEhJY6tX3GGOHhYKuuLWBPGpiIWUuO0dXArpMQ5xYNjTBoS6V7MEJFayUyhYM0HTpI7 Q06rYPvsBrtvGwZ9cfPw2gcWdnyCy7BEeOfNnnWGSCW3a826iztDPQAG35gOp2j5ZZcJX/rC9uHz u2wZVhqQ3qp48Ee3DDPuW2wgPvSnv4Vrb34gPP/SvA6lOtq3yG4zcHRSkIbGAm0g3YKF2ClIvVEK JWkHRLOJajNzKbT+pBzstqXrWEeHvG6enG0hTYhZIRweFpIjZHGAyPeeMWNG53sxOEeg+yoHjh3r kBynpzn11FOzNUGoVoJUyGicIQxgxgHPUAH6POO51VLinMZBWzNLxOJ/+gPOL+AMsYugO0NOq0Gf Pe2M08PEiRPD+vvvEJbdfv1FzzB6Y0GPOkOsH+vX7/0ZVvVSqDPEs0JcmFfPtddeG6688opw771T OpyiT4cv7rp12HyTdTu3kITV190qPDZ5fHgi2znq4fDHGU9lO0exXgDn02kvqnFUyiGngRmX7bbb LnsP50mzPHyu98shZ8g6Qnmg8Ima54HzlHrgqnWG5GTxgEycqvi1O0OOYBMO1hkwS0q/YiObeuA6 PP+HgAHwrCB2uKoW1tmQ/oazTxQTmBXAGUL2t8Iucb0N2oRnQvHcpWpmv2sBx1RBoTioi3whzS31 m8hS0t/oc6n+Ya8rucmOg8wi4gTRT1j/gtxlS/V4drwnyZuZ13PiYpmre7UZAuyq+Nxzz2X/p6h2 fTPZB+zsyHisdSz2NPRbBQTRhzYTA6gjdlcFG2gsh7IxgF1Zi8yMoDzshgis9UVu0WdPPX1s+Pv8 l8Oquw8PS62zauYMkRqMLEMnp2Stgq5F6+iWdoaUH+3UBgLn6quvynYfmv/P+WH4phtmD1vceMOP hrXW3TRcdunF4Y5JD4Zjjj4qc4I8ctS+yBlC2SCEBA+qw+Gws0IodJ0vZSyBxLMwUg4KgljrzmLh RfqcPpPApgwYnQh4Fgkj0FdcccXs2UEoUZ4xxA41nMP1KBOLX1FkJ554YrZlKs8b4tqcq9/j+ssu u2xWbpwhlYV7K/faaR/KGVls5Y7hAazhYSYyplJqZTxGUkZMJdCJRPzZOhsYG6hc1n1xvbyUOPXr eqjWmOqNyACkHnl4JO2XNwueAvkoWRiT5wzZ95G7OK/qN9bItWWypJwhwaYUzBStvPLKnX2EABMO MzINuVktqfTkauB3kMn1oLKKlDNk7z+FrWvGNOvqUvBcLgUm9tlnn8zITsGaIq6R95vcb7nyQOwM dxdbx2Ri2KAm5WV7fWQNfQi5Y7HZHMIGIanrOPU2RmnteW0RZ4dY+cOYoS0VMKXPjj3j9LDs0EHh uWmzsvcgbhPKzS51Kmd83wQXym0qUgl3hvo45JRPmzYtPDD1/iz6MvvJOVXtFe+0BxImsfFP1EaC hagZ8IwTDC6illLQfA/hqyhUbCgiNO259jdSzpAinOQWA5FwBDWpQmx/ivJCAJMOR8oQkVDKRFl5 jcOjCJ+9vpSRhLKcPynE+HVc1p6EOuFhmpQbBUEZmwGGGQ/4jMHoh3LRWchzDgjW0Jcw+GKl2ZNU MrIqUa7PWEeIiKeMsHIOEf0+FdVndkrfB4JZm2++eZcMAMpiI93uDKXBWN5hhx2yviiD2xpYldB3 UmMF2aU2pw4FMgsZJ8cEg5Xz5ARYwzQ2HMH201TbsMYMhwiZAVyf9cWkV9bSB+o14K3crQXKiZy3 s2W6V9WzfS8PW+56y2KhjrGd8n6TsVZJbhTpDFW6p0rlieWUzeqoFvW7vLawv2HPoY1Ts1n0Wc4p p9vQFYwTBaVibB+pB9YyUe6icGeoxal35yinb4KgYioaJYlwwvjif4QCApyoKc+10GwMhhw7w8ho IFqjGZg4CqVIjYwLORxCs08g4dodow2sQCznDFUiVhjNACOI3fFibD3FdWyJ6zsF91WtosxTulIY 5a4DqTrEaLSpYnF0L0Wz2qGSkVWJvPtl5zS1n4wAm5KS5xB1pzyxkZyXnhRjDXhgPLFGzxrjfQ3V s9qB1zFx0ERozHXHAcC4Y+zbGRH6EpF/nCFkrw0q2H5RLp0JOYe8o8zMPvGcqVi+aG0ocp0+aal3 3NHn77zzzuTsqerIyukUCgTI8aeemPWnPpAXun/6Odh+m+cM0b7sGCZ073YGgu9y/Vg3Edgh+KPf ob5YxwdxcEjjTu1E2bleEVC3mjmkLqgT6ooyLbfcoq2qVUbqmK32uW/+Z2MVsEEq6sfOeleLlS8a LwRFx4wZk8k1yULr2CPrhw0b1vk6lnvSzdJx1B3X3nDDDbPPrZ1B1tPo0aOz98kI4d5tILQeaPcC 3ZdinSF2y1EDOo5TPDZKj3BC8SCQEGY8uBEFyvt8jhAicseBMkCZYSTZ/GSLFF4lYxdiZyilnMth jZVqnCHuiZkkBKrS8uzrlGHbaKp11PKopr65LxkSKex9V+MMyUix6B7iOrR9rRascdNIrJFpf5PZ ToxetipOOQWq79T9MouqGQCMLnQa18CosZF6DJt4jYgtj+oc7OYmee/HzlAlaOvDDjus00ll/BEp tQZ6X4W2YFanXH1pbMZtLPLGSiWYdee3NQtvod9hYMZ9zvaLSms7mFUu14a6lpWbjURjpdLv2Xu0 8D2c0Xic5o1d2y7xmKAtcTjp65MmTcocOIxw9BsGeOp7/Lb0hTXk9fuMY8ahfa/IutU1kbukUMr5 4De4DzlwgF5Gf6tvxX3XOipcj1R0HNi4v8WyKr53tSm/p/Pou5Ca4bRtRbkJtjAGVN+UC6edssrm iMs9dOjQ983odhfuo0hnaPE8fQHgSTqO0xgQcjJOEVZWwBHJIqKNINXnCN8tt9wy+xyFgOADlDFj FSEpELwslLQgtHhfhz1f8D7Kh9koZp2qPTif7/F9wHixxgmCjvcEEUIUnAR//LonQanZeqJuUQoc 9j39z/kW6oFDcI7eQ6nofwwpDAdrPEixxXAO14nBEUIR6UCxpUA5koohR4h7sfegQ/cq6HfNAoeH PsohcGioM8YBM1op9B2+L1D43K8cIfo6Drv6F3+pL40BzuN8jDHGZQxl0GFnJvLerxYMGI0VOUK0 A8ZhX3eEMKq4d+QYa61oa0H7cVA/1YDs0FjSQT2KvPdxfmWs8lv6XQ7OrSSPUqmq3Af3xUGqHPcp +J9r4yQ0CtVr6hBsVJP6XGVFplNPkm2SibFOqQSzIHwPOYKzT90g4zg++9nPZu+zcQ5rghh7yCce 00AqI9/j0MwP7aPxvNtuu2V/Y2x7FTUbZGGcI2twXNC7BFcIsiAzrSME6G/GMLKX+yS4Kajn2BFC HnFN+oegnyD38hwhi713Hm6r6wNlHj9+fOe1JeO5LhuYMH6Q/ZSVMvNdfouDe7aQYkr7UWb1i1ak UGfIcZz6yBNYFoQXAgVBhSBE2MsQQ7BKuCKk+JzdYPhLpAYQZErZItLDzIpAgMXRTow1GW4c9nyB cYBg5HMMtGoPzud71U6TU14EqoR8/LonQTnbepISQ1FTRl5TTiKQRI4530I9oMwF5/AeB6jOZs+e nb22KCWhFjAwSDPBmLEOAykRgLLiPkDGDfdCRBMHQvfJ/7wnhwlFSH9rFvRXfs/+ps1hP/nkk0v/ dUXf4fuMH+pCkU/BWKLt4iM2YHhNHcYOkTUYbZny3q8WjGn1eeQADjJtUckI7y7VyKdGQ/SZe9dh 0whpP45K6+LqQTMH1LeF39Lv6khhjWxSh2K4D3tfNjWO1DOuq93bGkFcr/YQjPHU5yqrdIAegimZ GOuUSmDcI1dwYnD243VdpCCy4x7Xpkw4DYxffod65n3NvNmNGEjLwlHgYKxq1zMbyLGzrEWCrJGe w2GWLAWcCQVYkCXIhZ133jnrc3ZMc3+cx/0S5OR+dA36B7oa3Y6e4D64L64dj1sFEHSPOLnAJi98 h+sDM3C2X1NmfUfZX7yv9qVO+b42iaCs/D7QltIz1Hu1Or/ZuDPkOC1ALPRTIHBQQAglhAupbop8 AcqaGQSEFHAuwgmDWRF8ImSKBCqHF2SgWVAuUiAcKUUeQyRJMxmpw0axLBjg9jPObdUIkiDqSb1S zyo/BjNOKIqN+kb5EUmjnTgPpweFw/k2anrbbbdlf/lMyjxGOebVRL/LGdsoIxQm5ZEBQN/RzAKp YpSDe0N5kRpEn+NcIoAYHxz8z3t8Rp9C8TbaKBf0x9hR4bDOCuVLnWMPxp3SO7nnvP4Zg6KXcUx6 Wnzf1K0O1THkvW/BYLHjzh52DGIUYpCnzqt2hqRaqpFPjUazD7WAUUmb6iiyXljzQB+QkZiHbWc2 konRbEil61hYm2PvizavF9Vr6hCULfU53xWUQYERjGzNGtUC19AMBfLHOlM4hMhWHB5Q8EUzvIx9 6kJY+aeAEgd9WeXkWXcaMzag0Z36zIOykSrG2Jezwv0hN+U48BlrjDg3DrBwHv0Z/cDBbDCzTIB+ keyjT+Iw2boTCiAoIKd6II2N61OfqXbmYM0VukBBOkFqJ/aIHCHajWvx+5zPvTIGNJNetGwqiiWK XDPUqg9dTXVsBBn5lpWEfN4iLzoqBgedECWq6FE10BnyIljs5gV55bKL6fJAuffUfvwMYoxxBiQD C8rdL8SDqx3hWRNsWVkO6jG11gcQOHYtCP2Tvsn7ikzyHkab2igF4xcjsRI4K7bd9B3GQjmDWOWC WFYwTlFWkCdHGHMoDISzlGJPEcsA+jwKQX2f+9GaJqDMvM+4ZIZP45Lr2GdQaAYO2QPaOUhj2daT XYNg37fwu2DHJQa3FGNKxlEmQA5hgJOKokhkjBY0M7Mkh60aOdUd8u61VtSPMdxQ3ty3lb1qP9pX OyaCtqplTOo+7bhSnQO6gT4Lee/b8aQ+3h2KHh/VyKdmIVlj6yx+L68O+Zztfivt+sc4EXqWmZWx 1K/GjG33lNwipVdGJ05F6lkskJJt8Xt5srvo9haqV6vP88DQtcEI4HuMHRnKqp9ydcZYvO+++zKD Gjkl+SdoB7IdmEE56KCDsgMnU7+NY8E1bX1QDjvWSLOsNMbydFAtIE9Y23Taaad1cYrpB3GGQLzr JPeJPiCzIJalOCAE0Gx9c01mw1NOkCgnN+39Uu84kxtvvHHmnCLnyEyw6zDtrqkitkOAOpAOFNJz 1oaoFfpmkWuGPlj626dJNT6Dg73ZKynUPCGgaC/QqRnc5SD1RR263B74DFTIK5eEHp0zbz9+OUKA QMFQSUGZmrEff7nfgCKETjtA/yHqQr9jWpy+iUFLX0HZpoS7UuRAQox2J6Kn3V5A/a7RUAbKXS30 QStINa2PoLYBCD0YrpmwdoGyoQBI39B4RPgjDxh7MqLYTQcDGlnCe6z9Yvtc6gNlKWMJ5WYjfPb5 EbQ1yszODijIECtL2jPeaQzoIzJwYiTrUkaNBecHxa12wUmKHSUct0ZCXdo+a/sy5Ys38pE8xWDQ rlKg4JP6Du1hFbTGTPy+iOtdxIapxmbe+05jiI1OHH+lhZUj9bmVsZWe6yLQ0xrbgF7G0OxugDI2 Ou36t1qwQZFyINOQPSkUtLEyg/Jx39R/nrxJQXloH9LtrBMpMKJ5nh3jDmMcGcSBDSHdwJiOZ8WR a7YcOGgpYoeku4wfP77T9qFOtLkAv5H3O7K7uHecSMqNzmZzBZxEnMW4XoB+jpOfcvS5Jn2uXLol 7cs6LRwq6pD2RCfgDKGjKDftiTPPuVbfKkOCtsgbW5zDNSk7f7n/Sg52OajPImkLZ6gaYgNN0aAY hIKiwSJlDMRgfMaKk9/UIloGbzw46HhK4bBRRFC+ciXKlc1OcTu9A9qc/kd/QAEikFC4RLNl8Cnq gkDDiJMSkCNNP4z7IgqNPijFBhib1gAsF1USKGi7HWo5uF5eZIjPfv/73+cK11iZ1LMYvbuw+QAO EfVKHWsGTgoaGONsk4tSxDk58sgjM2cD2UI7EsUkaigY85BSlKm65z21q4V6rXedAU/Dt4YN94Dx QJlpW+6VvkK/k4KmvGonzu2usVeJ2DnRw0tRkNoBTigFBZCneX3OGksx3Fvq87xADm0rMLBE3vsW 2jPP2LZOHw533poxLSJvd2jveGwwe5nSfTZ4kAoO2bovB+Ob32UMMO4F4wK5wNghUNIdkLPdMSQF +iTPeLVQ7jzZj3yIDVPKRx+mH+YFbS0Y+Mz0oMfy7BpkI3KGVDnQ+FGqGPWhcY/DZGVYTN5vaMaq KEOb/kK5qI+TTjopK5/depogGvXH5hACHYzzw4NYqRdmhnBGlD6YR7l2lDyhPHEfllwjhZv6veCC CzoDjbqm0jtV18hQBWblaCHbcKyZeSXzAX0RyzFSsBkT9P9qAwp55GVP1UtbOUMScKlBHQsWjCsZ NAIDLd7jHcMzZfxZ54aBlVJO/IY6Jp0vNoDw9G3HzevscRnkOCl9BVDaMtiskNAsQd5+/Hyu6LOM iJTAYNDqOQOAM8ngQAFYI0JtkIpaO9WhfiAHIDYM6Qt5Bl8e2qUOQ1hYx6haamlThKjKydiiTwjG KEoiNgzjrbVFTxh/KHn6t92OWTCObMoCbcY5tA11xPuMjyWXXLLLuFfwQ8qaNqAeUuTJA2CMSqFZ uBb1SV3LIOM3CZjIEcMoYTxTp9apobyUnWugmOVU2wgh4CQ1E5wd1QV9GAeVmULuA8Ws2VHkld2h qZHktU25NhPVOpIYVbWO874G8iHPsM0jFQwCGzxI1avd5CRPNmpWlXGO0yV5iC7efvvtMxnAe3KW 8mD8adayN4CdgQxBNqiPqw4lh/LkGCBP+Bw7DDuCsUp9MYaVWYKcjG0kztMssA2A0L7UeSoQjBOi 4InFruG0s27dhftnxovd4qgbpUkig6U31Idpd9UFQTQ5UMhYgmY8rFmZP8hr6YsUsa0HXJ+ZN8qA rGT8CNaMUp+UCRmutkQ3q03ZaEFQZiYHeMQA9gPrlOjT/IbqXc8843qk+Mu+VFZEd7D2ZxEU6gy9 8MILpf96JwxoHBCb44ixA0zJSumrEehMNDwCECVL49JxGGgatHw/fgiboDNpEKSgA5aLVoo49xLH h+8yaIiS2v34OdcOECkGLaZnANhryfHhPmLjygqMOPWAutFrG7XXtRu5O067kDJ2Ie/9GAxFQXvR 9kSFgD4eK2trDORRLlot7DoaQFGkAhSMw2pSOACHnbHSXQFbC+PGjXufchZxyoLulzqmXlEOKiuO Xay0BOfmRYAlG1IyIk+uUKcK6OD4kgMuxaXtZ5EXqVQLpaEo0JFHXnkbBQEb6oC+Sz0jdzisnAZS Fcv1D2sYCAW1KhkeMfZajEfJwtRv8Dn9H+PtlFNOSeoK5/3oOUvNcnCnTp1a+i/fYdU4pj+ylkV9 D4PdBmwIoDBOUv1Rfc7OaDaKSmNVsgW5Ve5c7B7OQddbOwAkN6o1XuXgTpgwIXs0BAFhxrhStUB6 BnuC31Y5bTaDHLQY2Ucx1k4pGusYU3buQ7YYMkupk8oSQE7HckBOFLKX/hEHy2Ool1ivMGNj64RN WCzYuHyHusbmo57I0OD3aL94+376L9ejn2v3WhxYzuU9HFmcO2a5gPRHxkEz9XS1FOoMUQELFiwo vWo9ZPDnQeeygwQFKEFLJ8BooVPo2RxEIDmfgUuUlfNl9FAXOCCpzkp6E4IjhSJOeZ8rN5gOhdCg 86EUrrrqqs6FhggEykWHozPiBNExWQTN96WQJZwxzFTuevfjZ3aJ68bGA7+n7TedYqGNbX8Vee/H WIOXKW+iPnL4bbSfdtUCWJEXGcXxryTo6B8Wa1hgEBJlwkhHuKacJEBgx4LeKsJmwMwPdYjSoO4o szZCSNU/96Z7tXXEOInvRVD3GpsWa5jEzieyh0BFKv+d30WZIrOQT5IzjFcpukprKvLur6fgnuiv HBgAcvY4BHVCAAaZl+dspGQ1jgp1WMnwiInPVX2lriHjDKMC+VkOG8BoRzASBe1Cu1YTpKkHDFTG GYY2baQxym+WAyeG1FGNW8aY5JICH3zGOOT6kgW6t3jM9ga4P2Yy4pQ46kLjkJmeFJpJljNCAEzj RVkBjFkr52qdFbXBG2sDWbBhMPwbAeVX22MrYldSfuQu/Yl7JrCutrebtRQJupUd9Ji51KMUQEF/ 7D/KiA6gjBw4RpBnk6IHcXhoM+Qv94UsVhvSvho76JxWDfa0VZpcyqiwMJjtrmfxYNOUJQ2OUpLn DAx4e306OdDB2bUOMCCJEPA6lS/J9K0cGkU+lE5GR9R36Fx0KAa1fjPOn8QotZEUykqkhE7KoLQ5 y1aAUT7uD5imVzTCKgANWN0jUFccuq41HrgXpzhSgrwcebMEhx9+eNZ/UVgyJOkn9ClyroWdGgf6 Yl5ktF5YcB8/TVsCulryHLRGQZ3xsDqNQZwJAgXUY7wLmYxwlDJ1Th3KoSlXl1xDMqYSyA/AEeLa jLtU26PgGKfILEUJUWhCqbMWReFBqa6WeLavWUgW0w7UU14ZuFfqgoO6Vxqd5HneTLXSfvmbJ8eo K2Qf8i7l7FgYu3Z9AGWXoZDq70prEVZutyMyzID6oi1tH6cf0qaajcC5jGfKbSChHIzLeCczQH9a cJQEslQzlIDexK4Q2BC0qewFOURcw34Ho5FAS3wfcRq6hb7VXblMH9fYrzV7IzZycSbtBj6MtxSx A2XB/lE5bBA27/08rAxFzyC7gTLa7IPUTFJ3kT2FA6Igsew1tuXH5gLaHOjToO/FdqioNENvAweC +yZoJztXdciYoS4oC/2TvzqHGTqg7JRJukx1R7CAPqs65RycKqWxa40X59C3dF9a01wvpB3WaguV Y4kit9ZeuHBhS84MaQpVygyFRYfDuciLPFsQVAg5zbCkQDDjAJQbTPw+18ozTquFDkCnUtmJ6nNN 3Sef29QMhDdCGEWCBw+cI8WNk5SKRmH0aAtKrqHOLcNH72mw0slVJjo+ipsBYo0yKY7Ue+1MI7eu lfBJRcXlWFs43wpghKqEd15kXWMLQzr1uUUGnozI3kzKuYFa39fYVYCB8cg5GO2pmVUcGtWzZsQY 03Zrb40xKQz+12c6V9APUoqJtkfpyGCXrIkhqotMQA7GxmcjoFw82yIlt4D7xNnHQaU/p7bSlQy0 sqgerCxNgdGQMqpjKIfks8grG/K1iLz7ammVrbXV7qydIAV8vNmtq1ry9I2ta52DgWr7GP08bmuN afUDO7aQdXFqkdWTzBZrNhAjGWeHNRgYmdXYJpYiZsZ1LzGpvplCdSjZlbI3AHsqrkcblKv13oWt A9ue/L7+zzvHkifn6kGyvV7i/prXRuWw95yqe2w5+nk111Vb1lMOS3f7K/Va5NbahTpDCKd4S9NW QJ2RygcGGoO1FmcIY8E+4wWlTwQWpQT8BgYKsMMS+cUYB3jvcqC4Bg5JKh8/ldJCGVMgZBAaCNpW 2o8fxaFrC65HXUk56NyU4mlnWuk5Hk71SCEo4ifidFGh9xkXKWfIYs+xDikQ0YuVu4IaClJo7KK8 gPMVTY/THpEVjF9kGAY2v4esss/H4LuUJ56FZnZDRk98X40E+affpfz8tlIsUw458lc7NIGcCV6n ZHK1SB6XI/VMDkG5U0Y2pAxD+hRp0UXPzpajleQTuk73Tv3UOoORqmeoVyfRr8Ybp0wOm91AJYY+ x3izDi3XQQ7wmv/LzZikqCYQVQnryIlaHAPrDCEHuEdsoDhAQh0hOzUbxvl2sX0t9243CrAGth3X lIXfA+5R/cfKEGHLUgT63XqJ5WmezonJq5dYpuh+ccLVHuWQvKMeqzk/D9sO9dDSzlCrPnRVhgZG AtBB6ADWGeLhhQg0OhoNJO+ZDqdUMRQa04fWm61WgDLAY0ElA4c8VcqE04TBAYqy4sCk8mNRCAwI ysbfeMaKe7X78UsoU0bl5tL5Mc6sA8Pnqi8GkLY3jrHOG9+JnTGME8pEOZgejuvInaGuuDPUO5Fi qhUZC0JjjveBa+adE4NsAa1XwnixBg1jjTHGeNO4BDkQms1G3mC0pAwiItjasrrcPSu62yxQ7OXW AaWQ3I1lqpNPO8gnxlG8c2q90McqGdMpm6CnsXUAtdaDvk/KsgzdauqiO2g8Q3dTr3oD2FrMHNo6 TtHX68WdoTpIGRGxM8RrFDzGOzMtirIqKkIHlPFusU6BDJkU8oIxFlK7UNnILIwv7cUeOzn8BjuA cE9509Y4cKTsCZVRU/JWOCG87IwX7af6stGEGDkzlJsIBBEKmyKo+sVQIcoTOz6xM0SEhhmsvi7I 8nBnqHdCv02lseWRNzOk6CFRN9DGDFbmxOmsjD2logJlYSaHAInGMLJg0qRJnZFryShkgmYX+B6y h93WGO/IhB122CGTPZThxBNP7JLqY8euUJQyL+ru9G5cPjmO00q4M1QHMgwwBHAEmOmQsS5nCMNf /+MQabaEGSOiN93JYwU5Fql8Tcqi2RqmugEHgrrEQYtnZhR9xYDCIIr340/BeTJ2YqwjY50hjB4t nrNgsGEAyrjCqJOBxOs4qq1Isn0vdob4Tft5u9HKxgZ9X2iRfuyI0560HQ8VjWcG6F9s804fbMZ6 klam2qhevSjazO/YDSlsxFYbutjAg74neM0uXY0oo9P7cGfIcZxWomhn6AOlv30WjAKBsZa3ZSFO AsY4yBHCKZKBwDQjDo09mGkRGIPx53w/BiOSWSILjgKOAQcGCwf/k6oSO0J8V8Ym/xO9xWHBcMHJ wnmjLELl0o4rdCAOa+AScU4hZyw+UpFwFsNTf3LqLNoRB2PYaQ3oFzip9lDfiA+CADroY6noPzMe 9FVmNAg40L900EeZ0eBzZiHsZ3Z8tgM4F8iaRjkZkldc3zo7vK/f5f14BtY6QsBrd4Qcx3GcdqDP O0M2/7US7D5ksc/cwXjAmNBBhNzm2uPk2M85rPGPMxWDsyTHiWvE8F45x4oIsxwU/geMmKL3448P HJ94BpDfsFuICmaxlOpX7XMG2pE111yz9F/zsA4uRwr6IE4uB86/+oDaDHBwlL5FHyBP2TpQ9tqM E/uZZgcdp5XBwW9nekI+OU4jaPex3FcoOrje552h2267LfuLUUckOu+hWhjtscPBDAy59NbwYzMC HAZFx2kQNiIgwm0j3pxn19DEkdiiYd99ov0c/C/y3s/DGq6k02gmAGMYJ4gD7L2JOLpMnXT3OQPt AlufNxPSMeVo48xoVhT4nxlGHF7S2phRJaWUGUT1B7U1ikVPzcZJivuA4zQaZJtmMa2sFshwPrOB nmohQMN32V68SKy+YPxxD7GRxmeMudRnvKeyNcO4a7Z8aiXUThzYCRwxag/aMoY0YdqxVYN9se2i A1Lvx0cK+qT6Z633nVeeag6+Ww4+Z6OZ2K7raVqtDfhu6nc4VG+pzzgqtUFRaHOIoujza4ZQgBj4 8Q5LRLnZBpzoNODUaAYDp0ipcrx/zz33ZNtlM4B0DuBg4QiRToIwzItycz0WOoty52KcgsoVg8Ep R4yOl3deJfgdzRjZ8nB9/Z93jiXedlPnYVCztkhrS2y5AYViXwPvxetNnMaBwBtvNuqgzXB61OYI NWYccaJt6miqL2vXRdqZa2knQ40/xorWC2Ew5G1/7CyG+tcOjdRZ/LySPGhX6p0jtd2uHct2jPdG UMx2swfr8DCzTT/TBjHI/DglGBlEPadkG9hHI9iAgYU+jw7Q9tkW+/1KxG2BvmHcoYPYgtkqf4J6 0mfIYPsgV+jNbdoMGAPx+sW82fEUsZ1Dv9LGKGxTbNvKPp4CHac1e9CotYO1IBkdwz1iSFciZfPZ dcipcRdj5VReeaqB+s9bd8w4Z+t9xiNjirFVrUxtNK3WBuVsS9lyeeUq1wZF0r9//9CvX7/Sq+5T qDP04osvhqWXXrr0qjXQAMCh4Um4dDgGApsJgBqcBsbI0+5MfO/AAw/MOpSMdrxr1j2kdk5KdR5+ h2sRVbMzQ9ZhkMeuXaasM6TfAQQ3ZbdOBYZAq+3Hb++Na6HQa33OgNMc1J+rhTayzhL9T4YmfZUd DCXQ6V96/gzj4JZbbsn6En0KI846R+0OYyu1Dk9jHqi3PDD6bRDBjlXaAYML+bLttttms7PjzTNR YgO8t1HOcKK/Qt7ngBHRnaASqA6rvY7GipAOsA8htmNLQaJqjCKRMo6cxdiAQDmQU9JJyDEZlNZw tOONGXVS86vtT9KTPUk1hritB4gfrSFivV4tVg6VG9OVyKvP2BGSPgLKTFB72LBhPRaMbbU2kCwr Z4OqXNJNsi+b1adb2hlauHBhWLBgQelV64BiQXDxFyTE6DSK4NAJdJ7gc1AH1PnqMPXC7yAw7fMx GKxE4bW2iN+xUaPUd2rF3m+j9p1XOW3Z+d1G/JbTPeLZOQnbWCgj3PQ0/xieIRVHvolUI4ylfOyM H31Bz8ORUG13uqP8IVY+igiiyJiti401u+tkb3aGrEFLX1IgiwfOApvKMJOpPsgDqqkLzlN0Pr53 jAAi+RD3eb6roBG/J/kmrHwFO6NKW1x66aVdfg9ZOb7DMT3iiCPeJx/VhrZt3RkqDukpoJ/YB+JS 56x9tHqWfsHDXWN5RZvzgFWMUsmzWpzrZhmO5ZD8UfnVz6whHssJztXMpPoa973ffvt10QeMP3RE jIK/gHNCsNrWN+0ze/bsLuPP1mtcHj7Ls41suRiH8QOLNQMLVlc1k1ZrA9W17Z+St6kyQuo7jcSd IcdxCgFFjiBDAPL/nXfema3/kYBUKqlmeFKKAgORWQ1FjaRs5AjhYCEcbZTKRrSmTJnyPqOy3VAd CjsjZNMbZPhTpyhPYWeGaEcpNCktm27FjLg10lFw2nClFVJ2qoX7tA+ZpT6UUsg9sVZRBoFSeTUT Sj3oyf9S4N3FGiq0p8YR4+Hkk0/ubB8Z4RjWOGUaIxgPcohsmXBeMQox1jUrK6PEGjB8B6yx5JSH PjTe04SrNsR/8pOfdI4pySfdl32wO/0SOJf/kT88P1HjzaYN8v0rrriiS13YWRzqSg6RHRd2vDGm SJUFBUSEDfjF40zQD6gD6aiecIharQ1sXcfEZYxpljN0zjnnZGUpCneGHKeNQZEwUyCDAMGJwkdw SjhWipyhvGSIIrCJ0NkH+ZZDgtxZhIwroG7sowCsUYaBn5pRsMpfBoPWM1SiWUqsKFD+bJAj45R7 x6mkjmQwAH2atBhmgzA67LOw6Luq7+6AUsaR5K9dm1qJ2FkCtRfl3mKLLTrXHXFt2iiecZURxPlx hN3Jx9OEFyFDPL6H2BDHgbdjhftirMlZQU/Qb0l3h5EjR3Zei3O5vuqb15wvWRVjAxequ5QzFDsy ep+20bIIoL4POuigzlmMGBxZuylUsx2iVmuDcnKRteDUDWVOQV0XIVMrQb0U6L4U6wydd955WSTZ cZzWBmVx/vnndxrXCEYE3MYbb9xFYfA/wlMCFayiQBkpTUQReEDIgq6PIJcxj1FBGsqXv/zlLLpj UyHaFTubUC1SZtSnZnSs40OdM9sjR7USvc0ZiqFfakZIjqRSRqirOGocgyNaK7EhYQMDIOMm3kiB 94866qjO9EWLUuQs3A9tI8MvnqGQMdXb27CZ0F9s+1HHBBesrAPqtC+nCavvxMSGOKn1Ng00TrXn 3jTzgCM4c+bM3MAAdc3vMqutlNV4WYDdGIU+zW/HzpAtu61n66jWSzOzFlqpDfjf/kaM2gAZREoy j5mhHyNjtRa/GVkGLe0MteJuco7jvB+EZnciyFI81nBDuKK8eA/haCN5yAXNerjBthhrHFny8rxF nO+t3cZsagPK0+46xmvoC2lyFkUxZUzQv7QZC/WLwlc0lM9sdN8io6MWUvqO8qgetcOcysYYYWYK IwZjmTFknRpg3BABthveYJgxE8h9yAm2Mwvcp+6RNk05WU5XqDPaDznI/+2aJixDXMatldnVjAnk CgaxTU2NoR4ICsROviXut9StXsdli2Vbqs+jh6ZPn579rtBmJTFyCFg/pjaOAw6NpJXaAH1g9Ug9 NEPHuzPkOH0QhK5mU5oFkUmUNArcGt4ytBGeStNCSZDnzvNWUFJx2odFEU8pM4w3DDsErTtD74d2 p65Qwswg0CbUvY34xWC8kfYxbty4Tuczji6iIA877LCsLTHsaFdQOwDnpByD3gBOB/ckh0HQv2Js vQDnKN1DyOioVCexkx+TMqxl5Oi6saEXG11cI16YX226I+Ot6HS5npBPzYAZhHZPE5bcUD/TOKjF EI/vmfsixZP6BK5DnQKPKZk6dWom5+yMKW0RyzxkG5B1FM8M8ZvIQH6nSKeFscmMimRkM2ilNsD5 T907Msk69ZCnp3i/0fXH/bgz5Dh9jEMPPTRcdtllpVfNA+FHbrU1DCWY5bSg7Il0YiQQnWaMy1Dg MxaEL7fccpkwtgaYjAhdJ3aG+J099tgj26a2nOHf10HJAHWgus9TMhbrUFqDTKAgUWzsgGbbty84 Q9SZnVGjT+HUx46RBYeQqLwUOkaCNlKAaoyOmFjfYcxQBpWL39x+++3fdx4GsDVCYocII5AILv1A xjKGOLMQNhoOGE/AbxD5pg/pvaLoKfnUKJB7nia8CCvv6T+6B+5dYwIHgb7Ha+7dyhs2+UDuMwuK HrDyxMqaeAxYaA+uoVnRFHamlPFCAM+WUdgt6nVvtSD91ExaqQ1iaBNmnQi80c8ZK5QT+YTMRcbx nLM4Za/RUA/uDDlOH6MnjA2EnN2GUwLVCmaUAgaeDDCMMz1oGLgGSIGhsObNmxdOOeWUziiVol2x MyQh31sN8kagupeyL0ds8FKfKCq1J/WaMiyU0gPx76Qe0tqqoPhHjRrVaVCizHHMmcVkYwXuke2s LShszdpoRk2oP9JPlTqYQjnyEOs7LfyuBzlEGNu6PsYGbYqRIQPNjhsoN0tVFH3NGcKJ6U4/l0Mk pxWQjYw99at4BjGWf61CnsNAmdXXKDPn0B/ZbECBLjnrGOYyuC02JZBr5IGOQKdYw71epG+gtzlD MT3RBvTb0aNHJ+UYMko7JeKcpda5Up6iZ+tSUC/uDDlOH6OZxgaGAA6NHByMLQSXop0y6KxSQPAh fFH29nwJaosMOAlTOVlSdAjLE088sfP3XGYsphblHdcb7UbaiAwBjOVac797o2OKYUrUUruy4RTJ EaffKvJOmhmOOnn1pKgxDmwkU32Z/lkuwsn31LfjNuD3mImj//N7wjqgcmJw2oYOHZqlrFAeGdja Hc6isWjvjfUmbP3szlB9YPzRjsirdk4TlsxRv1c/pT9pTHAvGMLIf/5qhkZ91jp+9SC5o/GTwo67 cmM0leVg2zIPOQA90T6t1AapLAPKRb1QFs280Z/ByjZB+RrtDDFmkedF4c6Q47QAzTQ2EHZa4Ish wIJfhFkcVYqVgv0eghBFHxuQVmGBjdIhtPW/4HsI03ZGs2sghUz9lpudiEE5KUVCChHlpgeIWmyk UO0mFB3sTShCitGptDcZF1orJcMU+D+VmsR3YpTKxrWJdsakjCbGAEYz39GYkiEM6EjO4fcoKylT oJkKPmP2igXd8aYW9j64Tjz7QPuBXfNSBH3RGQKcy3ZPE8aopI/LGJZM5z71P5/F2zprhgLos/EO ZDwTR7NmKXlmN3LRb5fD9vVqzoe4LctRy7lF02ptUM6xkk5XuWKaVX9vvfVWWHXVVUuvus8HSn8d x2kTMK7YAhNDcdKkSdnrYcOGlT5dDAaChfMwNhGGMsiY9UFg49AgAPmL0QD8tc4PSh/jWyDImaFq d1A6OuRIUm/2/UoHpAx82iQ+SOMRREvtZ73NEQLSNgBjYvz48dn/9F2ckQEDBmSvSecAFHVcTyh+ DnaZiw/6KPA39bm+KzCuMaowMJgxwHlJwWwQbY3xxRbCPFhVsM4LR4h0PD5nvHFNrm3vIwXX5HfZ FMApD+1G3VPHyDPqNwXjgr5FvdIOzBIJZuZwhDBSqXMcIMYX15KRyYxtCn6XcV5uG+NGgwHNvVWD Ft8L9IfAmcOQ1kHftemD1K/9nIPxKUhfbVdauQ34Hk4Sh/R6jD7H2WomtuxFUKgz9MILL5T+cxyn lUEQEjFXRJIUEAk1DpycOFUHON86OKnoM9PjXCOeJue7OEs4TxxEtHqj8V00GLY6rLMIvE59Zt/n aEcwODFoiczjrGAY4NTzHlFLHH52cMOZ0EwYTpIcGBm/KedSh5xT/qY+1wHMfGJc6zssqNcYor9b cMhIc6PcGEKcp1kdIr9ck3HG/xjhGM5jxozpch8x3BOzfkAqi5MG45O6po6pe4wq2s7OzFloAz7n PNqWWSI5uWp/zuHAAWI7Z9JVBUEgC9dnFlcgi3sKZiAtec47zh4bRVjkHNLvBPfFe9IR1BkBL2bQ NO44OE+GOkgPNQrGDzKh3ME5PUG7tEGrU2ia3MKFC8OCBQtKrxzHqZa+mobiVA/KiQ0BMHgxkuOd plBmBx54YOfnbA4QG1IoORnnOKQpQ8umbOWd0xuw91EPGMQYDOUimlo/Qn3bGbUYIrYYIBjLGB8E ApjdUVtYrGOEYazvKaWP1xhm/KaekWINNZxfZiuAPhHn9wOOXpHGTV+ST9SZpwkvQmNI5Vc/ow+z zkn3x2vNXtBPOU+vMd7p01pTKrimNtspN1arXV9SjWyL0ViqhbjdG00rtoGt6xj1aZUrpln1179/ /9CvX7/Sq+7jaXKO4zg9DI4QswOK/KP4UFAoHB0YvfqcvygrzSa0IzwoEcVb78H3AcWed8gZ4W/q cx0YMRgAXJfF9bRlKu0kTjXhexjDtCPPUgHWEGnmlGtyYEgDxg0PlBUYOfaa9BvO5bpOGurM04QX gRNPmXgQsE3nY5MRC0Y2MNuJw049aBwRsKG/cz/AX+qIuqDOIDVTKRl30kknld5pHNwjDlS5w7ZN M2nlNtB1OPidFPrcyqFmwLrMIvGZIcdpAXxmqL0homyfm2NBIdmnqAsigyigvIgeCr4vzww1AyKu PNsDxwljo1ZoDxFvhlArXKun2qqvyyfGn127E2+GUCs92Va1wiwi90odsF7N9lH1Xxx7nL64TvRd UB026r5tG1Geahx+ZvNY11XN2Kvl3KJptTbQdWxd8DukJGtsqFz6rdR3GgkBwgLdl2KdISJbhxxy SOmV4zjV4s6QI2VcrSLj/FjpoLC0eD7vmUEoMfLPIe8cx7G4fHIcp5VoaWfIt9Z2nPpwY8NxnFbF 5ZPjOK1E0c6QrxlyHMdxHMdxHKctKdQZYjGW4ziO4ziO4zhOb6BQZ2iFFVYI8+fPL71yHMdxHMdx HMcpBrYcHzJkSOlVMRTqDLEQl60mHcepjTXXXLP0n+M4Tmvh8slxnFaBiZeiM9EK3UCBfdHnzJkT LrnkktI7juM4juM4juM43YfN2niUT5HPUyt0ZogHjM2dO9dT5RzHcRzHcRzHKZQPfehDhT9YutCZ IfHmm2+Gd955p/TKcRzHcRzHcRynfpZccsmw9NJLZ7NDRdIQZwgWLFiQTWMxS0R+n+M4juM4juM4 TjXgQ7AXwe9+97tsX4Jjjz22cEcoA2eokZx88sk4W7nHDjvs8F6H49Tl+PjHP548l8PP9/Pt4ef7 +fbw8/18e/j5fr49/Hw/3x5+fuufv+KKK7634447vnfKKae89/TTT5c8i+Jp2MyQ4ziO4ziO4zhO K1PoBgqO4ziO4ziO4zi9BXeGHMdxHMdxHMdpS9wZchzHcRzHcRynLXFnyHEcx3Ecx3GctsSdIcdx HMdxHMdx2hJ3hhzHcRzHcRzHaUvcGXIcx3Ecx3Ecpy1xZ8hxHMdxHMdxnLbEnSHHcRzHcRzHcdoS d4Ycx3Ecx3Ecx2lL3BlyHMdxHMdxHKctcWfIcRzHcRzHcZy2xJ0hx3Ecx3Ecx3HaEneGHMdxHMdx HMdpQ0L4/0lro+Y8CtXHAAAAAElFTkSuQmCCUEsBAi0AFAAGAAgAAAAhALGCZ7YKAQAAEwIAABMA AAAAAAAAAAAAAAAAAAAAAFtDb250ZW50X1R5cGVzXS54bWxQSwECLQAUAAYACAAAACEAOP0h/9YA AACUAQAACwAAAAAAAAAAAAAAAAA7AQAAX3JlbHMvLnJlbHNQSwECLQAUAAYACAAAACEAxXtm29UD AABvCAAADgAAAAAAAAAAAAAAAAA6AgAAZHJzL2Uyb0RvYy54bWxQSwECLQAUAAYACAAAACEAqiYO vrwAAAAhAQAAGQAAAAAAAAAAAAAAAAA7BgAAZHJzL19yZWxzL2Uyb0RvYy54bWwucmVsc1BLAQIt ABQABgAIAAAAIQA2Ekc/3wAAAAgBAAAPAAAAAAAAAAAAAAAAAC4HAABkcnMvZG93bnJldi54bWxQ SwECLQAKAAAAAAAAACEAi1Ehry/4AAAv+AAAFAAAAAAAAAAAAAAAAAA6CAAAZHJzL21lZGlhL2lt YWdlMS5wbmdQSwUGAAAAAAYABgB8AQAAmwABAAAA ">
                <v:shape id="图片 11" o:spid="_x0000_s1030" type="#_x0000_t75" style="position:absolute;left:2320;top:4267;width:54431;height:1990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7cUrZwQAAANsAAAAPAAAAZHJzL2Rvd25yZXYueG1sRE9Ni8Iw EL0L/ocwgjdNVdDSNcoiKHtQFquy17EZ27LNpDTZWv+9WRC8zeN9znLdmUq01LjSsoLJOAJBnFld cq7gfNqOYhDOI2usLJOCBzlYr/q9JSba3vlIbepzEULYJaig8L5OpHRZQQbd2NbEgbvZxqAPsMml bvAewk0lp1E0lwZLDg0F1rQpKPtN/4yCrjp8x9f94jT7idLj5fwwLemdUsNB9/kBwlPn3+KX+0uH +RP4/yUcIFdPAAAA//8DAFBLAQItABQABgAIAAAAIQDb4fbL7gAAAIUBAAATAAAAAAAAAAAAAAAA AAAAAABbQ29udGVudF9UeXBlc10ueG1sUEsBAi0AFAAGAAgAAAAhAFr0LFu/AAAAFQEAAAsAAAAA AAAAAAAAAAAAHwEAAF9yZWxzLy5yZWxzUEsBAi0AFAAGAAgAAAAhAHtxStnBAAAA2wAAAA8AAAAA AAAAAAAAAAAABwIAAGRycy9kb3ducmV2LnhtbFBLBQYAAAAAAwADALcAAAD1AgAAAAA= ">
                  <v:imagedata r:id="rId23" o:title=""/>
                  <v:path arrowok="t"/>
                </v:shape>
                <v:shape id="文本框 12" o:spid="_x0000_s1031" type="#_x0000_t202" style="position:absolute;top:23549;width:5760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vO+ywAAAANsAAAAPAAAAZHJzL2Rvd25yZXYueG1sRE9Li8Iw EL4L/ocwghfR1B5EqlF2fYCH9eADz0Mz25ZtJiWJtv57syB4m4/vOct1Z2rxIOcrywqmkwQEcW51 xYWC62U/noPwAVljbZkUPMnDetXvLTHTtuUTPc6hEDGEfYYKyhCaTEqfl2TQT2xDHLlf6wyGCF0h tcM2hptapkkykwYrjg0lNrQpKf87342C2dbd2xNvRtvr7gePTZHevp83pYaD7msBIlAXPuK3+6Dj /BT+f4kHyNULAAD//wMAUEsBAi0AFAAGAAgAAAAhANvh9svuAAAAhQEAABMAAAAAAAAAAAAAAAAA AAAAAFtDb250ZW50X1R5cGVzXS54bWxQSwECLQAUAAYACAAAACEAWvQsW78AAAAVAQAACwAAAAAA AAAAAAAAAAAfAQAAX3JlbHMvLnJlbHNQSwECLQAUAAYACAAAACEABrzvssAAAADbAAAADwAAAAAA AAAAAAAAAAAHAgAAZHJzL2Rvd25yZXYueG1sUEsFBgAAAAADAAMAtwAAAPQCAAAAAA== " stroked="f">
                  <v:textbox inset="0,0,0,0">
                    <w:txbxContent>
                      <w:p w:rsidR="00712ACA" w:rsidRPr="00674FB6" w:rsidRDefault="00712ACA" w:rsidP="00644B56">
                        <w:pPr>
                          <w:pStyle w:val="17"/>
                          <w:ind w:firstLine="400"/>
                        </w:pPr>
                        <w:bookmarkStart w:id="13" w:name="_Ref103614779"/>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2</w:t>
                        </w:r>
                        <w:r w:rsidRPr="00674FB6">
                          <w:fldChar w:fldCharType="end"/>
                        </w:r>
                        <w:bookmarkEnd w:id="13"/>
                        <w:r w:rsidRPr="00674FB6">
                          <w:t xml:space="preserve"> </w:t>
                        </w:r>
                        <w:r w:rsidRPr="00674FB6">
                          <w:rPr>
                            <w:rFonts w:hint="eastAsia"/>
                          </w:rPr>
                          <w:t>密码基础服务</w:t>
                        </w:r>
                      </w:p>
                    </w:txbxContent>
                  </v:textbox>
                </v:shape>
                <w10:wrap type="topAndBottom"/>
              </v:group>
            </w:pict>
          </mc:Fallback>
        </mc:AlternateContent>
      </w:r>
      <w:r w:rsidRPr="00644B56">
        <w:rPr>
          <w:rFonts w:cs="Times New Roman" w:hint="eastAsia"/>
        </w:rPr>
        <w:t>密码基础服务如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_Ref103614779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图</w:t>
      </w:r>
      <w:r w:rsidRPr="00644B56">
        <w:rPr>
          <w:rFonts w:cs="Times New Roman" w:hint="eastAsia"/>
        </w:rPr>
        <w:t xml:space="preserve"> </w:t>
      </w:r>
      <w:r w:rsidRPr="00644B56">
        <w:rPr>
          <w:rFonts w:cs="Times New Roman"/>
        </w:rPr>
        <w:t>5.2</w:t>
      </w:r>
      <w:r w:rsidRPr="00644B56">
        <w:rPr>
          <w:rFonts w:cs="Times New Roman"/>
        </w:rPr>
        <w:fldChar w:fldCharType="end"/>
      </w:r>
      <w:r w:rsidRPr="00644B56">
        <w:rPr>
          <w:rFonts w:cs="Times New Roman" w:hint="eastAsia"/>
        </w:rPr>
        <w:t>所示。</w:t>
      </w:r>
      <w:r w:rsidRPr="00644B56">
        <w:rPr>
          <w:rFonts w:cs="Times New Roman"/>
        </w:rPr>
        <w:t xml:space="preserve"> </w:t>
      </w:r>
    </w:p>
    <w:p w:rsidR="00644B56" w:rsidRPr="00644B56" w:rsidRDefault="00644B56" w:rsidP="00644B56">
      <w:pPr>
        <w:pStyle w:val="daca59ba"/>
        <w:ind w:firstLine="560"/>
        <w:rPr>
          <w:rFonts w:cs="Times New Roman"/>
        </w:rPr>
      </w:pPr>
      <w:r w:rsidRPr="00644B56">
        <w:rPr>
          <w:rFonts w:cs="Times New Roman" w:hint="eastAsia"/>
        </w:rPr>
        <w:t>密码基础服务层包括如下：</w:t>
      </w:r>
    </w:p>
    <w:p w:rsidR="00644B56" w:rsidRPr="00644B56" w:rsidRDefault="00644B56" w:rsidP="00236DA6">
      <w:pPr>
        <w:pStyle w:val="daca59ba"/>
        <w:numPr>
          <w:ilvl w:val="1"/>
          <w:numId w:val="135"/>
        </w:numPr>
        <w:ind w:firstLine="562"/>
        <w:rPr>
          <w:rFonts w:cs="Times New Roman"/>
        </w:rPr>
      </w:pPr>
      <w:r w:rsidRPr="00644B56">
        <w:rPr>
          <w:rFonts w:cs="Times New Roman" w:hint="eastAsia"/>
          <w:b/>
          <w:bCs/>
        </w:rPr>
        <w:t>服务器密码机：</w:t>
      </w:r>
      <w:r w:rsidRPr="00644B56">
        <w:rPr>
          <w:rFonts w:cs="Times New Roman" w:hint="eastAsia"/>
        </w:rPr>
        <w:t>密码运算：支持数据加密</w:t>
      </w:r>
      <w:r w:rsidRPr="00644B56">
        <w:rPr>
          <w:rFonts w:cs="Times New Roman" w:hint="eastAsia"/>
        </w:rPr>
        <w:t>/</w:t>
      </w:r>
      <w:r w:rsidRPr="00644B56">
        <w:rPr>
          <w:rFonts w:cs="Times New Roman" w:hint="eastAsia"/>
        </w:rPr>
        <w:t>解密、数字签名</w:t>
      </w:r>
      <w:r w:rsidRPr="00644B56">
        <w:rPr>
          <w:rFonts w:cs="Times New Roman" w:hint="eastAsia"/>
        </w:rPr>
        <w:t>/</w:t>
      </w:r>
      <w:r w:rsidRPr="00644B56">
        <w:rPr>
          <w:rFonts w:cs="Times New Roman" w:hint="eastAsia"/>
        </w:rPr>
        <w:t>验签、消息鉴别码的产生</w:t>
      </w:r>
      <w:r w:rsidRPr="00644B56">
        <w:rPr>
          <w:rFonts w:cs="Times New Roman" w:hint="eastAsia"/>
        </w:rPr>
        <w:t>/</w:t>
      </w:r>
      <w:r w:rsidRPr="00644B56">
        <w:rPr>
          <w:rFonts w:cs="Times New Roman" w:hint="eastAsia"/>
        </w:rPr>
        <w:t>验证、数字信封、密钥协商等类型的密码运算，并且支持多任务并发访问；密钥管理：支持至少三层密钥结构，支持管理密钥、用户密钥、设备密钥、密钥加密密钥、会话密钥的管理，支持对称与非对称密钥的生成及管理；密钥安全存储：支持</w:t>
      </w:r>
      <w:r w:rsidRPr="00644B56">
        <w:rPr>
          <w:rFonts w:cs="Times New Roman" w:hint="eastAsia"/>
        </w:rPr>
        <w:t>100</w:t>
      </w:r>
      <w:r w:rsidRPr="00644B56">
        <w:rPr>
          <w:rFonts w:cs="Times New Roman" w:hint="eastAsia"/>
        </w:rPr>
        <w:t>对</w:t>
      </w:r>
      <w:r w:rsidRPr="00644B56">
        <w:rPr>
          <w:rFonts w:cs="Times New Roman" w:hint="eastAsia"/>
        </w:rPr>
        <w:t>SM2</w:t>
      </w:r>
      <w:r w:rsidRPr="00644B56">
        <w:rPr>
          <w:rFonts w:cs="Times New Roman" w:hint="eastAsia"/>
        </w:rPr>
        <w:t>非对称密钥、</w:t>
      </w:r>
      <w:r w:rsidRPr="00644B56">
        <w:rPr>
          <w:rFonts w:cs="Times New Roman" w:hint="eastAsia"/>
        </w:rPr>
        <w:t>100</w:t>
      </w:r>
      <w:r w:rsidRPr="00644B56">
        <w:rPr>
          <w:rFonts w:cs="Times New Roman" w:hint="eastAsia"/>
        </w:rPr>
        <w:t>对</w:t>
      </w:r>
      <w:r w:rsidRPr="00644B56">
        <w:rPr>
          <w:rFonts w:cs="Times New Roman" w:hint="eastAsia"/>
        </w:rPr>
        <w:t>RSA</w:t>
      </w:r>
      <w:r w:rsidRPr="00644B56">
        <w:rPr>
          <w:rFonts w:cs="Times New Roman" w:hint="eastAsia"/>
        </w:rPr>
        <w:t>非对称密钥、</w:t>
      </w:r>
      <w:r w:rsidRPr="00644B56">
        <w:rPr>
          <w:rFonts w:cs="Times New Roman" w:hint="eastAsia"/>
        </w:rPr>
        <w:t>200</w:t>
      </w:r>
      <w:r w:rsidRPr="00644B56">
        <w:rPr>
          <w:rFonts w:cs="Times New Roman" w:hint="eastAsia"/>
        </w:rPr>
        <w:t>个对称密钥，并使用管理密钥加密存储；随机数产生：采用双路国家密码管理局批准的物理噪声源随机数芯片；访问控制：支持管理员、操作员角色，分别赋予不同的操作权限，并采用数字签名技术，实现对登录用户的强身份认证。</w:t>
      </w:r>
    </w:p>
    <w:p w:rsidR="00644B56" w:rsidRPr="00644B56" w:rsidRDefault="00644B56" w:rsidP="00236DA6">
      <w:pPr>
        <w:pStyle w:val="daca59ba"/>
        <w:numPr>
          <w:ilvl w:val="1"/>
          <w:numId w:val="135"/>
        </w:numPr>
        <w:ind w:firstLine="562"/>
        <w:rPr>
          <w:rFonts w:cs="Times New Roman"/>
        </w:rPr>
      </w:pPr>
      <w:r w:rsidRPr="00644B56">
        <w:rPr>
          <w:rFonts w:cs="Times New Roman" w:hint="eastAsia"/>
          <w:b/>
          <w:bCs/>
        </w:rPr>
        <w:t>密钥管理系统：</w:t>
      </w:r>
      <w:r w:rsidRPr="00644B56">
        <w:rPr>
          <w:rFonts w:cs="Times New Roman" w:hint="eastAsia"/>
        </w:rPr>
        <w:t>密钥管理：支持至少三层密钥结构，支持管理密钥、用户密钥、设备密钥、密钥加密密钥、会话密钥的管理；支持对称与非对称密钥的生成、更新、查询、删除、分发、恢复与备份、销毁等密钥全生命周期管理；支持物理噪声源随机数：采用两路独立由国家密码管理局批准使用的物理噪声源产生器芯片生成的真随机数；</w:t>
      </w:r>
      <w:r w:rsidRPr="00644B56">
        <w:rPr>
          <w:rFonts w:cs="Times New Roman" w:hint="eastAsia"/>
        </w:rPr>
        <w:tab/>
      </w:r>
      <w:r w:rsidRPr="00644B56">
        <w:rPr>
          <w:rFonts w:cs="Times New Roman" w:hint="eastAsia"/>
        </w:rPr>
        <w:t>密钥的安全存储：设备内可存储至少</w:t>
      </w:r>
      <w:r w:rsidRPr="00644B56">
        <w:rPr>
          <w:rFonts w:cs="Times New Roman" w:hint="eastAsia"/>
        </w:rPr>
        <w:t>10000</w:t>
      </w:r>
      <w:r w:rsidRPr="00644B56">
        <w:rPr>
          <w:rFonts w:cs="Times New Roman" w:hint="eastAsia"/>
        </w:rPr>
        <w:t>个对称密钥以及</w:t>
      </w:r>
      <w:r w:rsidRPr="00644B56">
        <w:rPr>
          <w:rFonts w:cs="Times New Roman" w:hint="eastAsia"/>
        </w:rPr>
        <w:t>10000</w:t>
      </w:r>
      <w:r w:rsidRPr="00644B56">
        <w:rPr>
          <w:rFonts w:cs="Times New Roman" w:hint="eastAsia"/>
        </w:rPr>
        <w:t>对非对称密钥，并且支持加密存储或微电保护存储；身份鉴别：对管理人员、操作人员、维护人员分别赋予不同的操作权限，并采用</w:t>
      </w:r>
      <w:r w:rsidRPr="00644B56">
        <w:rPr>
          <w:rFonts w:cs="Times New Roman" w:hint="eastAsia"/>
        </w:rPr>
        <w:lastRenderedPageBreak/>
        <w:t>数字签名技术，实现对登录用户的强身份认证；系统审计：对各密钥管理操作及其内容进行审计，确保审计信息不可被修改和删除。</w:t>
      </w:r>
    </w:p>
    <w:p w:rsidR="00644B56" w:rsidRPr="00644B56" w:rsidRDefault="00644B56" w:rsidP="00236DA6">
      <w:pPr>
        <w:pStyle w:val="daca59ba"/>
        <w:numPr>
          <w:ilvl w:val="1"/>
          <w:numId w:val="135"/>
        </w:numPr>
        <w:ind w:firstLine="562"/>
        <w:rPr>
          <w:rFonts w:cs="Times New Roman"/>
        </w:rPr>
      </w:pPr>
      <w:r w:rsidRPr="00644B56">
        <w:rPr>
          <w:rFonts w:cs="Times New Roman" w:hint="eastAsia"/>
          <w:b/>
          <w:bCs/>
        </w:rPr>
        <w:t>国密安全密码应用中间件</w:t>
      </w:r>
      <w:r w:rsidRPr="00644B56">
        <w:rPr>
          <w:rFonts w:cs="Times New Roman" w:hint="eastAsia"/>
        </w:rPr>
        <w:t>：统一密码服务接口：提供数据加解密、签名验签、数字信封、摘要计算、随机数等接口服务能力；密码设备管理：支持对接不同厂商的各类异构密码设备（包括服务器密码机、签名验签服务器、时间戳服务器、云密码机等），并将密码设备进行会话级别（</w:t>
      </w:r>
      <w:r w:rsidRPr="00644B56">
        <w:rPr>
          <w:rFonts w:cs="Times New Roman" w:hint="eastAsia"/>
        </w:rPr>
        <w:t>Session</w:t>
      </w:r>
      <w:r w:rsidRPr="00644B56">
        <w:rPr>
          <w:rFonts w:cs="Times New Roman" w:hint="eastAsia"/>
        </w:rPr>
        <w:t>）的细粒度管理与调度；证书与密钥管理：内置基础证书与密钥管理能力，可对接具有商密产品认证资质的</w:t>
      </w:r>
      <w:r w:rsidRPr="00644B56">
        <w:rPr>
          <w:rFonts w:cs="Times New Roman" w:hint="eastAsia"/>
        </w:rPr>
        <w:t>CA</w:t>
      </w:r>
      <w:r w:rsidRPr="00644B56">
        <w:rPr>
          <w:rFonts w:cs="Times New Roman" w:hint="eastAsia"/>
        </w:rPr>
        <w:t>、密钥管理系统，以提供证书与密钥的全生命周期管理能力；密码设备模拟器：内置密码机软件模拟器，可方便开发人员进行应用无密码设备开发集成与调试，可与硬件密码设备无缝切换；应用管理：可以支持多应用系统接入，并通过数字证书对应用系统进行访问控制。</w:t>
      </w:r>
    </w:p>
    <w:p w:rsidR="00644B56" w:rsidRPr="00644B56" w:rsidRDefault="00644B56" w:rsidP="00236DA6">
      <w:pPr>
        <w:pStyle w:val="daca59ba"/>
        <w:numPr>
          <w:ilvl w:val="1"/>
          <w:numId w:val="135"/>
        </w:numPr>
        <w:ind w:firstLine="562"/>
        <w:rPr>
          <w:rFonts w:cs="Times New Roman"/>
          <w:b/>
          <w:bCs/>
        </w:rPr>
      </w:pPr>
      <w:r w:rsidRPr="00644B56">
        <w:rPr>
          <w:rFonts w:cs="Times New Roman" w:hint="eastAsia"/>
          <w:b/>
          <w:bCs/>
        </w:rPr>
        <w:t>安全电子签章系统：</w:t>
      </w:r>
      <w:r w:rsidRPr="00644B56">
        <w:rPr>
          <w:rFonts w:cs="Times New Roman" w:hint="eastAsia"/>
        </w:rPr>
        <w:t>提供电子印章管理、电子签章</w:t>
      </w:r>
      <w:r w:rsidRPr="00644B56">
        <w:rPr>
          <w:rFonts w:cs="Times New Roman" w:hint="eastAsia"/>
        </w:rPr>
        <w:t>/</w:t>
      </w:r>
      <w:r w:rsidRPr="00644B56">
        <w:rPr>
          <w:rFonts w:cs="Times New Roman" w:hint="eastAsia"/>
        </w:rPr>
        <w:t>验章等功能的密码应用系统；签章可视化：电子签章将传统印章与电子签名技术进行结合，通过采用密码、图像处理等技术，使电子签名操作和纸质文件盖章操作具有相同的可视效果；不可否认性保护：电子签章基于公钥密码技术标准体系，以电子形式对电子文档进行数字签名及签章，以确保文档来源的真实性以及文档的完整性，防止对文档未经授权的篡改，并确保签章行为的不可否认性书。</w:t>
      </w:r>
    </w:p>
    <w:p w:rsidR="00644B56" w:rsidRPr="00644B56" w:rsidRDefault="00644B56" w:rsidP="00236DA6">
      <w:pPr>
        <w:pStyle w:val="daca59ba"/>
        <w:numPr>
          <w:ilvl w:val="1"/>
          <w:numId w:val="135"/>
        </w:numPr>
        <w:ind w:firstLine="562"/>
        <w:rPr>
          <w:rFonts w:cs="Times New Roman"/>
        </w:rPr>
      </w:pPr>
      <w:r w:rsidRPr="00644B56">
        <w:rPr>
          <w:rFonts w:cs="Times New Roman" w:hint="eastAsia"/>
          <w:b/>
          <w:bCs/>
        </w:rPr>
        <w:t>证书认证系统：</w:t>
      </w:r>
      <w:r w:rsidRPr="00644B56">
        <w:rPr>
          <w:rFonts w:cs="Times New Roman" w:hint="eastAsia"/>
        </w:rPr>
        <w:t>用户注册管理：负责用户的证书申请、身份审核和证书下载；证书状态查询：提供</w:t>
      </w:r>
      <w:r w:rsidRPr="00644B56">
        <w:rPr>
          <w:rFonts w:cs="Times New Roman" w:hint="eastAsia"/>
        </w:rPr>
        <w:t>CRL</w:t>
      </w:r>
      <w:r w:rsidRPr="00644B56">
        <w:rPr>
          <w:rFonts w:cs="Times New Roman" w:hint="eastAsia"/>
        </w:rPr>
        <w:t>查询和在线证书状态查询，支持</w:t>
      </w:r>
      <w:r w:rsidRPr="00644B56">
        <w:rPr>
          <w:rFonts w:cs="Times New Roman" w:hint="eastAsia"/>
        </w:rPr>
        <w:t>OCSP</w:t>
      </w:r>
      <w:r w:rsidRPr="00644B56">
        <w:rPr>
          <w:rFonts w:cs="Times New Roman" w:hint="eastAsia"/>
        </w:rPr>
        <w:t>协议，查询速度高；负责生成、签发数字证书和证书撤销列表，支持用户证书注销列表（</w:t>
      </w:r>
      <w:r w:rsidRPr="00644B56">
        <w:rPr>
          <w:rFonts w:cs="Times New Roman" w:hint="eastAsia"/>
        </w:rPr>
        <w:t>CRL</w:t>
      </w:r>
      <w:r w:rsidRPr="00644B56">
        <w:rPr>
          <w:rFonts w:cs="Times New Roman" w:hint="eastAsia"/>
        </w:rPr>
        <w:t>）和</w:t>
      </w:r>
      <w:r w:rsidRPr="00644B56">
        <w:rPr>
          <w:rFonts w:cs="Times New Roman" w:hint="eastAsia"/>
        </w:rPr>
        <w:t>CA</w:t>
      </w:r>
      <w:r w:rsidRPr="00644B56">
        <w:rPr>
          <w:rFonts w:cs="Times New Roman" w:hint="eastAsia"/>
        </w:rPr>
        <w:t>证书撤销列表（</w:t>
      </w:r>
      <w:r w:rsidRPr="00644B56">
        <w:rPr>
          <w:rFonts w:cs="Times New Roman" w:hint="eastAsia"/>
        </w:rPr>
        <w:t>ARL</w:t>
      </w:r>
      <w:r w:rsidRPr="00644B56">
        <w:rPr>
          <w:rFonts w:cs="Times New Roman" w:hint="eastAsia"/>
        </w:rPr>
        <w:t>），支持增量或全量</w:t>
      </w:r>
      <w:r w:rsidRPr="00644B56">
        <w:rPr>
          <w:rFonts w:cs="Times New Roman" w:hint="eastAsia"/>
        </w:rPr>
        <w:t>CRL</w:t>
      </w:r>
      <w:r w:rsidRPr="00644B56">
        <w:rPr>
          <w:rFonts w:cs="Times New Roman" w:hint="eastAsia"/>
        </w:rPr>
        <w:t>注销列表；证书管理：支持证书全生命周期的管理，包括证书管理证书的申请、审核、生成、签发、存储、发布、注</w:t>
      </w:r>
      <w:r w:rsidRPr="00644B56">
        <w:rPr>
          <w:rFonts w:cs="Times New Roman" w:hint="eastAsia"/>
        </w:rPr>
        <w:lastRenderedPageBreak/>
        <w:t>销、归档等；安全管理：提供事件级审计功能、访问控制、入侵检测、漏洞扫描等网络安全功能；支持</w:t>
      </w:r>
      <w:r w:rsidRPr="00644B56">
        <w:rPr>
          <w:rFonts w:cs="Times New Roman" w:hint="eastAsia"/>
        </w:rPr>
        <w:t>CA</w:t>
      </w:r>
      <w:r w:rsidRPr="00644B56">
        <w:rPr>
          <w:rFonts w:cs="Times New Roman" w:hint="eastAsia"/>
        </w:rPr>
        <w:t>多根：支持设置多个根</w:t>
      </w:r>
      <w:r w:rsidRPr="00644B56">
        <w:rPr>
          <w:rFonts w:cs="Times New Roman" w:hint="eastAsia"/>
        </w:rPr>
        <w:t>CA</w:t>
      </w:r>
      <w:r w:rsidRPr="00644B56">
        <w:rPr>
          <w:rFonts w:cs="Times New Roman" w:hint="eastAsia"/>
        </w:rPr>
        <w:t>，例如</w:t>
      </w:r>
      <w:r w:rsidRPr="00644B56">
        <w:rPr>
          <w:rFonts w:cs="Times New Roman" w:hint="eastAsia"/>
        </w:rPr>
        <w:t>SM2</w:t>
      </w:r>
      <w:r w:rsidRPr="00644B56">
        <w:rPr>
          <w:rFonts w:cs="Times New Roman" w:hint="eastAsia"/>
        </w:rPr>
        <w:t>根、</w:t>
      </w:r>
      <w:r w:rsidRPr="00644B56">
        <w:rPr>
          <w:rFonts w:cs="Times New Roman" w:hint="eastAsia"/>
        </w:rPr>
        <w:t>RSA</w:t>
      </w:r>
      <w:r w:rsidRPr="00644B56">
        <w:rPr>
          <w:rFonts w:cs="Times New Roman" w:hint="eastAsia"/>
        </w:rPr>
        <w:t>根，根据需求可以根据行业设置根</w:t>
      </w:r>
      <w:r w:rsidRPr="00644B56">
        <w:rPr>
          <w:rFonts w:cs="Times New Roman" w:hint="eastAsia"/>
        </w:rPr>
        <w:t>CA</w:t>
      </w:r>
      <w:r w:rsidRPr="00644B56">
        <w:rPr>
          <w:rFonts w:cs="Times New Roman" w:hint="eastAsia"/>
        </w:rPr>
        <w:t>；支持多级</w:t>
      </w:r>
      <w:r w:rsidRPr="00644B56">
        <w:rPr>
          <w:rFonts w:cs="Times New Roman" w:hint="eastAsia"/>
        </w:rPr>
        <w:t>CA</w:t>
      </w:r>
      <w:r w:rsidRPr="00644B56">
        <w:rPr>
          <w:rFonts w:cs="Times New Roman" w:hint="eastAsia"/>
        </w:rPr>
        <w:t>：根据业务需要可以设置多级</w:t>
      </w:r>
      <w:r w:rsidRPr="00644B56">
        <w:rPr>
          <w:rFonts w:cs="Times New Roman" w:hint="eastAsia"/>
        </w:rPr>
        <w:t>CA</w:t>
      </w:r>
      <w:r w:rsidRPr="00644B56">
        <w:rPr>
          <w:rFonts w:cs="Times New Roman" w:hint="eastAsia"/>
        </w:rPr>
        <w:t>，灵活配置；多算法支持：支持签发</w:t>
      </w:r>
      <w:r w:rsidRPr="00644B56">
        <w:rPr>
          <w:rFonts w:cs="Times New Roman" w:hint="eastAsia"/>
        </w:rPr>
        <w:t>SM2</w:t>
      </w:r>
      <w:r w:rsidRPr="00644B56">
        <w:rPr>
          <w:rFonts w:cs="Times New Roman" w:hint="eastAsia"/>
        </w:rPr>
        <w:t>证书、</w:t>
      </w:r>
      <w:r w:rsidRPr="00644B56">
        <w:rPr>
          <w:rFonts w:cs="Times New Roman" w:hint="eastAsia"/>
        </w:rPr>
        <w:t>RSA1024</w:t>
      </w:r>
      <w:r w:rsidRPr="00644B56">
        <w:rPr>
          <w:rFonts w:cs="Times New Roman" w:hint="eastAsia"/>
        </w:rPr>
        <w:t>证书、</w:t>
      </w:r>
      <w:r w:rsidRPr="00644B56">
        <w:rPr>
          <w:rFonts w:cs="Times New Roman" w:hint="eastAsia"/>
        </w:rPr>
        <w:t>RSA2048</w:t>
      </w:r>
      <w:r w:rsidRPr="00644B56">
        <w:rPr>
          <w:rFonts w:cs="Times New Roman" w:hint="eastAsia"/>
        </w:rPr>
        <w:t>证书，可扩展支持</w:t>
      </w:r>
      <w:r w:rsidRPr="00644B56">
        <w:rPr>
          <w:rFonts w:cs="Times New Roman" w:hint="eastAsia"/>
        </w:rPr>
        <w:t>RSA3072</w:t>
      </w:r>
      <w:r w:rsidRPr="00644B56">
        <w:rPr>
          <w:rFonts w:cs="Times New Roman" w:hint="eastAsia"/>
        </w:rPr>
        <w:t>证书、</w:t>
      </w:r>
      <w:r w:rsidRPr="00644B56">
        <w:rPr>
          <w:rFonts w:cs="Times New Roman" w:hint="eastAsia"/>
        </w:rPr>
        <w:t>RSA4096</w:t>
      </w:r>
      <w:r w:rsidRPr="00644B56">
        <w:rPr>
          <w:rFonts w:cs="Times New Roman" w:hint="eastAsia"/>
        </w:rPr>
        <w:t>证书；</w:t>
      </w:r>
      <w:r w:rsidRPr="00644B56">
        <w:rPr>
          <w:rFonts w:cs="Times New Roman" w:hint="eastAsia"/>
        </w:rPr>
        <w:tab/>
      </w:r>
      <w:r w:rsidRPr="00644B56">
        <w:rPr>
          <w:rFonts w:cs="Times New Roman" w:hint="eastAsia"/>
        </w:rPr>
        <w:t>系统备份及恢复：支持系统信息的备份和恢复功能，保证了安全应用系统的安全性和可靠性。</w:t>
      </w:r>
    </w:p>
    <w:p w:rsidR="00644B56" w:rsidRPr="00644B56" w:rsidRDefault="00644B56" w:rsidP="00236DA6">
      <w:pPr>
        <w:pStyle w:val="daca59ba"/>
        <w:numPr>
          <w:ilvl w:val="1"/>
          <w:numId w:val="135"/>
        </w:numPr>
        <w:ind w:firstLine="562"/>
        <w:rPr>
          <w:rFonts w:cs="Times New Roman"/>
          <w:b/>
          <w:bCs/>
        </w:rPr>
      </w:pPr>
      <w:r w:rsidRPr="00644B56">
        <w:rPr>
          <w:rFonts w:cs="Times New Roman" w:hint="eastAsia"/>
          <w:b/>
          <w:bCs/>
        </w:rPr>
        <w:t>协同签名系统：</w:t>
      </w:r>
      <w:r w:rsidRPr="00644B56">
        <w:rPr>
          <w:rFonts w:cs="Times New Roman" w:hint="eastAsia"/>
        </w:rPr>
        <w:t>SM2</w:t>
      </w:r>
      <w:r w:rsidRPr="00644B56">
        <w:rPr>
          <w:rFonts w:cs="Times New Roman" w:hint="eastAsia"/>
        </w:rPr>
        <w:t>密钥对生成：</w:t>
      </w:r>
      <w:r w:rsidRPr="00644B56">
        <w:rPr>
          <w:rFonts w:cs="Times New Roman" w:hint="eastAsia"/>
        </w:rPr>
        <w:t>SM2</w:t>
      </w:r>
      <w:r w:rsidRPr="00644B56">
        <w:rPr>
          <w:rFonts w:cs="Times New Roman" w:hint="eastAsia"/>
        </w:rPr>
        <w:t>私钥使用密钥分割技术生成，从生成到运算整个过程中不出现完整的</w:t>
      </w:r>
      <w:r w:rsidRPr="00644B56">
        <w:rPr>
          <w:rFonts w:cs="Times New Roman" w:hint="eastAsia"/>
        </w:rPr>
        <w:t>SM2</w:t>
      </w:r>
      <w:r w:rsidRPr="00644B56">
        <w:rPr>
          <w:rFonts w:cs="Times New Roman" w:hint="eastAsia"/>
        </w:rPr>
        <w:t>私钥，保障了私钥的安全；证书、设备管理：对终端移动终端进行管理，包括设备的查看、挂起、停用；支持对接第三方</w:t>
      </w:r>
      <w:r w:rsidRPr="00644B56">
        <w:rPr>
          <w:rFonts w:cs="Times New Roman" w:hint="eastAsia"/>
        </w:rPr>
        <w:t>CA</w:t>
      </w:r>
      <w:r w:rsidRPr="00644B56">
        <w:rPr>
          <w:rFonts w:cs="Times New Roman" w:hint="eastAsia"/>
        </w:rPr>
        <w:t>系统：导入</w:t>
      </w:r>
      <w:r w:rsidRPr="00644B56">
        <w:rPr>
          <w:rFonts w:cs="Times New Roman" w:hint="eastAsia"/>
        </w:rPr>
        <w:t>CA</w:t>
      </w:r>
      <w:r w:rsidRPr="00644B56">
        <w:rPr>
          <w:rFonts w:cs="Times New Roman" w:hint="eastAsia"/>
        </w:rPr>
        <w:t>获取的证书和私钥数据，并解析传入的证书相关信息；密码运算：支持数据签名</w:t>
      </w:r>
      <w:r w:rsidRPr="00644B56">
        <w:rPr>
          <w:rFonts w:cs="Times New Roman" w:hint="eastAsia"/>
        </w:rPr>
        <w:t>/</w:t>
      </w:r>
      <w:r w:rsidRPr="00644B56">
        <w:rPr>
          <w:rFonts w:cs="Times New Roman" w:hint="eastAsia"/>
        </w:rPr>
        <w:t>验签，数字信封封装</w:t>
      </w:r>
      <w:r w:rsidRPr="00644B56">
        <w:rPr>
          <w:rFonts w:cs="Times New Roman" w:hint="eastAsia"/>
        </w:rPr>
        <w:t>/</w:t>
      </w:r>
      <w:r w:rsidRPr="00644B56">
        <w:rPr>
          <w:rFonts w:cs="Times New Roman" w:hint="eastAsia"/>
        </w:rPr>
        <w:t>解析等类型的密码运算；支持管理员、审计员、操作员角色：分别赋予不同的操作权限，并采用数字签名技术，实现对登录用户的强身份认证法。</w:t>
      </w:r>
    </w:p>
    <w:p w:rsidR="00644B56" w:rsidRPr="00644B56" w:rsidRDefault="00644B56" w:rsidP="00236DA6">
      <w:pPr>
        <w:pStyle w:val="daca59ba"/>
        <w:numPr>
          <w:ilvl w:val="1"/>
          <w:numId w:val="135"/>
        </w:numPr>
        <w:ind w:firstLine="562"/>
        <w:rPr>
          <w:rFonts w:cs="Times New Roman"/>
        </w:rPr>
      </w:pPr>
      <w:r w:rsidRPr="00644B56">
        <w:rPr>
          <w:rFonts w:cs="Times New Roman" w:hint="eastAsia"/>
          <w:b/>
          <w:bCs/>
        </w:rPr>
        <w:t>签名验签服务器：</w:t>
      </w:r>
      <w:r w:rsidRPr="00644B56">
        <w:rPr>
          <w:rFonts w:cs="Times New Roman" w:hint="eastAsia"/>
        </w:rPr>
        <w:t>对证书管理和验证功能：支持与</w:t>
      </w:r>
      <w:r w:rsidRPr="00644B56">
        <w:rPr>
          <w:rFonts w:cs="Times New Roman" w:hint="eastAsia"/>
        </w:rPr>
        <w:t>CA</w:t>
      </w:r>
      <w:r w:rsidRPr="00644B56">
        <w:rPr>
          <w:rFonts w:cs="Times New Roman" w:hint="eastAsia"/>
        </w:rPr>
        <w:t>连接，提供证书管理功能，支持</w:t>
      </w:r>
      <w:r w:rsidRPr="00644B56">
        <w:rPr>
          <w:rFonts w:cs="Times New Roman" w:hint="eastAsia"/>
        </w:rPr>
        <w:t>CA</w:t>
      </w:r>
      <w:r w:rsidRPr="00644B56">
        <w:rPr>
          <w:rFonts w:cs="Times New Roman" w:hint="eastAsia"/>
        </w:rPr>
        <w:t>、</w:t>
      </w:r>
      <w:r w:rsidRPr="00644B56">
        <w:rPr>
          <w:rFonts w:cs="Times New Roman" w:hint="eastAsia"/>
        </w:rPr>
        <w:t>CRL</w:t>
      </w:r>
      <w:r w:rsidRPr="00644B56">
        <w:rPr>
          <w:rFonts w:cs="Times New Roman" w:hint="eastAsia"/>
        </w:rPr>
        <w:t>、</w:t>
      </w:r>
      <w:r w:rsidRPr="00644B56">
        <w:rPr>
          <w:rFonts w:cs="Times New Roman" w:hint="eastAsia"/>
        </w:rPr>
        <w:t>OCSP</w:t>
      </w:r>
      <w:r w:rsidRPr="00644B56">
        <w:rPr>
          <w:rFonts w:cs="Times New Roman" w:hint="eastAsia"/>
        </w:rPr>
        <w:t>等多种方式证书有效性验证；数字签名验签：支持基于</w:t>
      </w:r>
      <w:r w:rsidRPr="00644B56">
        <w:rPr>
          <w:rFonts w:cs="Times New Roman" w:hint="eastAsia"/>
        </w:rPr>
        <w:t>SM2</w:t>
      </w:r>
      <w:r w:rsidRPr="00644B56">
        <w:rPr>
          <w:rFonts w:cs="Times New Roman" w:hint="eastAsia"/>
        </w:rPr>
        <w:t>、</w:t>
      </w:r>
      <w:r w:rsidRPr="00644B56">
        <w:rPr>
          <w:rFonts w:cs="Times New Roman" w:hint="eastAsia"/>
        </w:rPr>
        <w:t>RSA</w:t>
      </w:r>
      <w:r w:rsidRPr="00644B56">
        <w:rPr>
          <w:rFonts w:cs="Times New Roman" w:hint="eastAsia"/>
        </w:rPr>
        <w:t>算法数字证书的数字签名、验证签名等服务，以保证业务信息的真实性、完整性和不可否认，提供对</w:t>
      </w:r>
      <w:r w:rsidRPr="00644B56">
        <w:rPr>
          <w:rFonts w:cs="Times New Roman" w:hint="eastAsia"/>
        </w:rPr>
        <w:t>PKCS#1</w:t>
      </w:r>
      <w:r w:rsidRPr="00644B56">
        <w:rPr>
          <w:rFonts w:cs="Times New Roman" w:hint="eastAsia"/>
        </w:rPr>
        <w:t>、</w:t>
      </w:r>
      <w:r w:rsidRPr="00644B56">
        <w:rPr>
          <w:rFonts w:cs="Times New Roman" w:hint="eastAsia"/>
        </w:rPr>
        <w:t>PKCS#7 Attach</w:t>
      </w:r>
      <w:r w:rsidRPr="00644B56">
        <w:rPr>
          <w:rFonts w:cs="Times New Roman" w:hint="eastAsia"/>
        </w:rPr>
        <w:t>、</w:t>
      </w:r>
      <w:r w:rsidRPr="00644B56">
        <w:rPr>
          <w:rFonts w:cs="Times New Roman" w:hint="eastAsia"/>
        </w:rPr>
        <w:t>PKCS#7 Detach</w:t>
      </w:r>
      <w:r w:rsidRPr="00644B56">
        <w:rPr>
          <w:rFonts w:cs="Times New Roman" w:hint="eastAsia"/>
        </w:rPr>
        <w:t>、</w:t>
      </w:r>
      <w:r w:rsidRPr="00644B56">
        <w:rPr>
          <w:rFonts w:cs="Times New Roman" w:hint="eastAsia"/>
        </w:rPr>
        <w:t>XML</w:t>
      </w:r>
      <w:r w:rsidRPr="00644B56">
        <w:rPr>
          <w:rFonts w:cs="Times New Roman" w:hint="eastAsia"/>
        </w:rPr>
        <w:t>等电子数据的数字签名</w:t>
      </w:r>
      <w:r w:rsidRPr="00644B56">
        <w:rPr>
          <w:rFonts w:cs="Times New Roman" w:hint="eastAsia"/>
        </w:rPr>
        <w:t>/</w:t>
      </w:r>
      <w:r w:rsidRPr="00644B56">
        <w:rPr>
          <w:rFonts w:cs="Times New Roman" w:hint="eastAsia"/>
        </w:rPr>
        <w:t>验签功能，提供对消息、文件等多种格式的运算方式；数字信封功能：支持基于</w:t>
      </w:r>
      <w:r w:rsidRPr="00644B56">
        <w:rPr>
          <w:rFonts w:cs="Times New Roman" w:hint="eastAsia"/>
        </w:rPr>
        <w:t>SM2</w:t>
      </w:r>
      <w:r w:rsidRPr="00644B56">
        <w:rPr>
          <w:rFonts w:cs="Times New Roman" w:hint="eastAsia"/>
        </w:rPr>
        <w:t>、</w:t>
      </w:r>
      <w:r w:rsidRPr="00644B56">
        <w:rPr>
          <w:rFonts w:cs="Times New Roman" w:hint="eastAsia"/>
        </w:rPr>
        <w:t>RSA</w:t>
      </w:r>
      <w:r w:rsidRPr="00644B56">
        <w:rPr>
          <w:rFonts w:cs="Times New Roman" w:hint="eastAsia"/>
        </w:rPr>
        <w:t>密码算法的数字信封功能，支持</w:t>
      </w:r>
      <w:r w:rsidRPr="00644B56">
        <w:rPr>
          <w:rFonts w:cs="Times New Roman" w:hint="eastAsia"/>
        </w:rPr>
        <w:t>PKCS#7</w:t>
      </w:r>
      <w:r w:rsidRPr="00644B56">
        <w:rPr>
          <w:rFonts w:cs="Times New Roman" w:hint="eastAsia"/>
        </w:rPr>
        <w:t>标准各种格式的数字信封封装和解封；由签名验签服务器产生应用实体的签名密钥对和证书请求，支持通过管理界面导入应用实体的签名证书、加密证书和加密密钥对；密钥的安全存储：设备内可</w:t>
      </w:r>
      <w:r w:rsidRPr="00644B56">
        <w:rPr>
          <w:rFonts w:cs="Times New Roman" w:hint="eastAsia"/>
        </w:rPr>
        <w:lastRenderedPageBreak/>
        <w:t>存储至少</w:t>
      </w:r>
      <w:r w:rsidRPr="00644B56">
        <w:rPr>
          <w:rFonts w:cs="Times New Roman" w:hint="eastAsia"/>
        </w:rPr>
        <w:t>200</w:t>
      </w:r>
      <w:r w:rsidRPr="00644B56">
        <w:rPr>
          <w:rFonts w:cs="Times New Roman" w:hint="eastAsia"/>
        </w:rPr>
        <w:t>个对称密钥以及</w:t>
      </w:r>
      <w:r w:rsidRPr="00644B56">
        <w:rPr>
          <w:rFonts w:cs="Times New Roman" w:hint="eastAsia"/>
        </w:rPr>
        <w:t>100</w:t>
      </w:r>
      <w:r w:rsidRPr="00644B56">
        <w:rPr>
          <w:rFonts w:cs="Times New Roman" w:hint="eastAsia"/>
        </w:rPr>
        <w:t>对非对称密钥，并且支持加密存储或微电保护存储；访问控制功能：具备完善的身份鉴别机制，通过智能密码钥匙与口令相结合的方式实现管理员身份的鉴别；支持连接白名单：通过连接白名单的支持，实现了签名验签服务器对应用服务器的授权认证点。</w:t>
      </w:r>
    </w:p>
    <w:p w:rsidR="00644B56" w:rsidRPr="00644B56" w:rsidRDefault="00D37D1D"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bookmarkStart w:id="12" w:name="_Toc90975268"/>
      <w:bookmarkStart w:id="13" w:name="_Toc90975269"/>
      <w:bookmarkStart w:id="14" w:name="_Toc90975270"/>
      <w:bookmarkStart w:id="15" w:name="_Toc104913706"/>
      <w:bookmarkEnd w:id="12"/>
      <w:bookmarkEnd w:id="13"/>
      <w:r>
        <w:rPr>
          <w:rFonts w:ascii="仿宋" w:hAnsi="仿宋" w:cs="Times New Roman" w:hint="eastAsia"/>
          <w:b/>
          <w:szCs w:val="32"/>
        </w:rPr>
        <w:t>5</w:t>
      </w:r>
      <w:r>
        <w:rPr>
          <w:rFonts w:ascii="仿宋" w:hAnsi="仿宋" w:cs="Times New Roman"/>
          <w:b/>
          <w:szCs w:val="32"/>
        </w:rPr>
        <w:t xml:space="preserve">.2.2 </w:t>
      </w:r>
      <w:r w:rsidR="00644B56" w:rsidRPr="00644B56">
        <w:rPr>
          <w:rFonts w:ascii="仿宋" w:hAnsi="仿宋" w:cs="Times New Roman" w:hint="eastAsia"/>
          <w:b/>
          <w:szCs w:val="32"/>
        </w:rPr>
        <w:t>密码协议</w:t>
      </w:r>
      <w:bookmarkEnd w:id="14"/>
      <w:bookmarkEnd w:id="15"/>
    </w:p>
    <w:p w:rsidR="00644B56" w:rsidRPr="00644B56" w:rsidRDefault="00644B56" w:rsidP="00644B56">
      <w:pPr>
        <w:pStyle w:val="daca59ba"/>
        <w:ind w:firstLine="560"/>
        <w:rPr>
          <w:rFonts w:cs="Times New Roman"/>
        </w:rPr>
      </w:pPr>
      <w:r w:rsidRPr="00644B56">
        <w:rPr>
          <w:rFonts w:cs="Times New Roman" w:hint="eastAsia"/>
        </w:rPr>
        <w:t>本方案中所有密码子系统中涉及的密码设备和密码协议，均遵循国家密码管理局发布的密码行业标准和规范，如下所示：</w:t>
      </w:r>
    </w:p>
    <w:p w:rsidR="00644B56" w:rsidRPr="00644B56" w:rsidRDefault="00644B56" w:rsidP="00236DA6">
      <w:pPr>
        <w:pStyle w:val="daca59ba"/>
        <w:numPr>
          <w:ilvl w:val="0"/>
          <w:numId w:val="136"/>
        </w:numPr>
        <w:ind w:left="170" w:firstLine="560"/>
        <w:rPr>
          <w:rFonts w:cs="Times New Roman"/>
        </w:rPr>
      </w:pPr>
      <w:bookmarkStart w:id="16" w:name="_Toc90975271"/>
      <w:bookmarkStart w:id="17" w:name="_Toc104913707"/>
      <w:r w:rsidRPr="00644B56">
        <w:rPr>
          <w:rFonts w:cs="Times New Roman" w:hint="eastAsia"/>
        </w:rPr>
        <w:t>GM/T 0002-2012</w:t>
      </w:r>
      <w:r w:rsidRPr="00644B56">
        <w:rPr>
          <w:rFonts w:cs="Times New Roman" w:hint="eastAsia"/>
        </w:rPr>
        <w:t>《</w:t>
      </w:r>
      <w:r w:rsidRPr="00644B56">
        <w:rPr>
          <w:rFonts w:cs="Times New Roman" w:hint="eastAsia"/>
        </w:rPr>
        <w:t xml:space="preserve">SM4 </w:t>
      </w:r>
      <w:r w:rsidRPr="00644B56">
        <w:rPr>
          <w:rFonts w:cs="Times New Roman" w:hint="eastAsia"/>
        </w:rPr>
        <w:t>分组密码算法》</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0003-2012</w:t>
      </w:r>
      <w:r w:rsidRPr="00644B56">
        <w:rPr>
          <w:rFonts w:cs="Times New Roman" w:hint="eastAsia"/>
        </w:rPr>
        <w:t>《</w:t>
      </w:r>
      <w:r w:rsidRPr="00644B56">
        <w:rPr>
          <w:rFonts w:cs="Times New Roman" w:hint="eastAsia"/>
        </w:rPr>
        <w:t xml:space="preserve">SM2 </w:t>
      </w:r>
      <w:r w:rsidRPr="00644B56">
        <w:rPr>
          <w:rFonts w:cs="Times New Roman" w:hint="eastAsia"/>
        </w:rPr>
        <w:t>椭圆曲线公钥密码算法》</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0004-2012</w:t>
      </w:r>
      <w:r w:rsidRPr="00644B56">
        <w:rPr>
          <w:rFonts w:cs="Times New Roman" w:hint="eastAsia"/>
        </w:rPr>
        <w:t>《</w:t>
      </w:r>
      <w:r w:rsidRPr="00644B56">
        <w:rPr>
          <w:rFonts w:cs="Times New Roman" w:hint="eastAsia"/>
        </w:rPr>
        <w:t xml:space="preserve">SM3 </w:t>
      </w:r>
      <w:r w:rsidRPr="00644B56">
        <w:rPr>
          <w:rFonts w:cs="Times New Roman" w:hint="eastAsia"/>
        </w:rPr>
        <w:t>密码杂凑算法》</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0006-2012</w:t>
      </w:r>
      <w:r w:rsidRPr="00644B56">
        <w:rPr>
          <w:rFonts w:cs="Times New Roman" w:hint="eastAsia"/>
        </w:rPr>
        <w:t>《密码应用标识规范》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0009-2012</w:t>
      </w:r>
      <w:r w:rsidRPr="00644B56">
        <w:rPr>
          <w:rFonts w:cs="Times New Roman" w:hint="eastAsia"/>
        </w:rPr>
        <w:t>《</w:t>
      </w:r>
      <w:r w:rsidRPr="00644B56">
        <w:rPr>
          <w:rFonts w:cs="Times New Roman" w:hint="eastAsia"/>
        </w:rPr>
        <w:t xml:space="preserve">SM2 </w:t>
      </w:r>
      <w:r w:rsidRPr="00644B56">
        <w:rPr>
          <w:rFonts w:cs="Times New Roman" w:hint="eastAsia"/>
        </w:rPr>
        <w:t>密码算法使用规范》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0015-2012</w:t>
      </w:r>
      <w:r w:rsidRPr="00644B56">
        <w:rPr>
          <w:rFonts w:cs="Times New Roman" w:hint="eastAsia"/>
        </w:rPr>
        <w:t>《基于</w:t>
      </w:r>
      <w:r w:rsidRPr="00644B56">
        <w:rPr>
          <w:rFonts w:cs="Times New Roman" w:hint="eastAsia"/>
        </w:rPr>
        <w:t xml:space="preserve">SM2 </w:t>
      </w:r>
      <w:r w:rsidRPr="00644B56">
        <w:rPr>
          <w:rFonts w:cs="Times New Roman" w:hint="eastAsia"/>
        </w:rPr>
        <w:t>密码算法的数字证书格式规范》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0017-2012</w:t>
      </w:r>
      <w:r w:rsidRPr="00644B56">
        <w:rPr>
          <w:rFonts w:cs="Times New Roman" w:hint="eastAsia"/>
        </w:rPr>
        <w:t>《智能密码钥匙密码应用接口规范》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0018-2012</w:t>
      </w:r>
      <w:r w:rsidRPr="00644B56">
        <w:rPr>
          <w:rFonts w:cs="Times New Roman" w:hint="eastAsia"/>
        </w:rPr>
        <w:t>《密码设备应用接口规范》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0019-2012</w:t>
      </w:r>
      <w:r w:rsidRPr="00644B56">
        <w:rPr>
          <w:rFonts w:cs="Times New Roman" w:hint="eastAsia"/>
        </w:rPr>
        <w:t>《通用密码服务接口规范》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0027-2014</w:t>
      </w:r>
      <w:r w:rsidRPr="00644B56">
        <w:rPr>
          <w:rFonts w:cs="Times New Roman" w:hint="eastAsia"/>
        </w:rPr>
        <w:t>《智能密码钥匙技术规范》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0028-2014</w:t>
      </w:r>
      <w:r w:rsidRPr="00644B56">
        <w:rPr>
          <w:rFonts w:cs="Times New Roman" w:hint="eastAsia"/>
        </w:rPr>
        <w:t>《密码模块安全技术要求》</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0029-2014</w:t>
      </w:r>
      <w:r w:rsidRPr="00644B56">
        <w:rPr>
          <w:rFonts w:cs="Times New Roman" w:hint="eastAsia"/>
        </w:rPr>
        <w:t>《签名验签服务器技术规范》</w:t>
      </w:r>
    </w:p>
    <w:p w:rsidR="00644B56" w:rsidRPr="00644B56" w:rsidRDefault="00644B56" w:rsidP="00236DA6">
      <w:pPr>
        <w:pStyle w:val="daca59ba"/>
        <w:numPr>
          <w:ilvl w:val="0"/>
          <w:numId w:val="136"/>
        </w:numPr>
        <w:ind w:left="170" w:firstLine="560"/>
        <w:rPr>
          <w:rFonts w:cs="Times New Roman"/>
        </w:rPr>
      </w:pPr>
      <w:r w:rsidRPr="00644B56">
        <w:rPr>
          <w:rFonts w:cs="Times New Roman"/>
        </w:rPr>
        <w:t>GM/T 0031-2014</w:t>
      </w:r>
      <w:r w:rsidRPr="00644B56">
        <w:rPr>
          <w:rFonts w:cs="Times New Roman" w:hint="eastAsia"/>
        </w:rPr>
        <w:t>《安全电子签章密码技术规范》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0030-2014</w:t>
      </w:r>
      <w:r w:rsidRPr="00644B56">
        <w:rPr>
          <w:rFonts w:cs="Times New Roman" w:hint="eastAsia"/>
        </w:rPr>
        <w:t>《服务器密码机技术规范》</w:t>
      </w:r>
    </w:p>
    <w:p w:rsidR="00644B56" w:rsidRPr="00644B56" w:rsidRDefault="00644B56" w:rsidP="00236DA6">
      <w:pPr>
        <w:pStyle w:val="daca59ba"/>
        <w:numPr>
          <w:ilvl w:val="0"/>
          <w:numId w:val="136"/>
        </w:numPr>
        <w:ind w:left="170" w:firstLine="560"/>
        <w:rPr>
          <w:rFonts w:cs="Times New Roman"/>
        </w:rPr>
      </w:pPr>
      <w:r w:rsidRPr="00644B56">
        <w:rPr>
          <w:rFonts w:cs="Times New Roman" w:hint="eastAsia"/>
        </w:rPr>
        <w:t>GM/T 0034-2014</w:t>
      </w:r>
      <w:r w:rsidRPr="00644B56">
        <w:rPr>
          <w:rFonts w:cs="Times New Roman" w:hint="eastAsia"/>
        </w:rPr>
        <w:t>《基于</w:t>
      </w:r>
      <w:r w:rsidRPr="00644B56">
        <w:rPr>
          <w:rFonts w:cs="Times New Roman" w:hint="eastAsia"/>
        </w:rPr>
        <w:t xml:space="preserve">SM2 </w:t>
      </w:r>
      <w:r w:rsidRPr="00644B56">
        <w:rPr>
          <w:rFonts w:cs="Times New Roman" w:hint="eastAsia"/>
        </w:rPr>
        <w:t>密码算法的证书认证系统密码及其相关安全技术规范》</w:t>
      </w:r>
    </w:p>
    <w:p w:rsidR="00644B56" w:rsidRPr="00644B56" w:rsidRDefault="00644B56" w:rsidP="00236DA6">
      <w:pPr>
        <w:pStyle w:val="daca59ba"/>
        <w:numPr>
          <w:ilvl w:val="0"/>
          <w:numId w:val="136"/>
        </w:numPr>
        <w:ind w:left="170" w:firstLine="560"/>
        <w:rPr>
          <w:rFonts w:cs="Times New Roman"/>
        </w:rPr>
      </w:pPr>
      <w:r w:rsidRPr="00644B56">
        <w:rPr>
          <w:rFonts w:cs="Times New Roman"/>
        </w:rPr>
        <w:lastRenderedPageBreak/>
        <w:t>GB/T 39786-2021</w:t>
      </w:r>
      <w:r w:rsidRPr="00644B56">
        <w:rPr>
          <w:rFonts w:cs="Times New Roman" w:hint="eastAsia"/>
        </w:rPr>
        <w:t>《信息安全技术</w:t>
      </w:r>
      <w:r w:rsidRPr="00644B56">
        <w:rPr>
          <w:rFonts w:cs="Times New Roman" w:hint="eastAsia"/>
        </w:rPr>
        <w:t xml:space="preserve"> </w:t>
      </w:r>
      <w:r w:rsidRPr="00644B56">
        <w:rPr>
          <w:rFonts w:cs="Times New Roman" w:hint="eastAsia"/>
        </w:rPr>
        <w:t>信息系统密码应用基本要求》</w:t>
      </w:r>
    </w:p>
    <w:p w:rsidR="00644B56" w:rsidRPr="00644B56" w:rsidRDefault="00D37D1D"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r>
        <w:rPr>
          <w:rFonts w:ascii="仿宋" w:hAnsi="仿宋" w:cs="Times New Roman" w:hint="eastAsia"/>
          <w:b/>
          <w:szCs w:val="32"/>
        </w:rPr>
        <w:t>5</w:t>
      </w:r>
      <w:r>
        <w:rPr>
          <w:rFonts w:ascii="仿宋" w:hAnsi="仿宋" w:cs="Times New Roman"/>
          <w:b/>
          <w:szCs w:val="32"/>
        </w:rPr>
        <w:t xml:space="preserve">.2.3 </w:t>
      </w:r>
      <w:r w:rsidR="00644B56" w:rsidRPr="00644B56">
        <w:rPr>
          <w:rFonts w:ascii="仿宋" w:hAnsi="仿宋" w:cs="Times New Roman" w:hint="eastAsia"/>
          <w:b/>
          <w:szCs w:val="32"/>
        </w:rPr>
        <w:t>密钥管理</w:t>
      </w:r>
      <w:bookmarkEnd w:id="16"/>
      <w:bookmarkEnd w:id="17"/>
    </w:p>
    <w:p w:rsidR="00644B56" w:rsidRPr="00644B56" w:rsidRDefault="00644B56" w:rsidP="00644B56">
      <w:pPr>
        <w:pStyle w:val="daca59ba"/>
        <w:ind w:firstLine="560"/>
        <w:rPr>
          <w:rFonts w:cs="Times New Roman"/>
        </w:rPr>
      </w:pPr>
      <w:r w:rsidRPr="00644B56">
        <w:rPr>
          <w:rFonts w:cs="Times New Roman" w:hint="eastAsia"/>
        </w:rPr>
        <w:t>密码服务中，对称密钥全生命周期包括密钥的生成、存储、分发等，具体如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_Ref103615273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表</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1</w:t>
      </w:r>
      <w:r w:rsidRPr="00644B56">
        <w:rPr>
          <w:rFonts w:cs="Times New Roman"/>
        </w:rPr>
        <w:fldChar w:fldCharType="end"/>
      </w:r>
      <w:r w:rsidRPr="00644B56">
        <w:rPr>
          <w:rFonts w:cs="Times New Roman" w:hint="eastAsia"/>
        </w:rPr>
        <w:t>所示。</w:t>
      </w:r>
    </w:p>
    <w:p w:rsidR="00644B56" w:rsidRPr="00644B56" w:rsidRDefault="00644B56" w:rsidP="00644B56">
      <w:pPr>
        <w:pStyle w:val="daca59ba"/>
        <w:keepNext/>
        <w:ind w:firstLine="400"/>
        <w:jc w:val="center"/>
        <w:rPr>
          <w:rFonts w:eastAsia="黑体" w:cs="Times New Roman"/>
          <w:sz w:val="20"/>
          <w:szCs w:val="20"/>
        </w:rPr>
      </w:pPr>
      <w:bookmarkStart w:id="18" w:name="_Ref103615273"/>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1</w:t>
      </w:r>
      <w:r w:rsidRPr="00644B56">
        <w:rPr>
          <w:rFonts w:eastAsia="黑体" w:cs="Times New Roman"/>
          <w:sz w:val="20"/>
          <w:szCs w:val="20"/>
        </w:rPr>
        <w:fldChar w:fldCharType="end"/>
      </w:r>
      <w:bookmarkEnd w:id="18"/>
      <w:r w:rsidRPr="00644B56">
        <w:rPr>
          <w:rFonts w:eastAsia="黑体" w:cs="Times New Roman"/>
          <w:sz w:val="20"/>
          <w:szCs w:val="20"/>
        </w:rPr>
        <w:t xml:space="preserve"> </w:t>
      </w:r>
      <w:r w:rsidRPr="00644B56">
        <w:rPr>
          <w:rFonts w:eastAsia="黑体" w:cs="Times New Roman" w:hint="eastAsia"/>
          <w:sz w:val="20"/>
          <w:szCs w:val="20"/>
        </w:rPr>
        <w:t>对称密钥全生命周期表</w:t>
      </w:r>
    </w:p>
    <w:tbl>
      <w:tblPr>
        <w:tblStyle w:val="d45d63ce"/>
        <w:tblW w:w="5352" w:type="pct"/>
        <w:tblLayout w:type="fixed"/>
        <w:tblLook w:val="05E0" w:firstRow="1" w:lastRow="1" w:firstColumn="1" w:lastColumn="1" w:noHBand="0" w:noVBand="1"/>
      </w:tblPr>
      <w:tblGrid>
        <w:gridCol w:w="988"/>
        <w:gridCol w:w="988"/>
        <w:gridCol w:w="988"/>
        <w:gridCol w:w="988"/>
        <w:gridCol w:w="987"/>
        <w:gridCol w:w="987"/>
        <w:gridCol w:w="987"/>
        <w:gridCol w:w="987"/>
        <w:gridCol w:w="980"/>
      </w:tblGrid>
      <w:tr w:rsidR="00644B56" w:rsidRPr="00644B56" w:rsidTr="00644B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t>密钥</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生成</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存储</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分发</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导入</w:t>
            </w:r>
          </w:p>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导出</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使用</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备份</w:t>
            </w:r>
          </w:p>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恢复</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f7248a39"/>
            </w:pPr>
            <w:r w:rsidRPr="00644B56">
              <w:t>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物理密码机主密钥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由密钥管理员基于双人控制明文输入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物理密码机内部存储</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通过专用介质导入导出，用于备份和恢复</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专用密钥存储介质存储分量</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两个密钥分量单独由负责人保存</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f7248a39"/>
            </w:pPr>
            <w:r w:rsidRPr="00644B56">
              <w:rPr>
                <w:rFonts w:hint="eastAsia"/>
              </w:rPr>
              <w:t>物理密码机内部完成销毁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物理密码机关键数据加解密密钥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物理密码机主密钥加密存储</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物理密码机内部完成备份和恢复</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f7248a39"/>
            </w:pPr>
            <w:r w:rsidRPr="00644B56">
              <w:rPr>
                <w:rFonts w:hint="eastAsia"/>
              </w:rPr>
              <w:t>物理密码机内部完成销毁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物理密码机镜像密钥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物理密码机主密钥加密存储</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物理密码机内部完成备份和恢复</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f7248a39"/>
            </w:pPr>
            <w:r w:rsidRPr="00644B56">
              <w:rPr>
                <w:rFonts w:hint="eastAsia"/>
              </w:rPr>
              <w:t>物理密码机内部完成销毁</w:t>
            </w:r>
          </w:p>
        </w:tc>
      </w:tr>
      <w:tr w:rsidR="00644B56" w:rsidRPr="00644B56" w:rsidTr="00644B56">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物理密码机日志密钥</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物理密码机主密钥加密存储</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物理密码机内部完成备份和恢复</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物理密码机内部完成归档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f7248a39"/>
            </w:pPr>
            <w:r w:rsidRPr="00644B56">
              <w:rPr>
                <w:rFonts w:hint="eastAsia"/>
              </w:rPr>
              <w:t>物理密码机内部完成销毁</w:t>
            </w:r>
          </w:p>
        </w:tc>
      </w:tr>
    </w:tbl>
    <w:p w:rsidR="00644B56" w:rsidRPr="00644B56" w:rsidRDefault="00644B56" w:rsidP="00644B56">
      <w:pPr>
        <w:pStyle w:val="daca59ba"/>
        <w:ind w:firstLine="560"/>
        <w:rPr>
          <w:rFonts w:cs="Times New Roman"/>
        </w:rPr>
      </w:pPr>
      <w:r w:rsidRPr="00644B56">
        <w:rPr>
          <w:rFonts w:cs="Times New Roman" w:hint="eastAsia"/>
        </w:rPr>
        <w:t>密码服务中，非对称密钥全生命周期包括密钥的生成、存储、分发等，具体如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_Ref103615306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表</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2</w:t>
      </w:r>
      <w:r w:rsidRPr="00644B56">
        <w:rPr>
          <w:rFonts w:cs="Times New Roman"/>
        </w:rPr>
        <w:fldChar w:fldCharType="end"/>
      </w:r>
      <w:r w:rsidRPr="00644B56">
        <w:rPr>
          <w:rFonts w:cs="Times New Roman" w:hint="eastAsia"/>
        </w:rPr>
        <w:t>所示。</w:t>
      </w:r>
    </w:p>
    <w:p w:rsidR="00644B56" w:rsidRPr="00644B56" w:rsidRDefault="00644B56" w:rsidP="00644B56">
      <w:pPr>
        <w:pStyle w:val="daca59ba"/>
        <w:keepNext/>
        <w:ind w:firstLine="400"/>
        <w:jc w:val="center"/>
        <w:rPr>
          <w:rFonts w:eastAsia="黑体" w:cs="Times New Roman"/>
          <w:sz w:val="20"/>
          <w:szCs w:val="20"/>
        </w:rPr>
      </w:pPr>
      <w:bookmarkStart w:id="19" w:name="_Ref103615306"/>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2</w:t>
      </w:r>
      <w:r w:rsidRPr="00644B56">
        <w:rPr>
          <w:rFonts w:eastAsia="黑体" w:cs="Times New Roman"/>
          <w:sz w:val="20"/>
          <w:szCs w:val="20"/>
        </w:rPr>
        <w:fldChar w:fldCharType="end"/>
      </w:r>
      <w:bookmarkEnd w:id="19"/>
      <w:r w:rsidRPr="00644B56">
        <w:rPr>
          <w:rFonts w:eastAsia="黑体" w:cs="Times New Roman"/>
          <w:sz w:val="20"/>
          <w:szCs w:val="20"/>
        </w:rPr>
        <w:t xml:space="preserve"> </w:t>
      </w:r>
      <w:r w:rsidRPr="00644B56">
        <w:rPr>
          <w:rFonts w:eastAsia="黑体" w:cs="Times New Roman" w:hint="eastAsia"/>
          <w:sz w:val="20"/>
          <w:szCs w:val="20"/>
        </w:rPr>
        <w:t>非对称密钥全生命周期表</w:t>
      </w:r>
    </w:p>
    <w:tbl>
      <w:tblPr>
        <w:tblStyle w:val="d45d63ce"/>
        <w:tblW w:w="5349" w:type="pct"/>
        <w:tblLook w:val="05E0" w:firstRow="1" w:lastRow="1" w:firstColumn="1" w:lastColumn="1" w:noHBand="0" w:noVBand="1"/>
      </w:tblPr>
      <w:tblGrid>
        <w:gridCol w:w="987"/>
        <w:gridCol w:w="987"/>
        <w:gridCol w:w="987"/>
        <w:gridCol w:w="985"/>
        <w:gridCol w:w="985"/>
        <w:gridCol w:w="987"/>
        <w:gridCol w:w="985"/>
        <w:gridCol w:w="985"/>
        <w:gridCol w:w="987"/>
      </w:tblGrid>
      <w:tr w:rsidR="00644B56" w:rsidRPr="00644B56" w:rsidTr="00644B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t>密钥</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生成</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存储</w:t>
            </w:r>
          </w:p>
        </w:tc>
        <w:tc>
          <w:tcPr>
            <w:tcW w:w="555"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分发</w:t>
            </w:r>
          </w:p>
        </w:tc>
        <w:tc>
          <w:tcPr>
            <w:tcW w:w="555"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导入</w:t>
            </w:r>
          </w:p>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导出</w:t>
            </w:r>
          </w:p>
        </w:tc>
        <w:tc>
          <w:tcPr>
            <w:tcW w:w="556"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使用</w:t>
            </w:r>
          </w:p>
        </w:tc>
        <w:tc>
          <w:tcPr>
            <w:tcW w:w="555"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备份</w:t>
            </w:r>
          </w:p>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恢复</w:t>
            </w:r>
          </w:p>
        </w:tc>
        <w:tc>
          <w:tcPr>
            <w:tcW w:w="555" w:type="pct"/>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归档</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t>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物理密码机非</w:t>
            </w:r>
            <w:r w:rsidRPr="00644B56">
              <w:rPr>
                <w:rFonts w:hint="eastAsia"/>
              </w:rPr>
              <w:lastRenderedPageBreak/>
              <w:t>对称私钥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密码机内部生</w:t>
            </w:r>
            <w:r w:rsidRPr="00644B56">
              <w:rPr>
                <w:rFonts w:hint="eastAsia"/>
              </w:rPr>
              <w:lastRenderedPageBreak/>
              <w:t>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物理密码机内</w:t>
            </w:r>
            <w:r w:rsidRPr="00644B56">
              <w:rPr>
                <w:rFonts w:hint="eastAsia"/>
              </w:rPr>
              <w:lastRenderedPageBreak/>
              <w:t>部存储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w:t>
            </w:r>
            <w:r w:rsidRPr="00644B56">
              <w:rPr>
                <w:rFonts w:hint="eastAsia"/>
              </w:rPr>
              <w:lastRenderedPageBreak/>
              <w:t>部使用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物理密码机内</w:t>
            </w:r>
            <w:r w:rsidRPr="00644B56">
              <w:rPr>
                <w:rFonts w:hint="eastAsia"/>
              </w:rPr>
              <w:lastRenderedPageBreak/>
              <w:t>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lastRenderedPageBreak/>
              <w:t>物理密码机非对称公钥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以公钥形式存储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以数字证书形式分发</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以公钥证书形式导入导出</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虚拟密码机迁移时使用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C</w:t>
            </w:r>
            <w:r w:rsidRPr="00644B56">
              <w:t>A</w:t>
            </w:r>
            <w:r w:rsidRPr="00644B56">
              <w:rPr>
                <w:rFonts w:hint="eastAsia"/>
              </w:rPr>
              <w:t>证书平台进行撤销</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系统管理员非对称私钥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智能密钥钥匙内部存储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智能密钥钥匙内部使用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智能密钥钥匙内部完成销毁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系统管理员非对称公钥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以公钥形式存储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以数字证书形式分发</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以公钥证书形式导入导出</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业务应用使用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C</w:t>
            </w:r>
            <w:r w:rsidRPr="00644B56">
              <w:t>A</w:t>
            </w:r>
            <w:r w:rsidRPr="00644B56">
              <w:rPr>
                <w:rFonts w:hint="eastAsia"/>
              </w:rPr>
              <w:t>证书平台进行撤销</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用户非对称私钥</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智能密钥钥匙内部存储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智能密钥钥匙内部使用</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智能密钥钥匙内部完成销毁</w:t>
            </w:r>
          </w:p>
        </w:tc>
      </w:tr>
      <w:tr w:rsidR="00644B56" w:rsidRPr="00644B56" w:rsidTr="00644B56">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用户非对称公钥</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以公钥形式存储</w:t>
            </w:r>
          </w:p>
        </w:tc>
        <w:tc>
          <w:tcPr>
            <w:tcW w:w="555"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以数字证书形式分发</w:t>
            </w:r>
          </w:p>
        </w:tc>
        <w:tc>
          <w:tcPr>
            <w:tcW w:w="555"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以公钥证书形式导入导出</w:t>
            </w:r>
          </w:p>
        </w:tc>
        <w:tc>
          <w:tcPr>
            <w:tcW w:w="556"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业务应用使用</w:t>
            </w:r>
          </w:p>
        </w:tc>
        <w:tc>
          <w:tcPr>
            <w:tcW w:w="555"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f7248a39"/>
            </w:pPr>
            <w:r w:rsidRPr="00644B56">
              <w:rPr>
                <w:rFonts w:hint="eastAsia"/>
              </w:rPr>
              <w:t>C</w:t>
            </w:r>
            <w:r w:rsidRPr="00644B56">
              <w:t>A</w:t>
            </w:r>
            <w:r w:rsidRPr="00644B56">
              <w:rPr>
                <w:rFonts w:hint="eastAsia"/>
              </w:rPr>
              <w:t>证书平台进行撤销</w:t>
            </w:r>
          </w:p>
        </w:tc>
      </w:tr>
    </w:tbl>
    <w:p w:rsidR="00644B56" w:rsidRPr="00644B56" w:rsidRDefault="00D37D1D" w:rsidP="00644B56">
      <w:pPr>
        <w:pStyle w:val="daca59ba"/>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0" w:name="_Toc104913708"/>
      <w:r>
        <w:rPr>
          <w:rFonts w:ascii="楷体" w:eastAsia="楷体" w:hAnsi="仿宋" w:cs="Times New Roman" w:hint="eastAsia"/>
          <w:b/>
          <w:sz w:val="30"/>
          <w:szCs w:val="32"/>
        </w:rPr>
        <w:t>5</w:t>
      </w:r>
      <w:r>
        <w:rPr>
          <w:rFonts w:ascii="楷体" w:eastAsia="楷体" w:hAnsi="仿宋" w:cs="Times New Roman"/>
          <w:b/>
          <w:sz w:val="30"/>
          <w:szCs w:val="32"/>
        </w:rPr>
        <w:t xml:space="preserve">.3 </w:t>
      </w:r>
      <w:r w:rsidR="00644B56" w:rsidRPr="00644B56">
        <w:rPr>
          <w:rFonts w:ascii="楷体" w:eastAsia="楷体" w:hAnsi="仿宋" w:cs="Times New Roman" w:hint="eastAsia"/>
          <w:b/>
          <w:sz w:val="30"/>
          <w:szCs w:val="32"/>
        </w:rPr>
        <w:t>方案详细设计</w:t>
      </w:r>
      <w:bookmarkEnd w:id="20"/>
    </w:p>
    <w:p w:rsidR="00644B56" w:rsidRPr="00644B56" w:rsidRDefault="00D37D1D" w:rsidP="00644B56">
      <w:pPr>
        <w:pStyle w:val="daca59ba"/>
        <w:ind w:firstLine="560"/>
        <w:rPr>
          <w:rFonts w:cs="Times New Roman"/>
        </w:rPr>
      </w:pPr>
      <w:r>
        <w:rPr>
          <w:rFonts w:cs="Times New Roman"/>
        </w:rPr>
        <w:t>最终版测试</w:t>
      </w:r>
      <w:r w:rsidR="00644B56" w:rsidRPr="00644B56">
        <w:rPr>
          <w:rFonts w:cs="Times New Roman" w:hint="eastAsia"/>
        </w:rPr>
        <w:t>系统密码应用建设是从物理和环境安全、网络和通信安全、设备和计算安全和应用和数据安全五个方面进行建设。</w:t>
      </w:r>
    </w:p>
    <w:p w:rsidR="00644B56" w:rsidRPr="00644B56" w:rsidRDefault="00D37D1D"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bookmarkStart w:id="21" w:name="_Toc90975273"/>
      <w:bookmarkStart w:id="22" w:name="_Toc104913709"/>
      <w:r>
        <w:rPr>
          <w:rFonts w:ascii="仿宋" w:hAnsi="仿宋" w:cs="Times New Roman"/>
          <w:b/>
          <w:szCs w:val="32"/>
        </w:rPr>
        <w:t xml:space="preserve">5.3.1 </w:t>
      </w:r>
      <w:r w:rsidR="00644B56" w:rsidRPr="00644B56">
        <w:rPr>
          <w:rFonts w:ascii="仿宋" w:hAnsi="仿宋" w:cs="Times New Roman" w:hint="eastAsia"/>
          <w:b/>
          <w:szCs w:val="32"/>
        </w:rPr>
        <w:t>物理和环境安全</w:t>
      </w:r>
      <w:bookmarkEnd w:id="21"/>
      <w:bookmarkEnd w:id="22"/>
      <w:r w:rsidR="00644B56" w:rsidRPr="00644B56">
        <w:rPr>
          <w:rFonts w:ascii="仿宋" w:hAnsi="仿宋" w:cs="Times New Roman" w:hint="eastAsia"/>
          <w:b/>
          <w:szCs w:val="32"/>
        </w:rPr>
        <w:t>（董涵宁）</w:t>
      </w:r>
    </w:p>
    <w:p w:rsidR="00F42516" w:rsidRPr="00AB07E5" w:rsidRDefault="006244EF" w:rsidP="00AB07E5">
      <w:pPr>
        <w:pStyle w:val="daca59ba"/>
        <w:ind w:firstLine="560"/>
        <w:rPr>
          <w:rFonts w:cs="Times New Roman" w:hint="eastAsia"/>
        </w:rPr>
      </w:pPr>
      <w:r w:rsidRPr="006244EF">
        <w:rPr>
          <w:rFonts w:cs="Times New Roman"/>
        </w:rPr>
        <w:t>物理和环境安全要求，采用基于密码技术的遵循GM/T 0036要求的电子门禁系统，保护物理访问控制身份鉴别信息。符合该标准的电子门禁系统使用SM4等算法进行密钥分散，实现门禁卡的一卡一密，并基于SM4等算法鉴别人员身份。</w:t>
      </w:r>
    </w:p>
    <w:p w:rsidR="001030C6" w:rsidRDefault="00AB07E5" w:rsidP="00644B56">
      <w:pPr>
        <w:pStyle w:val="daca59ba"/>
        <w:ind w:firstLine="560"/>
        <w:rPr>
          <w:rFonts w:cs="Times New Roman"/>
        </w:rPr>
      </w:pPr>
      <w:bookmarkStart w:id="23" w:name="_GoBack"/>
      <w:r w:rsidRPr="00644B56">
        <w:rPr>
          <w:rFonts w:cs="Times New Roman" w:hint="eastAsia"/>
          <w:noProof/>
        </w:rPr>
        <w:lastRenderedPageBreak/>
        <mc:AlternateContent>
          <mc:Choice Requires="wpg">
            <w:drawing>
              <wp:anchor distT="0" distB="0" distL="114300" distR="114300" simplePos="0" relativeHeight="251659264" behindDoc="0" locked="0" layoutInCell="1" allowOverlap="1" wp14:anchorId="0C9EC55A" wp14:editId="4205BEB3">
                <wp:simplePos x="0" y="0"/>
                <wp:positionH relativeFrom="column">
                  <wp:posOffset>-68497</wp:posOffset>
                </wp:positionH>
                <wp:positionV relativeFrom="paragraph">
                  <wp:posOffset>307727</wp:posOffset>
                </wp:positionV>
                <wp:extent cx="5760720" cy="2962275"/>
                <wp:effectExtent l="0" t="0" r="0" b="9525"/>
                <wp:wrapTopAndBottom/>
                <wp:docPr id="21" name="组合 21"/>
                <wp:cNvGraphicFramePr/>
                <a:graphic xmlns:a="http://schemas.openxmlformats.org/drawingml/2006/main">
                  <a:graphicData uri="http://schemas.microsoft.com/office/word/2010/wordprocessingGroup">
                    <wpg:wgp>
                      <wpg:cNvGrpSpPr/>
                      <wpg:grpSpPr>
                        <a:xfrm>
                          <a:off x="0" y="0"/>
                          <a:ext cx="5760720" cy="2962275"/>
                          <a:chOff x="0" y="0"/>
                          <a:chExt cx="5760720" cy="2962275"/>
                        </a:xfrm>
                      </wpg:grpSpPr>
                      <pic:pic xmlns:pic="http://schemas.openxmlformats.org/drawingml/2006/picture">
                        <pic:nvPicPr>
                          <pic:cNvPr id="19" name="图片 19"/>
                          <pic:cNvPicPr>
                            <a:picLocks noChangeAspect="1"/>
                          </pic:cNvPicPr>
                        </pic:nvPicPr>
                        <pic:blipFill>
                          <a:blip r:embed="rId24">
                            <a:extLst>
                              <a:ext uri="{28A0092B-C50C-407E-A947-70E740481C1C}">
                                <a14:useLocalDpi xmlns:a14="http://schemas.microsoft.com/office/drawing/2010/main" val="0"/>
                              </a:ext>
                            </a:extLst>
                          </a:blip>
                          <a:srcRect t="5616" b="5616"/>
                          <a:stretch/>
                        </pic:blipFill>
                        <pic:spPr bwMode="auto">
                          <a:xfrm>
                            <a:off x="0" y="0"/>
                            <a:ext cx="5760720" cy="2657475"/>
                          </a:xfrm>
                          <a:prstGeom prst="rect">
                            <a:avLst/>
                          </a:prstGeom>
                          <a:noFill/>
                          <a:ln>
                            <a:noFill/>
                          </a:ln>
                          <a:extLst>
                            <a:ext uri="{53640926-AAD7-44D8-BBD7-CCE9431645EC}">
                              <a14:shadowObscured xmlns:a14="http://schemas.microsoft.com/office/drawing/2010/main"/>
                            </a:ext>
                          </a:extLst>
                        </pic:spPr>
                      </pic:pic>
                      <wps:wsp>
                        <wps:cNvPr id="20" name="文本框 20"/>
                        <wps:cNvSpPr txBox="1"/>
                        <wps:spPr>
                          <a:xfrm>
                            <a:off x="0" y="2715260"/>
                            <a:ext cx="5760720" cy="247015"/>
                          </a:xfrm>
                          <a:prstGeom prst="rect">
                            <a:avLst/>
                          </a:prstGeom>
                          <a:solidFill>
                            <a:prstClr val="white"/>
                          </a:solidFill>
                          <a:ln>
                            <a:noFill/>
                          </a:ln>
                        </wps:spPr>
                        <wps:txbx>
                          <w:txbxContent>
                            <w:p w:rsidR="00712ACA" w:rsidRPr="006541A0"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F47583">
                                <w:rPr>
                                  <w:rFonts w:hint="eastAsia"/>
                                </w:rPr>
                                <w:t>物理环境图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9EC55A" id="组合 21" o:spid="_x0000_s1032" style="position:absolute;left:0;text-align:left;margin-left:-5.4pt;margin-top:24.25pt;width:453.6pt;height:233.25pt;z-index:251659264;mso-height-relative:margin" coordsize="57607,2962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Pw9PIwQAAIUJAAAOAAAAZHJzL2Uyb0RvYy54bWykVsFu4zYQvRfoPxC6 O5a0spUYcRaOnQQLpJug2WLPNEVZxEoiS9KR06K3ort766mX9tJ7/6BA/2azv9FHSnI2iYHdpgfL wyE5nHnzZsjD55uqJNdcGyHraRDthQHhNZOZqFfT4LtXp4P9gBhL64yWsubT4Iab4PnR118dNmrC Y1nIMuOawEhtJo2aBoW1ajIcGlbwipo9qXiNyVzqiloM9WqYadrAelUO4zAcDxupM6Ul48ZAu2gn gyNvP885sxd5brgl5TSAb9Z/tf8u3Xd4dEgnK01VIVjnBn2CFxUVNQ7dmlpQS8lai0emKsG0NDK3 e0xWQ5nngnEfA6KJwgfRnGm5Vj6W1aRZqS1MgPYBTk82y15eX2oismkQRwGpaYUcffz75w+/viNQ AJ1GrSZYdKbVlbrUnWLVjlzAm1xX7h+hkI3H9WaLK99YwqAcpeMwjQE/w1x8MI7jdNQizwqk59E+ Vpx8ZuewP3jo/Nu6owSb4NcBBekRUJ8nFHbZteZBZ6T6IhsV1W/WaoCcKmrFUpTC3nh+InvOqfr6 UrBL3Q7uMI8Oesw//P7Px/dvCRSA2O1wi9ot1IV0LtkbQ2o5L2i94jOjwGzUm1s9vL/cD++dtyyF OhVl6dLk5C4yVMEDFu0Ap2XoQrJ1xWvblpzmJYKUtSmEMgHRE14tORikX2SRLwLk/dxYd5xjgC+D H+P9WRgexMeD+SicD5IwPRnMDpJ0kIYnaRIm+9E8mv/kdkfJZG044qXlQonOV2gfebuT8113aKvJ VyW5pr72HVLeof7fuwiVg8T5ajT7Fqi6HjEaR+OAoEF4ATsxazW3rOjxvsPUoW9QGmTZfCMzlA9d W+lh+O+lMR6lSVsaW4Ij+9rYMy4r4gSgDB+9eXqNCNqo+iXO0Vq6XHufy/qeAjZbza78jJ6NE+Rn PJjNFukgSRb7g+NjSPP5yUHyLBono5NtfkxBM9lcLA1DoWT/P0VtEPDqfmp6ZDuKY+jaEe4J01MY oy+jhbsldnXYq4IqDjSd2buydK2qbYW3v729/eOv2z9/IdDBzW6da4XEbo4lmlvXJY0ngcN7Z9rj NBrF4+6+cVXxuC8maRj5tvj03BtZiqwvdUeKealb/jeFsNx3C1D501W7OYK22gfkJLtZbtpLogdh KbMbYKAlGAm0jGKnAuedU2MvqcYVCiWeBfYCn7yUzTSQnRSQQuofdundeqQTswFpcCVPA/P9mrpW XL6okWiYtL2ge2HZC/W6mktUOq4xeONFbNC27MVcy+o1eDBzp2CK1gxnTQPbi3OLESbw2mB8NvNy 29HP6yuFe6Dtbg7XV5vXVKuuIi3y+VL2VKKTB4XZrvU9RM3QG06Fr1qHa4si+O0GoLWX/F3vK6F7 l7jHxKdjv+ru9XT0LwAAAP//AwBQSwMEFAAGAAgAAAAhAKomDr68AAAAIQEAABkAAABkcnMvX3Jl bHMvZTJvRG9jLnhtbC5yZWxzhI9BasMwEEX3hdxBzD6WnUUoxbI3oeBtSA4wSGNZxBoJSS317SPI JoFAl/M//z2mH//8Kn4pZRdYQde0IIh1MI6tguvle/8JIhdkg2tgUrBRhnHYffRnWrHUUV5czKJS OCtYSolfUma9kMfchEhcmzkkj6WeycqI+oaW5KFtjzI9M2B4YYrJKEiT6UBctljN/7PDPDtNp6B/ PHF5o5DOV3cFYrJUFHgyDh9h10S2IIdevjw23AEAAP//AwBQSwMEFAAGAAgAAAAhAMWvSCThAAAA CgEAAA8AAABkcnMvZG93bnJldi54bWxMj8FqwzAQRO+F/oPYQm+JpDYOjms5hND2FApNCiU3xdrY JtbKWIrt/H3VU3scZph5k68n27IBe984UiDnAhhS6UxDlYKvw9ssBeaDJqNbR6jghh7Wxf1drjPj RvrEYR8qFkvIZ1pBHUKXce7LGq32c9chRe/seqtDlH3FTa/HWG5b/iTEklvdUFyodYfbGsvL/moV vI963DzL12F3OW9vx0Py8b2TqNTjw7R5ARZwCn9h+MWP6FBEppO7kvGsVTCTIqIHBYs0ARYD6Wq5 AHZSkMhEAC9y/v9C8QMAAP//AwBQSwMECgAAAAAAAAAhAO/SO5jxPQMA8T0DABQAAABkcnMvbWVk aWEvaW1hZ2UxLnBuZ4lQTkcNChoKAAAADUlIRFIAAANgAAABwQgGAAAAD03YxgAAAAFzUkdCAK7O HOkAAAAEZ0FNQQAAsY8L/GEFAAAACXBIWXMAABcRAAAXEQHKJvM/AAD/pUlEQVR4Xuz9B7ytXVUe ivNRpCuCiiU2BEUBQVFB9IqogBXs0RtQE0X9EStesVwBUQGxJFH8a2zYFfWnCNGIFdBL8EZBaXal d00QEFHB9z/6eMacY75rrX0OyXe+u56z3znHeMp8y9zfOXt9e591rvUvm8GLfwkmuH8JkSClMs4q BZ4C49UkkztXCUWT2w8YIOdZzHVrdByT+qFoPYrq4QGeGBVaB6PoeL5QbG0uCEs1cgeMonlgcGUW KIxRc05hPOTCuYoImtyun0B6WLBoeUDHNTmph+fNQI8OzV6OF+98Ogn1+aASIFJ5UI0DRtE+MOMi QOcEm1JAdPCcl4ydSPUMe7nKER8SFuBPuiMRmku/1ZwLUlFaNcnkvFLFJaQyyB+xlwFTLSDTGJgI hnES4A8ZzjjjjDPOOOOMayCuxcP0tQs049cAw5dqQ5c1cowpR2XxWFM4Q+XmDg/E7KyYGUdd7V+G L5i86/OY7b7gk7JBdeLzkdkbApQEPkcy3XPl3o+E55IdPV4jxxj7ibF29o3c3PkxY60w9hVQqUQv bi3yCmacrU9LZmucS6CTKiqLB5rCU3exvZx7BnJeH85VZpWbMef8mIEK3TGVxQdN4aVLZszt7eXe 57rM1qTDgU6qqCwea6pLgf2l7uUZZ5xxxhlnnHHNgbwAc8Qf/NNXAEQYN0pdj4cDv7BsQbJkbA6U XhxaErwSloZUCKUXh5YEr5wtqhTeBSvAjus8pxXatAipeLDxui6ym5NpfrKjlXu+VoURNARl6Ho8 HLmWYyColYzNgdKLQ0uCV8LSoL2xMlkdswJZPARSeBesoHoQRDA38Q2KB5sDYZLTYZVMx+9lxyuK EmAWD0f5vChzQjI0qGKFNoZKeCUsDdobK5PVMSuiq7TiQjkijBulzprAZnJWkMyOY/ak0y+yl2ec ccYZZ5xxxpUNeAHmf/LzYH/wlz//4YvDgc+5CAbLTTI2KCavSfDZV4vBWK8Ya+gjZ3zJEaJ1Xbtp /TGXQQLX1hcbciCMJQ9ygMAoYk4KakrPAO9UO+hJdHTxFiEw7UkAOa+TO3kvU9DDpsw5r30gWte1 69fnAXkH8EXGBuqx5AGtpQFx9JSeAd6pdvCTgL48H62q3+E508bnM2HUoR/P2T5rBhfWyxGCQloX cwrO+3Z9HpB3wNMpsjdDbiwHuTYoJl+eK0OuF7mxdvieGMbnc8YZZ5xxxhlnXCNgP4I4f0GQDGoE KBPmoXWqvM7lOemYvtBwzRA6+pJLlivwSDtwDqJcaVQiU9HTm8tq62bs3ovOyaDmMKVct3FNJcAy zp+elJMTQJkwD62TsnEOaaEPEDfRYtaSUa7PkVynVjQ5mrjyYwI8Sz29u5QHNSrBdI+o65wO1Cq6 z3VnsBJgGedPT8rJCaQdOPcQn+zgkXbgBNQLdcznOjqS69QKVernuiKZyuO1zv+N7O2lzQXuUTEt rVnQ7WXCNUOUdF3hTU86kxNIO3BnnHHGGWecccY1BvkdMPmz3v7Q1w9B0Ib6NYd/kcWjH4rgjSpf f4QPZi8FtY+vRajQX4mpBoJzmoVc6FpECxVD3BL2WkqCrhMtVAxUM6ecjColpp59TmYuKMLUqy2Q JVUjjz3ULGjLox+K4I3inLjtxFqrJkXUjNrHtVJhyQDWS2AuAlpkvq4kbjmxQUoeSGGJW+kq9CzK 6hpahaJSou0bEqjRImuOuoCqkYcL0PvggTm9Pp7zUCSvmHNCGHSdaKFihJey8gvk6uzAWc15y4NN zsbsEMd0Ih70/K6AQ4AR8drsddUJbe8kzODTa7OGIGvKoWRKVGWjJfYs62DMGWecccYZZ5xxTUJ9 ARZfMTQwqajrpmI3VzH5kKDr8y+dBPAFSskxiAiOc97wDLkJKJkvvrAacqUTXUtH+YLshHOu7nGC SWtHKsXDDR0TFyhNBedQ5l6HCYXiBomd+yw5xpjznudyMQOGXCByi2wj1Xtc5BijtGMtMN/ansrk ISI4vq9imNwJtrpsuUvaS+di0WoTdDmptW8SiiEXOCZHR1HXTcUoHWvlho7g8HoF2Y/Kfu6MM844 44wzzrgm4Frxp73MPNDhk3AMI2IkSOGd6uFwWhAszNhZTssJToenmIoK0DVDySHqcPCHSSpGAy0N RmMuodxE8eCzHz7xLM2AwvNsh088S5OzSUkLjJ0E42MkFI/q4XBaECzMPNJhpExGjXBaPaOpqHCf i+caE+vqkw+TVIymtjIbwQErFdpEy5CGBp/98IlnaSqUQd7W5YFCNaezSF4EjJ0FQty9onhU0Y5G pwXBwswjHUbGytYrlHNKZrkROpyUwg8aZdJeGUPwPKkuh088C4xwYCuzERywUpFNoaJznQ6feJam QhnnebZ70XJAPDmVim7sLBD2cmecccYZZ5xxxjUF9u+A1T/p8w//7iuALrECusaE99162fGP4sSX bTxV4xJH54SvhuhoWH1BllRqek6vedAaoesxGpERuapn1+WUw3HsehzjcaQL71OKYYHajjnrm1zF mDPs5YSvhuho0GefGkNWrpTgsuxlIFaCkdHl0ON67RLGyLV6bccu0uD3KcwqG1yKR++J4FCuhpOa eaf12Y86C9ZMUGEl63qM5QIG17v1stP7tF4m13RO54Apd8YZZ5xxxhlnXNPQvAsig74E8K9Ipi8C 4suDQPZVGTvpgdSSRz8UYDEQox+AjhvReSoh98kfxaRNocDEo38hKZTSgdrmfesMz0EKh62njcB9 ypHOJ+NGCYMRhWM4MQjRcmHXAsi+Km1XSG7wUBSLgBj9ADQcNwMxUdwBcdJeGnhV30sZqnFo83mp f5UD3qClG02AUmFE4RhOTAJANXRkXXNtV0hulJDKHqhMWiaoT8oMhSMYndDng5TUQZDOJxtN1hQK Ol51vZfGA7xX/4EccFq6MQWwGIjRD4B3szvR5c4444wzzjjjjGsK6AVY98e8cvZ1l8GbOheLd5Uc 0InM0bHMmW5A2zIiWOcqj0p1df3IKA7lgKFitUoHdUpoyHnNsx/JKmqncK7Oba6SAzqROTqWOdMN aKv1cgFBVXG91YoM6K0Mf7Hu5AzBSDHrio5njg75QN1r061HxyV3lRzQiatdQDbrnl2v0kGdPq5W ZMxr7u9lndEStRSoIDqeOTpWEdcN1bYMEWrujDPOOOOMM864ZkG/A0Z/1usf9/6HvnUysWi89yNG yn3l/yqrKV7UCaelgprQKBc689YLoiDUL9GkL745N49jR+ASWjm/FjA60ExzES1nQ0hhs+vzI2AG 4VxQTju4L5nHHoEEX4P1lpswUu7jZ8B19EIZYlWD6lqOOesFURB0DWd0hs5Lgas8e62oHSEtCqql tYuIK1fSC529FJjTuJDExh2NOoUY9wmcghr9kLr4ph6BBPvQSMfob3v2mRB9UtxEScBaO2do5o8w YE5r73WGzkuB9rqOCzrjKOASWq6ltYuIK1DSC+gHoMwIHz/bKAVxn8ApqAkNcmYsuQIkwDfmzjjj jDPOOOOMaxzkBVj5s18m/SIgBSyBbGHZwOC3dl5FcxPvhMyDCm1VqHO/z4ihzX48v3YgF2Ar9aAX mNY924RpMRKskBx/VRYClsmDbGCm3lfWs7tCs4nBv4xrbpKdkHlQoa0yFcVamqnFXJW0AxnATRJS Fb3H/l4SjJ/lOZdl8iAbmGnuSwhnq5pgHrXBt4oZpqQTpTFAW2UqilUblHXigg4QohRoBzKgczIq P+JS93LihaDB5kkXprkv8yuqesYZZ5xxxhlnXDOQL8Diz3z7oqD7sz84K9Cz/F+2xDe50T32gols XUcAckedmCC8ilAmsJ9qIKLUAq3RFE/jI0jv5CgCiuR72SEEK9B4zF6uZgKUiYlsXRVtBshRXy0p vIpQ0tx8rk81EF7a80FrajZ7QVPxEUo/ioDq29lLhxhoQONyLwkujbkxgn1bj4EGk4UJJYvU7QkC xOLb28vgrCgebZDayxUfYewFEzns3Sl7ecYZZ5xxxhlnXOOQb8Lhf9bjF2xWli8XpFTGWaXAU2C8 mmRy5yqhaHL7AQPkPIu5bo2OY/JQzhCSFDyAmUrtgGN0PF8otjYXhKUauQNG0Tyw1V46lJpzCuMh F85VRNDkdv0E0sOCRcsDOq6ECN62z8egBi8UVCoNHMN59FLNnTOoBIhUHlTjgFG0D8y4CNA5waYU EB085yVjJ1I9w16ucsSHhAX4k+5IRM1F29xnYdQkk/NKFZeQyiB/xF4GTLWATGOguVZ12kSHnLGz nXHGGWecccYZVzzi74DBpNj9w78Gdq0FEKDj+FwPzR+5CthKYhmfA8lQtZurYjI0VmkAiGZVxvg6 9dgVO5ywdoeTA4Yhp+2hxUwHW0ks43MgGap2c1U8Lscwkacd6zFLnAzLnRxvA0QeWmjQtT0hRCV3 JQdyBQiTlapljlEDF8odsq5wodAZZ5xxxhlnnHFNRP5DzAjh9r9i4P+Jyw79P7Va6bGP4or/E0yz laENYF61rNCd1Yya88OBdYMiY1b/r/gSKJZ6N1UxrbHOsuJL55XRHNwal76X6KfZSmdGpDsrdGfV o2bRfSDZWWW+QI5xYC9ZDUd4ad6Pac48J++lHer3Tpk9pAv9OXs1It1Z5YzVAaBR6gPJye/zfo4f CTvyc92AdQPNGMJLs5WhDWA+3Vl56cyIFX/GGWecccYZZ1z5yB9BZOx+EQJafPGgvxIHvmyAXPVm XddjQC8lOOB6j8sZd+J9BiSXZD0naEg7ds9pgCUCx15rAO4TMF+rwUpNLTwTUtNMn6vrMaCXEhzH 7CVPdLAenkvayxVYM33PtoeIw1qC1YIdD/cJmDnoqdQUeuY1EqZZrnqznteDXkpwnLCXBW+xvTRY ydc0X9cOIFfWg3p5nwwp+3OuchY544wzzjjjjDOugdA34ZAvYOqf9snAFw6zzWAOGqpsHU9ViHNK Uj8AqgWJX2BZmVflM4OrwWvZaQkiRPZ+QL7Ft1h5tBzUhlLPJ/IiZmfiCpROMCXruKCzM3nlBizt /OxxV8rOSokCwBw0pAxmK+f75ImFaA3cAbnIaRlXJzM4K0Lwa9V5len2MpFZrdELPinT6XN2pjkB 8L0Uj1ny8MqApZ3fknEooLOyXK9Ac6JJz+DKOivn++SJhagCpV7ktMwcz+CsIMGfDyKZgYdzzjk9 pzJ5JUAOcEFFt5TcAD+nePQDoFqQIPp1+1X5oYAuxFTPOOOMM84444xrFq4lf8z7n/WLP/PDA3qW 8eVKi8iOIG6pETotW6q4GXTGRJlVYVWTC4DGZbEuckIPGradzmBq1KKkYtQcTHVacjQMmiM8oGd5 wb10LLQuly1V3Aw6o6GOygVAC6txqxh6HNju5bqsgLiVxlSnJUfDoDmCBj3L/b0UtDnDIiz0oGVL FTeDzmio5CzWmhygcYn+1WuV8ICe5fr5RKQzELfUCJ2WHA2D5gjai7X1jDPOOOOMM864wlHfBXH6 P8oAk4pa+qJUoI+LfWvCvMJJzV80wRdO0ltpc4CI4nMvD3KfC6BkPklCzi0+C0TX0hE5afJaJ6Ag PiCOyMmEEZv7isANHSOXfVEq2Ocyz9zrMKFQ4fVa7zM8cJ/BOZBgn3t5iItpMOQCkYPzI1QqEGdw ixwDBa6XxgHmkwkyWXaVgYjg+L6wn90J9rkcOZ0dIdss4AYFysqv4PL5+BxAwnJaD/2IIRewHBdt UqWqDX3REKNpaRwk8wontao6MrrKQERweJ9nnHHGGWecccY1BsPb0PMAf+iXP/+1KVSBfwFEY2Na 50Bb5KqOJq+RUzATrBTWWa0dcg5ooqSisxZ0XwBmriS5nM0K4VHcy2lTqAJXRsfhXDga00ylL7RF LvXSEby2GSR0aYOeU/eSIDUPC52a0gqICXLIzeYlcgmqSk6b9VKuzA5mgp3kI/cSC6sbu2F4Pr6X QXphc/CltAY9PIADyiUvNQ8L3ZpCFQy5tXFCWJtMWWrSnZiD+7kzzjjjjDPOOOOagGvp/2T1P+n1 j//8egp5h9ZdbgbyOueIB406GbLR73bYlaTdMBEGvocxhz7I0aSu5KKiod4nw9SgrOdRzqmQ3OQh 3bg854CgvdDD1+tzxgrtmvr8fAkktO5yM5L3+5SOw0oH6jmzqXsy5rgBb/RU2fkEQqXPPV5iziit aNCY8q7w2kEJtLkce6kMasZY2+eMFdo19XkuoTwLmnLKjaZPSH5/L00Jznoej8kZ0kmV5QRhS50P Xo7LdOpstGpeCFRZ7aVC6y7Hh/JSyThCGdfS4zmFN3ot+ktaH2xmXbsKIqfcGWecccYZZ5xxTUN9 F8SAfiHQw744ABz3dcL8RYWWTuytQpp+ALTbS/W5Ae19KjcrwC+fz5zzfj+nzwfVkuNxea2saZdw osswNDeqK3eFuSazE3urkKYfAO32Uqyy3uUCJ+2lQlZ9C+0lhrV0Yp2TY5IP5RiqoWPPnbDcZIb1 dp4PG6oKuSXWn+sK6i77XtqeALyX+bLvJYM0/QBcNHfGGWecccYZZ1xTQC/A4AuC+BPfvkCSQQiC F3UOWWBdnQzeVVbBHB0mzQ7TDVFRMXsRXc5D0cl95tdfURi8Z5POPMXhhQ4A722mKRiuuXFiD5Gj 8045L5zUPmRB7bR1rs7VaV2dDN4hixwd1qJDYbohKirQe+j5YM47idAgWUEUBu/ZZCUVXMb5hA/R 4H3ywXDhx4SONDN/WKnwwkntQxZcYlcng3fIJsdVdNE4w8ha3VJUBzdItNCQ2oY9EURh8J5m8HBZ 98TFOnvHCIULPyZ0pJlNmh2mG6o+uxM1d8YZZ5xxxhlnXLMwfAds9SWCVTI1XxiMFPQZUVK+yHFg zYAeIhLKHIbiS75A7dc5xLiGoJDe6Dz7gelyMsG1UqG1cSE4jBhFKrUb7xvvcx+RlKkJjRT0GaGB P0KLIgGUlN4fuZdaI4OYnY420ZF2EfV5MMBcctWHdl3DVgqBSqiRF1CvVL1v6UfvAmNuII7sNdfv ydgxgBlyqdR70hoZhPEyVU+b6MhDeylTkInWzoOtFAKVUCMvQF8MjIvv5bG5M84444wzzjjjyoO8 AOM/7OVLDvtDn+vsdTaJkFUPNrPHZ4OXNs9fYKhfaL0ghRu9R6DNRyl45sL7RL1PK6XQLnqAXo4M 2sPh14c1wlYUA1e6jjWMcTbEUjbXnM5eZkOTzQkm/CrUl5aserCZPTaH3YrouYSGa/ILgzm/OO8R ZvMjPSzwYS1An4nXVkqhXfQAXUoGA3fcM6GkjH6tAFtRoG4aZUHjXR7meSkiJOd1ltnQZHOCCb8K 9mkf8y5Wfpu9Jcz3abJdENZgpTI5rvxwWgU+rDUolTzX2fNgK5vuGHPaea9kSFCNYEVzdjjZzC4n iCBSaL0ghRizb3N0KO0+npU/44wzzjjjjDOuudAXYDHw7F9MSFcRnBXomb/CSDS50d2mJ7J1HQHI HXVigvAqQpnAfqqBiFILtEZTPI2PIL2Towgoku9lhxCsQOMxe7maCW16IltXRZsBctRXSwqvIpQ0 N5/rUw2El/Z80JqazV7QVHyE0o8ioPp29tIhBhrQePReQm6MYN/WY6DBZGFCySJ1e4IAsfj29jI4 K4pHG6T2csVHGHvBRA57d8pennHGGWecccYZ1zjkjyD6n/XtFwcDY1+0CO91k9MeWMwBXzuvq56g LtbpMLkNljOiug73J+Xw+qLUYvQXZhYDu7kC4v38NB/MxbXu57RPtlZ0GGFdQOtkUJOuEvsYr9Xa cYlDfRDNfSJEi3MSICeTjAj0htkORe0cM6Mg3tdprnVksjuUqyg5yWaH2O8zdxTi+QxorhcxaU4c yAninDR7bfOcBQZzwNfOa2QQxMM5Z1dlVqucccYZZ5xxxhlXPvQFmH9doJNi9yuAGti1FkCAjuNz PTR/5CpgK4llfA4kQ9VurorJ0FilASCaVRnj69RjV+xwwtodTg4Yhpy2hxYzHWwlsYzPgWSo2s1V 8bgcw0SedqzHLHEyLHdyvA0QeWihQdf2hBCV3JUcyBUgTFaqljlGDVwod8i6woVCZ5xxxhlnnHHG NRHwd8B6zDwzydYua+QU1bk6Z8dVVAd3eKwxq2t/XU3+fSGAd30es/p/uovfmwnVic9njNSeu2S6 5+qOkR/Z0eM1cj16x6k57vyYsVYY+wqoVKJ3VSuYcXa9l84l0EkVlbNHUfnDOXeMfAf0eH04Vx2X kvNjBir1c31E5TFH1ZBb1QpmksVOZmvS4UAnVVTOntE141L38owzzjjjjDPOuOYgfwSRwV8lLAGa lfwlqX5Z6jjwpQTkqjfruh4DeinBAdd7XM64E+8zILkk6zlBQ9qxe04DLBE49loDcJ+A+VoNVmpq 4ZmQmmb6XF2PAb2U4DhmL3mig/XwXNJersCa6Xu2PUQc1hKsFux4uE/AzEFPpabQM6+RMM1y1Zv1 vB70UoLjhL0seIvtpcFKvqb5unYAubIe1Mv7ZEjZn/Nw7owzzjjjjDPOuKahvgBbIL4OGL4gwFZq +kKo/ZqhzcF4IFc04PA4BPwaTcrVOQ1Fs2aVw77LrRDy3oIN9mVVecTDETWShMlz5J6oV0qrL99e Yo24pL08APSW3IFFQh582sI4XOtgH5A5PCYY6Rp6pL6Me4l90SCHhwPrgqXQ4xR7eIfQoTX2czAe eK4VmcNjwkBiK/X/wr1cYSkfyF0KYunhHNhKfeSenJorGnB4HAJ6pF6d01C0AyeY1nYcmxt9B3LH gJfAY8JAYiv1ZfxcF6DHARweDqwZ0YMg5VtiL0ffBXPYSj1c62BvwR48JhjpGnqkvox7iX3RIIeH A+uCpdDjFHt4hxC2Uq/25MTcLszIEx4TwIczQ+oD5yw5a1Y57Is2GgcckK8YXEtuxO9mcVfhAT3L IzajMxC31Aidli1V3Aw6Y6LMqrCqyQVA47JYFzmhBw3bTmcwNWpRUjFqDqY6LTkaBs0RHtCzvOBe OhZal8uWKm4GndFQR+UCoIXVuFUMPQ5s93JdVkDcSmOq05KjYdAcQYOe5RG/Mbc5wyIs9KBlSxU3 g85oqOQs1pocoHGJfvp9vUV4QM9y/Xwi0hmIW2qETkuOhkFzBO1FsVqVxAzQjs0JPWjRUtHpjIY6 KsfotORoGDRHeEDP8v8DfwYdiKHHES0Vnc5gaqUxt9QInZYcDYPmCBr0LK+MP4OE96IzOUALq3Gr WHjAgN7QB0Sk0ZhbaUx1WnI0DJojaNCztGovu9AEJ+SypYqbQWc0VFpp8LnDqHGJHEgF4QFDlm/B P4MGJOfhGUGDXnIwtWhzhkVO6EGLlopOZzRUy13dMb8L4gGMtmNvOnwXeEoS4cEKXGJvuTa3FxgR Xiogd/wSF8iJqToP5cbIIb9j9J2cw+LIsNh4sAJjRy2BuaMChsWJjl+CnKfmjl88IJFTz0MInxUX zUkB4YPrsEFMtCen5BiWE9RpH2iCei87aosl1jjKVCERHix77BJt7ohwWCJHBeSOWMJwgZyYzFmn JTDCQP9edtT2vC1ODliEBytwib3lag76YxFeKiB3/BIXyImpOg/lxsghv2P0nZzDAsJ764jGgxXo 3csFYoGcjkJ4qYDc3hJVOz4XOMpUIZFTz0MInxXjOiuMOSkgd8QSZvrfsZcEqPeWGLVTTic4OWAR Hqw4donwWWHx44ELQO6oJcR00dyVheULMGkLpw2PDS2Qkr8KKwYFUw0tCP5QTgoa0CfnQ0LBjLKs w6ykUfYJaZzCG5qDz1omzxU4hxpVaPTr5Al5QlA5JCwnU5H0XIN7Jvy8Ae2nLDRScq4YFEqhkL5g UTYwVXUa0CfnMwJ4L2X2gWcTlDp2Lwml7nPaXuJeNghe7tVqwUX3Ui3K0ugy2KSczqdQCrWsZfLn U5DPJyca0CjnQ13hpcw5gKAFSoowVL7Udl3IWcNjQyvwOouppQLBN4aS82L0+XkBmaPR5SR1au/T Wxqd5/WtlslzBbmXqVGFRrzOppQ5BxC0QEmh5yoUA4n2HrXhsaEFUsJ9I5hqaEHwy5wJMtGAPjkf 6goutWVdCiR12rlPmYPHmuC5AudQm3M62wGo1ChqL1OR9FyDeyY4OJmUKjQ0Uu7kqpA+mY45nxqr T3JGAO+l3K001aOUPXfjFN7QHDzWhJ0cj0lThR68TuQJDRUI3vOBS99LGV3j2WqZDuUC6ZPJn0+B c/jsaECjnM8I4L2UOYfiYaCk8IZm5Et97F4SoJHSn08xtVQgeL9PQMlJQcNo282BP0mdFvepLY3B Zy2T5woypx4b0OjXyRPwXsoM/JWC3b8DhveT9XCX3DbUjIZtc5XkLph20x1dzrjdXEWx2KbHOhOS 52p0RT8Ioy9BCn6CHshlf8Ao6NxNrqFGjM+j9+To4C6YE/cycIl7GdhpuR7k7HdyuziQy/6YE8xk 7InfJ0+DbU5BztB5FKlwVXyXupeMNpsYcwU7bdaNaSe3izZXSe7aPZkwk8flZkx7ucylwNVoi37K V6J0F9rLwdjkkNrNNdRIDhbFkTncE6mqxTCTF9nLatEu19EpkQRXoxz9IIy+Ecfmsj9gJMBnCKDJ HV6KuMr2nhwd3AVzwl6WDj/XD2DMyeTssAi2WXOlXXBoJAztGm0uya4SDC2jewJ5Xz7rhGiozBk6 jyIVrorvcuxlm02MuYKdNuvGtJPbRZurJHe4J1JVi2EmMaezTnuoFu3WsVS4Kr6dPRnaKXelQV6A 5e3qnLdhPU1xb91NNhSD113l5JxAoTrlMIvG2giWuYKRlzNqxTGpDKUvigBz5XzSa6mzNumwPokE cbKuaOaTkWE9y07CIn49jtqtc4GGYsgTWuV22imH2ZIrDQF9410h5py75XRSGaQ3xq6j6AaRxuv0 dqAVWmEEIec8kIssLDLede3YakxZANBQjLLumFtkGPhc93PjItBTbrTm81Eldajc4pDeGLuWohvi MsfrZQCVpVadnZHXqkAba+V8sEhcq6F2YB1yFVOqrrvMzfCcRDAnvelCq6YjIyvOQSfSoRyfKk4H 582VzCcjA6qwJBdoKAavu8rltSpQnXKYRWNtCDu5giZnnMSkMmBfBAXmyvmkN11o1XRkWJ9Egrhj cpGFRfx6HLVjKzDdyRuKwet25xMsMowph9mSGxdBX70rWSaYOeea+gDY43UMCMkLnoKLIdfyPokC uR7QRptcp5OwSL3rLgfM6uRTStftzidYLUPA57qfGxeBnnKo8jLCCKlK6tazzId0BumNsWspusEk KABAZalVZ2fktSrQxlo5Hy6CRsLQktWYMVcwpeSXVDyNudUyhEM50YVWLR1ZcQ66Kw7wHTC6Dbwv O+a7mwhA1fa6ikPORXZvSUFnIE5o1XjkvR/3fwabbLZRDi+WMBE8x+UMR+WOWchQrHu5qu11CucO ObssYaBPez5qlAgNkt0Fm6wkSK4UK8zicTlEGi91L6tzL7fn7HLO6RwdF509YOLgOW4vyQAeiVw0 VwpHaVr0uT1U4xw7eqEBXY44oVXjkZ+PPKNAaQzO6RwdF509YOLgubx7ORFzrhSO0gyo2p6z4lBu sdJA1/1gdDnihFaNR87N2RHVIDk+vFjCRPAclzMclTtmIUV17uX2nF3OuUPOLksY6OOeDxnEo0aJ MKXtDthkJUFypXCUhmA90BKRQdojMBin3NELDc4uR5zQe85FDubouOjsIwbPaXupkMhFc6VwlGZA apeyl3Ps6IUOriSc0KrxyNcq17sLN2ROZi52syaCRyIHc1cO9F0QDflaVpH3aaxMykbJE81WBrxP Hw+U00nQ5ZyRMXyWE2Ci1twhI5wTuQBhdM1wu07uGJ0zrzl7Pj7S5IzDdZlD8sJUmroccyOr3oT6 EJqJpEzAOE2zlQHv02fn4zrJBsqjJfYSSUGttUOOYb0s4KieMcFwe0nxdVjt0D5ZzdVrYS4dCtdl DhHvkyaaQzKoPF6H5pBTH0IzE+eEzetrNUhj5+Pa+h7Op77O1Vo75Bje20yTOx3cVYb6tAcO7qVM PJjPaZqtDGhffdJzbX2XE4+MPjAsBwhPAHIByBVhdAGk0Vxea3EAnE9dz6fX4rysBZ5RT3hvM001 p4ofCbte6xicq73rxsqkbJQ80WxlwFdCn7BcW9/lnJHRffwrjJioNXfICOdEEUbXDM3pmu6Yr9e7 ZNe59DBclzkkv15TaepyfiQ0h1zrkdEghTJR8kSzlQHv02fn4zrJBsqjhc8mOQHmaq0dcgQLuqqo niEh8PN5WkYiRy/qOvFQr4XXGpOuyxwS9Vxbr7kRnJlXG71cTx4ZDVJoTlDMpYnOIjLI+bhOsoHz qev5Zn6stUOO4azxNHGNLq79cPg9Vq7mGNqjmQfzOU2zlQHtq096rq3vcuKREWE5gRatR0YE5Iow umbItbEgYudgOJ+6nq/yshZ4GKbImBj7KwO7L8Cw8dI9KWEC64rIxK4i1jnGnNN6ut4Boi5zwPel 1Ng3ycB+zpOAZpGG2s15KQ66z5RKYgLmuO5z6zVCeUvuZbNMpTAHSl9KjX19XhW7OcLEjQaCUIee T1PKVZ2wl475brBfrxFKc628Zpcs3DG5ZhGmRnovh/yUPWIvfe30dRWhNAqhDu1lAzljye37HeOV eq33APywXGhxzjQMyQByXI+eKdcscmrOS3GUvdPUMTmuMZfAeoaol3Ev966XMV5pzQHfl1Jjz+g4 xuFcOWO7iFDD89nLeSmOYS+Pga/d59ZrhNLspa+5gmgX2EvHSGsO2L6UumTteRXO4JyvPHqGM7aL CNU8n9ZMcFZWvuBeVmiv/HqNUE7YS+S4zl6rKVcaRc0p9nLIT9nyvCqc97XThwmokTYIdcJeOuSM Jbfvd8x3o73eA2h9Sc2Y9+wM5LgePVOuWaShrgiUN+HgZ6Y3wiM3QcANZqXQvup0CGE1YtmqV3sw 0TVIl0POPEGZNRXyCcCzMgqbvXWYR38pdB6MVSweGf1aG/jl6EBHawxToM1JHxPB+IBeh1JaSW0e mwhZKbSvOh1CWG0IqoV6VQbTJe2lw+swVEjPKT+/WwYjtWa1wQmnMj9CdR/o2DUmsoWckUXLhqDX oZRWUptHOvskUcqEodOKDiHYWxVoK4zXCcbLupeKlLhgr095tTp7ZxCPzjo4ERMhK4X2MsZAh9Iz Bj5bzUlvpNbKF4FmY20cc1R4TjDM3jqk51T6jDIMAWt1gtH3skFeTl1butwwAtYoccFeK3MiGB+g VZ3yIYiYCFkptK+6ruW1wC/KJke26tUeRsrp/QaTM09QZk2FnM+IcfbWIb2epzpHY1gF6FE+8yPy cqxYGm02+GMrOeNCcj6g14G61EaMd5nQPlmu6BDCaiuD6mCiyjD688khZ56gzJoKewg4BoZWe075 +dc5s9rgREwE4wdceC9t9pz0RhYtG4L6lNJKavPgXaYHZm+loEN6qw1BdTBeJxh9LwVe2cwTlFlT kZ/QBKxVUoZHa5TwyWbvDNQKE4MTMRGyUmhfdTpGm2Pgx5z0RuZ98qyMQn3aaYUy5pQywWdvHdKz N/1KjUaD0e6NkfyZyIrht6EDHSZLopwH6ysD7bsgjreBj0YQLRXw4OZcjgK2e0GHK9ol0qOoOlWr zRVUbZUbVzjUO471HQ9YYVgM2/k8lcmOqt37HJhoNeftnMuRwVVyHa9Ij6LqVGVzGOHlXFml4FCP OKgNBmznLDBUasfj+nNdUZnsqDphL8ec93OugnvlsmJ0PsTkHg17WHkPLHNRTRAGPkl9enMWGLZ7 QYcr2iXSk8iOqp29vGiu65Wj8cTcSGI7+gtWIvGzVJns2Fy6fYRBc96OOe2BZbsXdLiiXSI9iqpT Bdc6o2qr3LhC2w/k6GGcmpvXAIbK1jvwispkx+bSFdT/8gjRas7bOZcjg6vkKo9Ij2Jy7+5lxco6 0of6kzCEsZ3XBYZK7Xhcf64rKpMdVSfs5fG5HBlcJVd5RNsjecJeTosBZimZvTMcPHsYqKBr9Zbn OQsM272gwxXtEulJZEfVW2wvE9wrlxWj8yGkH0hsR3/Brnj1Rb4A8xvAT2Ary8ZIqYyzSoGnwHg1 yeTOVULR5PYDBsh5FnPdGh3H5KFcgze/+V+2l73s5dszn/nM7b/9t/+2PfWpT91+//d/f3vhC164 /f0b/t5cCFiYLxRbmwvCUo3cAaNoHthqLx1KzTmF8ZAL5yoiaHK7fgLpYcGi5QEdV0IEb9vnY1CD FwoqlQaO4Tx6qebOGVQCRCoPqnHAKNoHZlwE6JxgUwqIDp7zkrETqZ5hL1c54kPCAvxJdySi5qJt 7rMwapLJeaWKS0hlkD9iLwOmWkCmMdBcqzptklL3MpxRAEbOc14yupyhekpKSugSyGMB5qRb0mYC ldwBo2hyxSPNEXsZMF5NMrlzlVBAjta2aR+iY04LzhkLBaDjmByehXTNRQSjBi8UVGoHHKPl9T4d UQ/Xoagcd8Ao2gdWczxgVinwFBivJpnCuYoIIEdr27QP0sOCBeawdnRck5O2uYjCcIMeKrUrrgXf PNcGU45K7iZ/+8Bqjge2BdtFAiZ6zkvGTq56LLXjF6AFC8gl3ZI2M6ju2mP2kgaenFequIRUBvnj 9lJhqgVkGgPNtarTJimP2MuROzZnqB4e6HASygLksWjNV2/o29DvXPvMM5Ns7bJGTlGdq3N2XEV1 cIfHGrO69tfV+C9YIrxD9qUvfen23d/93dv97ne/7U53utP2Tu/0TtstbnGL7W3e5m22W97yltv7 3Pa2273uda/tGx/+jdvTnvY0eqH2Zks68Jz1ExjPw6g9d8l0z9UdIz+yo8dr5Hr0jlNz3PkxY60w 9hVQqUTvqlYw42z3G6eUwSXQSRWVs0dR+cM5d4x8B/R4fThXHZeS82MGKsNv1gMqjzmqhtyqVjCT LHYyW5MOBzqponL2jK4Zl7qXiOP91eldn2c2HXi941zBbDr+d+8lw2vkEpCjsvP0OUR1cOfHqVhn hhXpYtHrdZ/HbL+XPda5EZXHHFVNzh0jP7Kjx2vkelTHpeT8mFEVvk9En2HU3GovGfMamNVcdj50 QCdVVHbW6mJU5rS93If7D+eqYz/HbO9wpbKOqqyeD6Py+7lVrWAm2dp1fseQo7LzVleHWfXMfm7G 2j8qtfeuzzObDrzP3u/A3JWFa7XXLdyBWyaZHfJbAjfWHUJxSU6KIEMbwLxqWaE7qxk154cD6wZF HrPb9oY3vGH7L0984naf+9xnu/Z1rrNd61rXOnjc5ja32R70oAdtT3nKU7Y3vvGNtlKD6TLruRFy ZSbnb+80B7fGpe8l+mm20pkR6c4K3Vn1qFl0H0h2VpkvkGPE528PVsPRfK6vIDnznLyXdqjfO2X2 kC705+zViHRnlTNWB4BGqQ8kJ7/P+zl+JOzIz3UD1g00YwgvzVaGNoD5dGflpTMdWFPdq2RynpGu zr/eSwGKQ72bQ0xrrJOs+OMsV3Ygx5j30g9FVhXFdaG9zArdWc3IhFfoxrrB0nrxvdzDcIqE1Osw K/Ne0hzcGof2coV0oT9zWVWkOyt0Z7VAMWBzILm0XjAXn789WA3HqZ/r4XEXzcGtwZrqXiWzh3Sh P2evWoQ45rBaYI5YfSA5+X3ezy0/13nagTsFp+7lUMlspTMdMuFVMjkjlEtXVjh71QLFVX0NQft3 wEbEfQ8PYHo29EnRPqM2B+OBXNGAw+MQ4vOVIOXqnIaiWcMTfjfsuc997vbZn/3Z201vetP2hdah g79D9hmf/unb4x73uO3lr3i5rXoYe9ftqlwrHI6okSRMniP3RL1SWn359hJrxCXt5QGgt+QOLBLy 4NMWxuFaB/uAzOExwUjX0CP1ZdxL7IsGOTwcWBcshR6n2MM7hA6tsZ+D8cBzrcgcHhMGElup/xfu 5QinF/KOcAz2w6EONmylPnJPtIXxyOcqAG489oC61KtzGop2YPFpbcexudF3ILcPDfOIx4SBxFbq y/i5LkCPAzg8HFgzaGkrbCZI+ZbYy9F3wZy2MA7XOtgHZA6PCUa6hh6pL+NeYl80yOHhwLpgKfQ4 xR7eIYSt1Ks9aXMwHvi8KzAjT3hMAB/ODKkPnLPkrFnlsC/aaBxwQL5iYD+CyLdTbykZfmimzTZD 6lVOfhDgnHQM2sSLd0SIUSkHXmmhRxDt7tYBOS2r6ylPeep2xzvesbyguuqq+gJrOlwffNe97nW3 D/3QD92+93u/d3vpS19iZ0DouXnUwysDlnHdSWJ1sb0Es5erPZloCzi/ytmcVbJrmIMm97eZ3b3E pwnPhzFdazozoYhVnAB0n+vJeGXAMs6fZK2s87K9Xp1SEWMtpxyDOKHLEyn1MmdzVkNuwKHffwrg nHMOnybXpo22gAsquqXkBnR7mRh40C99Lw1Eh0UIQ5CFNRAndO4JoziHXH22OjvjbIfDewkallPu InupU5WTH3HaXk4GQojuNga8QkKPIFpkOyZATkt0Xa69tErpgkvbS6lsHivroKxIvcrJ61FVBXFC oybmpFY5m7NKNgDZ8nxo8s6YipKTUWpFfv5obVqSACR1dua4vUzdbXh2AZZx3UnWyjov4T4LiE7F zVC2OeKEjiciKM5VzuashtyA0z7Xs55z+DS5Nm20BUDPiWYLOAHY28vgHVAmqlsBOS/bZ0sgOixC DGhzFqIB1eIccvXZ6uyMs1c65jfhOIDRduyDCN8FnpxEeLACl9hbrs3tBUaElwrIPec5z9nuete7 xguoq+DFFB43vOENthve4AbyAqvTx9xbXf/6293udjf5u2QveMHz7WyHMd4XlLsYfSfnsDgyLDYe rMDYUUtg7qiAYXGi45cg56m54xcPSOTU8xDCZ8VFc1JA+OA6bBAT7ckpOYblBHXaB5qg3suO2mKJ NY4yVUiEB8seu0SbOyIclshRAbkjljBcICcmc9ZpCYww0L+XHbU9b4uTAxbhwQpcYm+5moP+WISX Csgdv8QFcmKqzkO5MXLI7xh9J+ewgPDeOqLxYAV693KBWCCnoxBeKiC3t0TVjs8FjjJVSOTU8xDC Z8W4zgpjTgrIHbGEmf537CUB6r0lRu2U0wlODliEByuOXSJ8Vlj8eOACkDtqCTFdNHdlYfkCbHUv zBdtNC6CU+4ExKeNTDTgQvxVH/YApV23WUmFSwPUhmK6Xv3qV28f//EfX144XetaV0X9zu/8ztu/ /Xf/Tr6b9Yu/+IvbL/zCL2w/8ZM/uT3ykY/c7nnPe203u9nNwrt33OEOt98e/OAHyzso/vM//7Od fYZe64CRmAyKKXtCropUL7wjLmUvRfJh9DUUg7m6l4RSr39TYiW1cY29XLW2aAxtbiQWCytNo+sX zZWasHOfYZRpzq2CTIuUQ4JzPMlYwZxcDYqlPmFPLpo7AZHzYlxosbDSNGIOvSAhlAORZzTu3idq VA25FVgRNYfEwb0cgMRF95KxChJ2pF3E1chEAy7E94k9QGnQeUYvSAi1oTgY35J7KRh8l7KXjC5I mLIn5KpIdWkXQcKl7GXuSWNyaQBzmWMMxt29ROtFcws0hjY3EouFlabRdZ7RizVA6cFY2r37NM2H IVd6ANMi5TChYzVHI4qlPmFPRuMiOOU67GQFUtAw+nZz4OcZvSAhlENxMJ6ylwjeywVY6SJXAnb/ Dhjecz624S65NUoncg4WRUOWHM1SVB93wfjmVQuhuATKGNfktHRdJ0beJ8FuxBl+58JvffS3bte+ 9rWnF0z8Xa7Puf/nbE9/+tPNPeO1r33t9pu/+Zvbv6MXaPzOiOMa3cHvpvhv/+2/3X75l395e/3f v95WUuS1wjUzhlaJJHdzRulEzsHCKM+IgJ3Xl7yXwBfLJe5lYGyH3CBn3+VGcwfzuFW+vQ65PCOQ jKFVopLKGOc3AjadyGE9YrxT7FYKZ4pGC0tfAwQm6AC+WDzHKIKh5LAZzGPb5ppMlxu4FuZxq56v BrmLc/sFVQtBXQhl3O+zTgwtZ55RnhGhPgdEdpwZlsl+FJgArsh0snWOUHLeDMYmV+9hJ2eUTuSU ovpqZyg5mhe5OLffZ7UQ1IW8Mkb4jQx6EIWHJlyzT5EEe0Y5+kGQyxnNgGNzecbRaHOAnP4MCpqc UTpxToqC8U6x81pzsy8YMjQWgrmALxbPAbQ3tuSwcdfsY+B9Zo5nrUMGH0NyA9fCPG4df3yunhMw tOLEizXkffmsE0NLzklRkOdVYLdSOFM0Wlj6GiAwQQfwxeI5RhEMJYfNYB7bNtdkjNKJnMDtouRo boLKuNGqaiGoC6GMcX4jYNGy4yNFKC4B1tjVHMGvlVFD0/MZc1carqWXXC88u3VVEqVBoDCaqAeq qtnxJ1ZsB0/VuMRpuTR4JR0NuKfPfMYzttve9rbwAim/8/X5n//522v+52vMuQ9+58Nf//Vf3x7w gAfIC6xcb33c/OY33+5///tvT3jCE7e/+7u/s5UcepE4OmqnSK5JdAEBpOTZGrgYMrUdc9Y3uYox ZzgqpwavpKNB91KGcSpgDs8puWhsJmQJZAvSD+TGCkdH7RjGrJ7rHDCkcPqzNdsFcow+R0NaoKyV HzzInrhep4LktCoeaEbfGqS3OQasMu7J0jlgzC2NjGqA5IEcQw2yAuyJPFdpaHCSkCVUkJNCGhrS AuW6wtGxdjOaRGkQkJKbQ1APVFVrLu6Up2ocAOLJOTV45Xa+7LLOBCV5vOheTjgyN1Y4OmrHQKZJ zAFDCv3n3gpjzvqTcwYq5Nkuw8yr5pV0NHCunH+BlLSS8zkJudG3BultLjGuhaNjzmHK7oyH2TgA csOz3c+qKLYL5BjLvUwLum3Wyg8eIjdPBclpVTzQjL41SG9zDFhF7tN6nqpxbAnu1Zx0Ta4iDVIN zzabDodyNASJJVRj7gqDvgmHlDTSzTjwppgOCTwzqsbdKneoK/bVORv+cI444VWTyimrO/CPAX7Z l35p++Lo0z7907ZXvvKV5hyxXvhNb3rT9ntPf/r2f3/9/73d8Y53atceD37HxY/92I/dHvsjP7K9 6EUvspUSi8sP4L0ub1ZQNe72cyHarCg5xuqcAy/twloARqlo8KWGJQXhBJEr6azocopZOCZX6ezE b7nIwiJZ9SjnK82IqpWuzTmnc3Rc0LE+lQmDwXMrqEQj5CQig7TtOZWiccxBEVK3wIA2N6DSc1dy w3XtYZVLECe8alI55VjlYI6OCzraCCH+WBsMnltBJRohJxEZdA5p8AhaTo8uN6NqEl3YZ2diyi0X GXLUHs65STWpnLJ6RDoT3MlhRZdjdHspERkKXRD0Ti6kwbMHsA7NiKpx150vEaLNipJjrM458NIu rAyVaASjVE5ZPSKcIHIlnRUhTQtYP2ZlKHRBpQeT5SI7rL2Hcr725MQJXzVhnFrlYC5WOtoIYjB4 bgWVaIScRGTQeVhSoFQVuZLOipC6BQKpiQ1zAyo9dyW3e86KwznihFdNKqes7uGCztFxQccqd+j3 rWsC7DtgivG++vtUVngTO9/YFxdMva8CXuPuoHMBt7NEJ43cM575zO1d3uVdphdEt7/97bdnPetZ 5vJcvRauu3MgXvSiF2/f8z3fs93jHh+1Xf8GNxjOk99p84N/DJL/wedv+ZZvkbfD5/8TgJjP2T+f 4E1UpmLsI8OYRcBO8kCulw9nO8k51LgevX1fr+WYnMJYmLrcyDmD/OzTa+o4gRWzZ+67XI8uaTiQ 6+Wd9QzcdxzOjD1fQl3Cm6hMxdgrIGDT7Ovus2cq2+eCm8XARXN9UkdUuK7O7loZMzsy81oMZZAf fWOvUFZ4Eztff7UQsGl2dczMzehcwO0s0UnK1TW5rt45eVyuSzIqu8rNWWWQn316TSPnvAuzZ+4j w5hFwG5yByuXsnsrdJpzqHE9euesuk7PMYyFafZ196kM8nNWcx0nqELBLB2X65M5rtHdI2NOc73X M7w/1pdQl/AmKlMx9goI2DT7uvvsmcpqruMEVSjopGNynahM5bkbnXOS0bNXdwwvwOoG5tf0xtPg HvTVpmLK4QuFI3IyUSZzGfI1EdiLfkSuvSQq0PNN3/RN+QLI3kb+qquu2h7xiEeYw2A5zdoKwnXn REbxile8YvuhH/rB7cM//MO3t3qrt8pz2nm7d1y87W3fd/var/1aeXfGQ4jrgGsqVzFfUiBzNjfP toP7ZaLM8XuCTHU7+pwiSiq4Rh8bSx8AvuSMLZzCdZlNEE97MQm/R/FyKTP9Wl7bGpIYQ4cW8QjP ca0Z4io7B1wbFZeyl8oYT1OfU0QpPugZy+dlvGS0rrkyATLn06G9dNQc/cLcDtC1yglvNaNYqBaV P0JIA1fZOWA9KtJjrHDdOZHRThnjaepz6nBePCQUn/xK5D0aT4N70FebCs/5dOl7mSG/FgdbSs+/ 8HyGLueIkgqutTe2cAhYr3iMFa47p3Fps+tNos+pw3nxkIC+gyCzr11yO4uIJDmb48H5rFV2CumN 9Gv1zuHX4lALMgRqlUm+zymipIJr7Y2152UdwNajwddWjzmBd/i12iTgqXzuQVmB59DuonvZhVYr CesRnuNafdYqOwesSEV60smO7KiXBhntlDGepj6njuDFBz1j+byMl4zWNWczwK/VJgFPx+1lleSc kdsJDZCzN3ZZz2pGe0kcbc7JVXYOWI+K9BgrXHdOZMbuykF5Ew6+Mb0RHqMRZAlkC8sGBv8yrrlJ dkLmQYW2KtS532fE0GY/nl+7F77whdud73zn6YXP+73f+20veMELxCMY1wXkJyoXdOx4Ga965au2 xz3uZ7b7fNJ9trd+67eezt0dt3qv99r+/Zd8yfbbv/3b2z/+4z/aSgo8XdYHLkL0PilYxjU3yU7I XJpsCUXmArShmVrMVWnOJcNV7aCdMOVW3uUacy7Lylew0NyXEM5WNcE8aoNvFTNMSSdKY4C2ylQU a2l2/hs5dS8TK34G63SsbMu45iZZCBp8nsDciXs5tNkP/tE3AGWpd/y4J9VLRcmVZvf3uywrz8g/ gxhVL/wuWMdna5UTy/iYMwhBg88IaKtMRSFCUAxt9s3nxABkpnq2B47+M2jgL7qXFav72g0RWEeP 1UfFV3vp86BCW2UqirU0U4u5Ks25ZLiqnaLyjovuZUJzKGdN1Qm5NI+zIVouUFv5ekzJ4l+vVb1U FGtp4PcfHqMRQEmoXbVyVTtFVj0st7It45qrsq8D8wTmdnKCqo5t9sM6+QnaAlWpa9hmxfpzHWtG aa4ITO+CyLeQt6E3OG5Rtiyq6oeCef7QXwGltTAFjxwxlz4FVbi5UIokv6yJkcFidiPwjAyv+Z0P H/XIR23Xuc515EXOVfDjgLe61a227/7u79r+7M/+zNw9Yl2+BC8M5axQOv7hDW/YnvKUp2xf+ZVf ub0XvcDyc+Mxflfsbd7mbbZP+7RP237ix39ie9nLX2YrKepdEqKl4ui9TJ+OzmPn4yrHoGq1lwal TAidigvsJYI5OUKkohhtjcJp67xKUdBkBQN1U/Dwkad6taEQWKzZAEvyy5oYGSx2Oeb5w3OM9OmY igBaTHmXDFUX2ssBxBdp6LsYc3KESMXKKGAdrp9bnrOgyQoG6qbgESNNrBZORgaLNRtgSX5ZEyOD xexGZE7BtfZNDtoxJd3KTsUgWW/sKDrGnPTVnB2L2vGYl868lYii66p+KJjnD/1VOavp0DGPHDGZ PgVV+GyhZGAuRwZV454AMqeQerBzO/JjatQZ0VKhdRpKPnRF1MEbI32oguxYVNWPAEvyCxANi12O ef7AZPp0dN4grauYxByDqp29ZChlY6N3yPMpuhhzwodIxcoImO1pKGctet63Hz7yVK82FAKLNRtg SX4lsmaxdAbm+QOTWmmXVQDa8WzSFaqYJyhlQqMzmC4SNXjeLuaZPD0VK6OA9bxvP3zUKmsuU1/n +PysFk5GBos1G2BJflkTI4PF7EZkjpHr6zjkoMVUdCs7FVqnofRJX1G4Vn0II9bafi5x0HXKg0Ov 101+og6eQw2d7a/+6q/n737ZjyD6cfs73F5+FPH5zz/wjyeXEywuauda/+APnrE9+Ku/enuP93zP cv7Vcb3rXnf7mHvec/vJn/xJ+ffLVrh67qU205JdrmCda++zXaPicO6IRRiTbZ0r59xZ/oQlCw7m vD9mPfS0OW2mpSaCcGTusu0lt4U6YhHGjm2SkLhoroUaDua8P7geWxpTobSZXN3aTa7D/jlPzDU4 6NoxTBISXheTNru5FuvcZftcZxTqiEUcR+bKOXeWH6XLvpeNcaKQaHPadLn96z0xt7eU4bLt5ZE2 xkX38thzHLS54Yj12h/PKzltpqWIOGYvJ6xye0sZ9s/HOGIRxo5tkpC4aK6FGg7mvD+4Hlm6F3uF 0mZyHbH21Q36d8Dswsv1H7gZzJ0Mzl00C9AljlwIbCVxIP6Yxzym/btYZbbjTne80/Y1X/M18o8n 83fOEHGtB84XMF/kDPzJ+cxnPnN7yEMeIm/CMb9BB/XDdd3oRjfcPuIjPmL77u9+zPbXf/3XtlJC Vj/2ukZcppy2Ry4GtpI4EBfZPGml6pjchMM5AXuO8Q2QyAVygsuaI/LQeoOu7aEQwKwldyAu8mSl 6oRc4nBOwJ5jfB0uQ64scWi9VifyQC5kK3Q6EEJ0uQNxkScrVSfkTgbnLpoF6BJHLgS2kjgQF3ny EHFMjmGFTgdCiC53IC7yAU+Hi+YEbe70xTRxQs6sJXEgLvKUo+qYHED7wzkBe47xDZDIBXICyJ20 RGsm8sAio6z9gRDCrCVxIC7ylKPqhNzJ4NxFsxcFnK+c+tB1tDqRB3IhW6HTgdAVimu19yVcf8PO 8otUrbngyo8erhRXvNKlOcgZnkmLVzshwuziyg8H1hUvfelLtw/5kA+JFzLjj/pdtXhTjHd8x3fc 7ne/+28///M/t73mNcO/Dda9ul/hwGXy9f3wD//w9omf8InyY4fjdYwvxPh4n/d57+0rvuIrtqf9 t6fJW+s7dHkaL7qXyCY5wTNp8WonNECdvgrmDqzRWWW+QI5xYC9ZDcepn+vh8YLm4GaAy2r2e6dM B1eqC1mcZ+znTgBGpD6wxuT3uc+FhQqtuQAv1g1YDUd4ad6JeSYtXtGc5ARwWe1VMjknUEl19KfS AuVVfQhTrg8zK0fI4JMSeoCz8176YYASUVyXYy93gC6tvXKFgXWDpfWCuRNic64PMytHyF7QHNyM cIWNC6786OFKdSG7hmdOzRUUKzYH1lha+1ywq1w+8Bas5hpe0bwT88yF99KOrJLp4Ep1IYvzAiEf 6Ud0EakPrDH5fe5zYaFCay64skPJJdwpOHUvpWN4RXOSE8BltVfJ5DwDXbN/nROgvKqvIahvwmHz fKNEGIfSZCOGOTwc+G1X5BXE6EfOjtIXJTqZi49Q+qJExzMegii27ad/+qfLd7/8739dddW1gyvH 8ILnhje84faZn/EZ26/8yq9sr33ta21VBJwsauT66xo9/CLvcY973PZRH/VRck68Bjmu4uuu3yl7 13d9V3kh9oxnPMNWGbGzl9AgryBGP3J2lL4o0ckcPmOdFNRv4CdbD4EU3gUrqB4EEcxNfIPiwSbr eRli9MNglUwHfjjBcz47St+tccxe9rkYaYiOC20MpYlOZhq0N9ZJgc+K6CqtuFCOCONQmmyMQvbu OUeMfuTsKH1RFK4XH6H03ef6zl7a7J4KZWSkIToutGkRElvNHqxMVsesiK7SCsstJcYkEmEcSpON GObkoKHo0BReoGbhfXaUvijRyVx8hNJ3e6kzHgIpvAt2gtvUYYU2LUIqHmz6cJ8zCNfvZYBE10cf 9vMasJd2OA7+GeQjDUUvfVGikzl8xjopCFEAbDkEUngXrKB2CFJMXHmCLwZssp7XIEY/7Dmaw2rr epDokdGXffe5nqMfjtP30gptDKWJTmYatDfWSUGIgiiBCwjnQjWsc0QYh9JkIwafw8rd5ewjZ0fp i6JwvfgIpe/3kmc8BNJEl3xAGRlpiI4LbQylya7zyORCMVwRgBdgeBNW12n4BBkBuQL7xLpAVn8W FPj9CwDs5Zo1gkqNX9R88qd8SnnRwsct3+GW2yMe8cjti77oi+hFzLtNur4Iqy92bvY2N9vufe97 bz/6oz+6veiFzT+ezKf1U7f3CAaaOgeD/57X4x//+O1+97vf9nZv93blGvwYv2PHL8Qe+MAHbr/y y79MLxL/zlZao/35XAHys+fkvSRZHZZze8lhbQiKCzq8b3PmAWRXeQVyUFPp3XibM8BAU7Eemyvg /76An57rRXKdX6EKj112kSNaFR6jodkLhHm8FBjnfXut5gG09glDjsqSA2lGbzj8ud7nmDtpT4K6 jHsZGNewniatjDN6vkeGebxEdPbAnHN7e5oA5AZMezKh1w/v5YCQ93LNGmPOe8/JFKTNCWV4nLXK gYcmVw4+niFXcGyuwL4uWGKVI3YZ3F3QcuDZvwCxqsNybi85rA1BcUGH956TKUg7EqFU2oAk1FSW HNomVEOxnpBLXOz3H8ZF9lIVHsGzXMdAcsm5vc2Zx0tEmwvSjkRrbwEGKktuN7syDPx0AevcSXsZ FBd0lN6BdYUqPIInzok58NCklXFGz/d49Uf5O2A6zzcRNEhZ0obZXAwGYTqJ+tAmsaf9TCJwOeiM hiIOcjDt4ad+6qe2m9zkJvZCJV9Q/dvP+7z40b3nPPs529d/3ddv73Pb9wk9juaFGH8H7fa3v8P2 8Ic/fPnOiXGtNEnVXCtTK43xpje/efu9p//e9uAHP3i71a26N+yo18XH9a9//e2eH3PP7Yd++Ie3 l7/s5bZSxd45BQuty12WvVzkAqBxTlrjdJrD6HFgOycUzHdZAXGpVQN3DQ0cDZ2BEAxI+Hy04hEM iDZn2ItMVido5nLQGQ1FnLEWa00O0DiHfv19dw4HDVKWfnYQDRGZJeFSmw0dLWdyoTMQggEpno/P cyxxgZzQg4ZtpzMaijhjaVrlGJ2WHA2dgRA0SFniXoLBIMxMC5fabOjo8my5HHRGQxEHOZhagMY5 aUtsDqPHgW2nM5haacwtNUKnJUdDZyAEA1KWF9xLx0Lrcpeyl8J7pjM5QCu5mOZweEBCV+gDItJo zKVWDdw1NHA0dAZCMCCV5wrTCKEXmuCEXLZUcTPojIYiLvfE58450pdnL/NJFQMhIpVWEJfabOgj ztJ8KAdSycHUos0ZFjmhV1YqOp3RUMR17NUbw9vQ8w3oTaxuJR2GaKxYBKfcScikVLgQf/W1u7CK U46xiPJ3v+5zn/tOL1JufvObb//1v/6KuRLPfd5zt4c97GHb+77v+06Z1XG7291u+4Zv+Ibt2c9+ tq2SqNfEF6lMd63MdbzjD/7gD7YHPehB2227F4n8Qmz4sUn+kcu73/0jtsc+9rHyd8xayAnzrHvn nzHkMLyzl0y7JPPoo36kGMz1/2GqwufsVAYrrlXPodzob9AY2lwQVjS5BIjH5oTnQQ2Tbec+0S0V Gk/ZywBnlKm8grn+alQ5aU+iOTF3KcBzwtQDxNFH/TrKiqr2KBO795la9VA3LZRg5VCu8grmJl4I U07Zk2isqFNBxx2HTEqFC/F97i4M4uhbRJnDJ1A9HLoS9pJhRRckTNkjc8qnONl27nPKoXVnL5le P3XCIjrmakXH7l6mv3qOzy3RGNpcEFY0uQSIo2+VEz7FybZ7n6kNy0iu9ACmeymVTld1rZy0J9FY sQhOuQ4HDWYJnxW7ORBHH/VdVLlUJs8pexmgjvdyAVbW6tUb9QWY3OTiVjqpcIsco8stUCRuBkJa 52BTio0x5rhvch0e/4u/uL31W89vanH/+9+//F2ucZXnPe9523d913et/y4WHeOPAN7mNrfZvuzL vmx70pOetP393/+9rQQ4+h4BDf88epH4Ld/yLduH3vWu87s6Nsf1rne97W53u9v2rY/61u25z30O XcbiZEQfdRncIEHrSevc0fd5wl4OuYKyyIBGqu0ixxilHWvByhd8GiZrIajhPrjJnRh9+tGi8Nwg cSl7aZXg0J4EBs+Je1m5RY7R5RYoEjcTkROKxcYYc9w7B891QpNb2UdrJUY9u8E2GpvclFAsaOEv 416WrvgI1VrQ55y9+Oe69M6tNocx5mJ0ZDdZq3HQBxFxMKfMtMJEGIJPw8Es901uQvERqF65Cz/m qJHWuRP2sraTOzHkciTAc53QSKU9YS9Xp2DUNW0eEXwaJuu4EPfOHbpWlKleuQs/5qiR1rlL2ssp oRhyBSfuZeUWOUaXW2CSCjE8HxAP5aR37ui9pEI/WhSem4Go7WoVwrTQlQX9EcThwrNbVyVRmj41 mbgHiktts2LwF/6xHVUaUIXjc4w0vP71r98+pfm7X2//9m+/PfWpTxFPol+Yv4P2hCf80vb5n//v tnd+53ee1uqOG93oxtt97nOf7Ud/9Ee2l7zkJbZSIs+yrnBcgf+e2M/+7M/KPd7iFreo18Fv1tG8 c+K7v/u70b18/varv/pft9e/7nW2koFPN5wyqSqetpdjzrCbY6TBK+lo0P+OZQjUTsEcnlNy0dhM yBLIFqQPOW2THKtRZ8xum1fP1WdDtlAd/WxTlOoCOUafoyEtUNbKDx5kT0Bn1E6RnFbFA83oW4P0 IadtVgy9T+tlSo0BTpsNY26QK6oBkkfnpII9kecqDQ1OErQMUXApe6nQCkfH2s1oEqVBRwp8vRXU A5XurBjTXqY0YBCPzjHS4JXb+bLLOgXplAr2RG5XGhqcJGQJ5Igjc2OFo2N2o94kSoMtVHCfUgwZ hlJVvOhejueTZ7sMM6+aV9LRwDlYaYl0cEUJnRQQr749kD7ktE1yrEadMbuRsTvjIekCdDuO2UtF ilJdIMdY7mVa0G2zVn7wEDlA7RTJaVU80HDZOBqQvsylcOhzHZx1tpx0PKSxQRqkGp5tNiNSlKrN 0RAkllCNuSsM8h2w7sYQdI9yaGMzoo8JvcpJe0yOURrEzNeczROWwva0pz1te4d3uKW88MDvVn3a p33a9g//8AZzJXyl7hLf9OY3bb/+67++ff6/+/ztnd6peyHGfxer/n2s61znOttHf/THbD/yIz+y vexlL7OVZvD54pxw7uYyWvB38p74hCdun/mZn7nd+MY3LtewOm5+i5tv97vfv5HcG94wP4sOfD11 T1ZXeOyVj5hzznSnCmp5HbsSLDBjlRP6QC6y4NuJCMr5OvNigUIfOgnArbvPR3DCogRx59CiO2dQ OxfUPdfAOrZcUugdreSgXkQCq1zFLBTm0EkAbl3fJwminbAoISN9js8X5wRLln2O0eUCixjT63v0 YcaUW/g64cI5n5tMUDva+j5JEK03HH4+61xkwdK7E+V8nXmxANPd+Q6h5BilQZywKCHdc86Z7lRB La8DpM4iXJ9dLbkTEXCuO+dORFDOtzTPAjO797hARA5mTliUIO4cJpTnAwhq54J273MdWy4p9I5W cgtfh+Nys+DMziNocSh30T+DriTYd8AYdLt+v9LZkQaDKkKbpkzFzAEDU/UwbG3AzBgK3bmAwwKM XKL0iEc8YrtK3radXnTYfIMb3kDekh4BSxQoX9V//Md/3J7+9KdvX/4VX77d9ra3LS9q8qgvxG5w /etvd/mQD9m+4zu+Y/vTP+3fsCMxn5XrehV1zxyve93rtic+8YnbF3zB52//6l/9q3INfHT/ztnN bnaz7VM+9VO3n/mZn9le+cpX2koddvZyFgD9tQaBPNRcyoE6wdukaX1qkJfDC4OWeA9agyV7JAVG wDRahBtJcyEtPi0N83U4J7Bi9nTcnJsdOvbPhzAW4OFG2sIxRsLWN3Apx2DzNmnNIS+HFwElhDJ+ tESPpMAImCYLMR03Ys72ueCwACOXcgDHTLRzIdCOfFyAFLzMDK3b9QvHGAlb38ClHIsc0uzxnmc5 vAgoIZTxk4XAjpErAZs6z8h1KwkK3Z8vOCzAyKUcwDG0xTW19l5r+oUkQcsmN3ikBU5RCfEBJT0f 1UZQAmn3Jur1K5QRzoTZ03Fwf3MBwOegmBlDoes1JZRImirwcCkHcAxvk6b1qUFeDi8CSiSldbcn YDIYAdNkIeZy7mX0WFSTtJVa5ADa2bWC5PyEQtn6k21M6/re8yxHGgSoK3ZyTgqUEMr4yUJAPQEB myYLMR03Ys5qruMEWICJSzmAY0Q7FwLt9Jmh5HzCrmvwSIs2wURcEYAXYHwL8NAJWVslk9boq01F RiyH3qNynLHNEuwvUJnjct695CUv3e5xj3tMLzg+5p733F79qlebq4JfwPCLkPhHjW0xnep5GH/5 l3+5PeYx37Pd/e53325wgxvUczX/Xhcf7/Ve77V90Rd/8faUpz5VXszN0PuczzYjdngw/8u/vHn7 wz/8w+2bv/lbtg/+oA/errp292+d1Wvjvyd217veZXv0ox+9Pfe5z7WVZsip/LRH7qV2lUscyg0w smh8HVZWAFty2YBD4LrMIOZ9EsYQoeQC+nwa+4QxN4UOLSK65vo96QD6MlfX0K5yCeNpmp9Eg7Qn Du2lTFrXnM0TTt9LR83pXh6DalvlRhdAGhr4I4TiaAC6lTpl0+9J5RKHcmNS7xM5ztXeYZVMWqOv NhUQEVxkL+W6wrtegLuROXkvHUbqlE3rRTatMfJUn2zqMoOk12sETX0uZ4XeZ+V6hEcK7UpuZ5GM 0MAf4Y2ihUd00mtVYK6uoV3lsj2UG2CkTt6MT9aBZkwk3++JsSDlfRJqBDCvduG9bEP9Sh7x3LF7 WfRixaauoV3lEsbTxE8CXV6XZNoTJ++loQm5CyKC4/ZylHQvFTshwpjr7ZNrBkdDaB0A0IvVGprG J6td5a5U1Bdg8UnEIx0geskOUw1gCmXkgC2fRQ5Xx0dNcEJy0egY15uKgjr54IEVV3XWnHMEK//7 f//v8u9i8YsL/87PtemFyLd9+7ergYC53/iN35B3S7zrXe+6ffmXf/n20pfq391iB6zegl+08Vvd 34te3E0vxBbHLW95y+1zPudztif92pO2N77xjbaSAZ5FPbtezcjoXHnHi170ou07vvM7tw+5y4ds 173udcs1dN8R44PfTOTrvu7r5F0d5ZF3iBNzkVchI1y/zN5wYbVOLli32EsugJUO+/l51c7bqiiS s2o0EIRqH4RlhpyXclXTtTm4Hu6DO/lwdpwZXPvh0DqY5lp5TWenZAhcoMrUkAuZCqt5mu4kcqqm XJ3cYb9+Xtl5pvNpZWrSAaGa5xMZOiaVCGHL80GX8sgIJx+q6cHQee9zXUcj4lrTi8lkrTaCJ9QY uCfolcJqnnJ1xXovsxRH+BhUDz00UbKD6+ILuDKsY5NU8XwQzOkxqRqiD/cwdMbrldkbLuSDCT8Y Ou/tJbDSYc/g3rnq9aF6HHt74hBqeD4X3cuK8T60Y5arPufKyNHo1HCtDF9TqwElF42OcP0ye8NF 1FxCQ7jwXtr5lMuK4ZVmhhzhonupsAwdqHotLDyLVBhcj9ejXbJ15mvV2g+H6TISmmvlNZ2dkkbw NLqO2Uue0qXYe67oZBf28/Oqnc7qmRWGK3QgbRCqeT6RoaOq1MkHD6orfGYoj4xw8uFsnY/9XO+u FZOoSm0ET8NKdk6p9Ag5a51CuGJQ3gWRL7/eAnX6sQN9OF1OtUkJcN2rmFqs70CB6vTi6KjdiF/8 xV/c3uZmNysvLG58kxtvj3/8L5oj8cd//MfbB33QBxUvvwjr/m5UXFNz+le/+lXy4438d8ze+q3f uqwnR/OmGPzmGfyPLf/8z//89j//5/+0lRDdMyMQ0VwCoKovecmLt+/93u/dPuIjPkL+nbDxOrrj 1re+tbzt/TOe8QxbBXHCXhqUaoSWc9TPulVa+BCpKMa6hoM54UOkwuqgDNhzXfUMVX72cT96mGBF eRwdXY46IfDeFus7ioDNYn1HFQRKNYJBlFGmHqkuzZzwIVLRGQvg+ptcUAbsua56hlLD0bF41kQk j6OjdhW4l+rMfsiVtqYGp4A54RtRqS6laHPUNxRgf0/W6J6r51hzRWf0cY19drjmYn1HFcCLo2Mw F+SVMjonc8IXsaaOy6Vr9GPPtfRBWkFTUIbad8+MILn+GhVdTkIyZ7LzAcyvQO9ifUcVBJ7L8Rjk lTK6HHPCh0hFZxzQ5gxjHHuuq24dTZWffdyPHiZYQX7MzZCQzJlcrO8oAjb13ApgmgWVagQDK5NK BHJdOnIhUtEZC7r7zm6MY7/M0ZQajo7FsyaCFUxUz5QA4D4s1ncUARtcIxFrhZgurbK/EkEvwOYb GG9x8kjLAx3wSndwmQPYKFXxEjqB1slEJQUNfE4nQ3TUjZTah51rZfzAD/zAdqPh7ePf4ZbvIN/p GvH95EUfH7e+zW3ohdmfmKPH6gr4O1q/+Ru/uX3pl36JvIgpa9uLMP6HnJHnt5P/yLvfffuu//Sf tj/50/68830OjLQ80NH8XwvG3/zN32xPeMITtv/zsz97e8d3fMdyDavjPd7jPbaHPOQh2x8964/k /2A4opKCz+k1zAJtJkoIGuBzwCbD/BuA1DkULG5ZsJdjKlmvwBclF9bQBB3Bq2QS5lzeJ/cX+1zn HrnqtI4mqVLEUhC9G3l2MkSGNhNVCANxSWuFNqlzKNjbS0Hk6HCzt9oRvEomSy6soQk6gdZ1TwRC 0LCzl8wgJ7UPy71cfK4LqIJ7lCpFLAWpjwqBqGS1Ki5uCmEgLmmvFkYxgzvKzk8Qmgc6ls/HHcBG qYqX0Am0zmRoUtDA55xEBjeXcS9zqABqVA/lkvUKfE1EcCgXYI7NfCSD4DstnDQ80HHCXtbKOpqk StHKTIbkxt29rJRcHh3DHUyd2QJS51DRUAU7uWS9Al+UXFhDE3SAmQnnCXsptQ9vsb1MhO7CCXsp DR3jXjKS8WpgciiAW+4ROTqG51M7nAlRgpMm6ARaN3ckBA2XfS81g1x1WkeTVCliKQh9FBjEJa1V sXFTiCsD+iOIduHTDe0AcyeDcxfNAnSJIxcCW0lA8+M//uPbTW5yk/JCgn/s77d+67fMkfilX/ql 6d/6ustd77q96MUvMsfF8eznPGd76EMeut3+9rcv6+8d7/3e77194zd+o/xbZKdCHsERj/Gf/umf tt/93d+V7/S94zu9U3sd4/Fu7/Zu28O+8WHb3/7t39oqhuF82h5xEQywlcSBuMjmSStVx+QmHM4J 2HOMb4BELpATXNYckYfWG3RtD4UAZi25A3GRJytVJ+QSh3MC9hzj63AZcmWJQ+u1OpEHciFbodOB EKLLHYiLPFmpOiF3Mjh30SxAlzhyIbCVxIG4yJOHiGNyDCt0OhBCdLkDcZEPeDpcNCdoc6cvpokT cmYtiQNxkaccVcfkANofzgnYc4xvgEQukBNA7qQlWjORBxYZZe0PhBBmLYkDcZGnHFUn5E4G5y6a vSjgfOXUh66j1Yk8kAvZCp0OhK5QXKt9xS5cuXtDvtrNHBXSBKGQ1jnISW/AXBXK7K60zIzAW5uH lsCVH46sf+EXfmF7m7ep/wDzjW90o+1xP/Mz5mCon19QPOABD5C3jWcf/1jgj/zoj25vfvObRcfn yv/A8lOe8hR50fZXf/lXxiLwehJ/9Ed/tD3kId+wvf/7v3++M+OB4053vNP20Ic+dHvWs54V1xIo pzl1LxP8hiO/+Zv83bovlTcI6a4D/64Yv1nH9zzmMZbW5XJJ74aTOICuji7nNc1IE8S5sEaDuoGp NsdwoeS04bHSwKBQTNrKEXwwOjm8ljn/z1VaqMJzOqRlTWdXq4s7ZHoXozq9m30CoCcXNlIbMRmN Qs5rma1BnRpu5QieClzEa6C84bHSwFRhmvxQAJNk1jIv9jIOB7ikvEx72VkZox16yWmpmHJGFJO2 cgQPBimtB5obbuUIngrcE4e0zuk8uS7HXnYw2tV0eSaZ4kKaIM7OKvBmCBF2c7OdoKTkpDJMOSOK SVs5gg9GJ4fXMl98L7NCcFcZhXF2Enelc2YKBnp2IeM1zU1uuSfeDJxk+EC+1CVgUE5yUhnwuaJQ TNrKEXwwOjm8lrnbE678AEjr3LF72bsY1end7BMAPbmwkdqIYlIw1e6JzNagTg23cgRPxWpPAkqC S7HMVc5daQEmyaxlPnYvwYU0obbcIeP1ECKMzjbGGIwlcwVh+jtgguluiDAOpclGDHN4OHJLK68g Rj9ydpS+KNHJXHyE0hclOp5R+YM/+AN5Mwl8IcHHA77gAds//MM/mCvxute9Vl5Uff/3f798Z6gD /1teX/iFXyQv7PgNLfg7Vb/0S08wFYFXVcH/MPNjH/vY7eM/7uPlLeDH6+uOd3mXd9nuf//7b49/ /OPnvycmp8Ad6c663ksEv0X+Ix/5yO3DPuxu8ffE9MVXfUfH+/2bf7O96U1vshSjruidzDRob6yT gv66ecZDIIV3wQqqB0EEcxPfoHiwyXpehhj9MFglU723CZ7z2VH6bo31XuIfBsgrlJGRhui40MZQ muhkpkF7Y50U+KyIrtKKC+WIMA6lycYoZO+ec8ToR86O0hdF4XrxEUrffa7v7KXN7qlQRkYaouNC mxYhsdXswcpkdcyK6CqtsNxSYkwiEcahNNmIYU4OGooOTeEFahbeZ0fpixKdzMVHKH23lzrjIZDC u2AnuE0dVmjTIqTiwaYP9zmDcP1eBkh0ffRhP68Be2mHI3/fqrxCGRlpKHrpixKdzOEz1klBiAJg yyGQwrtgBbVDkGLiyhN8MWCT9bwGMfphz9EcVlvXg0SPjL7su8/1HP1wnL6XVmhjKE10MtOgvbFO CkIURAlcQDgXqmGdI8I4lCYbMfgcVu4uZx85O0pfFIXrxUcofb+XPOMhkCa65APKyEhDdFxoYyhN dp1HJheK4YpAeQG2QtzWcH/YSk0Pv30El5hLjSrg8NhH/eSWsjkn/12nT/qkT4oXDX68w9u/w/bk Jz/ZXPvnGzX+e2Xjeve6173k7esDJUTN4gSvpRd8T3rSk7bP+IzP3G50oxtN63YH++5N5+N3XHz9 619vK83AU0p99J4oXv2qV8mPcL7v+75vex1f/dUPLnsgK8BaeDiwThy3lwjV9hwJdJXEgXjIg29a b7jWwd6CPXhMMFKnZv2j9tI8yDU57LOmyhqe8HBgnSC2F5ZQ+3GhcA32Q+ljclIfeK6JJLjCY0Ih /3fsJWE0DuhlYg/kLgWx9HAObKU+ck9OzaVGFXB47KOuL/XqnAbVzLFnJKBcrMfmRt+B3DHgJfCY MJDYSn3knqhXSqsv315izdCeRhCkfEvs5ei7YA5bqYdrHewt2IPHBCN1ata/jHuJfdZUWcMTHg6s E8T2whJqPy4UrsGOrdSrPTkxtwa5zMgTHhPAxyN6pN47JwmuqVdKq0/fyxV6+UDoaojyd8B0nm8i aJCy9Ic6GAzCdBL1oU1iT+f20czloDMaijjIwTSCf2Tv2x796PbH/T71Uz91e+1rX2vO4/FN3/zN 01of8IEfsL2KXrAw5FLgeuJaaRo1x9/+7f/YHv9Lj98+7/M+b3un7u9iNe+cyN+Bu+9977P9+E/8 xPbSl77UVlLkKY7cywX4nSHvcIc7TOfmH1N82tOeZi7FZdnLRS4AGuekNU6nOYweB7ZzQsF8lxUQ l1o1cNfQwNHQGQjBgITPRysewYBoc4a9yGR1gmYuB53RUMQZa7HW5ACNc+in39d5lBoRNEhZ+tlB NERkloRLbTZ0tJzJhc5ACAakeD4+z7HEBXJCDxq2nc5oKOKMpWmVY3RacjR0BkLQIGWJewkGgzAz LVxqs6Gjy7PlctAZDUUc5GBqARrnpC2xOYweB7adzmBqpTG31AidlhwNnYEQDEhZXnAvHQuty13K Xgrvmc7kAK3kYprD4QEJXaEPiEijMZdaNXDX0MDR0BkIwYBUnitMI4ReaIITctlSxc2gMxqKuNwT nzvnSF+evcwnVQyEiFRaQVxqs6GPOEvzoRxIJQdTizZnWOSEXlmp6HRGQxHXsVdvDN8B4xugQz8E MnvDwLq4/FBoRaNTKRFGEnyC2usXWIz9RywaGqjWlnNj0pWKF77whdud7/yB+QICXszw3/l68YvG N9moK+h5kuO/K8U/Dhjr0fHFX/TF+Q8qjxdgKyhgrcmn+P3f//3t677u67c73elO9MKx+8eT54Pv 71GPepT8w8v1xwIZfs48oVY0OiVl6oxnP+tZ2//xEf9HnMP/Dhj/WOL3/P++x1yUi9i8I8eBc2NS +2Srrv4uQ4d+CGaHeWJkAJekYuwFjQkoKdEy2gNdrhJ5vc6PvVfZc4k5UAjaJTeq3o+5Y8CJ/nw8 OV91T8ysHPohGB2VQJfWp+0lzOCTa4M+ayQZ1SclWkRmwg+E9smCTiXmQCFol9yoakZrR3JANlBf tWTOeZnRhHWASTr0QzDZCoEuPxRa0ZgUwEmYi6/2J/2+hYZYhscxmYqi6of2pHKJk/dy7AmHclJC X+oCEqbcSDi84dkPhVY0OiUlN3o4raidmQMn7eUAP+ecUyb56shrHT2VS80ARJZcaXfa71sO6oGS Ei2jPdDlKpH3Cbwge61odEpKbvRwWqFdcmu1KseAE9356NAPgczeEHAvE8bph2B0VAJddhSdMPaC xgSUXBtaom7uEwgpT9zLZKuOuVHJkbFWq8e6JBuA7wpCfQEmG7C4iU4q3CLH6HILFImbgZDWOfiE KTbGmOO+yXX4rv/0XfHmGnrkd8Q+6h73kHdFxLdWF+D6APbxj//xP9bMby//2Z/1Wduf/tmfmWoo ueGTdu8eAc9/wfO3b/7mb97ueMc7Tt/BW/3jyfwOhV/zNV+zPee5z7FVjkBzEf/lv/wXelF351gX z3fvj/3YfAdEzNJ9Sevc3n0W4oS9HHIFZZEBjVTbRY4xSjvWgpUv+DRM1kJQw31wkzsx+vSjReG5 QeJS9tIqwaE9CQyeE/eycosco8stUCRuJiInFIuNMea4dw6e64Qmt7KP1kqMenaDbTQ2uSmhWNDC X8a9LF3xEaq1oM85e/HPdemdW20OY8zF6MhuslbjoA8i4mBOmWmFiTAEn4aDWe6b3ITiI1C9chd+ zFEjrXMn7GVtJ3diyOVIgOc6oZFKe8Jerk7BqGvaPCL4NEzWcSHunTt0rShTvXIXfsxRI61zl7SX U0Ix5ApO3MvKLXKMLrfAJBVieD4gHspJ79zRe0mFfrQoPDcDUdvVKoRpoSsL/XfADHg7PUuIyNJh aNiB0rZPK9afRH3Oub3cjFe+8pXbfe9733gRIS/A4Dth/B2tL/yiL9r+63/9laP/XhW/Gcef0Quv Pb8m4JNPilwF12OMPeMv/+Ivt8c85jHy3ajxbfLxhSQet73tbbcv+ZIvkXdqLH83bQf8lvTPfMYz tq/6qq/a3uEd3gHWy3Pwc/rVX32SJUacupeO4/eyKoNv+A0T1cEpCE6KPreLwTjmlitGi/yYZjhn M09SpjcrRGV7D2NvnUvcS0Ys0PsrO3iO2ssxY8fasUazVJ92zuawoPeiuQ5VX/+5lUJnCU4KdHRu x0X2ctCbHDp6lhCR0TH4OgyWdc65Uz/XM4dT71VURbsaQ0fWyDpWuc6LmHPKjLnsByVadIxpRpMT CnMdKtt5lOvTisvw+5Zg7e18wR39+5Z2wUlRHUdhMGrbrdMaCegYPALnbG5zHSrbexh761yGvYwF en9lB88V8GeQVGFB734Op96rqIp2x7hnT7cnitmL2FevjrgWX/N0ezzBvfB3ceIP8zJbs/iTntn4 TlGZ/JNBHFzFxBAWeiawTYhTS4PmjCsSNlynJzvjCM997nO3D//wD4cXFvNx05vedPvET/zE7Uce +9jtpS+pf68Klmrh51s8OtXj+dABE48sRdZngPzjyb/0S9tnfdZnyVvkd9c/Huy7173vLT+eyC/G XvziF29/Ty8Y3/CGN8hb6b/i5a/YnvnMZ8p39D7rsz9r+tFK/M7XLW/5jvIOjBPiHkYwm4pWlUsg Bx6asmuerekCF+VBaqnocwF86Ady2hIfjRnKNO+llD4LrEpCoJlOc24IGJStucIFuKdj8OCyUAKY TcVze25d1HQrrSP0exKUizwXH+TKbA2KXgrm82lLvEw8mgF8wqqBB5lc9hk1xJhLYMN1erJLLidr AtzTMXjG+yx63CcdyDvXQNjx+dBhnUhxTud9FljFU5KEY/eygtnxpxW0u/heVohTS4J00hqXEgEb cUaZXb8nQYWYpE4X38sx563MkbOJDutEiqzzPgusSkKgmUErnJMVzK6+nqgQp5YE6aQ1jqZUEeLU kqBV5QJEVad1xmt3+l4qIDfODBHtMF6n1V4SH40Zik9z0+X4LLAqCYFmOg2bIURg5qS9HDzjfbqe YCJJzzVGoYTNQSfnueTaGwfoIYpRS8VqL63BRZ2ycTxf8NGYAXxcai41kA2pIcZcAhuu05NdvV7n KsxttHvG+yy6iHYg79wVjsW7IPLNrm9uVI57DPiJo9DSiQOrkFwdNb3ElBuwc5/873Dd7W53Ky8y riU/3le/k3Tt61x7+7AP+7DtP//n799e9KIXWzpRzrA8nz4fVL3Wmcada12B3z7/13/jN+St8Pkf lcbr5mP144lv93ZvJz/O+Amf8Anbp37Kp2wf//GfsH3gB37g9q7v+q7bW73VW80ZeC78zouPeMQj 7Qoa8K1YqYg73MH8fKZE+3yU6xSGrHqBz3WZD+wlhrV0Yp3DKXEol0DHYXdivhUlZNz7vCOpqpBb Yv25rqDuCtxLsCSIrPycazHlBuzd5yQpIeNFn8+kOi5tLwdz4KJ7eQjiA7OWThxYheTqqOklptyA neczKt7L/BbaS5Srk7qT9tKJLpMY1X33gMU5D65Bhuo5Jjd/rk84YS8dwl90L5e543/fqjB+kg/l EocdCyzOKeOB+6wq5JaYc9MaF9rLVU4xKrXfXbXIWjqRAlgSRFZ+zq2w69h7PpNkvAxdTsEKql7r vMp1nwNXBq5lWyvImzCOpqo6OKUis3746PwMc6bNSuSVQaRHgQ5k5ySwNFUdu1W9bc9+9rO3z/mc z9lucpObDC84+MVLfSHGL0w+5EPusv2H7/zO7c///M9thUSsLEU9j6Jy3PmB2mte83fy74499Xd+ Z3vFK15hbCIzCX7Tj6c8+cnyo4a3vvX8b52tfjxx79AXb57L/N0+7G7y3bMOcS92gXidWXOFiiND VcVurp3pPtf7zw+tfOxzBipQT5jLJOuykmZc2ZHn5NGP9KzPKKCCaz9CMX5EeCZxfX1lNGl2MLhC xTFz6XRtPv9K0cM4mqrqYIeKzOIhED46gLlMsi4raZSZkby5jXF+dUZjaao6dnNSGQ1VFc+DitY+ ji4/xq5i5tLp2vr8rvCYh3losoqQlTpUZNYPH52fYc60WYm8Moj0KNBRWVQU/b0wsJtrHyNP4MoP RVZe+7jO0SiFdhXpYninDI1SjCs78pw8+hEe+sLLqgGW0484fHR+RHgm0c6TQ4EyyaOjsqg4lJvv BPu5dgZzXPkhoKKqDns+Bq78EEiResJcJlmXlTTjyo48J49+hGexl8FRUXXPjbxCuU5cX18dsVdk nXqFZzqnc/P5V4oextFUVQc7VGTWj6ikUaYC9eiykkaZGcmb2xjn8U4SwVFRdezmOkaUBOMTc0TC xupKhkYptKvouKs/9G3oDfapIRVODC959kMBJq+RMmSmEV3tJMKcc6b/xHHs54Dvy8A//eM/bb/w C7+wfdRHfdR2gxvcIF5ojC888OB/0PlLv/RLt6f9P0/Ldzx08EmaE3XnHu/xRS960Xa/+91ve+u3 fmv5EcgP/dAP3R75yEdtz3rWs+j3xH6FEfx30fjHDPmNQa53ves113/6izE8+C3vf+7nfs7OVqFX g9fkTL3P2igqhTlQ+lJq7DXpoxQB9KmnonDSjA7XZ94CMTm81BnvCEylrpiVJtfEk+pWKE82ULl5 hSnXLMLUSGfOFDCgl2vsuVPOWBC9VB2lphJD8g5lZt4CvUSYc6u6YpXT5wP8sES2XiFTkgHkuB49 mTNlNBBOzXnpekqa4j7YFKNUHSUweY0UQOlOZI6Oo3POxJUqhvx+Dvi+lBp7RscxDuf8jDR2BkLo gL2cl66nBKZSV7Dih6LJIWXo/Yq43ibHUBpFZ/D6Cbv5hOaA7Uupa1ZTwYHopesgCcoZOwNBqUbw wCB5qzPeERqHEGBWcCVTm3hSs1juE4Ac1+MaU640ippTZM4UMKCXa+y5U85YEL1UHSUwuVINAaUa wQOdRJhzq7piVnylfEKCviR0K5RkADmuR0/maOwMhIa6IiA/gshfc8hNxv3ZDQuh/BrqLRbLSdYo L7wXmWdtCUxYx7kQmvW9oyl9BMsphaOD1wqDTKFz1kqwFPzNq1+9/ezP/qz8va8b3/jGwwuPq9of 5+Mf++MXTL/8y7+8/f3fv8FWSsT1Dyf0+5AZtEc+8pHTOfh4j/d4j+0rvuIr5Dtj//jGN5p7Hy9/ +cu3H/7hH97ufve7bzelF3S+1lX+3T1545FjXozRvXMG3qjkm77pm+wseP2H97Jq3jcCERfZSz1H Xge/aBVdBKkMsIah5syhhSDi3usUFu+lcjPNeznueFLOFYLkVGtUAuYMvKAdyc++orLdamkCOzma Ss6g/Syol34x77VKImYtHwHMMb/eyw7q1Zx1vpBxWpQpLN5L5Waacwkc3ZLnTIWwk1NwLgwyhc5Z KxlFowrVPAdBL8hQ12B4UjJ8DA7tRChwryxvdYBI4aUuk/Gqc3nRvQx4jtcJQQtvReZZWwIT1llO u2Z979jDh3YCzOXo4LXCIFPofE4rwSLQNfM6yjm5CcAahshxhg/uIBOlzdGyzWaJyMCNkns57nhS zhWC5FTrgTkDL2gHT4rZh6uKz82W065Z3zv28KFdQHsVUFNvkjyFzue0EiwCzzEnh+tSSLVE5Mwq HWSitDlatvGsLYEJ62jey3HHk3KuECSnmgNrzRFTDNzrwZNC1yg26MRuNYQIuIbDCM7woV1A+1lQ r67HktQqiRjnMd0ROa6lt5wIUu0gc4qaidLmaNnGs7YEJqyj2fU6OvCcoEjOrn1WCawRYyRPoUeO YHX0BFDh2gjcBNCl8OuRDB/cQUYrEa5Y6AuwGHi2B1FIQ7RWoAwPBiFskxvdYy+YyMZ1FAXMKK4k aZQZI/wGFz/5kz+5fcqnfqp8F6q+GOmPm9/85vIPJz/hCU/YXvN3f2crjeAzNeeE5gu/8Ath3fnF Eb8xxhd/8RdvT37yk+XNM47BS1/6su3nf/7nt8/4jM/YbnD9609rjge/WQf/3bjP/dzP2d77vd97 0q9//RvIdwwLxoc4EzNFfaW4A6bxO4okjTJQ0kyf61x7z5hqILzkkH4kQrPZi9FHKP0oAqpv/g2K Ma9FA5LH/HfpTekNXI+9I2okDSNFfaW4U6bwfp9AVj2G6uMc194zQrPZi+KhRj8S3gRpxegjjD1j fuTD3vk9Dpg5YpwcRejLfctMQ+kNXI+9Q+okyj1Qje3US6dM9c17ucKUYwLDbgjjwDPKRSeEbXKj e+wZ85KN6yiKGCdHEfoiSaMMlDRTwbX3jKlOIu+BCv1IeIMeQ/Vdwl5aiahrWYHG+cELSm41M7A2 zEt2Jpsd1BdKFlFGxiISoC8SmKGkmQquvWeEZjOKyOlHwhv02FR8hNKPIqD6jthLb0rfw62C1czg euwdUo8Gw0hRX6nMFd7vs5oTIBYf57j2nhGazV4UjzZI7eWKjzD2jJkbmL29dEhDg5NjAPoiSUOD kyhyPfYOqdNgj0VBNbZTL11lrgTk3wHza8e7jho5HfQXoDytRF1f65qzeUKTQ6/XyAnsjDxY0eYQ ZqgSdfJhLE/VsP3DP7xxe9KvPWn7ggc8YHuPd3/3+kIEvhuEB781/D3veU/5ztPzn/98W8mh55wA 3GMf+8P9m2AMx9u+7dvKd+p+4id+gl5gDe/Q6BjOxe9a2L2g/OAP/qDtqx70oO3Rj3709mM/9mPb 0572tO11r3v99tu//dvyb4mN/o/+6I/ZXv3qv7FVGXYimbQ+uJdk4Fao4KnQD0UUgGP3UmblEdFK wQOnjHVxyrkDyZmpDcHusQhWxjkZXNp9jRBWdC0m216OYTn7UHDhTZCK4rEuTsEz1g67T6GCpwI8 SSOpNTAE6uTDWBfZ67WhtNJwKpKKKec6kjNTG4TleTAP3pLySDjGHPU0hzMKgK1TPTToh4ILb4JU FI8Z/e59EpRaHUIFTwV4kkbS69kY53TgjY/3yJBGr7XypQuEy3I5GvoYwZI8+HWg1+vCiRlyWjAt JSMKgK8vo4NDvJaxLpbFFNFKwUOT4yJqgqwthYwKrAF2fYKokfNp4DAHCFYKvdbiXOaMt1yOBC68 CdJhSfGoWE7hdeE0I1TwVMiHEcEDfH0ZHRKiD2NdZK/XhtJyI9dhbIhUoNGudSBhNJRGMbmsjHMy uLT7GhGsFJSiuXI96j1pXXLeBKkoHjPyd0sCXgLlz0eo4KmQDyWSjgpq4DREH8aFRXlEaaXhVCQV eD6GXWtNz0xtEJbnwTzlFMIjkRBWdC3KLUUBsHWqhwb9UHDhTZCK4jFj7CV6S633J1TwVKDnCkH5 O2ABJIshb9yPRO20de6IXCG90ZlHPxK1Ezhl89AeALkGI7eV6lfiT5hnPeuPtoc99KHbne50p+kF Sfejide+9rW329/+9ttDHvqw7Vl/9CxbaQd2an47+O/6rv8k71A4rtm96OO/4/VBH/RB23c/5jHb G8uPJsInMYHX/czP/Mwp/7Y3u9n2a7/2a+ZK8Lsrfs7nfs7k5x/N/Mmf/AlzMfwMOvs5nVXUrgAk L5Na5YgfJG5bN5KNYZljuFAM2niuSN4hWQ2RqbQxSHots+6lViMGxvw+u8qz14raKWbuuJwBpDkH QKExLrNjLrD3+4/BySJq45kieVfIyvHkR8IYJL2WeW9POpDjYK52ipmbc4BRgP7o3GDyXJtd5vb2 snbaOqczj34krCtk5XjyI1G7Asj5vOM2kGMwHZ0bsJtrBSWPzg0mz1XaGCS9lvnie5nV6Kydwjj4 YtGPRO0KBmnHCSBXkzuYLYb6fFq0gpJ91jokqyEylTYGSa9l3tuTAeZXXHAvAcflDCDNOQAKjWmZ XeaO+FyvpEFJz1SLdYWsHE9+JIxB0muZT9hLATkG05zrVpm5OQdAYTAuM1dzyL8D5ohSiuGWrHWW fy/Tmguu/MhKO4VvaeHtN0Rh9CNnAPd+KLwCJ5XQCWYXV3wlo/NYaF6rfg1+g4uH0Ysq/seNxxcn +s6JA0fHbd/ntttDHvKQ7U/+5E9slQZyujznn/7pn27f8ohv2d7vdu83rdcdN77JTbbHPe5xlmbU O+B/9yv+vTB4IffxH//x8uJsxJN/+7e3W5Z/gFmPe3zkR8rfLWPk50iCez8UXoGTSu2Agzo1PxS+ s8FIkTqWUY8errFlDHIgPn8Zc81jsN3nusAqmfL6c2kvaG5KB0hWs8m7YKBTeF15ZHmkWT+ks0LA ZbZeVYN2wJXaED6CFINn5FD2evRwbW1YguLCWQLW4WaEO9nw0qwfOQO490PhFc1N6QDJaq+QGT7X CV5XHlkeadYP6axIYI8y19EHS8DaED6CFIPHOJ7kCFk5gXkSVFvrbLkeWcQPq5iWriJdhDi5mqXz GcC9HwqvwEkldAJ0ae2VK1wNeylF6lhWmhr9kM6KBPYoF99gitFATfRSFDU4nuQI2QuagyulIFxh 44IrP7LSTuF15ZG1kYbUFdz7ofAKnFRqB9ygJ7K56F5OgrXB9jIVgxDQmsfZS7N+GGW81cLzYXTo PDelAySrveoZh9eVR5ZHmvVDOisS0XsBhrADN+g+BysFeBgjh7LXo4dra8MSFBdc2aGkARutzaVo 9jJmAPd+KLyiuSkdIFntFTLrz/XCR+UazfohnRUJ7FEuvsF0hWLx74BV9A+geQT0SdE+ikvMpUYV cHjsg9Y/bDoIWaK51m7pF7zgBdsP/dAPbfe6573kXQHxLev5RRi+YYUf7/me7yl/x+tJT3rS0X9/ i8/zfd/7fdvHfdzHyY83ljX5HHCez//8z9/++Z//WYNw0X/zt3+7fe7nfl7N0cz/ntfP/MzPmCvB 3/363M/93PTbccMb3XD7sR/7UXMNsPPlaakCDg8H1om6l1KuPn8Mqu05EugqiQPxkAfftN5wrYO9 BXvwmGCkTs36q+fT5ZA78LmeNVXW8ISHA+sEsb2whNqPC4VrsB9KH5OT+sBzTSTBFR4TCvm/Yy8J o3FALxN7IHcpiKWHc2Ar9ZF7cmouNaqAw2MfdX2pV+c0qGaOPSMB5WI9Njf6DuSOAS+Bx4SBxFbq I/dEvVJaffn2EmuG9jSCIOVbYi9H3wVz2Eo9XOtgb8EePCYYqVOz/mXcS+yzpsoanvBwYJ0gtheW UPtxoXANdmylXu3Jibk1yGVGnvCYAD4e0SP13jlJcE29Ulp9+l6u0MsHQldDwAswv3iera4TP78d QK6AHvpKCvQG/VlQ4PcvAHA496pXvWr7YXqB9JVf+SB598Cv/MqvzONBD5K3af+5n/vZ7S//8i8t sYauPpzTwC9u+IUP/8ghv0jhF2L4XbDx3xLjg99i/r73vc/2Uz/1U9vrXvs6W8lAp5jPsm2vfe1r 5Y0vPuVTPqV5h0Y9+N7e/OY3ix8fyc887nHbzW52s8nPf1ftf9D1j/h/fvd35R9qHv38bop/87f4 d78SJ+8lyeqwnNtLDmtDUFzQ4X2bMw8gu8orkIOaSu/G25wBBpqK9dhcAf/3Bfz0XC+S6/wKVXjs sosc0arwGA3NXiDM46XAOO/bazUPoLVPGHJUlhxIM3rD4c/1PsfcSXsS1GXcy8C4hvU0aWWc0fM9 MszjJaKzB+ac29vTBCA3YNqTCb1+eC8HhLyXa9YYc957TqYgbU4ow+OsVQ48NLly8PEMuYJjcwX2 dcESqxyxy+DugpYDz/4FiFUdlnN7yWFtCIoLOrz3nExB2pEIpdIGJKGmsuTQNqEaivWEXOJiv/8w LrKXqvAInuU6BpJLzu1tzjxeItpckHYkWnsLMFBZcrvZlWHgpwtY507ay6C4oKP0DqwrVOERPHFO zIGHJq2MM3q+x6s/hu+A5Q3FPcVgwLq4/FBoRaNTKRFGEnyC2udzpU8OqzqIhgaqteVcCq985Svl jTOue93rTi8i8LjRjW643eWud9m+9Vu/dfuLP/8LSytyNTyhngm5v/qrv9rucpe75LpX9W9Xz8fI 8wupf/2v/7W8sHoVXXNBPW3gNa95jbxD48fe+97lRRV/d43fGXHEP/3TP233u//98rz23a+3eqvr b9/3ff/ZXAw9If/H+dUP/urw4zV/x3d8p3gqKAfXeuxerlH3UqF9slUf90RhnH4IZod5YmQAl6Ri 7AWNCSgp0TLaA12uEnm9zo+9V9lziTlQCNolN6rej7ljwIn+fDw5X3VPzKwc+iEYHZVAl9an7SXM 4JNrgz5rJBnVJyVaRGbCD4T2yYJOJeZAIWiX3KhqRmtHckA2UF+1ZM55mdGEdYBJOvRDMNkKgS4/ FFrRmBTASZiLr/Yn/b6FhliGxzGZiqLqh/akcomT93LsCYdyUkJf6gISptxIOLzh2Q+FVjQ6JSU3 ejitqJ2ZAyft5QA/55xTJvnqyGsdPZVLzQBEllxpd9rvWw7qgZISLaM90OUqkfcJvCB7rWh0Skpu 9HBaoV1ya7Uqx4AT3fno0A+BzN4QcC8TxumHYHRUAl12FJ0w9oLGBJRcG1qibu4TCClP3Mtkq465 UcmRsVarx7okG4DvCkL/AizGGdNtRmPFIjjlToInbUNxIf6k2V2YxfqJ8Ngf+ZH4jtSxx/vf4f23 3/jN34yVVqdk3TV+sfL1X//101p8bn4b9w/8wA+Yr6P50UR+10P+R5P/43/8j9uf//mf2+qJ7lpe 97rXyd/resQjHrF9+7d/2/YHf/AHplT8zu/+zvb2b//20zk/5mPuub3ila8yV+LpT3/69p63utXk v+Md77T91V//lbn2EE9HK7z4nb1kWqUmx6B+pBjMaaIJ8EHnHBUHK65Vz6Hc6G/QGNpcEFY0uQSs cGxOeB7UMNl27jPd5kHjKXsZ4IwrM5jTxKgad8qeRHNi7kKwFWKhse/A4sJH/TqaOXuUid37TK16 qJsWSrCi6rh25iqvYG7ihTDllD2Jxoo6FXTccfCkXRcuxPe5uzCLZhh9i6gmdPQ+Qd1bdC/Xucor mJv4IKzogoQpe2RO+RQn2859pvu0vWQa92TCIjrm0mPc7l6mv3qOzy3RGNpcEFY0uQSsMPpWOeFT nGy795nasIzkSg9gWqXRsFYYqqYnYdwpexKNFYvglOtwhEEs4bNiN8fiwkd9F1WOx6wKTtnLAHW8 lwuwourac3VF83fA8ibwdnqWwK1QS4ehYQdK2z6tGD+JEB3pXN306R8zbl70dPyt3utW21Oe+hRb hZGrdmfnN+S49a1vLVn5e1+2zru+67vKC5mXvOQl23f+h++Udyms341b/+PHt6IXP1/3dV+/Pe95 z7OznA6/Vv5xxH//wAdO57juda67PfaxjzVX4p//6Z+3L/3SL5v817nOdeiF3iPNpdBzdE/Fcepe OvZyFdUyBIZFUB2cguB2crsYjGNuuWK0yI9phnM28yRlerNCVLb3MPbWucS9ZMxFQWUHj7TJodqz BG6FWjrWaJbq087ZHBb0npI7hGpc/5mVQmcJbhKXCxIuspeD3uTQsZsTanQMvg6DZZ1z7tTP9czh tIdq0S44KdCRNbKOmkt0XsSc02LMZT8oQ44BnyGAJicU5jpUtvMo16cVl+H3rQOoPu2CkyId6K2s dsGhkTC0a7S5JLtKEC06Bo/AOZsbS5ca2d7DSGX2XIa9nIuCyg4eaZNDtWcJ3Aq1dKzRLNWnnRuf D3r3czjtoVq0W8dSmT3dnijW6zH21asjyrsg6g3QAZOi+c9NCGPlT/rJYai8dk2u2ib0MuQLkusq /pHC8UXEscdnf9ZnD2/nvsajv/XR21VXzS+mHvCAL8g3wyD8xV/8xfY93/M92+3vcIf00Yu/1Y8q 8sFvQ/91X/d12+///u/H3+uqOPxsnv3sZ2+3ufVtprU/8AM+YHvhC19oroT4bzP7b3f724kW6E4L UHk0cZ9cekYfAznw0JTK6nPW4J97PBfjkTk+jNfJGkDhZcK66kYJpEZCGjoK5+hI4y7632XA8oWu z0frYiBwn1x6Rh9gfK42KS73Xhp74b3k2WudKpKcZcsenUMj19bT1Hu8q5z2dBT6Uj7Xjegw5mxy TDUS0tABk+LYvexQee2aXLUZkmxlYTvPfqW19TShB10C1Js9UVzKXlYU5nLt5YSBlNa4i+5lYJVP rlPHnFaVCxQKPDSldHXZSzRh7SguAVoV3NBROEdHIteGCJXXbvRyT0ehDzwfgeUMWlUu4JTM5oHJ gbWgiB7gQynF6lqNxc/1MlkDKLxMWI9IcpaZoeNALoGcZa1Mpd6n1sgwuKej0JfyuW7EFYzmO2AM vtn1zY3KcY/BHjSYtXTiwCokV0dNLzHl+hdg/A6Ct7vd7bY73/nO2wd+4Adut7rVe9UXT1bzOwPy i6VnP+vZ2zOf+cztGXTw/Mxn2EwHa0984hO3933f9828fVfrXd7lXbbf+73fsytJ8I8rfvInfzL4 u4PWGL4rx+vd//73357whCdsr33da201RP+E+AXg//V/fVWs4y/2+Eciv/3bv91cFd/wDd8Qfjz4 O4r1L9Me2JVpT7TbT+nnT5cLtJ+zynUKQ1a9wOe6zMvcRT/XjZ/kQ7kEOg67E/OtKCHjzvNhQ1Uh t8S8l9MaV+BegiVBZOXnXIspN2DvPidJCRkv+nwm1XFpezmYAxfdy0MQH5i1dOLAKiRXR00vMeUG 7DyfUfFe5rfQXqJcndSdtJdOdJnEqO67ByzOeXANMlTPMbn5c33CCXvpEP6ie7nMHf/7VoXxk3wo lzjsWGBxThkP3GdVIbfEnJvWuNBernKKUan97qpF1tKJFMCSILLyc26FXcfe85kk42XocgpWUPVa 51Wu+xy4MlD+Iea8iWT7m6qfEDyNvlVunNLnVTKOmelg1zQgOBC7F2C3u/3t5bs4/CYWfPC7Hz7s YQ/bbnwTe0dBeOHDfyfrbd/2beVNLt6GDp7xYG16S3g6+B9F/uZv/ub2O1b8du/8dvVj5t3f/d3z 3+faOfh8/G928d8T+73/9/9t/+0ufD6/8Ru/IS/e6jpXydvZ+7/jhXjWs54VP06JB//45POf/3xz OfxM8450+zFjJRq/m53hdoxxrUeyqDO0r59XmqkYe4WxMKWvqyqQz6yzx32u8zT6jsn1mMWL5hQ7 67WVwnvkudYjWdQT5jBRMxWr3Dilz6t+T0Zkdj8XXCfu4LjcLCpTr4Xr7GtXMfM1pzgmzbUeh3LH 7GWXhIBN6fIqGcfMdOhdwR63SEDte3vCmBc9nJsziapNOWuqK4E819o72+9I8CbyNPq6XHCdGJjF XXtg5VL+uDUS7scc1+M6/bqHPgdWMBdMmfNqtSfoxex+LrhONFw014nK7IYIK31Ocz2yqDO8R55r PZJFPbH3ud4nFBCwac6t9xKR2f1ccJ24g+Nys6hM5blLZs4k9rSrL+gFGN6ed8bBPaGih/dg8hop g2a8GmFqJxHGHJ57ERGMOUf3AuxOd7rT9rKXvcwcCn6h9G/+z38zeS96fMqnfPL2t/627nBZ/GKP v+s2+vnve/3O7/zO9rSnPW37yq/4CulHT/f3xW5+81ts97nPfbYf/MEf3F784hfbWRL/43/87Xav e90LMrrGda597e1BX/Wg6a3k+d8ke8ADHgB+PfiF6GN/ePy7YnxjdMyPXaB0isu9bP4vCTI1Bwrk kOeq+KwLDqT9nHMGaarOUGbmLWBT6n4OH7NPj6sdRqXNNfGkZjGvomJ1TV5NucXzGdnMmXIZ91J1 7NMUlRiSd3hihgR6iTDm8JzLEGGV47msMVwrJnREpiQD1VN7RuaMv4x76WP2/is9PjGcUx17MHmN FMATM5ij48gcnrtE2j1Z5cDbPB8GV8VHUG7G4ZwzNIqh6ozQAXs5UGTMPj2uFsrAlB4qnpJTzGJc RZNjKI0rOFPP3j0fRpcvyaP3UrtgQHKf6zWnfTBiqDpDmZm3wCThObXLKmE1UoaRqvljcrOYV1GB LFf1XE1u8Xzc7ciccSfvpXEg4YroGfNyyIS8QpmZt0AvEcbcfM4eo4LXXNZYPJ95Bc/OQJar0ZU5 GsVQdcbMXBmQH0Hk+5Gb9PuTX1LoIPMKjRg50Abb/AzZ7yXUVExWZ9AmQKIqiO4F2Pu///tvL3j+ C8yReOhDHxqe7h9PPva42c3eZvu1X3uSrZp405veROd4yPR3xbjnd1BE8BtvfMe3f/v2YR92t+16 9OIH/d3BP07I36F65CMesT3jGc+QF39//MfP277wi75wOJ/W/GOI/Nb3H/qhHypvDvK8P/5j2op/ 2Z70q7+6vX3z737xvxP2qlfrOyXWXYJ9OHEvZ51hYoF9lhrPU1gOfN75VfBoq5hPeQXWipqzXgrl pcbZgJejICI4qAef5pAc6lgYeUfDCYU5xuzz+2RwFd2xOZq4mh0MEwG8LGd9eam1JIB5kbMPqcWS ww5S96wWxrvss6E8AgER4YV6CGoOuaGOFnmH3ZlJPKW98zviiQjWuXkNz/kt4ToJEwHqp1/G1xz4 kSaoX3NcyhpK+bCDRvecLyioPr/GBHiH3GR1xmxFj6awBrszk3hKO/ihZOjlKMmjH4JyI1grIkcT V3h+gdfIEXzZmEsO6uAU6kdyqMv1jmg0oSwX8uzz+2RI5e2QS5fDGLPNOsNEgC6bPE9hwXuEkhE5 ruGAYYnI0cQVnl/gNXIEvBwF5qAefJpDcqjnhQF8deyxliG15YJHg8Lvk8FVWtFLNbYCI0yaZIGJ AL0c+mWSXbnBSCsRnpNaDuty2MGoU4+U14OtPAIB5oZ6AnJDHQv3Obkzk3gKF17QfHGaMyxz4HH4 X2vhiSs8f6LjrhzoCzAbeOab9t5JKRljIZP6p78DBJoOjOx59oOhc3ZS2cDTqAeg5JpbpYZRC0H3 AuyO/ALsBfMLsIc85CHh4Rdg3T+cfMzxwH//wO0f/+mfbNW8GP47Y92P9t3h9ndYvtPhK17xiu0H fuAHt4/5mI9uf9Sxu8Z3fdd/JW99f6tbvWdw5U0+mheXt77Nbbav/dqv3T75vvPfTePz/siP/Khd EQGebzxzm6WygadRD0ApoH72Qu2lI3o7p0E/NZXxkmf5XJcCSa4ZpiWRFhas9jF6a7nwnmc/GDpb R5PzjtHHc/x36aCGGffIKJMIMvN0+L9LqoV2TagE19GDhwp7DFIrQiyloPXODC+qMw86e8mIe/TR 9N299NkLmfQ8b4m9nK6RRpz7vdRjGqXwGRA9rcW19Xo7MnAXvIDr6FGzNZKwdYyxOhC9szzPDC+i Mw86e+kASUaeL2kvA1SDlkP22unB0Dk70aS1mksbcyZAyRi9MUrhMyB6uzaDnztGGnj2z1mTCNYL aA2pg5CeO6dV0TF6a7nwkmc/eBGfBTRZFfBeZ3tmnnNQw4xwIVhhJE/H7KXflw4wMwaBK13Sai5t zJkApYB69Op1AaNlInq7VoOfO0YaeK57iTXMWVSL1T5Gby0X3vPsB0Nn62hy3jH6eD5mL+M+y4xI zS1SJ63wmcF19FRAnc/VyRBLKaBeKfQ2jN8nkF4y8pw2mi45KZDkGmYvZNLz6OeUK6lLZS0X3vPs B0Nn62hKbR55Ft3v0UENM+iN+ywzIHpci2qxgj9FraMHDxVxPiN1Heus9nHqZfb6ykH+CGLcB97E 6oY4NWgll6hs41mdogN6vT5myYFoX4Dd8Y7tC7DyxhP2IuWmN7np9pEf+ZHbfe9zn+0TPvETt0/8 xE+gg+dP1P4T9OC/k/VZn/VZ23d8x3dMP97owBd4eDz8Gx9Oj9QuvLlHxqtf/ertJ37iJ7b7fvJ9 t7e92du265x+zC/e+O+ujfzd73737WUvfaldCYGvcXGdLdDrdclrU5ekDokqGrocQaLGuuj/he8C PteXuW6RhpuoLqco/31xedR/X4SRuEiOa+/7eMWYxVmgTV2KukooyvV2OYJEjXXx1L10XLa9TEwS ElxfdE8mKHkw5/1kHAHPZ1wjoE1dirpKKJq97LC/J6vcYi8bVLbxrE5BmCQkvC4mbY7KFaxyzZ6U 57NCk+Oi5LpFOo5wkb3k8sg9KTnGUbkBLLqhMU4UEm1Om5qjTj6MraJByUnqcv+r97KzLVD2hMtj 9wSJPiLYkVR0w66RQVeK19bmtKlLUScfla33OWgOzLnl1L10TM+1W6Thds41SUhwfdn2UsmDOe8n 4wjYy3GNgDZ1KeoqcUUg34TDC/wk4lnaJFRWJlkevDMoGccy552TAnfRIR+W4yFQGoVQEtDJ+vHS +h9BPOIFmB3v9363a/9B5KMA1/Lc5zxne+/3fu9c217g3ekDPkD+XliB5+K+En//hr/fnvzkJ28P fOAD27eJ5++Ijd/twv46171OanHUF1y4Bv/44/f/wA/Y2Q1yTXZh5fq4sUM+jt9LYcXMBU9KWktF VAmh0MTQz4GgvC4kAVs12C+D635eF5yX0SvNaYd6TjzrUk5oz10yDCZNcEhtHGm+js4KpYBgmM/n yCmrMG6G+gTm4SlOYdwEokIymZPTtTKY9IZnPwKaC8rrQhJK6xn+lbzMfhFAasmjV03OOycF5vLJ Sx4CIDikNo409essJSMKgPl8jpyyCuNmqE9gHv1loKKkvHGeB+Mk5zohSrwBnqUONeRkDE0uPXou v1bnZcaLYCiZh3w0Oe+cFJjLJ1pbSh4CpVEIxQGbrNdrNkQBMF/V5pzU9SIIem0CNdgvAxVaG+NC 4b2CHCFqvBCepQ415GQYTJrgkNo5OpeUek6hfB7vUck4VK45LaIDmMuu5ZS9FFbMXDD83AasHR4q muaC8rpeRPICy9AQXOjGuFB4rzSnHeo5MfQSkvDrBAuBSRMcUjun1+qzlIwoAObzI3LGCIyboT6B eeRXsTY5oswe8piLEm+AZ6lDJWguGK8LSSitZ/hX8jL7RQCpJY9eNTnvnBSYyycveQiA4JDaONLU r7OUjCgA5gvN+jkXHUDvSWAe+eUkzSWFPNd+yMSk1lcS4O+AAaAZ70kfWbK1yxo5xpSjsnisKZyh cnOHB2J2KvofQTzlBdj7bX/+F6e/AMPr4Tf4+Nqv+ZppbT74bd0RkoNwva+K5z3vj+WdFvkau7XH 4x73+Mjtx3/8x+havnZ7t3d7t9ajR74g++AP/uDhO3rDFVnbXWfl5s6PGWuFsa+ASiV64z92AvIK Zpytn8EyW+NcAp1UUVk80BSeOj2Lostx7wdi7BnIeX04V5lVbsac82MGKnTHVBYfNIWXLpkxt7eX 0+8/djBktiYdDnRSRWXxWFNdCuwvdS8RK33mK+Ndn2c2HXi9MkNfwWw6V8+HUXj2AjPmuHfUnCaR rV3WuEYCclQWizVdrHJz58eIjkOs9WFFulj0et3nMVv3RGZvJrCQztXzYRSevcB0Oe79QGgu2dHj NXKMsR+ZVY7ROxXc+TGjKnyfiD7DqLnVXjLGNerzGTsfOqCTKiqL1ZrqYvA5kjltL/fh+uFcZVY5 BbO9w5XKOqqyej6Mwh/Ice9AnlF3Tyv0YLZiyFFZrNZUl6L2g0qtZwZl6kes9f2VvOvzzKYD71Nm byawsBSv1ij/Dlj7rT8BEabJGHr9j5XBHR4O8QWBisHk8n97GMYrxBG9X6+wR+Qc5QWYfdfp/e/Y /x2w1QuwP/3TPzUHg09mh7Uj4tka+G3d3+d93mda+zbvfRv5zpij3xPneB53QMF/f+zbv/3btg/7 sA/bbnrTm5ZzXPe615V/o+zLvuzL5B+Bdjz96U/fvnz5bot5fMu3fIslGHoNBdQKS9dXFOMV4oi+ 30tTZaLBZzrCgTk4BFJ4F6ygf64MIlhzftIBRcMG8t0CKHsl1zM8L0JhqBRXPB+D8QpxyC+Esnk4 4jm0qkLYOCeNk00Jp8qeYC4mGnwGxLVUWlH8x+aIgGtJfX4+tcWGashNMDnv02C8QqviMP1wLq/V 71PZPBxZqzKsLBAlzkmjWhU+A/DZllxMLEQTwNwE0earE3aZI8I0GUOf75M7OeJ6DS4IiqIgSixN LntxRO/XK+xROWVKDg6BFN4FO0EycU4ahZAmZ4Cfs2rYUH10ziDacN+EwlDprtnnA2N2aC4PR1yT YFQVwsbzMVCTvTii9zWFjZypMlkds6Lk4BBI4V2wgnoPCOJhzSEmiGzRsKE62mJSmKzrmG61dYHC UCku8s4+hzjkl3R+rQRV9HDU5zCqCmHjnDSiTWZXbLY1eSy5mGjwGRDXUmmFaC4cmyMCriX1fD4O X0KBDdWQm2By3qfBeIU45FfA9FNyfp/K5iGQxjqZihpQW6xYbTJ7o+ifLXI0+HyFAV6A+cXzbPVw P/u3B7kCe9CThESf1STwvhEHsZ+75O+A3e79tr8af0TwBLz2da/bHvCAL5jWve71rivf/Zr/nTC4 n3orcz+A/57Yb/3Wb23f9m3ftn3Tw79p+w/f+Z3bL/zCL8i/3fWmN73JXBV/8id/sj3qUY/a/o8P //DtBjeob/Jxl7vcZfvLv8wXbQm8kPmiTt7LkC3nfclhbQiKCzq8b3PmadHx3RqEsZyiY8760Xds roCfLPDTc71IrvMjhjUju8gFbbmwd37zeCkwzvsT97JnHUNuLKcwElxPBmIGXq4XfWPvOHFPgrqM exkY17A+aOO8P3ovDZMdiXVuihVAbsC0JwLs++yUa+9TIUrIezmsDWPO+zaHHIL5ThvXsB5oKdE2 oc8JphwSkCson7ENVrm95KEVhzV39lIQsuVsuvx7iXziMAv1WE7hMTcZFBfK8ZMF/tDzAVx0L1UH z0X2ktHmzOMlos0FaceMnkWAYyynMBJcTwbCwE/3uc6dtJdBcUFH6R1Yd7CsI845rmF90MZ53+7l 1Rv2I4h2IwKdk0GNAGXCPLROlde5PCcd04NzzRA6+pJLlivwSDtwhP4F2PtvL3zB882R6N6Eg78D 9od/+Ifb61//+u3v/u7v8njtTv3a126v+bvXyN8d+8qv/Ep7Y4v6d7HufOc7b3/9138t59Ur9uvO bqwEWLbP6ljUzN/8zd9sj/vZn90+6ZM+aXuPd3/37SPvcY/tN3/zN03tQPnptEwAeeReolrR5Gji yo8J8Dmgp3eX8qBGJYhrdaCuczpQq+g+153BSoBlnD89KScnkHbg3EN8soNH2oETUC/U+N80oFyf I7lOrVCl/v6jSKbyeK01pzWoUQmgTLhHxbS0ZkG3lwnXDFHSdYU3PelMTiDtwDmIcmVShewU6oU6 Zi8V87PVsboQ5mnOn8ygYTmd74J7SetUuTULTttLr9GXnLuVAY+QqRQQ5UqjEpmKnt5dyns3YbiX /b1EreLS9lIqO1BOTgBlwjy0TpWH3HCfCs7ZHBCzloxyfY7kOjUAz6Q8H5q8M6ai5GSUWuf8/PE+ AKUCdZ2TQa2i+1xPp2sGLM2LnpSTE0g7cA6ikh080kIfIE7o4z/XFc4d2EuBKvVz3bimEoB3zp2y lwwj7T7SwlUbgHPScSgXJXDgSTY5gbQD5yDKlUYlslOoF+r4vdzfkw5r5eqK/A6YXPv+7TFGNfsj c/u2FhLhgTZEfyX2lhtzjvYF2Ak/gniLW9x8uwe9GPm4j/s4+QeN73Wve+t8b65t9tr6e9/73ttH f/RHb+/zPu8tPwLI65Q3xqCDf7Qvf8Nz1PvtEPdpyHI/OaorN//7Yfwjly9/+SuMMVhArnD/VAGx 8XDiXgYwd1TAgM81wvX8exBnmI/MHbs4QCKQy3J/sVDtPo/OuRw5miGynyawwffklBzDclrrcGwu YLlD2VHDfi8XOMpUIREe4tk69hdrc/sRQVgiRzPkjlhCUHPH70k4ZTqcM1tASx73s6OWfVWWa+wt voBEeLD7xCX2lsOcl7uBEe1e7j8fxIVyEkHn4ZzoYMpyPzmqR+dctrne535aNB5O3MuA5bTW6ShM e8lDPf8I1DLH2M8FjjJVSARyWe4vFmrcpw/7uJS9DEikPpPjcpCSiYcjknHRBMjtJUct+70U4Egb QiI82H0ee85QT9zLQORohtxRS0gEc3jdO8A9uUJQX4DJDSxuwqSirpuK3VzF5MOsfRIF4IEDqxhz YOhegMk/xHzgBdj4gulyHh9DL87at6rHCx9h0tqRSvFwQ8fEBUozoVySrCPDhEJxgzbeE3TAosAq kOCc9zyXixkw5AKRW2Qbqd7jIscYpR1rgfnW9lQmDxHB8X0Vw+ROsNVly52ylwHKllwsWm2CLie1 9k1CMeQCx+ToKOq6qRilY63c0BEcXq8g+1GZct7wPK0DAKvnLrSXhP9Ve9mqh3J0FHXdzBIS1VrQ 5YLD+2QceD6Yi4ZnyE1AyXxlT8CAVmkKwS0Rzh17TsJ8j4us0QuVkMrkIaJw66aCcyhzr8OEQnGD Nlpkvk8FsAokMMdTuZgBQ04mJiOHBoBJqEZOGlQGjNKxVmvW9lQmDxHB8bV5w/OBay0y9zpMKBQ3 SNAisScMWLTkGKscT5KbEoohFzgmR0dR103FKJ1gZSI4vE9B1ody0fCM9z1CdC09J+d0DlAobpDw a3Xu0Dkde76rKa5VbkAaOmBSZBUQynmeG4+g8to1uWoLuEPkyRPKAP1UCzUHwbd+66OmF0DvL/8O 2IEfQbxch/0oox/v9E7vtD3lqU+xMyLgLmDyESFMobmhY7JOhFHO89x4BMqjs/Uu4kz7Mf/HEopA K+WKUxpk1ONlKughgE1hhP1GkdCmoQzc2GG8TtYAZr4EGl0hTKG5oWO2EpQMSQrveA5lgPLonL3c 01Ho6pT5kvbSobocMCmyEpieMGKxlwVCOc+zHUbpZA2g8jxbPVsJ3e8/DmML51DSHDgYQpEpFa28 r52DezoK3Tinxg7jdVLOKMXU2AFTB+GLCAGbFFkFhHKe58YjUB6dtbPaqYK9vWSEIhirUHMwhCJT KugxCOU8z3Y4JdCmoQzc2GG8TtYAKsOdHTB1EL6Ie4GBlNY5ntsQQXl0zl7uR45xkb1UrlirjQAE TSkVE9icd4IOpwSlUUy6HcbrZA1g5kvAsMhNHjpmK0HJkKRAYxsi1FztHNzTUejGWRoGE0lm4si9 hKmF6QkP8KGMojQKoZzn2eoyuZ6Y+RIYsPe5bmzhHEqGJAUaubaeplS08r52Du7pKHTjnBo7jNdJ OaMUpbkyYP8OWL1y6XIY0CVWQNeY8L5bLzv+kbx4zDxV4xJ7ufY7YPwC7IX73wHr/pHiSz1ufetb bz/1Uz+1venN9oYYca1wwYTsKq9QDsex63GMx5EufbYGLoYFajvmrG9yFWPOsJcTvhqio4GW8S4g K1dKgOeUXOuxohMLYiUYGV0OPa7XLmGMXKvXduwiDX6fwqyywaV49J4IDuVqOKmZd1qf/aizYM0E FVayrsdYLmBwvVsvO71P62VyTed0DhhzK6Pw1eDJkDoEDznYE3kO0qTOALfN7M2cFNKkzkiq8grl cHRkpPKKLrFCuvh6K7zv1qu5uFOeqnEAiMfmhK8G7PSyUwsEldpF93LCyTnlcBy7BDIrT4d09Z97 K4w560/OGaiQZ9uFg08tOhr2cx1UkFwXC265gMF1nffd6DmUSyaeLA+zcQDkhmfbZotBcWmfAwYq 9BnWcFIz73SfY8GaCSqs5OSXCxhc79aDVeQ+recpJC3S6XCv5qTjYTYqGoM/20ZKBJdiv5epM8Bt M1Vj7gpD/kPMBK61T7a/J9gcm0bfKjdO6fMqGcfMJDDf+YIDsX8BdsTfAYvvXF3aCzF+W/i73vWu 24Mf/ODtj/7oj+xMjHoH3Pkho8k2TUCea+2d7Z9P8CbyNPq6XHCdGOQs7uWSakSB8St5AbdjjGs9 kkWdoX19bpqpXqwTxsKUvq6qQD6zzh73uc7T6Dsmh0hqFi+aU+yst5P2Hnmu9UgW9UT/uY5erBMQ sCl9XvV7MiKz+7ngOnEHe7mkZlGZei1c+4HVjJlPpqsqkOdaj0O5fi8Ru0+2zXmVjGNmEnO+Iti9 RRqofW9PGKgqlDm0lytULTMMqqyprgTyXGvvbL8jwZvI0+jrcsE1YlKz2K3l2MsplN9bo4P7Mce1 Hw6sE4c+B1YwB0yZ8Wq1J+jF7H4uuE40nJpLahaVaUKEvZxiTnM9sqgzvEeeaz2SRT2x97neJxQQ sGnOrfcSkdn9XHCduIO9XFKzqEzlufNj1Cr2tKsv6AVYXvh0o+WeSkNdcRq63IhOZI6ORU7pFNG2 iABmR/8mHMe/DT3/yOCXftmXbQ9/+MO3hzzkIdPxDXYUjtZ56MMetn3f933v9hu//uvbS17yYjvD Pvjq9Q5olALvp9a7e1IwOnZyXTzQiczRscgpnSLaamSxgGHt3VtxTgVXpGNyBimqnuh4S0+5Wu/u yRFoc7vxThzv3IFs1j3L6FcZwS51uh9zdY1+T4wrUp9DNmopqj/R8czRsYoIUqy23RDhmNxqDeXH XO/ed3GnjPNVX2E/V2vckzzMY5OiNOEZWZx6dCJzdCxySqeIthrpFuhz61VG15yqjOPYHI1SVD1R ee6UoVEK1Gt90T253Hsp7CKndIpoq5HFAoJRW60yrjj24CjSqbmqJzre0pOEBJ9R+2qzbsrOOD3X ieOdO0ZWe2Sro19FkRpX2jmHOay5G3vgitTnRlYOIauS6HjMrZBite2GCta5Y2rHaXvp4E4ZGqWo +pUMext6viX6Fd8+tAflg34IePZagZ3VMtHACxv0HFLpmBKBmzCoGLpdSxIEY+x6E9QF0eUUyzfh eP5xL8Buf7vbbX/R/ltYlwC8dII/H9wTK3SwNmYfnQwMtX54V9TaWS0TDbAn+dR9Hjk6ooWaCi2D IBgT92lACzf6AWA//ZIc/zJdCnVGn5NdDnc5ipZDMyrMKaMeNEqhvNQ2a2mj8wJuzCC81lBqwaOT gaGOhf3KEE1OJhrggvqkcjxzFQ7L4QgqVaaQj6tQ0kKgRj+C5mXlXJHTGQYsfYocF8wtczZ7rchO NRqlMN5lo2N0XsBNGFQM3a7FR5lCJAx1tDWn0Dvb+1xnYELh7qzCY7l5VEROzpm9Twpq9CNoXlbO 1eZExFILHo08+Dlgs9cK7KyWiQa9IINfjY3BM7ihw7mdnMKYuF7D0JhLRgVz9Ety/MtUKcCtpU92 Oan7IcBcGRWRo4kr6bVQwKyljcaXvdRCB2tj9tHJwFD7wgSuUJ28MdHgNyCdFTEnx7NUYaEibOlK GBP3aUALN9Y7rcvSL8lBVgp1RZ9T5HI0LQcbQTNogmaaVItCAbOWNjov4CYMBK2lDdpGJwNDDQuj ouCro1/iMVUmGvwGpLMi5uR0BVDsfDHqR+qukK/waSBQox9B6+XQr8jpHIN+2BBT5HAULQcbdfZa gZ2paIJZSxudF3ATBkKttQyCsFPHwp5D6J0d/lzXGqFuncUuHQFzMLqunzc6K08jGgTKFeoKgr4A k1JnPxRU6ccOhocq8JBqCO959iORavKL9R0oUJ1eHCva74At3gXxoQ99aPr83wF73/eVf8/rcqC7 Pobfh+g06Cxj9gDvde6eGYGIiSs4di8X6xe4eigHXRUESjVCyznwnNXpNc9yhEhF1Iy6hkMyVqge hU8B73n2I2EdTZXPXufFsyaCFffk6Ohy1AmB97ZY31EEbBbrO6ogUGoWnJGZhuIY+q7mWY4QqYh6 Bbj+sEfhU8B7nv1IWEdTajhmlzqAiORxdNSuAvdSndkPudLW1OCU3g8eOn1mk5GZhuIYe4L3Oufz ufBeBjyH96aV9zz7kUg1tcX6jiqAF0fHYC7Aa61Or3mWGsXBWSSCZ4SnQXUdGVkpvOfZDx50ljF7 gPc6d8+MQAQrEx/ochKSOfnF+g7zK9C7WN9RBYHnclQ0VgBea5/jWeoQqYh6DcypPUNZKbzn2Y+E dTRVPnudF8+aCFaQr54pQZCQzKku1ncUARvKTSEgmgWVmgVnePYjQA32Xc2zHCFSEfUK3X1nN8a9 90zVraMpNRwdi2dNBCuYqJ4pAfAcY7G+owjY4BoKfpbMCW+1j4yxvxIhP4Iot+D3QXed/XBz0VoK 5fm/BIGwkPOpoWaMJJ7DyyY4Ub6ThlN+BPHfP/CBk/eDPujO1YsnlDqeKmhU6IcBmiCZ0yYoBtM2 ZzMDzqoe38sOYBQXGo/Zy2622qmCkTy4l9ToB4AJYKpovZJF4kaehT0PF5kTTVvBVEcqNQ7phwGa IK0ACSgDihVwVvXI9c8onPkKKTc4Q1iXeMac9FqWmtHVeI7gbBZQox8AJpQpPHHS5zDofOjTAYty omkrCM1mKiRVPNonBU2QVoAE1AS5DoRcr4EL7AETZ9emtc0O6ZWU86FvzHU1Y6rt+XA1aNlqg7IS yhSeOOlzaJFnNXCOCcy5IYyWip5QLjohLOR8aqgJ05JIeFk82owxybV+gvRKFokbytmdpuhrec+Y 6kjBJVOhHwZogixqQq6D5xha5FkJXHhuQF3GUmjMiy4ouW4eOcC0JBJtjhr9SHBG7snuq4gEIIvE TZeT9XjWVhCazVRYqnD2YYAmSCtAAipRmgScVT1y/TOEc8F8pV9ApNGHc1czppqui8/p8BJ93OgH gAm9y2q1PocKpjDnFuZE01YQms1USKp4tEkK9CCtAAmoCRNn5xBwKdc/o3DmC3IMSK9kkbgZc13N mGp+hkriJbOWrTYoK1GZKwH5Jhxe4E1YWbZKSmWcVQo8BcarSSZ3rhKKJrcfMEDOs0OuewF2pzt9 wPaqV73KHIo/ft4fb+93u9tN3vvc5z7b617/OnPFGeN8ck4uGVRoHYyi4/lCsbW5ICzVyB0wiuaB wZVZoDBGzTmF8ZAL5yoiaHK7fgLpYcGi5QEd1+SkHp43Az06NHs5Xrzz6STU54NKgEjlQTUOGEX7 wIyLAJ0TbEoB0cFzXjJ2ItUz7OUqR3xIWIA/6Y5EaC79VnMuSEVp1SST80oVl5DKIH/EXgZMtYBM Y2AiGMZJQItyS1EARs5zXjK6nKF6NIVc1AjkF+akW9JmApXcAaPAG7e5eKQ5Yi8DxqtJJneuEgrI 0do27UN0zGmBt5QFoOOYtPMKuJV5NqNHhyaXjKLlIUeIGs+ZpM0EKrkDRtE+sJrjAbNKgafAeDXJ FM5VRAA5e6bLUzhIDwsWmMPa0XGWC8nr5iIKw41dr4AKrYtrwTfPtcGUo5K7yd8+sJrjgW3BdpGA iZ7zkrGTqx5NXY69TLolbWZQrR8Kr8uNK0qrJpmcV6q4hFQG+eP2UmGqBWQaA+0DM04CWpRbigIw csfmDNXDA+wlzaEjkMeiNV+9IS/AysNiQFP3iT8J/JczNRu8FOmqKdW1M65M1gydYtbiqJJPhuy6 F2C3ufVt5O3gf+u3fmv7tV/7te2nf/qnt3vd616Tj4+v//qvt5UY9Szc553q7A6ZR7tAXZ6Smsrs fFB0e6KVatnpJDwfRik0l+n0OYKXggab0aMIZzNVzTsE/wPUf/EXi79TFwG8Ukf2VaEOcnzoqENI BHwm9fkw9JxKwxo+WzM+Vz48xWBdO+NSmrJ5NtWy00l4PoxSCc+WQC7s5leiy4UTxrHrMDv9CESj 9+nOvE8DNHK90Wvj1JiLZ0LAml35y5nMymzNmOMjU6prZxxM4auToMtxJYdRKuHZelSdumXOGZ37 zqH36Vper83QC6JZ5wTQxH0KMKUayujtcpnWXMn6LAW6eExnntO4MnWcw7t0+hGwpnANqk5dEFzo 1QpFFxsSwWudUWHo03Et79Pm0S5gMlNSU1ms0OizdWSOx+65Cs+HUSppLtPpcwRvfkX6E6nlOHR2 ctcUs9OPQDSqeFufwZDhLgguNCcUBUMilBobyfgv79Mvc/E71OUpBq+rnXEwdefUSrXsdBKeD6NU wrP1CLv5FV0utRzHzqHXu3L6EYgGc9RR0ftUS3CjOTloQBm9Yy5/ObPOJtSVKfVpZxxM4auTwbsU uZKjSHi2HlWnLogx6b3OfefQ+3Qt79NmtHMdfaauNMjfAXPA/QwgwrhR6no8HAcfEMmSsTlQenFo SfBKWBpSIZReHFoSyguwq/Qt5a973etuN7nJTeS48Y1vvF372tdOD7zt/Nu/w9tvT33qU20lX9VO lqeYEFLxYON1XWQ3J9P8ZEcr9/EfmBM0BGXoejwcuZZjIKiVjM2B0mf1NV/zNdstbnGL7eHf9PDt Na/5O2MZ5pHJ/ZljIIuHQArvghVUD4II5ia+QfFgcyBMcjqskun4vex4RVECzOLhKJ8XZU5IhgZV rNDGUAmvhKVBe2NlsjpmRXSVVlwoR4Rxo9RZE9hMzgqS2XHMnnT6KXvpHc94OLL2ClWFZGhQxQpt WoTEVrMHK5PVMSuiq7TCcqPE/TpHhHGj1PVy0FC00TjC/If3pHY+X7a9lMK7YCdIhgZ1WKFNi5CK B5s+3OcMwh35+5YdiGN6PBx83xUToRkailJ6cWhJ8EpYGrQ3ViarY1Ygi4dACu+CFdQOQYqJK0/w xYDNKmkgmR36HM1rtXWB0lPD/fRcCdlXBTuu/XCcvpdWaGMoTXRio0F7Y2WyOmZFdJVWXChHhHGj NPWFwGZ0DiCZHdOelF4cWjpMP5xLeMczHgJpojOMfdpUsUIbQ2my6zwyuVAMVwTgBRhdfDw8m8v9 wH+YUMz/uY7oc9AYtMf1tAafXB+uN3od6gsMnxSPetSjyourq+Lf9zp8fMmXfMn2D//wD7LO8pzl dM6BzhhLl4drzZzxRaam9Ay+KiS1Hrk4TdBjrod66lp5OLTG9aYc3Cd/1/EOd7iDPN8P//AP3377 t3/bFAd5PW7PI9abnpfNoWtXfcyHYDOCOeOLjA3UY8lDcKUxWF9oakYbEfgM3TBypS/PZw/uMZ/l 8qio6w2e8ZzwrIWLVn0+oU9QriGn4LwvOeZDsBkBVw4FsASox5KH4Epj0B7X0xp8dl/dOUeu9CVH R7lvQrQHcgOKFz3F6pzrtl54jLdpvrYQpPVJQU3pGXZVsY7NxQdXDgWwBchrTQfkoDFo3+Yc8WwN cN/CpmCHIXLGQ04QrevaVR/WCrgSAtfWF6tzrs8eKUEq2MlJU3qG36dD65GLDorq6aGeulYeFbje lIs9McCzFjYFPWya9qT0hGjFnP0yh7wDr8tmgTWSBWEsi1wag/b4fIQbbeIYPDJWrvR2bcrRMT4f QHgC3s+Zcg70SKl1eOCcwkXLhfVyhKCI3uYiUxMyCsyHYDMCrhyKej8AoKXkAXLFINC+rjf45PrG c2o9cqUvOTrKfROiHXSZjNOmYDxneKR0zTnXvdcpOJfGa7sCYG9D73fA0DkZ1AhQJsxD61R5nctz 0jE9ONcMoaMvuWS5Ao+0A0eoP4J4FfwDy3RIrd/xuio8enzap33q9uIXv0jWqCsCdu9F52RQc5hS rtu4phJgWZ6V1iknJ4AyYR5aJ2XjHNJCHyBuosWsJaPNbfL3777ua792u95bXW+73vWutz34wV+z vfzlLzcVgXmraeLKjwnwLPX07lIe1KgE07WirnM6UKvoPtedwUqAZZw/PSknJ5B24NxDfLKDR9qB E1Av1PjfNKBcnyO5Tq1QpX6uK5KpPF7r/N/I3l7aXOAeFdPSmgXdXiZcM0RJ1xXe9KQzOYG0A+cg ypVJFbJTqBfqmL1UzM9Wx+pCmKc5fzKDhuV0vgvuJa1T5dYsOG0vvUZfcu5WBjxCplJAlCuNSmQq enp3Ke/dhOFe9vcStYpL20up7EA5OQGUCfPQOlUecsN9Kjhnc0DMWjLK9TmS69QAPJPyfGjyzpiK kpNRap3z88f7AJQK1HVOBrWK7nM9na4ZsDQvelJOTiDtwDmISnbwSAt9gDihj/9cVzh3YC8FqtTP deOaSgDeOXfKXjKMtPtIC1dtAM5Jx6FclMCBJ9nkBNIOnIMoVxqVyE6hXqjj93J/Tzqslasryo8g xu3ph0BmbxhYF5cfCq1odColwkiCT1D73JedzSOIhgaqNcu5FH75l395u/nNb15eXO0d/COJD3zg A7dXw5t05Gp4Qj2Tc9VjXJKKsSeiy6FPSuhLXUDC0TlvePZDoRWNTknJjR5OK0QE1P7QXj75KU+W 74Lxc7/Tne60Pf7xvzg4uRuT2idbdfV3GTr0QzA7zBMjA7gkFWMvaExASYmW0R7ocpXI63V+7L3K nkvMgULQLrlR9X7MHQNO9Ofjyfmqe2Jm5dAPweioBLq0Pm0vYQafXBv0WSPJqD4p0cKyXJAfCO2T BZ3KfD79s01uVDWjNQ7K+dRDfdWSOedlRhPWASbp0A/BZCsEuvxQaEVjUgAnYS6+2h/6fasADbyM 9DyMSe2Trfq0J4IVlzh5L8eekFSfkxL6UheQMOVGwuENz34otKLRKSm50cNpRe3MHDhpLwf4Oeec MslXR17r6KlcagYgsuRKO3yUgrEXNCagpETLaA90uUrkfQIvyF4rGp2Skhs9nFZol9xarcox4ER3 Pjr0QyCzNwTcy4Rx+iEYHZVAlx1FJ4y9oDEBJdeGlqib+wRCyhP3MtmqY25UcmSsVRljUM6nHuC7 gpAvwOT6d27CpKKum4rdXMXkwyxdX9lS+IQBVjHmwPDGN75xe+QjH7W9+7u/+3bDG9xgu8ENb7Dd 8IY3LMdNb3rT7V3e+Z23+973vtuP//iPb69//estnSjn5KYQ3BLhHF7ACJR27nGCSWtHKsXDDR0T FyhNBedQ5l6HCYXiBm079/k//+drtkc/+tHyIvmqq669PeALH1DepCOsPB/xfAToi9wi20j1Hhc5 xijtWAvMt7anMnmICI7vqxgmd4KtLlvulL0MULbkYtFqE3Q5qbVvEoohFzgmR0dR103FKB1r5YaO 4PB6BdmPypTzhudpHQBYPXehvST8r9rLVj2Uo6Oo62aWkKjWgi4XHN4n48DzwVw0PENuAkrmK3sC BrRKUwhuiXDu2HMS5ntcZI1eqIRUJg8RhVs3FZxDmXsdJhSKG7TRIvN9KoBVIIE5nsrFDBhyMjEZ OTQATEI1ctKgMmCUjrVas7anMnmICI6vzRueD1xrkbnXYUKhuEGCFok9YcCiJcdY5XiS3JRQDLnA MTk6irpuKkbpBCsTweF9CrI+lIuGZ7zvEaJr6Tk5p3OAQnGDhF+rc4fO6djzXU1RX4DJADdR7keb QhX49tLYmNY50Ba5qqPJa+QUzAQrhXU+0WY95znP2Z74xCduj3/847df+qVfiuMJT3jC9qu/+qTt D//wj7Z//Md/1IAh1pxQP70VxAQJKpezWSE8ins5bQpV4MroOJwLR2OaqfSFtsilXjqC18n9/u// vrwA5u+Gvdd7vdf2Qz/0g/LiOSBWuFaYFNAgLzUPC52a0gqICXLIzeYlcgmqSk6b9VKuzA5mgp3k I/cSC6sbu2F4Pr6XQXphc/CltAY9PIADyiUvNQ8L3ZpCFQy5tXFCWJtMWWrSnZiDy5zUe5/r0GLR WwEnfK4zoC2KNMZEDQ4ovSlU4KI5xpGf6w1CW+SqjiavbQaJy2iB13pvL6GJkgqsW5ywl1zOZgCK YJ5y2hSqwBWaG9NeTrVjc+kLbZGrOpq8thkkdGmDnovuJQ+dztCmUNwFAQqX1biLXGIMab9eyhWa G1NQqEl9GfZywvC5Lg0yXtsMErq0QQ8P4IByyUvNw0K3plAFw/NZGyeEddrLYSkp0OM1cgpmgp0i +5/r0WLRWQsWexkkqFwObaA0Vwbs3wGrVy5dDgO6xAroGhPed+tlxy+UYnt4qsYlLpo7GrFeLqzn 9JoHrRH530kjMiJX9aQqr1AOx7HrURP7SBfepxTDArUdc9Y3uQ5vfOM/bD/wgz+wvcd7vIe8EPv0 T//07VnPepapA2S9unB0NOizT40h11MpwWXZy0CsBCOjy6HH9doljDn5uabB71OYVTa4FA99DlQc ytVwUjPvtD77UWfBmgkqrGRdj7FcwOB6t1520+d6aDqnc8CYWxmFrwZPhtQheMjBnshzkCZ1Brht Zm/mpJAmdUZSlVcoh6MjI5VXdIkV0sXXW+F9t17NxZ3yVI0DQDw2J3w1YKeXnVogqNQuupcTVrmG VyiH49glkFl5OqSr/9xbYcxZf3LOQIU82y4cfGrR0bCf66CC5LpYcMsFDK7rvO9Gz/+fu+8AlKyo tn1mxYgBzAkVBQMgKIj6UFBEAZ8JFUVFTKAgGDAHEAmigAiYRcwoRhRFQJJIzpJzDjNDDoL66u+1 Q9XeVXVOd98Z/2f+mntO7b32WnVC9fTt6j597iRfYfKZxaoVVnC+6tx2vUEgWLjHgIICOYfRXKiW N7rvQ0GTBlIYKhd+sAOF1Xv9uV74ODVHk0sSFKXBtOLjDKtWKOgI7Nx2SgWZK8X+WJY64NTaUlT7 FjNU3wEz0JHQgfXhDlgx3XG7AVVIaMRYL1STHwfJxlx9X4XucQrXVhw/eH5an+XjPvfAVQQf1oP7 ippkBUb0PID46uqQOkJVjdiIsV6oJj8Oko25zj777LTJJpvwJGyppZZOu+66a7r55vLHsBkzjaWA z8B/aCy9WUIjhn28NOVJPkBqXjGmLlBfI3b9jZwfCGLV+QYx/FgXULbIx3L4sc7tIh9LgGry4zBX X4Wx89OUlOdVzyeIlXK+nLuDhRlL1CSrMdexnATWObGERoz1QjX5cZBszNX3VRgbS14XWM7tf2gs fTkqKZtpLI3oeQxzHUtVNWIhxvugqvw4TOdDfVQzw1gamJ/DY30qnytLaMSwj5emPMkHSG1M0Yc6 GqPrb8JxxqrzDaL1NX3MaSyHfMDwWAom+FxZQiOGfADV5MdhSl9eD2Ds/DQl19/g+ZF6qZbzJe2Q rx3LxQU0Aevtth5uKFkS2yCxLJKK6IsAR0vXB2hd4WWDFsawL/K+ElW9vGYEk3yOoWColx5EyabK ZzFaWworiJnAuNh2fZGs0CuCo2XQp3WFl8W438G+++6bb1m/1lprpSOOOEIrgqnHUsOsD9IRnyIz HLR1QY8HRwv/+LrFWtfcKxY6i2SFXnFoFDxb4j473EsPorT1UI+AyzUcH8vYekmOOfAVjx4PjpYh i9UVUTZoIkzna8+r5dLWvlotGOqjwPe2aMcSrS2FBUy/aH8HGXpFcLQM+rSu8LIY1x0M+yLvK1HV 5j0GmNZHa/5p64JZfBajtaWwAs1io7BM2m4tkhV6Rd3DQR8KpehlMR7sgFDXfH9DPQIu1zAzQWpJ 3RZ43yxjKRybKhihdc2jTLPYKKbIIlmhVxw6spqV3LMx7vci6NWsv6EeAZdrmPVBaklsg4QzWvgn Vgp6fPH1oXVFlC18Nnx+okMwdGQ126qEoTX/tPXFFZ27IJa2/PLTgJtMFtSUy4tFyPAL1cdIXM6h 5WRq9oXRDkXMh30edR+MQFoibat3TM/HjdtXCiRWLhcMSoQitfLDsbECf5w1GqUFtoqoKZcXC63w k2s5UEjdwKHlU46lxJ4puOyyy9KWW22Z7nmve6b7LXG/9NnPfjbNnz9fqx30utGdiOcDcOLgizov lz60p1yg0MWe50R+OA4l5JFwqJUelNW+qXLx9cekzgDHVL5SiccksWc8lOfGNCOOHjlpLLnJZEFX jpX2lAsUutjznHhdXgFzH8u+b8TDCa3wkwtBUWWAY0JRE27srLbrFspzY5rosFbQO07Ta5vrGnCT yYKacnltCdsMPkq8Lq8Av69OBF4jALHPo8+jVnUQSE1i4+CYQV8+q/bDsZYyZH+VCEVq5ccyh6Hj BGqlgoOOqaZcXiy0wk+u5YBhEkPM/b46EXiNAIk9QxjweVQOQSA10Z3IpTrgJpOEyOcKBRIPjaXC x0hyHo+b80g41EoFB7Tq+hxZh7bCT67lgBEzwDGh6JMpxjJDeW5MEx3WMkKiyGOpxazxeSYLAkWJ /HDMratPN5ZVibKh89oqPSir5YwxjwLWXJikd0woasKNnVVay4/E/x+AJ2A4WXyIekyISy6tlggl 6gN1XXgUVK9NTi3PEC3TskMCE0qBwwyXSkhr09m2LVfE43Rl1eecIYHsDq8yEHKq++djD+1RBZbT YtLQag3rqi7bxyI5p9qWhBptC0DYXoiuSErUB+q68LYrvUvzcTIQKxP2WQMpcJjhSrFMge/D4Y9/ /GN6/vOfz5+GrbjiiumAAw7QiqDpB2vuilcZsqe26Lo+VkI8RstpMXqgbbsCQYvTcWgr5Yd8QpsO rfACa2uYhpagV7i0PU4t6w75WBMOc+uaUEYAn8+xZqrwiEuOle6R1i2ofYAqOSprwIk6EB8tJhto 7bALQNj+0drqLLSc6sZnSF3ooss+hrWIULNYQw5yVlpLCbYFQ1brDvnYI/tyo0yWUgCfz7FmqvDi slxaC0tCjbaWA6UfIUvJibpAXfeYd0j1udVG2wIQssfiQ6AxEilgVaCpKmJgPoa1iFCzWEMOJMs5 QwLZnUwykDHDvhh7ZF9uENBi0oE2d2U5AtkRzvQn5BxpG2F7YToTdcUOqOvC21a9Nt5en5/M5H3W mNu8KnClWKbA96GBUIVHwyEHkuWcIUHtA0Rpiy8VDtAeM5V9Jhlo7bALQOTeOOXYVloY95nORHWL yDQAAl34JOSCwKVuzxjImFFPjiUl5ECgKRoOva7jE6rwiEsurYUCCWofwHlefMmJulCPyQZaPQUO IGSrHHOAVvicN5C6VJzOfAxrEaFmsYYcSCY5r0tLsC0YRI2V8D4WKJ/7sgYBLZpLXOWLGWQClldo 7URyFpE5DbwmnMAKHV+t7robsquaAs431YYJzEvRhQU+b2JH5FACL81J0HR0BM6NrIsOoWRj2UMu aOCF04zlUEvouhuyq4roeiK5YMGCtO2226b73Pe+PBHb/AObp0suuUSrCraIz4XUdh7rTewIC/X8 eGmpaWsBNUFHCHlddIi6kbE0sIBWXjj1WDpfbfF5N64NHTQSEEKGUm9MPFwx6MbGMnMaBI0knhrz BR2hzhkNWY3dNGPJIJUJa4PPEQcdrULu4PMmLkT9sAlpVRNCyFiaMJYOQbKQY9lFx1eru+6G7Kqm gNtg3cVQl8xL0YXUamA50MSFKKdFAi/NSaUBgo4yziPZRZDYWPaQCxp44TRjOdQOoalPMhBqCe+X kLxu6trWcOLgGxvLzLlixblKSSoNmqAjhLwuOkTdFGPJLa1CPoJaN+TzeRNjVRs6aCTFF0p2nI1e 4YpB1/PlmrYWBI0knhrzBR2hzvuoVGNjaWABrUxYG4Y6mMXXxFgJqaclI6RVzfsWJ5RLEG3f/cBo EIYKoWp4bfrOgEquLBrv0zUgWYHEylADJWtMlIMeig8Le73PlTMKncFb9KTGrc5xFIjPqZjTIK8J Fc9w+we4sMRZEoXIMm/bp1ajjMAgzBpaW9z1lTVL+Z+0xlmjIUPiUsw+E1lbg7WKrBWSe8gdCI45 5pj0inVewZOwpz3taenHP/5x+uc//6lVgpdLN00fQGZYg5XTMIdWuFwxvjCsQebXgGQKCiTOTOYy b9vX/jwygwZS/GMKiVa7PgdI+Z+0xrkmQzQKCrLPyFyswFpF1nrS1/NehLqBq563NO9EQWCQaN/S h25HfbImoGSBwft0DUhWQxktcsMUEg641cjBarJAATkrJcjljEILOJe+xSccoE2GK3GQt2NgriDH nrfA7R9Q6rIvjDbgEJkwSLRW7YdrBEi0b9tvrvvtKSRXFo336RqQrEBiZajJd/cyUQ4qMK01NuCH /mmrQS5nFDoj6w2mqbaNLDOswcppmNMgrwkVzyCfy5zW8W3AITJhkGit6g8IDELV8Nr0XV9Zs5T/ SWucazIkL8VZxjJXNOB35b3ceGkElQTgLXrS0s62A4PEayiUzK8JFc8gH7LqLGlWILFjKCwaJFrT /jwCAyn+aauBlQIkL0X2cVg412SIRkFBvZ28rzWcJGidvNTzXnhSW0QUl5RjTjvbDgwS7dv2m+t+ ewBKFhi8T9eAZDWU0SI3JrKg3iYhM2yQHHLmJcjljEILOHc+5VyTgTxzFNTbEa4gx563wPsWI8gE THc87P/owUTDqDTAGWiZ3teH+KfsxcmCY9DeGgpD0agvFgtD61iq4IoqFUb52PQxWuxhhr57mNmg qHySTupM607mHbfffnvadbdd0yOWegRPxN7+9renM844Q6uKpguKfCcBKMTidD5Ai2hGpNN0MTPU N7O9ayByUkdVXdIZTBQiCz5XjnCFRkrRoA+Ihjn5JkmHMCcTwflCF5P669aJHPSh4IoqFcbxXUzw ufIgGilFo75oGJUGOAMt0/v6EP+UvThZcAzahwwAEaO+6C2M47uY4HPlQUyjCYh9z9UeMXMv6pjk c3UNg2PQPuajaNAHxCIyYab0qWFIOk0XM8P5ZuqiKyZysBMU2qIwgyaFq1OILDgG7dHnGgJFgz4g GkalAc5Ay/S+RQC3sbDdSTvRrRM56EPBFVUqjOO7mFS/a+K/+CCxKMHgRJjAM8DIDFcyxMJJJrC2 oKpTkK/xBKuhMTXAS61EaC3zbA3hW6VfRxQNmrCftEhWjiVCNFLU/VOhUJo0YKWE8FEYfXlVAVzZ Di9Zx4nUdIkQVjwcUWzK0EsXhTcPQK2GpR5R1CVCa5kxEXVlWI1J1wYbbMCTsEc/+tHp63t9Pd16 661aVYfa5BxL0vYEhhbVcKYioSRRyoGVmefza0awFjZAoWyHlyzmRGq69FBq5ORtymJ6a2sU3jyA +Yq/RlGXyPSeiai0FObTA3AshKclU4YaOT8Sc+MSpRzAyLYkQ+y0Pg4AI8cD8DatE7AaojHWw3j2 ZQUnwuvSQ+G90nop1RqlYh6g+PpO1XKRNAhVqJS0DcBaJfoYHAvhaclkX8zj90z6kLywBjCyLckQ CyeZwNoIV6dgaCx7AC+1EqG1zJgeSi2q/TqiaCTU/XYU1ppWYIOKSINQhUoNAAXrM/oYHFvVA5n4 zFP2jBOp6RIhbNk/xEVtemtrFN48wHQ+qZUIrWXGRLgKNeXcSODXEeCU51D3z1Fx7QGGFi7o/qlI KE0asFI0iCiY7rEOpmyHl6ziRGq69FB4rwy9dFF48wDmK/4I1XJRY4Yegy4tXIUaO9YMjoXwtGTK UCPnR2JuXKKUAxjaL9NyLJznW2hdEtlmFiPJUdZ4FN4rqJWfwNYovFfavpRqQV0RvaD4St1DtVyU 82GHqdQAUBgs3qUR74I4/AgguJqGOI3xVE44Cc4XtSWO/QEu59Ap3P5O51NuxuPMYF8h4zZdzdOG 0W0qXBcZ0+5rhjtOh3ZfFRqKa0DToNTE0/fF/gCXc+gU04wlGlpQz5qB83PnnXemH/3oR3w5IiZi 66zzyvS3v/1Nq4S+TaEbsnAuyHbXF2Oowx7vjtOh5VxOobi8pu2jQGvqi9oSt/25nEOnmGEsA6Z9 rC+kD/vU7tcInC/05+LB4wQ47G9zkk9cyvFx1voOah+jxC2vuacN/+mxzNDeF3osS9zdX+fzWh93 fQYOnWKa8wNQiHrWzHicQ4jbRKx5zze6TcXMvq6B/9XocQylxeU1A3pGqYmn72u36XIOnWKasURj i2GuY7kwj4EZxnL68+NjAxQt3+MyqCQu1fC+juhdTTxeW9cMThdCC7QlRB+QxWUx/F8aS+xTezwj cL6oLfHgcQIc1tsUTPKJS7nRsXQ1asTjtSWO23Q6F2ZMc257vsUAehfEdu8L40++LgoXSkz9eC4r 0LgCp3pS2dH1gdfMD4Bx/K+0AmEyOJS86UK3aUsNv00JdTvs89uM/nZfsTJOWmPyHghdAIr7sYK0 xmSfwYe6fdvHqDSWQ1/wocR8nAYn1rBsx1ZouGCpAhl4zdTHMI7/lRaQvI+mC91mz3PBBRekTTfd NN3rXvdKSy65ZNr2C19I8+bN0ypQvBKXHqYdS2m1ZoSCWe2HNdW+lkzhQ+czVSm7TMMwJgqOdZsC RJppGHy5xAVulWKEWH0M50PofZIPgArST1QUpuLdNlufbdtirVUyFxJK0fjgc2Clbp81FEcJK6QB XNH7VOXKLsuh5MoyhO75CUqU7dgKDRe4VYoRYvUxIOeqcdIaY2wDKrRj4j1VzYd++wy/B27PC8lw ocR8nB6aRZJTPyZ9H3jN/P4Zx/98ayUVABw2rNK1L8JvU0KvEq8hxNW+lq0A0hqTa0IXgOJ+YqEw Vc2Hun30bapSdlks+FBi6sdzWYGGlrIdW6HhgrQZiMFrpj6GcfyvtIDkEdlLjZ0fZnibTEtewW9T Qq8qXom1VkgBx56U1pjci9AZzOr2WeP2FYgZwYfOZ6pSdpmGRV/AsW5TgEgzDYMvl7jArVKMEKuP 4XwIvU/yAVBB+omKwsSa32brs21brLVK5kKJ+TgLnzMjFMzq9llT+VQhIeBCi+EwVSm7TMOynQKO 3TZ9zRB8Kij7Kl5DiNXHgJyrxklrjLGLO+InYHZo8sPg1hLAx0Fli0AiWhtVSoSadDpGzMu4xMGr wTUvoFi89bADkhc21v3g15WyBuoq8p5GuUIK6pyIns/rOHR5iAOoMLXPErS2CCSitVEcIpHFaAEX HWI+7VgOA77aKXlh257/9Kc/pdVXX50/DVtllVXSb3/7W60UddsrGGFLzXGFFNQ5oyNyFIdeUssz er5IlP01vs4tKjlC73MVgmSFq6uW175pAEd/e2iMj3VztCwv8sOoFZHwKolnG0vXOh3vm8tL7Ekg 6jj0EpR5h2zxkLywrk5hOT/9c1u4uioeif1KOGv6EF2UFJ/x3HqRjzNA0iI/jEYWCK+yRSARrQvl YKRrgy7mMz1veQG64Ryr2il5YWO9GRPGEFcw81jWOaFQfR+HLg9xABUaX00YLEFri0AiWhvFIRJZ jBbETMUZM41lBdtm6xOm8FFR9rXWRK7UFI4oISLJ/Klk1DmjI3IUh15SyzN6vkiU43Q8o+QS0doo DpHIYrRAssINV2NlGsDR2x4t8sPg1hKCH8sC5eSHUSsi4VW6hDqhzhkdkaN437wkx53jdASHM45l YWPd++pKWQPDVV7nlXDW9OF0ixHiXRB5AAYOQkuhGvJQifA6BOPSAtUyxzEG1A2q1SSMsBpW8LHX cgQD8DV9QLKTfZYLrGVwXUJD9nHi9ruGL7DOEVP4uPEWbfsRAQktNVfyUImAzspokcuqQaCy1mI5 zqyxmoQRnoDPzglWjdihquGPNeOW9Q95yEPSPe5xD75l/UUXXaRVh06/vMXMuf2u4QuIB4UVVMeN 85SwFymIyBwGx+etugA6K2eftIZc1paBxBd4POif43w5wBPqk9jyAVS+DPUh6HqlFGtVHmoetWhQ WJVUyxzHUpU10IsURDCHFXwhRzAA0wHZ58kSOkqSQCAlIounH5OsRDOFjxsnkhzrAa+UYi3kodLo MuHjDno+5jiW48waq/VgNaxwXCFHMABf4/MBitrMl+17KSeBUGUWu/2u4QtsccQUPm68Rdt+pCAi cCFv1AXQWRktclll+HIGEpNxDJc7NqtJGOEJ9UmsyxAqHzcg2cerIMmQUqhlHycDPiCaYl4hlDTh xhVK2IsURGQOx2U5VrnQAXRWV204ToIvZyDxBJ8Pd04osNjLGB2fxJJ3HILKl+F8XaeUYi3koRLh S4inlDKIYI59cpxF04sURGQOx2U5VrnQga9nn7SGXNaWgcQTuq+Z43wAlW9xQ5yA8codRDgeSQIV YCeJ1h3RsM/VBnyx7kUWe04AJrMcaKaxZJ4zuCSHFPSkAb0HSfEFJ8JWLGDeF8d8kgQqwCq1YrIv Kzqiliq6XBvwlXrICBZr60peJYnXTDmWDrhl/TrrrMOfhi2zzDLppz/9afr3v712EY1lB6ULioJP kuGurNIqwGS2KU85lj7QuCNXVOfHxjKTFmib+RBq4jVYOYULB3mOsRqoaxKogMo3LGyQpR1P6Kqp G9EaB30cjz3WXeqDvtRhhsc64NJQ4USZHDuFCy0JVMZcfcCUj/UOcm3AF+teZLG2roQwp46XeGws XZJDCnzcxQxjibAVO/iiEzc+SQIVYBVqO6Ixn9Sm9RVdrg34Yt2LLNbWlbxKEq+Z61hi1asDkgQK WSZcBWEUjqJ0UZskH+7KKtR2RJnyNY4XwVg2qB7rnHjGYm1dyask8RqsnMKFgzzHWA3UNQlUQHV+ hoUNsrQz+QhdceA1FntOACazjWX8sZ5TH/SkAQNjmUlXRVilGSFZPMB3QSzQo3ONoEQZTBmPtqNh RF6yji/KMkzB5UaTKxVkQHO1rBS5wk2peA0hyzyvpKc06VAKJLooL40mHoFCootrbO3BTKCR0NJI G0Ip49F2NAzhvbKrHbCDtqX/5F84iYQLSk48IxoLS8VrCE4G4K6Ie+65Z1pqqaV4IvbmN785nXX2 WVqtELqyjmhRXhpNHFo+GDp1ATOBRkJLKyUImUscWIY2VyoI75WtFjktgY5KbhdqLA1S58U1ghIx tF6gBPaj4SswZTxaXZSSRhOHyKPVuJUSes8/BmUDZxBSFX6lyBVuSkUiy2NmQE5LoDvKJtFFeWmE U0rQJLq4pgfmQ9EZtBGUKIMp49F2NAzhvTJmGhsVMDaWQK4w6ihXy0qRK9yUitcomDIerS5GMSTp UAokuigvjSYOkUGmi2t6YD4UxwwVyalxaLsmgvBe2WqR1xwwl7EULkijjOAIakopiJzMeCNoMYoR EkFT10V5aTRxaPlgUAz4Gg0trZQgZC5x4IVdEyH6YmZATkugO8qQACAKWRxTjqVrutB6gRmwCCMI iYAp49FqHBqrF7R8MFQYe6wrGziDkLnEgRci1pyaUpHI8pgZkNMS6I6ySXRRXhrhlBKEZPFA9R0w Ax1JZ0YtqA6aMN1xq8+JJTRirBeqyY+DZGOuvq9C9ziFayuOHzw/rc/ycV/5D2MIPqwH9xU1yQqM 6HkA8dXVIXWEqhqxEWO9UE1+HCQbc6GKes+XMdNYCnDL+g033JAnYY94xCPSHnvskW677Tattj7L uZ0wlt4soRHDPl6a8iQfIDWvGFMXqK8Ru/4Gj5NApVh1vkEMP9YFlM1hLLnXSWPiYDm3i3wsAarJ j8NcfRXGzk9TUp5XPZ8gVsr5cu4OFmYsUZOsxlzHchJY58QSGjHWC9Xkx0GyMVffV2FsLHldYDm3 /6Gx9OWopGymsTSi5zHMdSxV1YiFGO+DqvLjMJ0P9VHNDGNpYH4Oj/WpfK4soRHDPl6a8iQfILUx RR/qaIyuvwnHGavON4jW1/Qxp7Ec8gHDYymY4HNlCY0Y8gFUkx+HKX15PYCx89OUXH+D50fqpVrO l7RDvnYsFxe4CRjtfj4Cd0DNUTWEQ6yNZRGolXqrHPASPVBR9KpmkhrWeDyMPCYUEEnLHlssGIQW qTEZW3jF6Tiyj7aLuOtrCIeqFtLpfWNKgSnQFnXrG+iJaF+Z5fyYkC20Yu8oINKQgO+U4Zb1T37S MjwRe9Wr1k3HHXecVj2KySJusXL9jaOIF3Ysx7KI6ZUCU8QntsljokVqvGyyD/Am3e5cfRI6HghJ gFX6vjFEcWsb62jWGnFMSw1rnB8+RxkhURi3sGOpazRaGkY2EcbGsiFan4SVNCQVYm1MGRE30voG eiLaV+J4AD2fmaSGNXytt0YRsMcWCwahRWokmuX/FyFryEdx3zfWUayNZRHTKwWmkOMztL6BnogO PiQD0gIziZAtoCQdAUQ5yksJDCEhaE6NVdBOt6+GStz4xjqKtbFMQBzTk5URpnDPA2h9MgbSeNls YwnM8n+k45PQ8UBIKhTxwoxlaxvrKNbGMgFxTEsNa+wr7+8oTDDrWGqRGolmGZPFA527IBaUTCNu OkdeUy4vFiHDYPkYcLmzsKn4vEkGxCPmwz6Pug9GIC2RttU7pufjxu0rBRIrlwsGJeoihZLVx+2P cxzZyU3HVFMuLxZa4SfXclDgKA4tn3IsJfaMR6s0dB09snPCLr30Ur5lPSZhuFHHjjvumK6//nqt KtSW3RTInuv+5wKFLvY8g3Kh4nFzXmsHUPsqYspcfP0xqTPAMZWvVOIxSewZD+W5iZquo0fqTuSt Zo3PM1nQlWOlPeUChS72PMPr8gqY+1j2fbXKgRNa4ScXgqLKAMeEoibcLNqxrNn2OIWwrZayRtwU NqOmXF5bFn4svak9Pz6PPo9a1UEgNYmNg2MGfW5fKZBYuVyg0BNNsWSOJQwdJ1ArFRx0TDXl8mKh FX5yLQcMkxhi7vfVicBrBEjsGcKAz6NyCAKpie5ELtUBN5kkRD5XKJB4aCwVPgZyHo+b81o7ANeF rLo+R9ahrfCTazlgxAxwTCj6ZIqxzFCem6ixLLBRIshjqcWs8XkmC2qKcqHmOpZ1yY9lbYqofX15 o2oBay5M0jsmFDXhxo0lBRJnZrEGT8BwsvgQ9ZgQc2gr5QUh6SP7nNZCbcODiQG9hS7OBmkCvIzh CQSNgNLCqULQ21dFPj8KRDkLB+JjQfZRg8hvn2Gx5wi5W22jz8XcljzsDsMTRSdoxC1YAp/3apBz hC5BbOkEX4bKeqVcrODPCZos8SfBhYDsDq8Ucc+B3/3ud2mFFVbgidiLX/zidMghh2ilAJ7Sj/Zg HVVtd0wy52JuS971ZUBnOdpG3IIl3gdo7Ch/RhDlbFofNYhcyUGLDujWjwniInFiFwK1TzPNM6mo 8wJUSj+qM3nVhlPAICJrXMxBybu+jKKToBETUzRBETp2AkV9JnPW8zlkHzWIfD8FWnSQU1D46Cu8 tCXPu2MtBSZxpKLOOzCf7JBCA2syb3DaxudzB6VDKSdNhRHPj1P4HXIhILtTSEQ5CwfiY0H2UYPI b59hcdXmbi1HYJyPuS152B2GJ6Cr8klgifqyXIOcIywJR5ZO8GWorFfKRQfptvBossQfowuBQV9Z OcQ8HyM1iOKYECyuWr87AiIy52JuS971ZUBX5RX6+wfO8xrkHGFJEBWpE4H1qYeW+uXWJ7tTeMRF UnhHMmqfZppnUlHnNajuJRZXbTgFDCIyV8Uhr+EL0FmOtjXF8+MUfocs9pRLEOUsHIiPBfnvglGD KJ5nQ49bfCATsLxCaw+geFRBY4GXZD3aUHCpBp5SSO6HilCLWiIjVmqdy0dKSHLKgWQ5zEUCxTmt 4iD0omqda0ETFBmcuwekawICZ2NJa89znAkNgsAStKFQ0qE2h4tgLDnwOsQu9yUg5BPGklvV8PEa KbjqqqvSxz/+8bTEEkuk+933vukjH/lIuvzyK7QqEIf6zJ67KXymFJKXumsCAjcwlkHFIa28YOqx rHMHV6pjQQ4aRInXIZbcs3FMDLOOpYLCoLHASUzv17medYXPlELyakxqUVO3vOKrjHOjOqUMHEPQ 1bmDK9Wxy8JpBJAOaX3Vs8hEWrMtAmfnx/soFI4zggZOUvRo/bmlKCcaeEoheTUmtaglMmKl1lFu VKdU4LbPgWQupFYDaoyqY5e50yiBX2dZpQFKBCzkWJo/g7JMaOAF1VgWUOxLvTZjEYwlB07H+yV5 XWKEfJaxRGuxRpq6oOH8OtcqDZpMKSS3MeWk0QCBm2Ysua1zAxJPdHR1a3DSOpZVZhq0WkPxeTYf p42NImdSrENqvU9JaoTjjFD4DN2OX+d61hU+UwrJO2MSUOW2r2M+DmllVBRWueuHA1oZEXQEV6pj WQlTnX5jeV20BsQ+XzxQLkG0fc8D41Ex+cxQa3HHJ7ljvc/xMbM41gsoy/300KgV6lMiqibnM/n8 /uVQglofmLaYMeoLIN62T+1EX97XcZ/khY0RLUpoliFxYXyNs0iMo95XTesuJuWZ6BxnjUMPPTSt scYa/GnYs5797LTffvulf//731qt4Xrz++r4mBlaRkC89dPZ15op2SRfRPCxt2Qe43nxTYV8fip0 9tejqRkxwcfI26TWYm1br2O8z/Exs9gzHsS7bbaqyJRMfUpE1VgOD5acBXTzfJwthiuEQd/k4ywg 3vqhdkiVkbc57pPcsd7n+JhZHOsFlOV+emjUCvUpEVUDuSctrrbd99UsIFxbcczgcS26sWyYvM1J vrIGYkSLEoUXSF7YWKcsb38y8rvyBk3rHiblmZhm216SYwlat2Ny32gLHzNDywiIt36orVU1UzL1 KRFVlhc2RrQoUXhBN/fn0MeTMKTtHKduidHUjOj6KuRtUmux+lqvY7zP8TGz2DMexFfb9Fi4sSwo OSJalBjWCTjPx9liuEIY8d2VIRMw3fdwCEgy7yoc5oJvBuBFLqZFswE4bYgLJK1Ir+WQVjkWuLCp FRBpvLZF5mqEHHKAlSsSCkNrK+XQCIJ7kFtdUiWVCBzgwhB38B8Zy4mY7JPUkRTmzAeIcx7CplZA pPHaFpmrEXLouOtvuCHttNNOaalHLJXuRhOxjTfeOJ173nlaJeQunMliNLleIfOu6oVdk4cK0HBI qxznZhzmc00EkY7PIQeaGRlSIwkU5swHFmsoqZKFqECk8U4qcDWCCzVRJjYEiizJYanmGE2uDyFq GT4eRO2jVY4FLmxqDM6VrGsMIh2fQw6wisXCtDzDBxZryKn9UswEkIMQWlwoipA0PIGTWAj1Bl7k Ylo0G4DXuthBUkdy6LSW51jgwqZWQKTx2haZqxFyyAFWsViYlg9cp87MHMZyGLVP89gMwIvGDDXp tDOMZc58YLG2uQQgCYSBSOO1LTJXI7hQEttfBVMWWSmHRgAao8n1FsK7qhcOmTJqH63Q1nQXWuHG xzWIdHwOOcDKFRXCOJ7CnPnAYg1zCQiEr1Bsqbal6moEF2qiTGwiiBTeV50h14cQtYxxg6L20SrH Ahc2NQbntOrVGFpT5JADrGKxMC3P8IGTLC5w3wHro+XBFDZmJfacICqHttnjIqICmV+G0VaH9bG3 +l0vy/p+743vbHBrSYOo9OentsQcWWF659UUNV+ztcZiz/XRV8zqQ2ZLi+EKMF5xVQq9digWROak k05Kr3/96/nTsCc84QnpW9/6Vrrjjju06gFf8U7//2uyzxQ134PXWDzZFxUL47Olha/Ex3qNyHsf RZVvKBaAKazPuNWkKAxeSRGFraZWtVjYsfSYXh+VlvX9YIvC72/dRoAtiv/XYwlY7LkC56Owp+n7 PKICmS2zYthT9Ug767UW9/3eO/67JGLYVyPy3kdRx2eKmq/ZWmOx5/qIioXx2dIiVnCcHn0PEH1D Ywm0fXiv+Epmqx68kiIKe9KoAiIz21iOw/STfVEx7gPbV1glsoZYGTo/QOTHfUOxAExhY9bTGyof hT1tVPXQVs0z7msxrK8rMbes7wdbFP44+3qD9y1eiH+IGUfMbV45uJxCOTnyT3y2jIA9WFRr27MC R8YZJMda5LpNDot2yAdEHy3O53UCl6s8g31GuP1guJqXAZxbzRcqjPryyqHkRer3i1oN231VQMIy 9XEntgxBaqKq9dRqGLcJSI51s692nIQhHze0iMsSrTF8DLhc5Rnm48YXACd2IfCPf/wjfe+7301P etKTeCL26le/midmDcgjVu0g76cWGhQSUXN+0GpYOEPJ4RMXAvC2DEFq5ov60krNUDQcceg0QjCi DzBNCRmcu1ooAi5nrYSMGXx2nLxfbj9DXIM94pPEtFrgyDiD5FiLXLfJoFbDIR8Q9hULd2R1a1s0 PkZphTc4jQsZnJda9AGlFkqcu1ooAiUvUt2vKX0mFZcmaHkRMB8AnalknbdnBY6MM0iOddhXDot2 yAeEfcXifF4ncLnKM4LU+jM4sQsZnLvaEKgWyo0vVAklL1K/X9RqGPfVARKWqY87sWUIUhNVrbfW ah6Ss5pD3SaHRTvk48YWg/PFAuDyRebDokToowKVWKrrotUCR8YBJUYkcnd+0GrYnp8C+MQFDRJt ByE1UZnW9KWVmsFpQmiBtoToA7K4LADHrpYLBpezVkLGDL5wfvK5YXIYWpZjQWJiLXBknEFyrEWu 22RQq+GQDwj7iiXvL2CtodTM5znfSs3gNC5kcO5qDVytW79ro3wHbAT5uKoD9CnHdKK656Drc+sJ vlBznF8mwcYQ4HBom4pQ02TI5/Oebwi5PNZhB+NlqWLtF0OOPUloNFOOiWg51HjRjaWPPRZqLCfA a4Ov6uT8889Pm2yySb5l/Ze//OV0y823aLVAbG5d7WvVbYXi80sDJa3mNRwvwrH0eag5n18MPg4Y LPQxizxrK9OkPsZ9bj3hvEYUn18aVKRPOf6/OJY1jB4ojxSmwbg5VyuZTzmeckwkdespzyvDcfUy Bl/neGibilCb0HnTt2FaX62b4BuHmLH2S4OK9CnHi/CxzvAag+P8YvAxQF1roC2Bw//EWNa6Ofok detqXyt5heLzSwMlreY1HC/CsfR5qDmfXww+Dhgs9DGLPGsrk085HhqTrs+tJzzuAlSIxi8NnM63 AMcTthl8mgz5fB5qtbDChPJig//CgcgldvGQCoOTRpERQlrDyKeVGs/nClaxwNuUfrEomWE1SyUo MtRyMfA+45C30wGRXNYlwxL18cKcFjTWjOHLvX0t6lKTRWtWJliYz49keS1L5dOWa7p92w/AR9ln S2kYXJfA8Yi0IiEtpZoBrqHdNjmVoMhQy8Ui06VG4MxHjelj3VrplxfmynYslhwxRVbs7GtwUv3X v/pVWn755Xki9t///d/piCOO0GpB77GORharMR3run3bD8BH7JNQl8wwfL3wLIxh5WPkfa37tBVa CUqdoryvxYe2aApynbcfFcWjfBHnmpwf7yw1iSkyQkhrGK4nzQXqLIRDbywLrJbT3CzsWGYQmSVM KDLZ8eV9jTWlBLpfJXX7pC3WttTIyuATFI/Wsrg0NpYF0oswzldIaxii5iDwuRJJxmxjKUGRoZaL zJfFeAITgSkgUvSyZFiiPl6Y8/3EPrUsqPZ1fCy1ZmWHhRtLDqQl+Cj3yeISGnzd87mCFS+xygCX RQbdplHqKwrUcrHIdAkgnfF8nOZDKA0vGZYEHxNOV2oSU2SEkNYQtK6xrWVx3gq9x7rJGp+rzzyW vJ0OiCy8iDmXkJZSzcj7GvtUSqA+Xy99FR/aoFEYP9tjXZS88La8s9QkpsgIIa1hZGdVEydlXqwY G0tEXDM0dQLvs6DrQ8NL6KmAyCxhQmFJz5f3NdaUEuh+ldTtk7ZY21Kjx93V0d4FcQJq2bQHnXVz OEtswUoD38VYd13fmKFG1lLgfNN3MQcfi6Jykq+2TNIbat3MPh9MaWYZVhp421RdeN9UBsXAhqbv gpQDYtyyfuutt053v/vd073uda/08Y9/Il1zzTVanQ28iTnsX9ZpMFcfB848sR8IWERjMosPUB8j NuPwIhePeevaQBfDmEoUwRas1DttF13fFOYsyT4KnG+KLhRz8LFIlbEZhLcAXj/mrWtj2i5mNqgF Kw18F2PdRZ/Lp0XWUuB803cxBx+LonKSr7ZM0htq3cw+HzjzWD9cw0oDrx3zZeQOSjMVspYC5xvr Itam92VMJYpgy6zbIWSdBnU/Q6h9HDjfFF2o6P/FWBJcPNZFXZtlc4yZDWrBSoNpu8g6DdQ+PXwH zjdVFyyaq2/xwuAEjNPASYJ1h2ZwmGe6EaA6NCPzA4L8sOGGVl7H2/NEgbCm11ZIpbRn5QTC8Trz JebGfAHCoFJqFHmh357nCZkqqwI9Pm5CSfqr1C2h/gLJG69LOIQvCARC+ULRZdaXHfLZ4YZWXsfb 8/UCpEzZKhNGuXObYeeH1p4Pcd8na60xKPIa8zkcdPDB6QUvWJ0/DVt55ZXTb3/7W60UZA8fq8YM 6a/usyHs/DgUH62t7GQcNtsTCOVrJeamc5xFHISFBnh7vl6AlKmyKhr1+JLAzg+tPR9i3VfPaYJ1 hxZ4XxB1qYzMDwiaeq2z8+MARlhaW7mQ0nSP01JaG4/+NebGfAHCoFJqFHmh30/PE5AyVVZFoz5f Esi2AgV4onuMkmDdoRkcuuOuMUAXftCnBW5o5XW8PV8XIJQUdQ48Kc3AcYqM1pn3McF8AcKgUmqt T1pdHCJVFyXnJpRsXyvUBIyNSKhAu4TDEV8sFB03Az4gnx0RRh37fL0AKXuZjxqhtGflBHZ+aJ15 HxMGfLYuNEVe432eJ3SojMzbcWbYvlZoZEQ0IqNcDa3G3EzyZRQdN3acAcKgIhpdeSFvTwnPE5Ay VVYN2pKdH1p7PsR+fwySYB1oB/HQuiPqUBmZt+OsUOq6qmUdHxhhnb6Q0gwcp6S0znyJuTFfgDCo iEZXXmj7icbzhExV/OKA0e+A+eMpcXWUSDtUiw7b9UUSWWa6g27o+ZQb9UUEiQ567qdB4RHVqpxX hVpXQBX/AJ3gK/kEIaOn7vg6VI36fPQ1ZW1AlpkZxzJjIccyYyRFXJVLPuIDbrjhhrTdF7dLD37w g9Pd7na3tOmmm6YLL7xQqwWD/U/aAKMl85jYcaKpZK3L+RQ9jaBUEAXdwo4l0PUW1L6AkbTEHdGI bxRdXySRdcekQUtO52vRjOWgrxQQ1bKcN/5IhGxOY1kJOz5Pjfo6VE1WEsGUPj8mHEWJoiXnMpZR IlnpR5qCQiCqyzmvCrWuxrS+kk8QEtwjxKHjm9wVcZHta8ragCwzM4xlyPxjfQJqHzfGVp34tMSI JMucFxKqdBhdXyF7EaNKgd4ZKMdlrTQeHar4FD2NoFQQDetmwFzHcgbEvR7Hwh1Tzz1Nj61mmrGs AUmRSTRsi8qg82NSdVCljW9xA38HrD6skg1HwRESD1+oRZQ7KlZLFq4DRROFg5jNVwQWcUYrjKl7 OHQgNaxlmwJ+LOREW0IJHemRfbRykhIOR35tiJmg71P0DAzncsfJQeWJae3TvOOLqH2KqXwisIgz WvGYaK1qAsAt7Fged9xx6VWvehV/GvbUpz41ff/730933nmnVg29HiTya0PMAGWGzmtrUJTC7OdW ZXPwAX0frYrEhTGyBSseE6vHJqBwEgWNS2rdMKje9QGul3pMBpUVat+gEIgC55zgA0TAPbgx4fPK Ca2MJJTQRc7HASe0KhIXDkd+bRhWAx1HSDyciw/Og3JHxWr05SNFE4UVXHFmnwgsMjl2O/TTQEis 5zqWDab01ZFfG2IGeKbjaA2KUug/9oZQ+zSf2aeggM/toBm81CzijFbwhe0PoJQk4u0Z6Xy1bhhU 7/oK6r782tD6vEuPDKtWWMH5qnM77pUiy7yPgPxf//oXt5zTgvyf//xnXkyffRrMnz8//eXQQ9Od /6x/R7dAn7fddlu6+eab06233sr9Avj9fssttzB/+223p3//+9/M9zB/3vx0yCGHcF+zAPo73fH4 4zVgP44++uh06aWXKpN4X/I5cOcnQhk+r9OOZRFwxF5FKQ1gko9WmfShi2rfYgb3CRjtvTsAhJw2 B9UQDrE2lkVMUg54x7pk9ATEMS01rPF4xDIOiLTVNS8WDEKLTjOdTzGVb5qOFEE65ou1sUxg3CRl z0uo6NnOjwjZQiv2jgIiDQnsC8EQ2uKYD0/Oe+319fS4xz2OJ2JvfOMG6ZSTT9YqWbq+TkcDiMox 35iy5zNO2pwh6MkztFhpphtLEjgNW+bqC4EhJF30fWOIwtY2dUcVej7imJYa1jg/fI4yQqIwTtqc IejJM7RYaRbtWDZE6wuBISQVYm1MGTHJN9BTRcfxAHo+4piWGtbwtd4aUcA+LBYMQotOM51PMZVv mo4EUTnmG1P2fMZNUva8hIqe7vyQgDUiZAsoSUcAkYYE9oXAEBKC5o5mC684nQKVsPFN3VGl7PmI Y3pMOeBzbc4QdOQ/33fftN566/Gy/vrrp9/97ndpv1/+kt8EXXfddYlbL73iFWunzTbbNF111dXq KvjUpz/Nf9vzxz/6UTr4oIPTgQcemA4/7PB05JFHpksvuURVgh+R5mUvf3l6zWtek15O7c5f3jld eeWVafPNN09r0zawrXXWeUX6858PZD3+dA3ekD3ggAPS7/ffPx1I/I477pge+chHpi/ttBNv64AD /pD+8Iffp8MOOyzddNNN6brrrkvbfP7zafMPfCBttdVW6X2bvi/tucee6WNbf0yOiY4TyytesQ4d 0/vDd85vvunmtPbaa6e9v/99zv/854P4z+W88pWvpP1aJ71j43eEyZkhntbOSQbHtNSwnvqx7tqc IRj1atFp2DLRt/hAPwET1MfVP05hmddiT1fnQeWavi7CzXFH0FNNNzvulYwbsRHaqjBxXxDXytYJ RHbI13qF8Xyr65+fzGtRmIg6zx6gLTqMOCf4+uXJ3l7JOF9DXGv7edyXaXyCwv799NPTRhttxJMw POnuuuuu6cYbb9RqDfH5PhHHbcg+9TiGBq2mzXu+PnpOxQRfvzzSnwJ5j/MtMKYrEBXzWhQmos4F zqBNq+sd53TMKNcWM+bq60HkcV8Qx256+wq0bM20fQHCeL7W1bmgZXu6/t4q1ytltMWhI4/oqRw3 0kWvJFzsE3HUts7pfD0nENkhX+sVxvOtTvap5oy3Qqtp8+wB2qLDqHMEQyphx3ro1YzzNcS1tvWK anYfoKxrWl3vOIXxfOsVX49jxEJAW5rON1bccssPphe+8IXpa3t8La222qrpk5/8ZPrYxz6WVlt1 1bTbbl9Ne+yxR/rAB97PV6OcccYZ6hJ873vfSw960APTs5717PTSl76U72a81lprpUc/+tHpHve4 B9c9tthiC56A/fGPB6R3v/vd6fVveH065ZRT0vNpWzvssAN/9/t5z3sebXdX1l9wwfnpOc95Tlpl lVV4EvSyl62VVlxpxbTSSiull77kJTSJekVahyZSL3rRi9JjHvOY9Pvf/54/RfvCNtukJz/5yenx j3tc2njjjdOee+2V9v3Zz9IXt9su7bzzl+h1xC607Tek5Zd/Zrr88st5WwAmbziGb37zW5zvvPPO 6YlPfCK32PdHPepR6cQTT+CaYFGOpeNGfL2iMJFHVitbJ9Bn7+qoJmDupAMusdA0peQdPo7Inu50 edgHtD6Jm/2twNVBn+P7Icc+7zgzxn3mdOh00qFGfRaygo6zlIKjgfch7vuG+8iV/+RYdrqJlPe5 Sj/k2OfxfEWM+ggNVwsITLnjxCUAP/3pT9Nyyy3HEzE8weMyAYMpea9mGEtDezQ+H+4jVzpjiT57 zsBN4+t0Aqqmx3yeb7xTjKX1XXS9iBASAVOd4+yKHXiLwTeuH8aAr6JzOsex7NWH2IXBTD06sYWt 3zNT9D6HsZwaVTeSetKYoRGZDLh6znortabZYqcTpqrzM+azkBXkK6XgGIT13fcN95ErMzzWDVwL Pokb30AnNS0+x/ZDjoNXz1fgFMZZz7Wm2mK3E6Y656crJhjLPc9xLCMkF364j1yZYSxrbqsPbZW2 3XZbjj/1qU/xJ1of//jHeSJmOOqov/Ik6Lzzz+P8+uuvT5/9zOfS0kstnR74wAekjd66UTrrrLPS tddew5OuRy79yPS2t70tzZs3j/WGLT/4wbQGTXB+8pOfpLdttBFrziTf85///PTZz342/fKXv0zP o/irX/0q6087/bS0wgorpP3224/vmIzJFfZtww035Ddi//a3v/F+/v3vf09rrrlm2nvvMuFD31/8 4hc1S+miiy6iyeaW/Ikb8J3vfietu966fLUNLkfEJ2vIMclaccUVaUK4I29rgzduwPrzzjuP+eOP P57zIYyNZaj1Q0pqv3lbeA5xrWl8nU461GKBeBOOfBQIaHFHVUJHdqHejEo/aBdfUzaC26rq0lih zPTWelRpyevtj/t8ynFVD8g1BLR0tVrzyKnWXLmEkY9AIR5X8I1CvAWVftAuvqZsBLdV1aWxTEGQ hqRJvS+WxnxICsFRJe9DfUPaDn/ZZZelj3zkI+m+971vuv8SS6TPfOYz9IR/rVYVg9uW7cUyZUwY G6sF4H2t0nV/URc0TiNConBpLFMQpCGJuqCddSwLSlZ5GqBOy5Bs0C6+pswEraxV4NKPIw4/In9v YBzFd/NNN/HlMP+44w5lBCeeeGI6++yzNFOQDTeD6X3KevLJJ/MvfEPZggCPzyOP/Ot0+0dmvLFw Jb2oaL/fOAxsE2fs9ttv5+9M4MVDWG67Nd1h/Q08LnFZD/7m3vwF85VpYc477rwjnX3O2elW2pYH vj9wEp2Pq66OlySZD/XwPQ7N8UIHy79p8fB7+vcz/p7OoBdUg3BinLtbb72FzwXOCbaBbd9++z/y +bmDxh1cDc9w3EoKcg0BLUPamh/xlTDyLYb+D4+aCKh7jcZT2Yf+X1pbVV0ayxQEaUia1PtiacyH pBAxCkJBprTekTCGePX5cokpmsFXxHWryCkCXxvS9dE4HfHJT3wiLbfcM9Imm2ySnva0ZdO222yT PkGTmk/SZOy6669Le+65Z3rxi1+c1ltv/XQjPZcCeE7Y8M0bpj8c8Id02mmnpRe/6EX8KdRbaVK1 7LLLpl123YV1NQ479NC06fs25UsO3/Oe93B75BFHpt122y297rWv5U+s3vKWt3CfwJVXXZm+8pWv pM3e//70flq+853vpJ//fN/05je/OX3hC19Ia661Fse/+tWv0vbbb5+OO/Y49uHmXdhnfFfMgEkf JnOXXSafeH3owx/iYwbwnPSTn/4kve997033u99903rrrpd+9rOf0aTwM+k1//M/6d//+29+/of/ hOPLJ2DxtFMWTm6s1mnJq8dE57nKw1c5jmZtFTlFQIvPcwyEZLFAext6OnHtYVRMPrnUWtzxSe5Y 73N8zCyO9QLKcj89NGqF+pSIqsn5TD6/fzmUoNYHZuS4Rn0BxFs/1E705W2O+yQvbIxoUUKzDIkL 42ucRWIc9b5qWncxKc9E5zg9uJa3SXA+bnjt4bVZrEvEwQcfnFZbdTX+NGzFFVZMfzzgj1rxIJ/1 09nXminZJF9E8LG3ZB7jefFNhXx+KnT216OpGTHBx8jbpNZibVuvY7zP8TGz2DMtjvrrX/lyELxL ihfau+66W9rkXZvwL+b3v3+ztOmm7+N3OI897ljW49r+U049hW/igl+cv9hvP5pwnZ0uvviidNrp p6d1110/vZdeBJx22qnpnHPOoT5lUvD1r3+d30099dRTOTfss88P+F1gTLR6wAsJ3j96MQB885vf 5DcMPoUXM5/8FC2f4Hd5jztO3kG9kSZ6b3jDBvRL/308ecCX2T/+sY/zO7d4YYAFl8+8573vSYfS CxcDLpPZfPMP8Hcl/odeHMjyam5fvvba/Hf18F0IA15c4J3oK6+4kr24zAeXE+2///5pPvFX0Ysc vCt85ZVXsebGG8rkE+cLnzjjuxT77ruvsrTvN96QXk3bA4exwHdGLr74Yq597Wt78Hc8sLxto7fx pPTb3/42f7/ktfQi6zW04Psmn//8NjxJ8rj6qqvTKs9bJW2wwRvSX2m8D6eJIlq864xLlTChMuDL /B/96EfTK1+5TnotbevV67+aHiNHpaOPOZq3bd/dwPnNb9Tkx6OgfsRx7jU5lKDWB6bqu6D3/2tY m/uhtlY1TN7mJF9ZAzGiRYnCCyQvbKxTlrc/Gc0kWNO6h0l5JqbZttfkUILW7bUWoy18zAwtIyDe +qG2VtVMydSnRFRZXtgY0aJE4QV1bsCnPLgEcYcdd+TLDrfhCdgn0oc//OF0wQUX8HPNe9/73vy8 inHE/z38f8f/S3wtAH865lGPeiR/ZxuXH36cJnUHHXQw+/GpFTy4fHH/3+2fDvzTn/gNsT8ecEB6 +tOfnt74xjfy/3Fc5bLMMsukT5D3T6Sx59mzzzorPfe5z0077bRTegU9v/3q17/mSeGSD3kIPd9v xRMiPC9jAmbY92f7poc+dEn+Dtv73vu+dDo932Mi94Y3vEEVieNtt91GM8GvfvmrdI973J23g+em PffcI637qlfxc5xNwI4/of0EbOHGsqDkiGhRYlgn4BzbMVSCWh/gfYsRuhOwDA3DwHAojLFCOU2A 8iLixpRDDkHHN25QOJ95va/XR48DOcmnyCUOsHJiCiVzHNDjsaM+1TYgS6IQmWMEnRM2NJYGoVqf QHnny8ohC6PjG9UTqJ4lPujyDj0umAiWds+PQgQWCCgU2nGA8V5LMTJjfMWASyBwecH9778ET8Q2 22yzdEn1hd+M7glTLm+ItulkQjmiB/NZCIxYoqYayyEf8bnkA6cvdI/0iL6cdo4zMCLixnihgopJ YTw/eSwLtKoGbpS6/rrr09XXXJ0+8IEPpGc+81n8yxwv6j+01YfSJz7+Cb4MBZMEXPpil6/s94tf 8PX8+II4HiPPfvaz07ve9a60PT1u8B0C/PHve9/rXvxLFZO4m2+WScuFF1zIL+Cf8YxnpAP+cEA6 /PDD+cveP/vpz/gFxjvf+U5+cYHvGxxBky58smb7h36wnTPOPDPt/KUv8YuLt739bTSRekfa8M1v Tg972EP5uw4AJkb4cjledGz8zo3TxRddlHb60k58HJhEffxjH+N3aR/7uMfyu70GTELw4uVn+/6M JpW/SL/4xX48ucSECi+UcJkMLtcxIH7zhhumFZ6zAr8r/Fg6Bnw/Y6WVVkwvWH319PxVn59WpRde z3/+qnwu8P/KXizjHOMcfm2PPfg7FTi3Bx10UFqPJlMPWXJJ/r7Gq1/9P3x58GmnnsY+5K993Wtp IrtXWpH622WXXfjY8QV4TEq/+a1v8XnBZUf+C/A4rrds+JZ0/yXun1anF4QvfOGL0hprrJFeuPoL 0wMf+EDeN/9//Np511Ifz0vbbbcdv2DDMXz7W99O39t77/SCF7wg/eEPf0i70IsufIcEE2zG2GOd A6ychkLJHAd0eXmsG3Lst1lIbQkUInOMoLOvtQ8r7xXKaQKUFxE3WTlkYTgf9a3NOKieJT7wPh8b elzHx2lnJwKDxGsolCyoBvjpnrcaH4XIGn33hEUfVpBltmfJ0KL5LARGfD3Nhz70ofTF7eRSPVxV 8pnPfjZ9/vOfp+eqh/H3rPDGzitf+ar0lre+hT89wuQLb2rg//bKNPHBzSy2334HnuDgzVF8coQ3 WjApeg5pcFOLU087Lf3whz/kG1m8jp4bnva0p/HzL543wOENVVzZsuyyT+PnCbxBg6sdALyJhTej 8AbRS2h/oEH785//nCdJH/zgB/l5b/nll6cJ3u94/9Zac81073vfi45tq7T8M5fn77Hh07YnPemJ 6WMf+3ja8oNb8vG94AWr5b85+q9//jO99jWvTfei3wl4rsOfwcFkEMeC57XeJ2AFekLRcDjFWNbc tD5F1GBFi5EuDPC8D7riuzZ4AmYnK+y/Ju0xOSU1LmNY7DmBU1ITBsihx0UUBSL8t5V2ghcbVFjE bdcE0unVawxvUX46ABuUbqG1lRqYCiClSmVRPjYKUwl659UUNR9YamqNxZ5rwMW+YtTHKApEOE5p e3AVJ7CQW8cXgIwGz/gxMa6gUcZME+MKnBIyLJJ1gTsk4R1wvMB+ylOeSk/yP+JbzfZgPY/1Z0Wv sXiyLyrsOEd9jKJABJ+0PfgK6SgsjPKxURQVEH1oleC4hlOqzDQz+bBIFuBUg8AL6a23/ih/UoN3 XM8//3ytFOC55n/+5zVpV/0CNz5V+jNNnJahX6Z4fOBdXnyShBf9mADc5z73Sfe73/34y+BXXHEF +w24jBAv7HekyRLeRV15lZXT0ksvnR7/+CfQpOP5/EfDMYnDDWJwySLencW7xpiE7Um/7P0EyIBL 4fBiBv164Bc7Jj34dKqHt771reQp32UAjjrqKH7nGi+Y8Kkali98YTve19VpUuUnNnhBghdG+OQQ 237ggx7Ek8CDDvpz+uMf/0iTwD9y+8c//onvgHbSSSexD/v7appoYYIL4JNEvGuMSzd/+KMfpueu vDJ/jwMTSHxyB9x22+3pTW96U/rxj3/EOV44ffnLX07vePvb01577cUcsPf39+ZPGTFxBbDN9V+9 fnrAAx6QHvfYx6Xdv7p7uvrqq3ni9Ja3vDUt+dAl+bsl/vLOedfOS8+nCSDeqd+baiuv/Fza7o/T D37wA37HHC3O67P9BIxgj9n+Yw6sVeL/L/YNwlRA9GU+NoqiAnr/R0xR84GlptZY7LkGXIwKO85R H6MoEMEnbQ+xYv/VjOG2lB1AugIZPcOZJk6laJRuobWVGphKmt6YAE6liMxsY+ngihbWbRdcjAoN DZkGAAD/9ElEQVQ7zjHfxz/+MX7TZuuPbc1vVmz7hS+kHbbfPj36MY/miRIu3cMbQMsttzw/7+LT IEx+cKUAnofmz1/AnzC/lP4/4w0aXBaM/5t4nsBzzj70/9Cej3DDi6/utlt61jOfxW9W4VN/AP4t aCKF5wRs79prrqXzJ5ct4/JC/D9+61veQpOje/Nz+dvf8Q5+M+edG2/Mb7DhORRv9Hxt9935Ta2H PfzhablnPIMvW8eljqjhDSq8ufVBmnyhxY1GMEm0CRaeL/CGEjgcLy7FfDs9b73xjW/ifTz5JP0E zH0HDOd17Nz6ooXcdk21OIrGxxKsVUipOlmM78FUix/+q7vfzI0fUDk5CCSSZRxBxT4OMplrFcBL rUReXaIW0WeLwccdhLL3jj8kQjHEo66Ipo9hLyrWddkzajM3jIUfS6+nVkNjahR1iby6RH1Er1dP cPak3M7BB0wYS1SzImup7dhu/8ftaXd64sULZDw54wUrvpQboL6OPQM1qdN6UYylthbVKOoSldZH E+CFHE9wNnprx33tY12xkGOZaxU8j8nGG97wes36uO3WW/myM/sE7Nhjj03rr7ce3+54pRVX4l+0 /MkSTShe9/rXp3Vo4o7HCt5xxQQGExVMnPDp1l+P+iu/KMCLiQUL5qdLL7mU38mFDp/U4DtimDDh k1j88sa7q/guAoB3ZfHGwBFHyK2Yj6UYevSFfcCXu/HCAjeSwadoeKGCyc4QZAIWJ23H0YuAbT6/ DV92g0kiFtypC5/c4fsYOJYePrjFFrwPp512evrpT39GE5af0Auen6b99vsFv9D5y18O4X0D8ELm /ve/f9qOJna4/O9EmiSdd8H5/KIGL7zWXvvl3NeTnvQkvs0zjhHH8cYN3sifquFTaXyKuAfVNn7H xmmvPffkv+GzK70AwwQJn0batvBiCucPn2x+7Wtf40s58a427nKGy6JwiVIPuI01vjOC/nE5J97p xvfb8O41XlTinezPfe5zNGb1+Zjr7yBtBxDKjW/YjIr91/h//jtIUaKIoi6RV5doAEHgkwnOQekc ffm5qA9UsyJrqdUw1yqAn/NY6lKiwoyhqLy+tBb1gKsKVqL/j2if9axn8SWI22y7TXrnOzfm50Y8 R33jG9/kiYg9r1xy6SXpHTQJWmutNfn/KN70ufe9783/31+21lp82fJqq70gvfvd70n/0v/juDQZ lxze7W5340/i8YkYLv++6cab0mGHHc4TIPD4BArPD3868MD0l0P+wndXxPIxmiji/zfeMMOn3Xhe 34D+z3/rW9/m52TsG77fiptlYML1kpe8lD95w2XcO39pZ57s4U0dPMdfdeVV/HyFy9hxRcNFF12c 1njJGvx8uv76r0577703jeH/8iQNN/wATjzxJJmAnXA8P+/Xl0/XKCNhUWFK6yFcUZXItxZ14YtD 8f8nqG7C0T9CYWltZW1xGu1U8pr8Jgno+CzhtfOFHqRYGASqldDFvPZwOYWiFQ6x32aEakqY29qX +8trZYqgAN4KmfF6WwwdX0Gvhn2Q/YiLaPNagtwWl1JD50eKucaR7qOUqppBioVBoFoJXcxriQUa qWChxtIAXwfFoX2arC/PyOVKL71IwutqX30M4MUbXsRhEoY7GeEJ/5ZbyndGpLfKpcfCa1qhbhrh GodADdpIFPoqvtAfr12fnEouoYt5LbFAoyIo0G33ITVe17IBX3ZYWVvsk+1XD7nS8VnC6875YUiR Qw980rMhvdDmx6yi3g/8QsT3jL721d05xycvuIQEL943oEkB3r3Fu5dvfetGPDnbmn654rsEmAjh lzQucfnlL3/Fv2Qf+tCHhu8U4JMX/GLGXcLwt3Auu/zy8IkVLuPBL3IAny494hGPSCvQBADvKOON AXx6hH3Hd5UwUcJEBS9gMEHA97HsXdW/0b7gdseYfOB7be95z7vTYx/72LT9DrIv555zbvrSl76U dvvqbvz43n33r/Ex4FLBb3zjG/wuMb6DgUkHJqLnnXcu+4Bf/OIX6Uk0sfnbUX9Lfz7oIL50CJcW bbDBBvzOM/7f4FM9vLjAd8jwAoff0HjLW9NLXvoSnmjhxdju1O/qL1g9PfzhD+NPEfGiDVrcoATH +MY3vSmtteZa6dOf/nRagY5/jz334AkSfOece256C00ocdnQmWeeqXsm32vD+PzlL3/hcVlqqUek Jzzh8WmJJZZIL3rhC/n7IXhTBS+isI07/nEHj9vBBx/El4hiErszjffjyYPJHF4s4fuAz6Z9w7vw Rx9zDN+Yw8MeP2WtjD2srAXc486QmVo/wVfQq2EfZD/iUmkt1ba4lKLtVg6BFHONI91HKVU1gxQL g0C1ErqY1xILNC+CDP7/7LYZISyvTZDbCY5Gry3Q8Wam0pej0rXb17jXPjZAUXooS6XVlBtaFRfF Y+dHDVbjSI9NSlWNW1tLhOchvIGB/6PA1lt/LH3m05/h50282YTnrWc+85l8Yw3cxt2AyQvehOE3 mOi5FG9OLb/ccunAA//E/x/xJshHt946rbTyc/PVAPh7XfhEHW+u4M2XF9Fk63Wvfx3/zTB8IobL DvGJOS7zxhs7eNMHn5jt8/19eHJot4vHtnGlw+/3/z3nAC5/tFvHA3huwSdy+A7rBzbfPG1C28On 95i44UqIVVZehS9DxHHikzh832yfffbhm3fgtvZ2+3xMvvDcDuA5GhNDfFqPm5RgktYgnH/8yD9O x8aSWa1BxitRCld8ub+8Lr68GLQPj8JoVHsWE+gliO3eFwYnRmutTFHqsVz4quC2SUtVa/jOALhi joRzWk5d7kG0qbsK55NQc429x8ft9pAbJ60x0gstQgfEMZHWmOwz+DBvv5A+ynuOphQcSr2UndjC 5jgB4hpaDcYP+bQtUWGHoQpqTN/1uG1K6FX+bLrzAzT7WpTFIci9GOHQe6wXxqICvpvRT37CvzDw 4hEvMv2d6wTOZ2F3f6UpFRbGsPEBxDEdzkiIB33alqjyVZj0/BPgttn6/NlErLValmEFKZok+Cr0 xrKg4qs6JmBvecuG2ocvI5IMk23ciAGXuAB4RxS/LPFCfJ11XsnfF/vkpz7Jv3AxkcLNIF7/+tfz i/tb9IvimHjgdsW4RBGTBMOCBQv4+0iY2K+xxkv4e154V9b+0KifgG251ZZ8O+ML6Jc53o3Fu8GY dAHyCdj2vC1cloMXMfguFiYewE40ucLfu8OnR9jvzWkyhkuDjjlG/uwCXpS86c1vTq973ev4ODBR e9nLXpYeuuSS9GLmDfzHUvHiZrXVVksbvW0jOv4T2ffXvx7Ffydn/Ve/mnNsH+8WYyJzxhln8osf HN+xxx7D9csuvYwnpXjxhTuUXXjhBfwuN16Q4d1mvEDBdygwgcMEF995wyWfOOd4E+RnesMOvFu9 6y678gurxz/+8TxBxjnH98Q++pGPsv6EE07gm2Xg0h9c1og6bgn9jW9+Ix162KH8LjS+L/bc566c VqYXTniH/vLLr0jv23RTOvaX84s/THiXWOJ+/KkXJn+4LPJBD3oQ3xwA79Jj+9dea7fELv+/AB/T idFAUB6zgLTG5P8xQgdEn6AwVc2HefuFjJFmLowo9VguvCyxKiCOaV9jcaGGfNqWqLAZzhvODzWW KRMRfLzmWJBHQWOtFdLBk9IaM91YlrrJ/NYZPsz7XcgYaWahO84AokvFxC7s+ohjOp8RRq3EGxp4 fsJzIIArBPDGCS4p3mabbfnyavy/xXdGTzhBnktq4NMmTJr8TXoATJzwxg6eOw2Y5OD7rsDvf/8H fq7ApYH4NB3Puzhnb33rW/h3uAHPoSvTxMf+9AxuKPQCen7DjTYM6HPzzbfQLPGbNXgjDZcf4tM9 vJmGySK2hcux8XyLyRme4/Fca2OFyR32+cc/+jFvZ4UVVuTnPADPjZiA4bkObwZ+6Us7MS/QM4uG l/pMK4jOEiYqzHUsK1/4/6WtMcYu7pC/AzbhqLzGJKWNJ7QG15wvB8blQkRTg15J3iJibTx8zjE0 GnjfIFwNPkk10Jo2GZxXpKS0lp/SOiC3msH2VX9K64DcarmhVWktaWEaLyktOwfBNecLAeKcRzDt a5Ar6ceEKYc6BxZ6LNVjJWsNWeMgKa3lx7IA5Mz5ghM3NQUoX/MS3KEJL1BxOcNDHvIQ/lLxvHnl tttZS4HFcn6Q8xkaR8eXSc0zreDckxTnMbGTrI1HnQPm4x/EEvbhCrYZXiHWmjYZQYNYQm3L+bHW gJw5X3Dipubga7WOJ2Abxk/ADMbgVumYgGHCYMCdDPECHi8q0GIyg9heaOAL3t/fR37BeuCxgwmb AX8QFJOAHXfaiScc2MbTn/H0/CmOTMDkhQW+k4Rf/Aa8w4xP43DWcHMKfJ/BgO+0YWKTJ2DUP75D NQZcmoPLfnAzDAC3Wl7lec/jSwOBL31p5/Ti//7vnOPTIdy4BJcIYUJUn0NcrocbXeCW+ADquDTw Cprk4JJGfMIG4NO7HXbcgfcfk7nHPe7xcokgvRiyTwvxjjp/okYv6vB/Di+C8N2v92/2/rQkTRLx iSBujoLvVuBGGZjw4t3nr3zly+lHP/oRTwaxbXwx/r//ew0+73hTBTff+MtfDk177blX+t1vf8fc nXfewRPSzWj/l3nKU9J3vv1tnlSidsjBh/BtsXFsuGQIt+ef+Fh3kJTW8lNaB+RWyzBCfkpbwWq5 MR23lrTItJOUtvy/7IFrzhcCxJpnWsG5JymWc6lbRKyNR50D8HlPV2RwNfGVwErWGkQjS9QIwbG1 DsitlmExtU1NAcrXLC6tJS0y7STlMaqkFSowrRKGDxBrnmkF547E885yyy+fjjnmGP6ECbdcx/Pi pz79KX5TBm/0LLf8cukFq7+Ab3Lxm9/8hn3nn39e+vo3vs7/x5705CflT4Nw18O/HnVU+vOf/8yf NOE7sv57m9/61rfSs571zPSFL2ybNnjDG/iScTyPPevZz+ZPuXBZ9TOesVye9AC4sgWfvmN/8InV u+m5FW/+YOKI5/GtttySryRAbMBt7OHBzTrwHTFcHWDAcwne9MEl10996lP4igIDPv3HZZCYPH7l K7uk5WhfMDEETj/t9LTs05dN78AbU8s/k79vasinlAKLpx1LhquZj0nncxIG5xUpXlrJT2kd6hwo 21x80N4FUTF0LOBDrRYOGBvfDODBl0BWviOcdZ87CG11bYUUWKmCyHyxEtI2fVqj1ObgK6sCfWQN eRu+JgaMC+fzRYoHtDUWZiy5ZKtMKJSqIbKqGOLhMUGl1Oo+xnxR2kVHMOTDu2x4Zx2fhuGF4p/+ 1N6yXny0tg7qjnodExpfiAmjj1mtcNP6hoyguVRWRQsfGl5HgOO98cUQzzAmc/XNgNrXXILY6fiW W2/hGznYd8AOO+wwfocTv7Thx/fI8MnXNttuS5z8nRvw0OBd3Nvc94QwgcInNAbcpAKPH5ukYFLz gtVewJcEAjwB21g/AaMXBGu97GX8Tumpp5zKv9DxCRh2GZ+6fXH7MgHDp2To94gjj+T8y6TDLdjr 74ThnWh88gTgHWV8iRwTGLx4edcmm/Dk6hN0fPjkCHcWw/cpMBEBcAdHvDjBp2X4lO7n++7Ln8Rh QoVPmx7z6MfwCwtMFNelFzk4J/i+GvyYgO3+td35RRQ8uCzp7e94e1p6qaV4YoY/vrox9YkXWgA+ 0cL3Rp6/6qr8qRO+8wEdXlzhMkTU8ILqk3T+30+cfQcMEy7cQASX/6xH7dOXXZbvhviiF72YL2/E p3z4jsa++8plUPgux/s2fV967GMfx3dCxXfwMEHDH4LFbfUPpbHHpaCYKD7q0Y/myz3tNvnjj1lf o8gL7bHXASrB56G+njv6FDXRMxIa7wy+WKQ4pANGQj473HR8PncAzV6uq8hrrVQBXPEBlXB0LL10 rr4BdARdX00MdCw0ra2O1mt97CB0JQzp8HECmChtSc8lmDjhE29MhA4+5OD05a98OT3lKcukNddc iz95wt8Dw3MHLo/GmxyfpgkabtCByc+555bLnL/73e/S89mq/En1uq9aNx13vPxdLsOPf/JjvtHF B97/AZpQrZs2ehv+TMWR6YU0kcNzCD6NwqdMuMmHATfQwaWD+Dth+H+O5xK8cbbFFh+kft7Py3NW eE64Uyz+r+NNIbzBhUsi8edIDJhw4Y2g5Z/5TP5+rb+zKt4Qwl1rf/qTn/GfuPCXod9+2+1ph+13 4Odd7AP+ZEcPeUzsxKP1g+BKHsL5YiUcfcxqrawK8P9yAKj0LIsDBidgQDxmSRqZI0zRO1cdKsNq 4otKZJnhwaMsSghBxQiM9ykpTUgULskHQm1PGrJYmYgZ5TOh6bvea8mtzUCqVFZUEqCm8rnlWFsO ohJZZiaNpeODZKHHkhA0gnicvIWA/r6qr8MPwaT506IMSYa6ws0U8J0Y3Mr6nve8J1+qYJ8OAHmP 7UBcR9ZzPEZBprKNghx7+Kw6P9Sx9xWAiHyQmI9jaQKiWFuCP5COLx6nJI1syNfhh2BS2V409rpq JmAd1S12E47dZQKGX7yYdOGTL/ziRh+vf/0b0sMf/nD+JOijH906ffgjH+a/z4VJAiYPBnxiszn9 ksXkBXc23GrLrXgygokJgHeO8ckVvrwN+EsQ8SkWLiPE5XArrLgCTwIwIcK+v/a1rwkTMHznALd5 //Wvf82XI2ISteFbNszbMeBTNXwB3QM3x8BkC+8YP+Hxj+e7gGIi5l+8MPScYXKG29HjcsQvf+Ur /KkcvjuBy/Re/N8v5kko/hYQLkfChAvn4zWv+R+egNlkbMstP8j7ist0cPybbrYpvzOOv6cGYHKI d6bt+xn4pAvbwGQM44LLL3H5Js4NXugZzqUXWbg8CJ/m/WCffdJDl3woX0qJ28vjZiC4pTzeSMFt +QFcvrn9Djvyi8DnPnelPNn7+je+wWP55GWW0ZsErJWWXvqR+t29+s6U/vFT/b8k9P9f6uns8Ia2 J0Hrk6RRd4jyuC8Y80kIHwcBNeWP02rii0pkmSGB9xWoyvFB4k9CaCIncEk+EGqDRhCPU5K4pjZo BH53poFJZTy8UeKmqw4xOpZWQ+NCrDu24lP444w1n7GKgf/nN99yC7V38pspeD4C8AYHJmX+ORHA JXrYf/xfwndma+DvA2JCBi8ub66B5wf7f4i+8ek3+vSTIHwS5y9bxKXN2C//SVqNq6/B/vQnRDVw aSHeBMI2//d/7Y/FyxnBG0K4QcdNN93MkzFsG/BnL+5He5YzMzKWvhGUMTHfrGPJIK/3eXC3jq99 ixvkEsTqSEs2HAVHSDx8oRZR7qhYLRn+o+ThQROFg5jNVwQWcUYrjGnupwupYY13mHHnMAPeZcEf 8Lvpphv5P4L8Z7iN983jbPrFbX+kFDXT3nLLzfyl/JvoPzdae6fV/HgnG38/57oF8kV6vAOLW5n2 gHejD6EXC7gW2QPvDOGOaZNR9lnOrQJBPJwqrX2ad3wRtU8xlU8EFnFGKzltvMqImQCc3yb7cqIt oYSO7ILqE3x15NceuHQM3xfBp2FPW/Zp/ELTHg8MhJa2dkUpzH5uVTYHH9D30apIXBgjW7CSQ+ZV RswEhZMoaFxS64ZB9a4PcL3wccbqZz6L74D1L0H0wN+Y2WXXXTQTYAJgX6TGcwxuIX/NtdfwXQrR 5znnnM01D7zTa5/A4JbpuLsX/hCzAc8Ha6zx3+kK/WI4+sdkA8CLB3wHAc8nWPDL3n6Rv+H1r0/b bVfeqcWLANz4Al9Mx6V7+PQMN73wwC98+0OpAG6Zj0+Q8C4uPlnDrePxuMbk5W20D5gY4cYT9QuW bbfdlm9GUgN/08dfvmPA8+b/4BOw3b/G5x2fQuGmG5/73OfTq175Kp7Y4v8UvseBT+EAvFuNuxba TUUwCcI+vuMdb6dJ6D58OQ/+/g++o3X11e0LOLw4w3nA5Z72pXsDJs/buXe5gU02eWfae2/5wvwW W2yevrTzl/iTL0ygAUxqX/mqV/KbMH3I4wlr//+LH2ac0MpIQgkdWWNKXx35tSFmgGc6jtagKIX+ 88gQap/mM/sUFPC5HTSDl5pFnNEKPtfTIIpCIt6ekc5e64ZB9a6voO7Lrw2tz7v0yLBqhRWcrzq3 414pssz7ZkTrI2ZCZ7xNCWfC7J5JjrH6QA30xB1RAZ/XaceyCDhaFGOZfbTKpA9dVPsWM8hNODgE +kdAx8iLJNp69G1MD/k4ncYHhMSj5aNP2wYdn7UdT6GGfQA+7sUlLgDebcUf0MNHvfhCNRZ86RLv iNq7J3jhgu937LbbV/nuZJiwHf23v/F3El5ML5pwK1R8SR7fbVhv3fXSOWefwxMpXEJzyimnpqOP OZpf+Jx55ln8bir+ZsSe+ndqsH2bsAG49Af94uN1AHfswpdX8Xcw8E4uXoQgx4L9qIHjHBrLMQQf MMNYTofWZ8zoWA7ux2jJddBiyMf0BF/2Ot2QBZN6fH9nqaWW4okY/o6R/xtBGQMdBHpoIx2YdPT8 MGbolMDqsuqit81MjexQ77xmDNsGu2R6pBZ8lQ5/aBk3xsAvjRqg8K4mLjnEpMS+s4QX8LjsDp9A 4XbreMcVX67GdxBwx73LLr+M74j4BJr88GT839I3dJjQ4O6E+KOimGi9at11+SYfeHf3uGOPzTe/ wPfOgC0+uAVP5oaASdPhhx/GnxbZH2IGjjn6GP5uFD5RwptJ3/ve3nzXQ1zi81V6btvtq1/lO3jh ewzHH3c831QEnyDhLl64qyEmSbidM75rdfkVl9Pj+xY+V/hOBD6xusD9vTR8CozLeOzSRDyXYnK4 xktewpc01kDfOG7cFh7PkfxJFx03jgWXA76JJkq4++JL1liDL18C8N2N562yCt+2/xJaXvaytfjv tuETqre97W38d9BwYw/09ZI1XsKXcmKiiBY318A5xyWbJ518Ej8HY/9OOfkU/vI+Jqn7/WI/3g7w r3/9k++4iMtOMUnEpA3bwoQbn5bh/OEukuAvvbT/R9rt0TT8mKUC1/qCyY/1YV/2OklfXRC21xMP dAC6t71JCD4gJB4zdEoo6tZnTG9TmRrcD1fqSZjre4e6HLEw4Ottc8TCCNsbFLcFMKPHOIBsmeiZ oVMCq8uqQTg/Dpka2aFynGMdtBjqkumRWvCN7FeN6NO2QVswZoZNMSb5Jj1v/f8A/QRMgHgsFwjL vBZ7ujoPKtf0dRFujjuCnspxI130SsaN2AhSxS92XPqC7wbg8hlcFnTEEUfyu7j4pY0vOuKXL675 Xe4Zy/OdawB8mRMvyPBi+pFLP5K/bLnTTl9Kh/zlkPSbX/+Gbz+M247iOxL43g++XDlv3rV8ffGv qW63FD3/ggvSYYcexpem4UWM3Q0MX4Q///wL+MUBPtrGZO7b3/o2f+ke30nAiwR8SRxfBsUfAEUd l/LgRZFHew6mO6+jzgm+fnmyt1cyztfwn77W9vO4L4gn+QTKuqbnqzljPN/XyZd08eINkzBMxr75 jW+kf9xRJs89X9vPwoylYoKvXx7pT4G8x/kWmGYshdF90aIwEXUucAZtWl3vOCODT2/wIv/fA7/p fv0b+j//nGenl9D/Q7xoB/CpNt7EOfDAP3O+885f4hf++O6TXeKCychWH9qKP8XBHxEG8GkVJl64 7AWTOnz6hL9XA/CNJWiSh+cO/38dnwbZZXgA9sz2DhM6THCe+tSn8cQAX3g3YBvf/d536flJPonH 5AbfScN3L16xzjrpFWu/gieD3/jG16nD/+VP8DDBwJs92HfcLAR3/HzTm97Il/IYcGvoj31sa76s yIDvL7ydJkH2W3vHHXbkW8hjv3CuamAChr/9gy+w33zTTXyXM0zwcDx4nsR+bbXVh9Kqq66WP2HE hAxfpD/v3PP4DomrrPI8vlIAnyhiYonneTyH4rtza9Ox4XJNfF8Db5it8JwV+O/54ftuAN7owo1N cM6wn7j80R8jjh/fu1t99Rfyp3iYfGNf99prT9Zjsoi7K+IST/s0zT966gwQZiGftxRDvtYrjOdb nexTzRlvhVbT5tkDtEWHUecIhlTCjvXQqxnnazM/bymEiWh9gLKuaXW94xTG861XfD2OEQsBbWk6 X99Z1sPoHSPQuhGP5YDlQUfJkK4AjO6LFoWJqHOBM2jT6nrH2WciK74ex4iFgF5pGl+vKEzkkdXK 1gn02bs6qglYHMASa8SNxF4Xk4hiUZ/XTuWDh/Yra8c7iMx0vrYXgpLSmKKr5BccuOwG35/AF8Lx bvDuX92dv8uB7wTgdqT4pYoJE/4ejL2g+N7ee/OLJrw7ixdZ+I7FufRL/6ij/srfbcBtUTFR+ua3 vplvX3o1TfYwucL3CdDfqqutxpcK4Qv3+JIntoO/IYM+cVcfvADApZF4gYFbGj+HXiDgkhpM1LBf uA0qviOyz/e/T30ewJfebLPN53lbNfjobYWffDpy0IVZuJlyLCWLXMEkXwUlQw37oWGEY4OvJE7B sDq3rliOk1CbCMGXIeenI+8CL+B+8MMf8m12MRHDl4bt0qmJ4I3Ixvpj0oOrD/piH5JFrkB5atoz 0UGRF0waS24kjj5tG8w+lobok7E04Lbj+F7BEPB/FZ+IL7iufHfA/mCy4eyzz+K/T4PvN3j8mx4H uCTRf+ptwCem+A6YAV5M3q9xHIBPfC7Wu2UxaN/tzOI48IkbJk/2Cf4k4I2fO7HceWf+ZK6GfXJ0 2OGH8xtZk4DnWtz0w4CJDz69x2TpfzvHjvNx3nnnp2uujn1jnzAWmKABuLzPvlOJySvOGSaz+MTu Qj0nF154ET13n82TNwO0mGzhygSMDcbQA3/AFZcsnnzKKflOZAI5H9i/i6hfvLkGYJJ1NZ1fnGOb cGF7+IT7H/p9lP6ZdKyG0pSk//9r6LGuBDV9X2kF8liPXB9Zw4FkwTfSSbHQCj9Zm4MuzCKN7KvA +2IfkkWupJN8FZSUxpL6zBq82DsK3x8TZV2pHCchWhza3uY8ll1TvyezmG/asQz1IPVJ7EOyyBUo Tw3OhFdZHJxFXjDzWCo6JlM5C2O6saxLMpaCEROh9vXljaoFrLnQVTi4epBqQk19ZiWL3OKK8IeY cdLKweWEUUJHMnq556p6Lc8QX1M2gtuQlJTgQgJlTLiWoa2lhpz3hzpjPGVg0oNPsnBrYbxTindc 8eVp3BkHLzLwTjReyOCXKiZs+AI27pyFCREuD8RkCLdFRQ4PJla4pAWTOQCXKckE7Pd8G1LEn/7M Z9JjH/dY/rI3JnG77hK/P4LtfZUmhPgOCPr70Y9+nHbe+ct8yRI+YcO7uXjHervtvph2221XvsNY gT/KKU4AA4WFHMucU+BqJdE21Ag5nzyWhUEUM5c2aHxD2sE+Wl8JIx8TxJ3zSsCLu/e+5708CXvI Q5ZMO+ywY7rxhvLC3bwFVS+9Th0apxEhUbg0likI0pBUT9peO+tYFgzx/ZyWmjYM8eprykzQytoG 4PpjWVBVa3HOJ+gmYUQffunXmHU7DfodDHU7/eagHBoT13Yx/VbGQf2MdbUQm/HWJh7pd/j/V4WK H/OVMPJVwnlkLGt1Ecg9p7FRtTxg0mOg6sSJQxmBq1VJk3pfLLW+wiCKmSDyhrmOZYH4fLnEFAVf rZo0llWbxQhyQvAxoUprNM6gt0RbV4taClytSvi8CoN1ThguJMQsShHFTFAiQS+npaYNQ7z6Ytn6 cS3DWgDxiI9RtZYacl71M/qLI3bDcTRrKxh+rPsYCMligTgB06VADnD8sOTE93xSayoZiPtV7xro 3+ALFBetXxtiFhH3dEwZiyXBpMs+WcIEC3evwgQM31vA5S2H66VAeLF8zTXX8qU066yzDk/YcDto fEcLtwxdm1pcsoi/KYNJ1S677MoTJQB/iPP5z3te+s1vf5NOPOFEvswRd0fDZUXAL/f7Jd+9zP99 B8P666+X/zjgsccdx387A5dF4l3oI448gidouCwSeQEdHx+iH8vemNSIWkHP57JYYAjVKXQ5g9/m sJv5XKQgCGMfBnDM5yIFGmdK4XPEsV5MkW91yGsNCFRqHpex4Xa2mIjhktLD9OYuGWzwvoH+DaHg k57PZbHAEKpTUHClLlPuqZ4bHPO5SEFPGOD2v+PLlMLniGO9mErNrw0D55qIwvu1IWYRfixFWfLK F9LoqpQMcMx3ikL1XIKuj/IO5TA+JsPonVfzoWYVab0Osc9L5vsc6N8QC07r14ZKHFD2FOgpwTEf itE1na+oar3PEXOeSQ2oyZQi5r1zRmBffx8FPR+buC3Ons5B9QKvHejfEAsM85X1NCh7CvR84JjP RQp6wgpdn6K2+xxxrGtGTeRbHfJaAwIVz9e+FmzitjgH+jeEgk/itgWO6XQoVKegQKWpEuG5njv7 cpGCnjCgd9wlq+0+H/RRU2p+bRg410Sg4h1R0zgc/DgM9G8IBZ/4PgpyX7lYVBKVfHHEf/UP2zBc G/cVTFTNcv681uKOv6EmbkMEPV/3ODsULovBHxLFd8D2/93+6cYbb0ove9nLeSL04Q99mCdIuHQI Eya7BBGXuVx8ySX8yRf+pg8uDbKbcOCTNNxmGrd73n33r6Y3bPCGhMv3cItUTLhOPe3UdPrpp/N3 A/x3JABsC59o+cuRcKkN+sWXuTG5w9+JwA1B7MvsALb52te8Ns13f+zXo3PYERMFDl5rcfBL0nTZ 8wUM+6YdyxqTfVN0AjSyYV/Y5kj3vRIuLcOty+9z3/vyXfAQ15eNTdwVy0e2neE1XZ8kTVcNQZjS t8jGEmmgpugEGJE1JU/M1deFCCb6LJ/YHyQdUaAkaVS9vju+Hsa3OaOvg4mqEUFT8oTFQSTJqK+L Yd8ie6wDgZqiE8OUvrDNke7r0iIfy46woTzR9UnS843v74y+sa4Ui2wsp5QBcx3LabcxUWaCKfoL Nzbq+iRpuiJimrFsMOQb60oxvj1gik6AEVlT8sRcfV2IYKLP8on9kaT36VmgJGlUU/R9V4N8B0x3 POz/NAcz1wOGb65eB+liyo6cLDgm2LmsmiKlyPnOPvscvqHFfekFL/4+Dy4r/OIXv8iTo+9973t8 e2NMev529NH8JWv7gv2fDzqI/6YNPoXCZAh/fBV/VA8Tpe9977tp000349sf77rbrjwB4+9S0IMT N9TAHRBxCSEub8TfmMEfAvwbTd7Q/v73v+c/Tmh3M0SML3Lfb4n7pdVWXS396te/Sp/73Gf5i/D4 RAxf1v/hD3+U9tprL/6Dr/aHWaeCOw8zofJJOmVnThYcE+xcVk2RUjSNr8FkHwOaaXQ9zNWnOOQv f+HHJT4NW3GFFflvH42iuz0iJ+1HVZd0kslBpcE3wc7lRkrRBB+j0czgm0bXwyLwhS4m9detEznB l8saSDPB5NHzTWNvpBTN4JsZ8M3V6yBdTNmRkwXHBDuXGw0R0/gADaSZYPLo+aaxz7CJgEXqm70z cczgU2lwTLBzufFRNI3PQfLJPgY00+h6WAS+mbroiomc0EldlnyCyUOlwTHBzuXGR9EEH2MaTQ/w zdU7V7jthU1P2o9uncgJvlzWQJoJpsUU/9U9LubC0Stk7s4LraSEILPMMDi03Pl0YXhfJgFLpFWF k7QMw1Jtq5SAyBaDU3mawGngkBhRCvgbNrhb1ZYf/GB64wZv5E+ScCkfbqSx33778c0x3rzhm9Nv fvtbvhPadQsW8GV+mHzhtsb4hAu3Ol6LFky4cOtl3EQDN+jABA53ScR3wOwPm/72N7/lv0Hzohe9 kO+Utdzyy/ELbdy047krrcR33MInbfalb3wKh9tLP+2pT+PJFr44jr+8jssf8R2yBz3ogXwr+let +yq+1LG5iYOdCG39GbC4ZLQUkmCJtKpwkpYJcLSF0prHCbzC0wROB6Q58XWFLzNC3PNJgrUtjKHH uo8JWZX5zEhjsJjboTFJ/FjbYfvt+Y2Be9zjHvypqv9bcH2fZb7q2wKvKlmrYzi6UfmEYyUaYSwz LPYFX6cEKS+0khICiRiLYixjYgrHOqaQJea2N5YWFSa0HE7x/5JRtwXMeHooBlyOMJQbnxJBJCkv mXcCDjV3NBKkvNBKSggyywyDQ8ulNYWxi2Qse1DaqkVpkVUAi6n1NIHTnpRhSWUijPpaOUFIrEO5 8SkRRJLykvnMSGOwmNu5j2WJvMqywggsl7ZVtUxARXMaOJ9YTG3QaNqTMjSpOKRMeT7EwaAQDmtb GEOPdR8TsirzmZHGYDG3vTGxqDAMDi2fdizrtoCZTCOwpQNHZ5Vx3uILnlf4MsNiX/B1SpDyQisp IciskRWEdCrBoE8T19gicEwhS8zttGPpWgsVXlUyY+q2gBlPj8Uu96XFCc13wBjN0RChnC81MmLA +cVQhjTyAmLkp7SGkIdKzrgNOkLIQyVnaP3C4MCyzDIkc2st45MmXO6HiZL9HTDDD3/ww/SkJz2J b5KBiRB0mADhckN8qoVbROOywwc96ME8ccINM/B9MdxuedXVVuXbROO2yLgFsl0uiLscYsJ14QUX 8K3mcXtoTLYw0cNNOP7yl0PSSiutmD9pA/i2y+uuRxPDb3KOfcZ+4G8C4bLEn//855mzj4Cx9ouh PDFHXkCM/JTWEPJQyRm3WaeskQz/SPJsXBgcWJZZRtR4EAGu4TsIGp+UuO2GGPlRaMRNPLYG5rPW EPJ+H7h73fo0icenYZi8400C3LmtoOcThte0yhkCSRQhyRm3tJJcWSMZ1gpyFmnBnHxEKOdLjQwI ZF/d+oiRn9IaQh4qAqsHHSHkvce6cH4xlHhhxjIilyBVeWa50Ti3gpxFWqC+wRLQFIlQzpcaGTHg eKFVqLsk8AwRM2+tIeShkjNug44Q8t5YSusXBgeWZbaByUShgSRd5FLQ+KRv7vsUzPXHMoOKVq91 Pm/7cGOpi2Hi7yBb0yrUQx4qOeM265Q1kpGLDMeGhcGBZZllxMyDKloc0mQ+CHxS4rYPYuRHz6Mq NNasDyqapdaVvPdYL2tbDLOPpQaSKEKSM25pJbmyRjJykZFDx2UwZ4UoGPYRoZwvNTJi/HkYUvd8 +lNaQ8hDRWD1oCOEvD+WaP3C4CRnhc8Qhte0yhkCSRQhKVlPw40VgmCxgJuA+YPQODbVAySCSyRo JfrAGvAWX8dZG5FrahVbIirW+RBwGCkFAlfg7aOVlTa5XONLX/oSf1JlEyXc6vnpyz6dLy9c++Vr 86WBuHzwA5t/gG8rfNNNN/GL4O23/2J6xCMekfbTv8mDyRn+XtDKq6zMn6y9ZcMNw6cW+EOhr371 /3D8gQ98gP92GIC/aYMJ3SWXXiJ3W7yg/AHTf//r3+lVr3wlX2bogb8l9KIXvygdeOCflCnoHefw 9bn+/LSamceSAomVtcLCjiUjk7oUlCzyknrOxRRaVh+mB9MkyOeHmiAd8cnSPbPUpWPDcYrHgAn2 N77+df6kFBOx173udfwYDWC5umgVe7Mca1fBNjkVn18YFEisrBWyz0M1FjKUszwcYyZ1KejKG1Q+ CoPPlTyYJoE/v4buY11hlQGnehU+Nj2tMuuCro+bjk8hOdZVhVPPOQ01EimnNG/T4gzVWOjRaD1a n8nDKanAJRL0JM2YOBRfW++OpaZWsYURgpxQ6GLiOaNVZkPgCubjJpPaFgiDdVXj1HNOQ41V6sMM McMJ6lqjFZhj4MzGU1KBSyToScJj3SAGa0Z8roJcU6vYwqBAYmWtELbf2WYIXMF83GRSl4JcibQW POliCi2rD9ODaRL4MxukIz5ZvNNAnN/ZsOOqp1Xrg7TDqmHIJznWroJ+NLWKLQwKJFbWCr3tm8ZC j64vk7oUdOUVuESCLKEg+HIhgmn29QSVER1papW+kzi/sz42Pa0yG4JOgZuOTyE51q6S99VxXmNl 45SO+7p4IHwHTNr2IDLtSiW0QXRFB2axqsuU51oHvVp5uFCLsKoDHYo453NNF64GX5CO+Qi4Ycb6 66/Pfxfm29/5dnrUox6VXvfa1/EfKsUd6d5Dk6kPf/jD/EdHMaHC3wjDRAl3LcSnXMAxxx7Dn2rB +5vf/IY/uXjms56VNtrobfy3avCJGP548tJLPzJ97OMfT8s+fdn0vOc9j2+08LCHPjS9nl5U4zKz Bz7wgWmTd22STjrpJP47QvA97WnLpr1p8nbwwQenD26xBe8LboX/gAc8IL2CJm8f/chH+QYf39/7 +/E/oYKZsXMwUOv5FslYDvgyXC2PpXLStGavMfi0dQjA97wM4oZqoHq1wtGqJyBkxpX8+ZEIaycg 4A+BY9wxCcMf4calsre6v23EiJYMpqvaNGPSoYhTVm1dkcHV4PN6eai25ky7Ugn9+YnIlrbE3GCN 0KvxlqzQExAy40r5/Fjb2grm4GO6qvm0Vwc6FHHKUjPkA3q1wtGqJyBk2pVKODyWALO9EnGDNUKv Fs4twqoOdCjinM81XbgafJwGW2v2GoNPe3UA1FAN3GCN0KsVjlY9ASEzrlTCOY6lYaDW8y3MWDJv np7I4GrBl5vWnDWu5FW5XiFbOjVwQzVQvVrhaNUTEDLjSuG8uqYG0wM1xgy+klKEpKoDHYq4MibW 9pQ1vWjGspypGtnSExA3WCP0LcYOmzPjSsHnmi66PsWAj+khKQW9OtChiOuxd22ESxDzYVFjh8Kt O648OWUElUBDaWjtcg0JFhXGh5z4kpsMBBngdogbL+CSEO3gcNGxMfL6EgGU0TZ71a9//etps/dv lk477XT+btX7KcYnTMB3vvMdvikHLh3Ep1C41A9/vPn1r39D+ttRf2MN8OlPfyq99CUv5RtrGPCp Fv6m2LHHHkvb2Cttsskm/DfC8Mnapptumt73vveld23yLube+5738ARsM+LxIvuoo47iSRgmeuut tx5f4vjb3/6W74KIP8gMDfpAX8gx0cMfkfZ3UJQjxHFzoCESWYwWcNEh5tOOZQ3QVlqYsSxQjhqr 1ir4zFtqiGjBTyEFmqtCUYsITsCNi5s+PVhQwiCmsBxn3RJcCOBTWvyJhGc+85k8EVtrzbX4Bi4R 6NSfvdhJU/HliWMpxShRjzaAr0vJMwblqLFqrYq7U6lQK0VBKWV1iZw4hJS4PMQ1UNM6N5WvHKcv AFx0rKszb3l9plD0XF2VfxIbENGiTQ9SkmKUUCbFzHOrCZesEFAEVq5lo2MJaCgNrdsSwaJukUCJ Lw3JgLhDTVzOui8AXHRsjIqvo1mUY6m5LxWJsr5I4FBzLrlaAxaU0IvjqbOoMMGHtZPIMcpitABF zyDXkLBwv4Ok2ErEV/gY+T1sImqMKzWB351SQySFcJiA5qpQ1CKCE3Dj4qZPDxaUMIgpLMfpeAYX LZK1SThEIovRAhT7Zw9AxaqxQvAnrwLovk8zaoznttC0WMWjCKxaq+LueJXGpShwdCnVIoIT8L55 iYs9zQChJDczjmVhY+R9pQJQNvNYIqJFmx6kNFC8i6NMwHr7HzhJGpkjsqIRdamMXBvwxTqtGl1D MJNZDmjlSGlConBJDinoSQP+N914ww3pmmuu4Uu90NbAbeexGDAJq4FPq3o8Lle8M/x9rumB/bni iiv4VvSzoRy3R0sVXa4N+GKdVo1OCccHCSe0QqsFaUKicInng0ZR+VoJMUO+Hj+ALG1+OUjSdDWZ YCazFjiZhLR2nAG3p8edL+9+97une97zXmnrrbfmS2DHUZ0fTnr9K+H4IOGk1WS0YoHnp/Q1siFf jx9AlnY8oSsLGl1rHPRpLE1IMnJqgXuMVVKHGR7rgOODhBNlet5W3MoWgS8rGlGXysi1AV+s06rR KeF4hDm1wJHShEThkhxSEDQ9LMrnrX6RX6OFkiSNukc03LhPwil9TpdrA75Yp1WjU8LxQcJJ1EgT OYFLckhB0Cg6vigb8fX4AWSpf8HNkLzpqkc0nKMsQKuxNLS2mkNLFV1Hrvj/63dQViBohMPI0mYs q644oFUjawhmMmuBI6UJicKNiQ960oBpx5IAzvFB0tPfxSGXIFZ7bpk/LXWUcwSlyKi1gkqE3FEI JS0RgHercoY4lh0iKT7lRn1AKQaJ+nI/DQZ8NbrFHllxo53+30HZBRfxuVVQwOfWAalQJQJmG8vo yxj1AaUYJOYzNjZBi9hvE2FOvZAgaUU2QAcaEhDWvjrK61JoNLnFsbmYQ1scSloVCLgsFXfOxKdh z33uczu3rC8dcsTbVCAu5Qqx0B1L1D2tbT8ieF/bBG2JJco5Ai8kVIoBUN1JEBZfKcj50Zx3lpZS 9kptFbUPYSUpiEXnZFrOUQ/Fx5ET8iYtLbRXcwQs/FhKlNelkEN3RE2UcwSlyCiKUgj7y6DcUUVd IqAeS+6mlB2qQuWryxGlGCWyvdKPNAUghOSId07APksLXTn6EB+tnKSEw1Fel0IO8zH4osaZQeDL hJK6iHbQe9xhZwiFdSlGn5xbV3ZofRnm6xsJxRsU6st7EIoxLTEi9RnphQRJK7IBOtCQgLD21VFe l0IO8zG4IjjO5CB9KcOrDdOMpQAFKXLkheijlCvEwuBYelrbfkTwvrYJ2hJLlHMETlhSR3ZB9UFf Kch51dz2t5S9Mrbq4wwmBCZpUIocsVcz/EjSAatL5IXow1JP6+LJ2re4gT8Bc4ejbQSOq5yQjqZv Y3rIx9k0PqC3TUbLz9lnbcdSqNl8GVzrC4Z8xTLsy17XSV9dMOTLGOgA9KhvAMEHDHqn7zOi9Rkz engjxzB6eCO1IR/TE3zZ6zoZsTDC9nobH+gg0C7Bp6/bf3H79OAHP5gnYu977/vS+ed3blk/0G/B REEAq8uqi9HDG9mhXJrh/ABDXTI9Ugs+lwxYMoZ8ES0fmEFfC1MOWfjXKNem7xMolr4P28vbdBvv RTV6vowBG+ieHGB6Wt9QJ50O5uyztmPJ1EhtaFOTxnLYF1YN4Mte10lfXRC219v4QAege9ubhOAD Br3T9wkUdeszZvTwRo4hlwY76HuHuhyxMODrbXPEwgjbG9p4pxcwve1NwvSW6fsEWF1WDbC93jYz NbJDuTTaQYuhLpkeqQXfyH7VmM7X8sbMsCnGJN9cfwctToh3QXTHibB/7A3hEGtjWcQk5YB3rEtG T0Ac01LDGg+AyQ8eiLTVNS8WDEKLTjOdTzGVb5qOFEE65ou1sUxg3CRlz0uo6NnOjwjZQiv2jgIi DQnsC8EQ2uJ0Po8iXNixjMox35iy9Z1wwgn8fUFMwpZZ5sn8R8HvuNPfsn4I2lfV5XRjSQKnYctc fSEwhKSLvm8MUdjapu6oQs9HHNNSw7p9rIdEYZy0OUPQk2dosdIs2rFsiNYXAkNIKsTamDJikm+g p4qO4wH0fMQxLTWs4Wu9NaKAfVgsGIQWnWY6n2Iq3zQdCaJyzDem7PmMm6TseQkVPd35IQFrRMgW UJKOACINCewLgSEkBM0dzRZecToFKmHjm7qjStnzEcf0mHLA59qcIejJa1Sa2cZSwJa5+kJgCEmF UluYsWxtU3c0sSfmmJYa1thX3t9RmKD4uEUw6tWi07Blom/xgV6CKMCMM+YGjbiR2OtiElEs6vPa qXzw0H5l7XgHkZnO1/ZCUFIaU3SVBMf3fNTEM1vq3MYSQQlqRn0ZcpyR6yM7uZE4+EY6KRZa4Sdr c9CFWbiZciwli1zBJF8FJWtlV+vZ4CuJUzCszq0rluMk1CZC8GXI+enIG9S+xjSpE66LL+wrAX83 7hvf/EZ6whOewBMx/IHuk04+SauK4PMdxM4ki1yB8tS0Z6KDIneYMJbcSBx0fRNh9rE0RJ+M5TSI siFfrXLghFb4yYWg6MDVNZSmJP0xiVzBJF/tlOP0HHwxN2jEjcReF5MIZ2HMZSx5v7J2uANkNTPz WBqUlKYkXa1nizSv0cQzW+rcupLsrxLU9H2lFchxRq6PrOFAsuAb6aRYaIWfrM1BF2aRRvZV4H2x D8kiV9JJvgpKSmOK+swavNg7Ct8fE2VdKTz2osWh7W3OY9k19Xsyi/mmHctQD1KfxD4ki1yB8tTg THiVxcFZ5A71OTR4scRB1zGZylkY041lXZKxFIyYCLWvL29ULWDNha7CwdWDVBNq6jMrWeQWV4xO wHxioWlKyTt8HJE94VFkGPYBrU/iZn8rcHXQ5/h+yLHPO86McZ85HTqddKhRn4WsoOMspeBo4H2I +77hPnLlPzmWnW4i5X2u0g859nk8XxGjPkLD1QICU5POTyfkvZphLA3t0fh8uI9c6e5rSmeeeSbf HROTsKUf+ci0y1d2STfdeKNWCR0f9iWwna5B1fSYz/ONd4qxtL6LrhcRQiJgatJYdsBbDL5xvaHe U4vlGBxfdZdreZtFUDkzPIe41jS+Tiez+ixkRRg7cU3jQ+x9BT5uwdVFOJZj+wvUexp9ju+HHPsc 6HHAZF/YYrcTpqrzM+azkBXVWE4D67vvG+4jVzpjaX0OgWtzGEtDTYvPsf2Q4+DV8xU4hXHWc62p ttjthKnO+emKCcZyz3McywjJhR/uI1dmGEvPIS65RI0vJILoE4z5PN94w/mKMN76LjrvcLGnFUzN MJYG3mLwjesN7dFILsfgav2Qktpv3haeQ1xrGl+nkw61WCDchr49eMrkZwRycno+qTWVDMT9qncN 9G/wBYqL1q8NMYuIezqmjMXo6vnAMZ+LRdXTGwZ91GRKEfPeOSN0fBED55oJ1Kwy0H9A1AoG+jfE AkOoTqHLGfw2h93M5yIFQRj7MIBjPhcp0DhTCp8jjvViinyrQ15rQKAivF8bej7KmPDHNtC/A/4k wc9//vP0rGc+iydia665ZjqiuWU94HrpdCjU8Ja4Upcp91TPDY75XKSgJwxwx93xZUrhc8SxXkyl 5teGgXNNROH92hCzCD+Woix55QtpdFVKBjjmO0Whei5B10d5h3IYH5Nh9M6r+VCzirReh9jnJfN9 DvRviAWn9WtDJQ4oewr0lOCYD8Xoms5XVLXe54g5z6QG1GRKEfPeOSOwr7+Pgp6PTdwWZ0/noHqB 1w70b4gFhvnKehqUPQV6PnDM5yIFPWGFrk9R232OONY1oybyrQ55rQGBiudrXws2cVucA/0bQsEn cdsCx3Q6FKpTUKDSVInwXM+dfblIQU8Y0DvuktV2nw/6qCk1vzYMnGsiUPGOqGkcDn4cBvo3hIJP fB8Fua9cLCqJSr44ovo7YIL6EJuDzCkFbqZbqTgPpzWHUjHEzOJYL6DMz65jkRAHssTRV9uQe66u G5h3xVpX1wOIb0uOmasvAOJSm+jL6bgPefxvZpCKIWYWx3oBZa04IFA5ga9Uahtyz9V1D/9QqsGl oTrxbckxOURQ+JgZWkZA/OhxLurHeqx4DXDZZZenD33oQ+le975Xut/97pc+/ZnP5L9zx/AnszYT AtWpM4ivSz4fsgFjY8nIdQqqfW2tsS5AUPiYWRzHpIDYkTGpfUE517GsfU7oQkZdDyC+qzfM4BsX l1oJh/SGyqetAXk4szmUiiFmFhenr3HmtlkVCYtwLGuRwfG1ZJKvLTlmrr4AiEutVuHsBC4nk3xY enWpGDgqqYZzHctIealHTSMPPm27GC0ShurEtyXH5BBB4WNmaBkB8TOMZVD+x8ayoK7PMpa9uqEt FWbENvj4yMh1CqYXR5/jY2ZxHJMCYv9jY1kQlTHzQhcy6noA8V29Ych3F4dcgqg7P8sBed/MgG+u XgfpYsqOnCw4Jti5rJoipWgan4Pkk30Zqss+1wyByxM0PczVx1hEPkmn7MzJgmOCncuqKVKKpvE1 mOxjQDONrgJb5uBjLFIfkRV/4IEHphes/gL+NGzlVVYOfzQcEPkMO6HS4Jtg53IjpWgGX8FkHwOa aXQ9LAJf6GJSf906kRN8uayBNBNMHj3fBDuXGylFA77rrruOSgPFaQH7QnYBSBdTduRkwTHBzuVG Q8Q0PkADaSaYPHq+CXYuT9D0MFcfo+ubvTNxzOBTaXBMsHO58VE0jc9B8sk+BjTT6CqwZQ4+hvPN 1EVXTOSETuqy5BNMHioNjgl2Ljc+imbwGfC3WnEX4omAb0L/ixxue2HTk/ajWydygi+XNZBmgmkx RfgOWIYng0B+7dkyChaYqvhaKBuKxVfWNTpstA34hkDqyoA0Ur0eW671OXQLQg56AF+shJZGWrNB 3xzGUtthvVaCwBJp+94+y3ClVjXkI74qIe2qPdkRDPoAKwSBJH2Psr5YCS2N9IiP2xlejqp+sq9X Kdz111+fvvCFL6QllliCJ2JbbL5Fuuyyy7Q6ANclwsFt+0JHOOitfRlTPNatUPnKuoayHX23lNEp WsztDGPJIPVEX6/ScmAG+6gLLp/aV4ks7Xo7JD6B/fznP5+e8Yzl0iabbJJOPvlkrQyA+4hb6W7L 2FCM3Kivh1HfEEhdGZBO7qNVjPq6BSEHPYAvVkJLI61Zz8ftFP8vDaoXzPGxru/i973DPdalEaUD qTq+id4gmOF5K0DIvkdZX6yElkZ6xMftDM9bqhf8J563hnv0pdbn4Asd0aB30FfG0uPmm29Ov/zl fukVr1gnrbjiSmm33XZLV1xxhVYLutsyttpOp6nQKVrM7QxjySD1RENP0HJgBrvyhUo46LmL47+6 B8GBPySKNfUaiREYG58wjAVsSAPvfPpTWoPmslhFWt8nVlZluHzMh1haBQeWUZsLFtpaaplDIImg inPqPsrtGxxHYc44qDTKoQnlEnDIdV/j2M4CwSgOjC392mIwSc0LiJGf0ho0l8Uq0lrOa1q5rJCM oAwZYmkVHFhGbS5Q6OhQMF1FZYR4XIR1Zv0G5UehETdu/7MgBxxazbEht3MgpGdFY4uhjKX5PITh ivxw5nHsMceml7/s5TwJe8pTnpJ+9rN9+TtjGbWPG+vDWgKFOQsaReCodeWJYymRIFMIMhvjoiZk dWH9BuWntAbNZbGKU2g9twaXlzGxNdqylrbAYqtFCMMV+eGMA0kEVZxTxDlXlhuNcythzoJGoRya WHb7nYOUrrnmmrTrbrumJy/zFH6cLbXUQ7ldcsmHpi222CL9/fTTVSmwfsv+KjSxOmMhx9JyXtPK qgyXQyexrUtmNWEIHFhGbS4QXMyuXNZAEkEV59TzHUNdzjkHoZo5NLHsdBRa5liGl0uMwNjSry0G k9S8QBhe0yrUNZfFKtJazmtauayQjFxkeB9iaRUcWEZtLlDo4lBwusz2yxRUhQyJsW611MqPUspr zHzOgRxwaDXHMiy3c2CMPyMWSSaYbiyplR/OOJBEYYkprJWVywrJyMUQSpAzQeCodWV/akOh0hlu uOGG9MMf/iit/sIX8nPZ/e9/v/TIpR6mv0efmrbbbrt0/nnlb3AC6CZ31RnL3Bo0l8UqTqH13Bpc Dp/EtkZb1tIqOJEs8BlWo1Z+OONAEoVLtMzoabixQhAsFuh+B6xGPqzq+HzKMZ387ilYSF+pUeQ4 v4yD+nciDoe2qZCaKnzT8fk81GphhVyuTdP6RgCNXww59iSh0Uw5JqLlUONFN5Y+LljIsZwArwqO CfZcrnRNf9W+VvIuoPFLAyWl6fQ/1ZioxnMdX50Dt956a9p9993Twx4mv0De9ra3pbPPOlurgp6P 2X5hECKfzpRVlXySexofxxPOa0EhEPmlQSD/741lqNXCCv0ysRN8swIvUr71rW+lZz/nOfy4euxj lk5f+OxW6fi//ibt/c2d0vNWfjbzD3vow9PWW2+dzqtesARU++ZTjqc6rwBFjvPLOGYYS4XUVDEm JPhykE7rq3UTfNMAXfilQUX6lOMpx0S0HGq86MbSx4DktHYFDv8TY1nr5ujzKcfVvlbyLqDxSwMl pen0vwjH0uclpkgTNH4x+LiA2H5hECKfzlSr5s2bl77+9W+klVdZhZ+7lrjffdLGG70+Hbj/99Nx R/46ffYTm6cnPu5RXHvkIx+VPrr1R9Npp52m7gjue8LjroBUKkTjlwZOh7XXcDy2TSpYTbQcajz7 WA6hX55gugvCfQeMVjnhIDa0ovOXUUI7qVg7gQJV9tUlypnKqyhgpjJKzpEKJPMQKhaDD0spCXKO Wqnz36ySkFD4GkzX+6otIqlzUkA5KF4s4NgCpTQtAolyTWkgc1jlhIOMXHZ0CSeNJS3eGEB8LkVN 8RU+jEksCZTORa1HX+Ezch7r8HGoK6G16OA1Bh+1DgKR4HmxwEPrZaUC5WsayBxWOeEgQzLap3xO KMvx+FgO+wCKexYC092DTOn0009PG7xhA/7l8ZjHPDbttddePDkrUJ9a8zaN0rQIpBEBFs0o5lBX 0o0WHYy2zQAl9OfHAXppxFeVrV5WUcBMZeScU9e6OiDZ0JiovpQEOZ/Rp2CatUXgI6lzQtCAGomw zknZplGaFoFrsMr1EDJuueWW9MMf/Sitssrz+LH0qEc+Im291bvTiX/7XbruylPS/MtPTNdfdUo6 /++Hpa/t8vm00grLy2PusY9Nn/nMZ9MFF1ygPQl4c9VxMihlJq9inZn6/PhzG0sCpevixDHJOWql Dh+HuhJaiw5SxrrUfCR1TggaUIOIFws8tF54DXyDVa47DquccJAhGR6zHDBK6I/RCRTMemMA8QOl 4iuCmcdS62FM0IfyGTlHrdRnG0v6caUS+j4coJdGfAP1siqCnEW6cFjlhIMMyWif3M6G84qllAK4 6g8yYNxXH2TYZiwJlM5FrfsxsVZWHMTG086HldBa7ODSSy9NX/7yl9Mz9U7Cj1z6YWmz97w1HXrg T9O1l52QFlxxUpqH5zV6fjvt+D+mHb6wdVrh2c9g7cMe9vD0rne/Ox05eOfhuN2yL4Vvzk9VBySb cSxzjlqp2xkRFL4G07yNIsjbpFbqnBGMtwjrnLh9XXxQfQJWDsgOhVtLAB8HlS0CiWhtVCkRatLp GDEv5zUOaw2ueQHFksJXO61iiHXR1xqg5uoq8p5GuUIK6pyIns/rOHR5iAOoMLXPErS2CCSitVEc IpHFaAEXHWI+7VgOA77aKXlhY73sq4dy8sNoFarJa8BxhRTUOaMjchSHXlLLM3q+SJT9Nb7OLSo5 Qu9zFYJkhaurlhf+n//8Z9pnn33SMsssw7881lt33XTMMcdo1QOe/vbQGB/r5mhZXuSHUSsi4VUS zzaWrnU63jeXl9iTQNRx6CVcBmGLh+SFdXUKvc9VCJIVrq6KR2JD4RzZgeiipPiM59aLfEy44447 0q9//ev00jXX5MfOAx+wRPrA+96Wjj7sVzThOjXNu+ykdNn5R6fLzvsbL9dccny68ZrT0rmnH5p2 +dKn03LPkEsUH/u4x6ftt99+wncSw15JG/Yn5jM9b3lB7gbr2lkqglifNCaRK5h5LOucMMnHoctD HECFxlcTBkvQ2iKQiNZGcYhEFqMFMVNxxkxjWcG22fqEKXxUlH2tNZErNYUjSohIstmetwyUO4pD L6nlGT1fJMpxOp5RcolobRSHSGQxWiBZ4YarsTIN4Ohtjxb5YXBrCcGPZYFyFX3uueembbbZJj3h iU/i56bHPHqptPWH3puOPvzX6Tp6TrvuylPTFRcemy6n57XLz6PlgqNpInYSPa/9nZ/Xvr77dmn1 1Z7L3nvc817pTW96U/rTn/6U/nH77bqFCN43vw857hynIziccSwLG+veV1fKGhiuRo1mhezA6RYj xAkYD4AcRHMoWioKQpOUJoC4nrSHUMomY3VAc0oBL4XKyAQC8kkjsAcaNUZlKFceRE6Tfb6qUAIV 42MdxVILYJ/pK436OOS1A0rSRGRCA9VlIFEu801SmoCsK5qeDAg8EiaUtXNhIjtO+YlQTnjylYRa DagxKkM52VJVtU6orSoiRYn/CaIGxY4PYJ/Td0WEmq99hkxooLqAoFFB4EoTkHUayE+EHmfgM6Gs nQsnuvDCC9N73/vedI973CMtueSSfE077l5nEGl1DjEmWBDy2gElbmQdwB4IOmNiJQ0ZddLzAShJ I+iKBKEUTIAmmSt5kAFBowLj9NwYHZAJBCIweYYeZ6CVQMX4WEdRmMADKEnD61CfwudxyCGHpPXX fzW/0Lj/EvdN79jo9enIg36RrrvilLSAFrxI4ckXXqicfwy1x/CLlisuOCZde+mJ6YZrTk9nn3JI 2mHbj6anLvME7udpT1s27bLLLunqq6/WrTg0O1UQSkiYMFaPM6cU8FKojEwgUIFxem6MDlDOj1bU QOCrCiVQMT7WUQxMAfuKPqicL/AAStJEZEID1QUol/kmKU1A1hVNI+vtLxImjJ1tLMHZWQ913RbI wAPKmU8pAftooTZzBitpCASN7mvgDChJI+iKCKrL0LyRZ0ID1QUEjQqMc+enQdYVTSPT4wy8EqgI r62J9PwgNypDOeGrc8j7apUKREi1aIaAq0E+8pGPpkc/+jHyXPSUJ6bPffKD6eRj/5huuOr0tODK U9KVFx3Hz2WXX3AsPY9hEoZYlisuOI7fcLqRntcuOe9v6Yd775bWftmL6ffp3dLd7na39PKXr51+ 8Yv9+CYegwi7WJ0fC6gJMiBoVGCcG0ujMsAxiZUIOPUggVYLlEBFeGsVPI6BKWCfLLZenND5Dlg5 CH84fZaAlKlBhaLDVpSkfbdg4EHE6PmMG/NFxIpk06h7msxVxfH+3INvgq/kQ0LP99QdH1ODCkVk exrh+m7BrGNpWLixzIidhGqlZGRuxDeKSlj7BnvMqedrN2Cctmg4LNoSeUS2rwHG+qnHpOB3v/tt WnlleQdv9dVX51vYe2RLGwREttJwWjhf7bMEpEwNKobR6arvNk7bLPHaufp6iPWh31le15NkrikO dkjoPW+N6QVHHfW39Ja3vJVeWNyTHyMbbvDqdODvfpDmX3lqup5eqPCLFLw40QUTMbxYkeU4XuwF zPzLT043XntGOv2EP6dtPvOh9ITHPZr7fMYznpH22HOPNH/+fN2qQ7WLkvb227hZn7eKzzd9rSBW JIs2ryixZw3RV9DTerQ+CWpfyatK5QPcI8Sh42PK+3qIbE8jXN8tmHUsDfWRDGt7usxxUBReG1nJ MueFhCodRtdXyF7EyKlXVBqGcdp2fT1Etq8BxvpZBGPZ9RZEtq857tjj0mabbZYe/OCH8HMPLiP8 yo6fTmecfHC6iZ6bFlxxGj2nHU/PY/TcNWG5XNtraSIG75UXH59++4tvpzdvsH661z3vwf2v9oLV 0re/8500b/483YMatp+znp/i801fK4gVyaZRt5remAiG+wPGq3dF8F0Qy24jUsLxuLbS4kLmFQQl dmDWXgWExh4MrECUG4BZl4PwaQErJVSITzlqStXrEEeNZO44DVovULWS0vR9Gfk4aVFeGvJpXoPp 2qcN1ihJTLDYcxwFgrFIxlIhWav1lPgkZlAsqScBVkpIKJpaB3jOaagp2YSxtONEm0lg0Y1l5nOi gtCITykOOPYcR4FgyPaUDDXj0IYCQ5jI9zjJaVHaNF5lXATywl191dXpU5/6VHrAAx6Q7nOf+/Af c/aXh7GyPq/aCPpjkjnzhhMJOJ8F3GpSb1MzrLnkkHlusFZBrRMBx2isXGSIXEEx5ItCxFEjWeFK o0kGcloqTa0K9ZHzk4kKzNY+bTxOPPHE9O53vyfd//4P4BcS66y9RvrVz75FLzZoEnXN39PVF59I Lz7shcoJEmPCxS34/ouYK4lfcOVp/ILllGP/mD7x0c3SYx/zSN7Gc5+7cvre9/bmm3tE6N65neTd 5rzUXNmBlRISOONUOWpi1YA4aiSb8rHuSGnmPpayvwWWclv7tAFQsjjznuMoEAzZnpJWCxxaKxQw W+2sZLWWlRISOONUOWpK1YOVEhIkilwGUVGpmfKSzT6WAuezwNc7PmmGxlL7K6vcCMSXKYs9x1Eg GPV5LfBJZSKAmWkslTZNreoThTRfR8gUs3mlhDZAOD8VcNffww49jG8+9YD7P1AmRs9bMe311S+m 8884Mt0070x+TrqKntPw/JQXnoiV5cqLTmBO6njOo1x1aPHciL7mX3FqOviAn6R3bfym9IiHLykT vRVWTF/58lfSxRdfrHtV0O43mPaAph/LoilZHBPjIlSttGlqVajzTunieeMWcwzcBREHO3xwdWW6 0+CfBAQSGjGhFypHRXQPovFV6B7nUN+On8P5GffJ+fHV4MN6ZF+DkWFEzwMIX1eH1F00YiMm9ELl qJBs3NWen8Yx01gKuNf/0Fh6s4RGDPt8UzDJV+AVk9UF7aEIweuR8wNBrDpfhSMOPyKtteZa/Atj +eWX50so6l/CAnQ6wOd1i//XY+kkBURGvvV10fgqjB1nUxKC13M9P03V0P6/jMqYnX32WenDH/ko TcblhcoaL14t/eT7X0tXX3JSumn+2dxeQS9EsPALD27bpa4XjyxX0XLdVaenm+edlU48+oD04Q++ Oz38ofKu9GqrvSD97Gc/S7fddpvulWHoGBVU7h3bBFfHV6E7Jv2+Lef2PzSWvhyVlI3sayUmGNHz FNTVcXWFgW1O7IMEUTONr32sN5hhLA3Mz3UsB33TP29FKN+UJ/kKJisGMLBNXk84zlh1vkFM8bw1 MiYAvrN6wAF/TK993WvTPe95L35uWfOlL0z7fGfXdNl5x6ZbF5xDkyWZePHkS5erLpKcOYqZs9jV TJc1ml99KSZiZ6Ubrj0zHX34b9NHtnxPevSjl+LtP/7xT0jbbLttOvucc3Qve7DjGj8+YFQx9lhv SsrzqucToOKrFks75Jvi/+VdFP+l/00Z5SAiJygRYvbJT15sDZTIQ5Va1CxEpS0oGoFXeLZ1Opaa WPdZGxvT9uqZIR80UWVLQcwEraL4aM3B8PatgrUtRTPBJz95sTVQooKsaYogjGyKytBaS15RYkS+ YiimWPVZGxtTnwFZIieQyNZ9X4GPC1SlRc1ChNaiwgFlm6YumbQWeWSOAsS2uIqLCrKmKQ7vX1j7 kqJQiEqGv/aP7+XYLevf8Y53hNuHi9L07faHKrJETlAiUVAuP2Ex+LhAVVrULERoLYoorKmFMb7v yyw1se6z1imMmGLVb8dXJLZ1rbKlziJarmYuuuii9OlPfzo98lFyi+WVV3pW+t43v5Iuv+B4ejFx drr28lPlBYq96Lj4pPyCpH7RctXFmGRpTeu2QJdbWq6+5OR0wzVnpBuvPSsde+Tv0qbvfmt68INl 8veSl76Ub/rxj3/8Q/fSMHQ8hfeKyPqKYPaxlNjWw2MClMhiW4+PpW89igqwTBhac1D3bCjbxNqW rKEXXhpVUJ/85MXWQIkKsqYp+u20zuxTeEVkfcUgXHskPm9jY+o9s8UQqwY9PwrzeEWdCVSlJc1C hNaiwgFlm6YuGRrvK8gcBbFesmFfYyIM719c+1xQ4lKPME9PaVx7nLhL636//GVae+1X8PMILgdc 95Vrpl/89Jv03HRSupkmXguuPD1ddclJnHNrsS5XX3wyt1eG2snE+7yK83IyPcedlK657FSahJ2V bqTnz1OPPyh94XMf4e+aYZ+WWnrp9MEtPtj9Y/XTHCOQOQpi3WdtnNe+xJhtLAHLSs23Hj3urg+5 Db0CpyccqCtaiNYWgRNZ7ClF8XSKVu2VCK3PmP4DxzDuc3w/5NjnHWfGuM+cip6A0KHYJTytK5+F Vi8lJwqxwPtsEXitxp5S9PUGcLT0SgShfdEYv/+Ejj9S3ucq/ZBjn4vT1hxkeJ1oIgLHSa2wesur ITcGC6X1R+REIY5oKx1fx16oXg/hzGZEru2h8XU6wS+GDTaQW9Y/il6Uf+ub30p33nmnVhXO57tA HLuU7eWtuqKFUvelTsSCwhuEaXk19EuE1jcURwz55Lw6vuqipBZ5JjgzPIe41hSfVmoBoeczXHnl lWnHHXdKj33s43isV3jOcmmP3bZLF59zbLrluvPS/CvwQgUvRmhBSwsmTVh6OT4hM95qPi46z9OL lUtP4UkYlsMP/mV61zvfnO53v/vwPq299tpp//33T//61790r1uEc8Awpjqv1YkY9zm+H3Lsc6DH AZN9tkVa9wSEXHcY81lo9VJyohBHoGKLoOPzlKKvF+T97fgAoX3RGL//hFF/gfgc2w85jl5xZc4V LbS6KzHCFnsCglCdghmqkqXS+iPywsrk0FZ8T1rt2AvVFsNxOngOcd1H4wuJIPoExdcarr/++rT3 3nun1VeXP558n/vcO2204evS73+9T5p3+Wn0fHY+PZ/9PV1NzzX95dR0zSUSX0Ox57mlGp6nGh6t 911S9MKdlm645ux0K23/nNOOTF/9yhfS81dZkffxgQ98UHr729+eDj30UL5UMqJzUhRtxc5KdWb7 YZMJE5wZnkNca4qP1j0BoUMtFuBLEPGagw8yH58esK24HUKnmH2uVsna1znQW+hiChqpMV7G8ESs CPTItISmyJ3ehYDsTiER5SwciI8F5rND8ttnWOw5gnWb2+BzceYEovdkFVf6iE6RKfi8t9X58yN6 C11cqQTKqKytA1oMQF+FR5MldtIAFwKyO0Jirb2oTniBjwXRpzkHwnPsW4XfHQERmXNxpROfJ6s4 d+x5Q4djyvuAVmfHCSDK2bQ+ahC1CqCwuGX9d77znfT4xz2ef1m89jWvTSedeKJWDa6XqkPsjo0B SohZUlYjKHXzSqC8la1VhFPAICJrXVwZxee5Ks6p5w16ZFpCU+Q9vSGfEcawr+3DfHZIvp8CLXYw 79p5aY899sx/9+ZJT3xc2uELn0jnnfHXdOv156frrz5LXkDwUl5gZI5feLjc8zm3Fyiy8IsXr+Mc EzCLT0nXXn56unnBufSC5ax08AE/Sxu+8X/S/e4rEzFcSnTwwQd1X6i0h6mMnoJQz0lgFTomWkJT 5E7vQkDGQUisbWHMZSy9zGLPEazb3AafizMnEL0nqzjsb41OjSn15XKrs+MEOLK08hWVQRmVtXVA iw7SbeHRZIk/RhcC2YfYLW41iOyjBpHfPsNizxH87gi8z8WVTnyerOK2YwfsHTSaAhyrL/NeILDj BBAVqddS7FOGElpqygwtOsju0L+2xHdRxRuEq666Kj9PLLnkg9I73/GmdMiffsETn9uuuyAtuOoM eo45jSdD11zm2nohnnW9GhZfq+Lsq1uOT6XnNpqIXXtOuu36C9Ml5x2fvvuNr6QXv2jVdLe7/Rff 5OgNb9gg/f4Pf0i3d29hjwO3I6/PABDHEk1W+TEJ4yOYeiwr2NcT0CDy2y/ocYsPZAKWV2j1dAVS kVMNfLlz4gFmO75aXeeMhuyopqIcUxeHSpwI40IB4jo31OIcUiA/BZZ4jSa1jnMjQzEi+vxDv0Iu aOCF04zlUEtwYUFDdlQ1RXmkkDmmozeEEifCuJBaOj+ILQea2BEWwiQ/BbmmrQW1jhDyuugQdf2x bPuilSenHktahVyBuM4NOfakoqYo76gYF114UXrnO9/Jv9we8pCH8B+sxKWKXXAn0pMLqR0Zy8xp EDSUyE+BJZnUoNYR6hxoT3k1dthXDT1ajhgj66LLw3FzS6uQKxDXuYHjQoRjoNinTe4y3Bb5Bz/4 QXrOc1bg8XzMo5dOn/nElumsUw9Pt91wAU988IJBXqycml9IyIsLysHpwu8YG8cvNEpNYusDi8ZO e3XWW422o9p5NBHDO8Y3XHt2+tP+P06v/Z9XprvR/t7znvdMb37Tm9Nf//pXPSJFPsR45IypKGKM rIsuDyVOhHEhtRQgthxo4kKUsaRAfgos8RpF1OljNpB9dH0VYl8aeGF4ABYE31AL+FjRdtkTaWug PFDciTC8DkWCy0PJiV1ILQWILQdyTVtf9Jz8FFjiNdoEHSHkddEh6qYYS0tC3odJGUMtgLjODRzX AkVNUR6p4uN1LKbLL7887bbbbunpT5c/iLzUUg9Pm79/k3T0Eb9PNy84P91KE535V56Rrr3s7zT5 wXJ6mnfZ6ZSfnq6hGLnx4CR3XI5p4frfxZf7E77u6xqrWV37Fq/orr/67PSPGy/m/Oc/+WZab92X pbvTROy/7na3tNZaa6Vf/OIX6cabbtIjLQinwE6KkdX58XkocUIrI30RcZ0bOC6C8P+VYp82OWeR WRwQvgMWwPTwAbFviuPtSjw5RR8ZPV/H31Bj2+CaCHq+7vkB1aE9Bn0ZAx30aOO4HfARwjaHZQ3u mmMpSdNlz2fgfNjXHRNggDbMeSwBX2pkw75px7Lb5YjeMNFncc33MOTLkKTppiLwfZyVVlqJf9mt scYa6aA//1krFci3UGPpNYiDZ6SD2jeAprQwviE981Kc6LO45jvI57XnZ0hSd3MT/TL/8Y9/nF74 Qrk855FLPyJ9/KMf4O8m3HrdBemm+efyi4RrafLDLxLshYOLbTGNTKSovTx6ii5y2YcXI64FH3Pz nUYvoM6kF1IXpOuuPiv94Tc/TK959Trp3ve+F3+pfqO3btROxDzsJExxfphoSAXzw77B558O7THt WE4FezXEzbAv7OtI93Wp+X85gK7EkxZ3hA010SdJz9cdE4DpGX2gOrTHoC9jpANfmrAdj7mOJRNT bKcr8aTFU/QXbubkfRmSNN00REpnnHlG+sxnP5Oe9CT548lPfOLj0qc+vmU66diD6bnsQp54Lbjy rDTvCpp8XU7LFWdKTAvawmt++Zmcz4OOW4mD3semQR8c/11irqMv2Z75vNf7wOMTsdtpIrbgqrPT QX/4eXr7RhukJR/yID6u56+6atprr714ojkInJ/OOWIwL8VGUvssrvkO8lj2/AxJmm4a4q6P8B2w DE8GgfyXtGUULDBV8bVQNhSLr6xrdNhoG/ANgdSVAWmkej22XOtz6BaEHPQAvlgJLY20ZoO+OYyl tsN6rQSBJdL2vX2W4UqtashHfFVC2lV7siMY9AFWCAJJ+h5lfbESWhrpER+3Y2NSQfWTfb3KsLpg RONKCHvKefPmpU9+8pPpvve9X7rPve+dPvKRj/D3iDyGvIEMgike61aofGVdQ9mOvlvK6BQt5naG sWSQeqKvV2k5MIN9DBRwGenvfvc7mjC/hH+pP4R+uW++2bvSyccdkm6/4WJ+p3geTXLkHVu8KKAX E/TCAC1ziPOLC6vhRYTUwPGLECw5F07qwoletcqXPmVBzj7VSC4+vEC5/YaL6AXLuel3v/xBeuUr XsrHg8fhxhu/Mx13/HF6xB6DZyuXRhQdkLoyIJ3cR6sY9XULQg56AF+shJZGWrOej9sp/l8aVC+Y 42NdX9j1vcM91qURpQOpOr6J3iCY4XkrQMi+R1lfrISWRnrEx+0Mz1uqF/wnnreGe/SlWnXKKaek rbbcMj384Y/g//vLL7ds2uGLn07nnnF0+sfNl6VbrrsoLbj6nDQfky9a5l+F9myJmTs713i5Qnhb kLOefPNV6/UlPzPzpW7bQRu3U3wxZo9u8/przqOJ2KV8DMcc+ce0+fvflZZeWo7zycs8Je24447p wgsv0jMxegY7IPVEQ0/QcmAGu/KFSjjouYuD/w5YA+b6h2QsnsskRoDIlj6sElT5XQtqM9nCPEVi 0YiJ0KoQ2WLwcQeh7L0z+EI8wefR9NH3guUlly2gNnM1yhPfIhlLzxaygXmKxKIRUwVRWi/eN6GP npTbOfiACWOJalZkLbUjNvPMNpZBpTH0lgnTg1WiyrO+bTHumwGV5bDDDk9rrrkm/4J4znOek/bb bz+tKLw+bLa/7SyhQGIETuvjDlDNiqyldsRmniKxiNpCNnAqjS0qTGkLfKVUa32pdOHLQzHhf//3 3+mggw5K6623Po8Rvkf17k02Skcf8Qf+JX/L9fKuK96xna/vEPM7wHhBgJZfICDvLK42P/uspkvm tD9+oVFi2aZtW/tzvmu9Tzks119zLr1QuYRfxPxq3++ll635Yjm+JZZI733ve9Opp56qZwDASRk/ n1YtSousAvi4g0HpHH0z2Fpf3wyWl1y2gNrMtciqLEOAyJY+rBJVnh2GeWb1BQSpTyb0MSjt+zI7 5PtPPm9ljQXUZq6FU2lsUWF6sEpUeda3A8jlKfUORx99dHrXu96V/zTGSis+O+31tZ3TheeckG6/ 6fJ06/WX0MTrXJpwYeKDCRgtV+FOh9LyZAotL05jOnC5XnjWZh6+s0uffvGc91psvtrr8gWcYyKG 57fL+JhOPf7Q9PlPfyQ94fGP5eN+ylOfmg455BA9KwKcRTmTFhWmtC28qtUP+xi+PBT/f4Lwd8CG ji+/VK8Ezbmh/7Fo/cKQIodAiaxUfFjlupI5d4mW8oIVt4Yq8c9Toh/YV4YdsbK+6eyrqS3PcEng Fd5XFNQ6sQszso/RUwgbFpXFbRb4lOOh86OJ5dxqInHxYaUlCXzuEi3lBSuJOSskg1gLCVIa2FeG 9RLZIfhtBscEe39fo01KZV+B7GP4uMD0tmDFrUETaTo9TjWW6tOixG5faSUxZzkXlASNX7CSmLNC MrSocCEDd53a+ctfTo94xCPS3e9+97TJJpukc845V6uTEbdZUG+nRn9fo09K7flhZNJQEitlCa24 NVSJT0VftmkLQwNp1Oe5qceS4JLAKw4//PC0wQZvTPe6973Tve55z/SWN702HfKnX6ab51+Ybrvh 0nTd1efwxIbfreUXChLbwu/gXmG56ujFgryz6zT6ooRzivkdXc29rsfVcdRgQtbGvK+63zdce366 4+bL0zWXn5l+9P290kv+e3V+kYI/n4A/JH7GGWfwucD5sQWrcL6qxKeiHxhLhumVjUUGU7RCO9ex 9L4hcc8X0VeA9QsQlCGJKcdjj3VaLOdWE4mLDystSeBzl2gpL1hJzFkmJdOiQkoD+8pwPtcMIW7T weW9Lup9NXitlNy+0ir7GD4uyHpdsOLWoIk0nR4X4Vjm3jUXlASNX7Di1gF3PP3znw/k73vaH4N/ 6RovTN/91lfTZReelu689cp0y3WXpOuuOY+eh86lCcx5NAnDQjEvNKnBpIw54eeDZx3q5ONWYluM KzVayCPbODddl/2I0Tof5Whlm1IrPuJZrz5b2IdJmHGYjJ2bricvJpf/vvP6dPFF56eN37ERn4Ov f/3reobsnM0wloDWOMwri2cfS8CFGd5XFD3lXRtuAuYPQuPY4PyNwPkC6FQNlTL6ArkW1PHjO+Aw 5uv0kSn1WT7Jp5AK1j3NQB8UWhYOs3uMTlCXe/IM51NYNn4qW5+h/4dzAc+3mpnHksqiUJ/Jg8/H ikwhoMXyrk81DiWLvMBzLqbQsvowWzhBrZvWF4CnIsc353XE57WTzqtCKlj3vAM+oqWCdU6otcBD NQ7HH398es1rXsO/IHBd/ne/+92Bv90UfZZ1N5NR+SgMPldq0RdMfqz3feCGx7Kjz9QiHMuMljvh hOPTe97znnT3e9yTx2L99V6RDvjtT9NNCy6iycoV6fpr6QVB9U6s/MLXnHj88i81e0EQeXlnuLxg kP6iT+qmN01Zig+LeEXvfcRjn1QHPvRJ9RvnXZj+SS/Grr7sjLT3t3dPqz7/eXzs66yzDn/vrUE+ bdV5nWEsebHcfNxkUtsCYbBua5FzGmqswpuxpAsnqHXT+gLwmNWwiyEfsYPG0Q7V5zTjO8BSUajP 5MHnY0WmENBiufm4yaQuBbkSaYUnXUxh8HlZgxHBnHxze/4B5jKWUsHaaQb7ibj11lvT7/bfP/8+ ufvd75Zesfaaad8ffyfhTaB/335NuuV6vIl0vizXSLtAW+MW0MQsx5632C3gmIen6ofrnvOL9oeJ FmtNN6THojrukxd4MWGTOk/Qrrkg3Xz9lenWm+alG6+7PN2y4Ny0604f5/OBuxIHTBrLTCGgJeQG H0dIBWunydv0PqehRiLllJ72MXBXgnwHLO83Alrkh8GtJYDG0mBtLxpsEVi9ey6R8I+0lhc4H8Fi 21KrF4AKY6AycdlikLgwvobM/rWVsgZaX1kLfFY/Rppc1ViFXpyOWZcHia1CKzAqQ2NpsLat2yKw et4mtV5ntARcdHA+gsVwSVjrx+G3W3wS5NRFgGxLt6el3I/8MKw1mEbWAp81Y1flAiLlp6y4FSAM Po25sVVoBQjjLz38yD+thtggUckRel+ucCBZ5lwEmNrcXI+SEYiL5dmm5pwXYML17W9/Oz3hCU/g XxS4ZT2u2S8Qk/lqvxHSYG1bV0brhvGxlNZyA/focqu1emsFCGsf9yUVXQwSF8bVKPQ+aYU3nTKE EgHFU1dSOvvss9JWW30oPfjBD+Zz/5KXvCj96uf7pBvmXZDuuOXKdMP8C9N8/iVPv9z53dlq4Zou +k4ydLbk3Ouw1LkuXZ/T+jovtE3OSWO1rFHOe4tPJ4F0XLfeiO8h/jNdcO5p6SlPfmJ69nOek667 7jo5QRXasfRntirmNeBryOxfqfisqEsEmKYoq8xIRe+xzhSthnzMujxIbBVaAcL6eas0XOV/Fhus nq3Uep3REuRM4XwEi+GSkNa1ZQDiUR9W2SdB6aZEgPdZxWeFq6BEUaItWRgDQp0LiJSfsuJWgDD4 NObGVqEVIJz0O6igxBKRyihqvcdoCSTLnIsAq6LNypJk4M2Sfffdl5675LuduNHO616zbvrDb3+W bpx3UfrXbdfyxOuGay9M13eW66ql1VyQ47qePddE/vp5VW6L6oa3NbZckD22zeuYO5+ery9Kt9x4 dbrt5usovjRddt6x6dyT/pAuPv2P6Yuf3byZgOGs+nEpkLgwvoas+HKFA8mKukSAVdFyTCuX5aYP 2+bihXAJohyhHMTQoRSFIicaDBgb30yonD7F/+LRjl2x1g1YwY0OJm1zqDr8MCB21CdLC/Fp1KDr y4QGPSOh8U7pE36oOAmVz6cjYwk6lGrdgFV8w5X/u2Pp0BF0fZnQoOMrcMVpfcxjNSAYOc7G49NZ xjIDHqkMWNM555yT3rXJu/iXxcMe+tC08847p1tuuUWrwz7woZYTChZ2LKeF36Zr+nDFWkf5sBUV rTa+seNsaxdffHH6zGc+k5Zaaik+3y9Y7XnpR/t8I8278tz0z9uuTjctuJgmJ/7d1rJ4LsdX426D JV+A3HjT2OL7Zd8FwbfgGuGyF+/wgmNefRSzJ+fo0/TFJ5zmpsNkjCZuN86/hF6wzE8333B1WnDl menvx+6fnr3cU9JzV16FL5FljDzWBa5Y6was4EYflTOOpUB8Q0Blkq9X7/oyoUHPSGi8U/qEHyoS Ro6z8fl0ZCxBD591woB12CeV8bGUpcVcfQ4dQdeXCQ06vgJXrHVDPuZHOh09zlLrdbNgwXU8qbC/ 4XXf+94nbbLxW9NfDvptuvm6S9O/b5+fbrnuMpoM4QY8tFCL2BbOiefFeI1Nb0uoWXztxR3fxbx4 zuLcF+q+xov4ct+UW634MPkSjmN6XuPnsJvmpdtvuY49l51/XDrvlAPT2Sfsn86hCdhlZx2cvvi5 LZoJWDiZ9QBQXlOAcL2KYsqxjCAW/y8HgMpw9a6NOAHjoyiH4g+Kj7+qc9jhnUJQ1XNYCZGGIRDC QavGuUFphi4K3f6jrbQOsSRJpiqf32boX1F8uigqWSOs0gwXMsruVJUO39/XwnHY4Z1CUNURNhoC uDAmQhTQTnBqnDu3wQeElKrIO74asVTpOC2cr4b+FTnloBQrWUtYXvGNLBNDwsL3z49x1CK0JfM+ UoQ6tfLThd9mc36I4NQ4d+InjqVGHHBS6RWuS/5Dufvt94v0rGfJH/nFLeuPOOJwrUaUfXUdGFfx TiGoCcsrHmk4TiFsVdosyQFFJWZwahy1CHNqQQdcykL5GZD7bZbzU3DFFVeknXbaKT35ycvw+V3h Oc9Me+3x5XTVZWelf90u7xTLu6t415cmLrboRIY5vPOK2HH2bmz2cV3fpYXONMxL3bjMq080sg/W p2zT92Va0rm85yucTMBuoBctt9LE6xZ64XLt5WelC/9+aLro9APT8Yf/PC3/9CfHCZhiUY1lLEmS KQ6KYNJY5rSqVbIpfMJUMrevVaXDj58fAkJbHO8UgqqOsNEQwIVtCuGgVePcie/vq6GqLrKxLChj mYNSLxTDhYKasLzikfojWXRjSS3CnFpQqAwmHEtho1E0+xqE0WV/w2uFFVbk5zD8Da/3b/qudPQR f07/uPkqmnjNo+exy+n/OSY0F9MkhZZ5l1BMC8fCS3wJ1yWnWPns41h8rPE+ja9HzRbm3XaY0yVr pF/xWd/ik32VnHXqw0Qr90HtTTSxvO3meek2mnhBe/kFJ6TzTzs4nXfygTwBO/eUP6VzTv5TuvSs Q9L2NgH7dnUJIs6rP9fxAR0Qx4QC+eli0ljmtKoFGVD5FjdUd0FEQotrBM1/Ny0q255Bh8hL1vFF WYN+2fkDCteLgo8ar/EqRpcIJsIEXz5OWpSXRpMh1D5t4lrAsSc4oSVwwH9oLD2G7Iq+D3nhiqbW AZ5zGmpKZdJYIoEBizCCRTeWgefGx7GuFINjT3BCS+AMPVK5hR5L9Qc6nh+Jg4CAvHBFU+scBh/r QGdMCLg9/Yc//CH+xXGPe9wjffrTn+bb2BdM+1inxSi39gi8P6+tlFDItqzeqX1eiFhzavoayyIn OS2BjhpcUrfnnnumZZd9Op/TpyzzpPTlnbblL6X/+x/z0603XE4TGUxm8O6qvsOq78DaO654V7hc WgPOFuT6ri5rfA3vChtX+bgv52sW2ib5bmCd5/y+CBf7bn2YkPHEiyZdt968IC246vx0yVlH8YsV LBefeWg68chfpuWfUU/AynmcNpJYc2q8xqsYnug8ZgWL+nlLMfr/shN7ghNaAmeoSE6V8/+/GkRe slo75C9cr1r7JIpcRqCchppSmjAmnOhS8SEFPDHzWHqRjw1BxfBSARJaAmfokZ7rmgiRl6zWIqcl 0J3zo7jooovSDjvskJZZRt48etTSS6WPf3TLdMoJR6Z/3T6fnscWpJtp4nXj/EvTjQt0sRiTKyzG 5eWyEpvHa8zreW6L7wbjrG7Lgmp7Vb3r47znk/3H97vwaddtt1xPz3+XpisuODFd9PdD0/mnH5Iu PP0vNAk7JJ1/6kF5EnbZ2X+hCdgHZQJWfweM4c+2joeGpRLHRGLPAMhpCfTCPNaVWIzBn4CVw3AH xAcuQJhTxBoanDQAdOPTvNSUcCg1BRO1UskKk32AY9RgjN+nzGnro75P4EKG7zMICSWVB6KlHHOS BUYwEOY6Wi1pQyiRR+2rVW4TAaBzrW4zWnPwAUzUSiVHEc+PoGJ0Q8bk48zr0oaDCTsY01ippIM+ fVLRHI3UsiAAtVxHqzJtCCXyCJtvPFXdIdDma7SO0KIx9XZ9KllkWsz2WAd8PVZSOvjgg/MlJs99 7nPT/vvvrxUHMtW+eByxWtLpx7LUFEzkRuEFBUO+CMeoIWg0CX0xWp8Hvh/x/X324XOHc/i4xz0m bfu5T6QLzjmJL9G5/ear+Bc7XwKj77ByrO+0yjux5d3XrLMl62QpdfVgUU3wgnNe1KTuttdbKh+W 6PUtLfMv4hcwt95Ex4oXLTThu+y849IF9GLlAnrRguX8Uw9Ol9AE7KS/9iZgEQs7lpJWnLUWAF2f IMiwMOHZguKb4rHuNoIw19FqSRtCiTxcFyypVaHuADrX6jajNQcfwEStVHIU7fOWwPl0Q1nDQcVp G3Yq7KBLqY0Vqyk75KN6kGHxRAXUch2tyrQhlMgjbL7xGPpM9tZthiNU3EgUZ599dvrUpz6VHv/4 x/Nz2FOf8uS07ec/mc4+4/j0L5p0/eu2BemWG66k/+c0KbqOFrS63OTiIf6mBTRpq/hc7/WnXOyj 5UIOj+vLb7O34BMuiS/lPm6+4ar0j1uvl+cwTLwuOilddNZf00VnHsHLhWcczp/k8/MZPgk75c+0 /CldThOwL35uy+4ErD3fw2OSHz859nBE1ydAmHksnDhBF/H/5eKE8IeYy0EUtn9Qnf/cEmYM+eqm 6CwqjKFletB9qpC56TrJMPm4ra0KE/cF8Xg/hqiKPoo0iaoCzyOW3Nj++cm8FtHUup4vc71iJtvi uM8wVFR+1NvC5N6GWJbC+jog+eSxrHOBsq4pul4U4fniNbY/lpnTAE2tm8bXR1ucq08w0l83Elhe 8zfccEPabrvt0gMf+MB0t7vdLW222fvTRe4PSwrm9lgPBm2KzqL+mNQo3nFf5nrFEYz5auqOf9zB X0x/4QtfyL98H/awh6ZPfGyrdOZpx6T/vWNBuuOWa/iXu727ypff2DuteAcW7Xy8S4ta5IO24ZXT PHO0cM7bVE3Yti6aM6fbhYd9rEMr+1XeIYbe9tX6uJhfuOBSw9tvu4H8l6UrLzqZXqzQC5UzDksX 0XLh32nBROy0Q9IlZx1GE7BfpWcOTsD6gzU2JmMQ+aTnn7bTyb7WUxBrjU+TqCrwPGLJjR36P6K8 FtHUup4vc71iRlsclWcMqYSfro8C03sf4rqffr+THgNDUJVris+ioTHxWu8d92WuV1TM1dcr4kZM +LMQD3vYw/k57NnPemb66i47povOOy2lf96Y/nn7ApqYXEmTlSvSzbTcdD3ay3m5iRfJwXvNTddL LcfwUet93KovaC2nOvq7mb3iF69oCi9a47lmftSrmuxL8dxy07XpH/T8dTtNvjDxuuriU9Ol5x6d Ljnnb+mSc2k5+6h0MU3ELsZEjJ7TLvj7X/jTsPPwKdipB6bLzzk0bf95nYC5SxCnG5MWcx1LYSKP rDCtp2CsdtcFTcD84VmmnDumquJyJ7LYU4pCdYrM0dIrEYQuRb/tAQtj3Oecbgpe99jLIyOYyYeg fYugi+KjdeVzFV6XvGis6hF9Pu/4PKUoVKfIHC29EkHoUvTbDpYJ5yf6nHbqsZQsc6407hNpZjiJ 9YIer+7KZ9uwdcmLxqo91JWur2MvVFssexExtE8WNb4JY2koPtVPPZYFxx57THrlK1/Jv0yWXXbZ 9IMf/CDdeeedWi0+788RgrmOZQdCl2Lc5wETYciHNvRR7at3yNrXS/zPf/4z/f73v0+vWPsVfJ4e 8uAHpfdv9u508glH8iU6uFQHLwBk4oLFvfOKy2o49jW8A0sx663uF6mxxrTG56X2aJ22N+7znHmw WB++JvENmMRdh+9HzOcXLjfdcFW6+tK/p4vpBctFZx1JL1j+mi46+0h6wSITMbxgwbvGl559eDrp qF/TBGwZmoA9L0/Awih0x6Rw04xlHLdeLkuNyT5jaI1gysf6mM9VeF3yorFqoBRGzdXXK+a96PgA oX0PxsStD58fIPqDc+qxlCwzrmQ6o3r9BN+UYylgQ1OK2yxbcFsiaOwpRU1F/zS+tlj2IuLMM89M m266aVpyyYfyc9jKK6+YvrHXbunKy89L6d83p3/dcV269cardAJ05fQLTdZuvp58jrsFOSZxjsMS 8o7Pcuhu4vrQUvlUC4/31du/9eZ56R+330QTrxv4zaWrLz2dv+eFm2xgufQ8WngiRhMwPKfxp2D6 hlKegP05XXHOYWUC1r0EUcbB2jAig4/1dtQqZ0bLxrz4aI1g9P/l4gW5BJGPi/7Z8fE/DmTF7RA6 xexztUrWnkPoLXQxBY3UGC9jeCJWBHpkWkJT5E7vQkB2p5CIchYOxMcC89kh+e0zLPYcwbrNbfC5 OHMC0Xuyiit9RKfIFHze2+r8+RG9hS6uVAJlVNbWAS0GoK/Co8kSO2mACwHZHSGx1l5UJ7zAx4Lo 05wD4Tn2rcLvjoCIzLm40onPk1WcO/a8ocMx5X1Aq7PjBBDlbFofNYhaBaBFB3QLr3XPsYQEJx7w 6U/GrbfelvbcY4/06Ec/mn+pbLjhhum0007TqqE4EFk/bif+D3tfAbBZVbwvYneLjYUCoiKCgoFg K1IKYmG3Ako3iAgqIiEl0p3SvbCwbAe7bHd395Lzn2finDk33u/bFf27/vbZPffMPDNz3xvve787 98Qta0NxCARMJN8gVwI1LnIVOamRd9gRMROq7N7k77C4gAceeID23HNPaSXceONn0/e/923q+/B9 9OSaRZx8LeI/7DM50fGnrfqEdWmStU5PkO2Jrj+h1TrHZTlyoVSfKKcnxJARo3HZRwveXVNwMS7y XAo/TsDggzFea1Yt0wk2Zo2habhZ4RuV6eP60bSx+uR4CidiU0b1osmp2879nIA9RI/0vklawD4c WsCK8wHkk2N1RDfPZRAB/WopiaUXQfEdiLIixXEFKX6+wOXIMXy1qS7igpw4hfpHsiIX21tFg00o i0vmup/vJyCSq5W47OUwxtzqdsCMAbrazKNKLnEfgwikOMihhEUrUhxXkOLnC1yOHCNujiLGBbni p3GRrMj1FQdg6+BjKiCyxSU+Oih8PwFIVQ90N8S1ffuPfpQuveh8WjBnCrOr6PHVi2jF0rky3fpy LiuWcEHthfWCj3Us7m9lJRfESTGftB73j3EsIybpXJbbdhUxrnO9EvYKH7cVXQxRY3zXY6uXy8Oj JXytnjt9lLTcz+Qya/IQGfM1Y+JAmWZ+Ghe5nkkrGF/PQhKGbogYCzZz3IN00nG/6ZiA6Rnhs2An ojgn8TvQ8H1oPZeFb0Oc2f2rUvsuCZq49QfFGDDUXhQs6f8O0MNb+nhQPPQK11F7ycjWzLes3xEN LGffuHSUWolyW9tkQUGUnjVfBjjheaH27JWlEuC9YKG1LLMe4LrWTceMwUSNK9ByrIWI+9ay/gJu 7SouaKVBoFSDoZFzxM8sPV1GLSUZWUgyUK7DITEmqD0JXiW4jtpLhmlclXzWtW451kzA4j556WiK Y02IuG8t63cUhqi0rN9RGgRK1Q3OSM2LwqOiN8mopUQjY+TIkfStb31L/rBssskmMivWiuXLzZrj sNDQJHiV4DpqLxmmcZVtcZm1bA9gIvNx6Si1EvFcqmfWszRgwAD69re/zUnXc+g5z9mY9vrq7tSz xx302MoF9PTjS2nVsjmSnKTEBzUX7eriMp68QsbT2PxkOfmyn9ob4iAv8niUvK7lBR/WAV7WyZ/B chmX7TEubU+Kg40TMZYl8Vq9TN6Dg6nscdMynW9UZkzQIjcsnITFGxZ025FWsJSA3UxbSgvYtrTI uyBWTk8+B3HpqDgXqJ9Lh8uoRY7GimdhYniM8LxQuy6BLClcR+0FC61lmfUA17Xu9F2vb2NGU5wE SZ35lvU7zF8RfVvW7ygNAo/LS0WDa0Dc1uY41CInIwtJbkeMU/cclCWF66i9ZJjGVclnXeuWY80E LJEvfWoRDAmSOltb1u9oMBxyyCFyHbv7Th3v++SapZLArFyCJEfLyqXzaMUylpfN49++1tAl0YEc /YRT3WVZn+i2HuHhq/4pTnhfb46DfWX6TFuHrMc580929gcnvK5b1oGadXQxfGzNClqzcgktXThT Xhw9d9oImjN1BM2eNpxmTx2midikITRjkraESQKGVjC+nk218WDoVi3jWzEZBydhMQE7PyRg5WFv PTuMdT2XUSm/R0BOvHShdl0CVX19RO6C6PtR3MW07RyiKrbq3Y+hZBt82j6iCdHX5e6ssimugJJN cbXjA9QcqwjHJ/myUMQ1raTqY+gyTlGcE4gt56RE2FZHt85lBfJ5KnYL0dflIl6VcpWsRaI0Gpri GBJqrBv9F94R4fi0xjWtpIGrUU1xiuKcQOzuOakS6xIH2fXm8BLV2FgLVClXxVpJKIrtbYpjSKix bmw5l+hud+WVV9KWW24pf2A+97nPUa9evczKQEwR17CSJq7JzVAzRQLyup6TGpTsFIdWGtysvPKV r5T933XXL9Edt11Pq1fM47uW5ZyMzNMnq4u5cI3uL1q7ju4xFT0UcFI4wUkyF7EjWXK5oSS/ipy7 81gpbPEz8vqruhT5fE288MRYx0hMle6GuFHRp8ZD+IYFT4z9hiW3gskNy2gMYNdWsOlje9EjfW62 LogfzmPAihPQ9TmpG4G2uO5cf5rQEAehiGtaSRPHaPhdNiF9JgCxW9/1sK2O7v5GImB0hwbHGhWJ xjhVyjjW5L+xpdGgZM3UFPefPpdNbi0ozgnE7p6TSDSHCDqY1OgODY6HHXYYPfe5z6Gbr7+M6KnV 9PialTKWE4kK3nmF7nk6m6nVVY6L+EV/L0iELKawuSw8+9R4W5eXaE8+WmN6eMha6+etgOw+UrC+ BbRm9VLZvzUrl9KyRbNpwZwJNH/mGJo/A2W0tIDhmjZn6qM0e8pQuabNkGvaQL2m2XgwGQeGVjBv 1U8J2EN00vE6m3CtBSwe+8YTpmTNVI1zveZYBX/r/HtWXUeCKuWqWCuJ9QJ5Eg4X4o/MxNoP0Rhn lQo+BYxXJ6ncsy1C0RDXOcAQ4jw2xjWto4kDqf8VjT6K0geLcMRYUDkxiiYeGxpVqwskl9IRWmAU DQcsbJkFFIxR9TiF8SEuebaFCBriOvoz2J5cotDIBzRxDXEiV443EH100XAuqxvvfPZklMcnWhKY VD5YjQuMovGAGZcC+DODm1KBaILHuQh0CCl9KueyLY75ZIpC8M90ExmhcdnfZMQlUhHVqVOn0n77 7cd/tJ9LL3nJS+jYY4+lBQvilPWGtJoY3Y1zmWBWC5CqGtB4ToyTABWKXUpCQJXzOFEUaAV82ctf Tm9761vphuuulKeq9PRKTsD05cLe1SV1d6nqLkvtyU7mV6JmP++WI74pTn2hS0LkfGW98XNiUb6M S58DGbzZ4jp0G2fLzcyaNeiqs0xa0ObxTcucqcP1iTHXs6b4E2NNwNAKhifGuRUMCVi+YUECNrTP LZKAoQtiagGLsHMgQOXnhGtjgxDQxIHkwBgncsP3J/rooiEuM4pGvvz+JDl+ZiatZrAILTCKhm2t xmERY5UKPgWMVyepkmdbiCDE2TFt/QgH25NLFGJclB1NnMUlk8sNG1EwUGx7BSyoXHi18A3HtQG1 OBah1fwbD1gZhwXcEtsUkmBGj3MR6BiXE7DrrjyfVi6eTCuXzqfHH1slD1nk3VecjKEgKYty1Ffx NVB4q2vF7csXalzFryku+iFO+KSb7MXtUqLM22/dDLFPaLVfvniuzM66cPZEab1fMGs8J2Fj5Zo2 b/poTsBGyrVt9mS+pk2ya5q06iMBy9czT8AwLb22gt1Hs8b3opOOa0rAunEuq5zo3f8OlD5YaKyA 62SPiHwUGp3/uxHGgAUEpbpPlZ9JRcty5IBaHIuFjykFZyi5uhZLRN2zRJ1xlGtLGbnBteb4GFvu tdSu1FB6xuMjtSuMIDLwGZlpOq7QvWR4XGarPi5HDqjqNcbUul+Vq2te6mi3AJ0twcpi9I2nNvIK MM6WR0tqU5zLiJ4ssVj4BKXgWVu3c1nXgci53HVcybTF1VGP81JHtPAes1j4BaXgRctMNa7zuVTc cccdacr6D2/zYbrrrrvMoqjHgcls27aWXoqo/6vnMqLN3sRjsPqrX/1q+t53vyP6k48v16TFu7nI 01cv2tVFu85Eu3aVycW6xwTftA6s17rTePea5B94/Xzlcjcb88V6GuKw/hQXY8WXi9lwE/MY37Q8 tnoFJ2Lz5IYFL1OeN4NvVmaMornT9WZFErApQzUJk3ETg2jaBCRgGDfRt9YNcfq4mIB9OCVgfg6b jn/buXK02ytr5C9Q9HW5OT7Glr8vqV2pAYbs2fZdBwoevoFZu+96yVZ9XI4cUNWrTFsc0OypgOal jtKC/YxojgHKuLZzCVTXUR6fquaLJkRPllgsXE0pvQB8RmbW7lx2htu7jiuZprjDDjtcErDrr7qA li/k3/f0UdIlGS1Fj61ZJgnMqhWc1Kzk2oq+GyuX1SsXcjE7+8KeSmEzf6wv2XOcrst5jYOc40wH z/bEi242WQ9iF/M+LKcnHl8j3Q1x/cKEQmi5x2s05EXzfD3DOwoXzBpnSRgnYLimSTfER/l6Zq1g 0qqvD5XQDXEKJuPwbogyuZBOSS8JWFsLWAvq58xRtXR9LjPAZo/43ZPalRpgaDX+V0MSMEfahdq+ MGFc1dSkx+KIP+pGsFlirE4odPFQkeGSsLzIFkahi4eKDJecLawiuJZYQdQg5880QZVGJFPhExWX y5V0jJOqfmSrrtCxrQojeJEoQ5MeiyOvy1EhWJUYqxMKXTxUZLgkLC9UN1Yqk1OtiGwsAhFcS6yg 9IlgAlyNb0DhE5UugtmcPUySqvvnsolXFJYEsLE4iu9FUWdIDC/UYoIqhpJwSVheqG6sVCanWpG0 klasUxwTxkXTggUL6PjjjqMXvvCFtNGzNqIDDjiAZs2cZVYgetdWWsI+ojvnpMm+NufSNdSxOLKc JSRgr33t6+jrX9tVugk++cRq+eMvyVLo7pK6zoALfGMROxKfCtcW5zzX+Bz/rNhdp1EOcYXs9qAj QcNT5Mf45gU3YZDxri88KV4wmwvX82aOk0TMu+zgZgVTNsdWsDRuwrsh4qkx37DgqfH0cQ/T0L5I wN5VdkFkyLngRTwfULJeWJKGOhaBCK4ltgaJ4YV6mKBKI5Kp8IlKc3BznEG4bl63rER0R4/Fgf0u USM0hheFpdDFQ0WGS8LyQnVjpTI51YrIxiIQwbXECkotgi1mbPNJfOEQlbZIA5vhocfRfE02LaHQ WYFeO66MrJeWqEH24libc+nQBOy5dMPVF/J1bYp0xcNvG4kKWo6eeGy1TFKhidJiSWway6rF+u4s K02+ayRRyn5Sc5wU4zwONvVbUotrL4t4W5fS44+t5OvzGr5+reDr2kJatng2LVs4UyZFWuJJGF4Y z0kYWsLkuoYEbMaYdE2bZQkYrmlyPZuYW/Uxy6vPhiit+sM9AXuYE7ADWxKw8ly4JucjFIEoSTNU 9eymFhNUMRRK1pp8pHJD4bBeICRgcSdMruxP590LcQXsB10zRaI5ViMDX/+ltqBTXMM6EmVxrncV V8Bia2hZR1V0vXEfwRlfNdfcIxHiKuh8KDvEtfClf91nrc9lMluc68/ouTSfRjTxTetgVMVaaDXO 9Kpfd+MK4MgGvnZc1yWuyT+iss4U2xKXaItL7k3+5uOiwDjX1/JcNrNEffv2pc9//vPyh+c9792M rr3mGl519hapFhwJyDUHZiq8rDP6VXXHWp6TRLXHjRo1UhKwvTkBWzBzDGGiisf4Dz1uTjR50W4v TV1zEl/VG2qR2a/jekItsvl7if4iN2yb+BZxnLCttMQLXZBW6AD1xXP5RmUO36jMtS47koQhAUMr mHXZwRNjawWbWXTbsW6IeGos3Xb4poVvWGaO60PD+t5K79vCxoAtKrsgylEP5yQoxTkpeEc1zvXG uMhFgG+yVddheqBFjG41NMcJanGRCHEFim9sA9riOkV2tcbKOotj24BktjirnvlzGfmMrtkgV8Va cDWu5qBYp7j260+zf8a6nkvvgnjDNRfRykVTpSVo/mwu/BtHgoJrBZKwxx9bIdc6ScY4yXmMi+ou o1YdXZW1DmV1RbcisWLzWC9VPRTzx3ZIvZp9kSw+vpoTr8dSF8oVS+cTZkxEd2tJwhbhBdJIwqZJ N8RFSMKsFQz7K61g00fTXO+GWHuoFLpVYxyYzO4aW8A6JGDr+l0vfKPcBIt1pM+srsP0RBvnerGt 6wesC6LtiEDrzEQbI4gZ5sPrKc3tcfkzudQOnNsMyR79MpdZSMFH1ArnYMotDVYms0U/3rxMNq2O jvuidWaizWGWYruNa5AEUUyfn32yOXOCIGaYD68nm41ziBr0BOZqtDirCBTb58hck7VEQxxXkLzU EI6lfrx7KR+sSRLU9jHatc4e0Vai6bvuTJQEUUyfn32yOXMCUSuc+zCf2YqPqBVOwLpQ3fmuR4/M NVlLqKX8risyU/JxW+u/kU7n0uoKVqxYQX/5y1/SJBU/+MEPaOzYsWato+lcZrjNkETeruSbfbJn 5gSiVjgHU26pWYUsLdIC9jq0gO3Gf7DHcRIyRlqG0L0F3fRS1xfrSpP05SajSw26y7heKbmrjXPo UsO1dbVZjbENFbv6qF/u1sOyPK1uiwt+psMfidcTj6+Sp97ogojuOti/xQum8o2KddnhJGyBdNlB K5g9MZYEbATfrDyq3RAtAcMT43TDErrtTJEErLclYO+qjAHL3zs98vn4K5ktBZhyS4OVyWzRr497 Ke9aDeqcUP+d6LIqVdH17zLYopg+P/tkc+YEQcwwH15Paa7EVfZTgTirE8RZRaDYPkfmmqwJ4ZgU x4cr14wpUcTJUmSt8/fH9YQgKqJd68xEW4m8rVx0A4Kn2wxRNN/ok82ZE4ha4RxMZbbiI2rQE5gT uv5dzy1gF9GqxdMkEZGHLPw7XzhngiQomDEV17kn0Z0PD534GqFdk1GHgnGizrOMrsuQxV9s2S/F SOHkrrDFOE7mkrycHkdtBRxa6dHa9eSTT2h3Q+bQioaWezxYQhKG65lMQmQJmHRFnIfrmj1c4v30 bohzrWV/LhIwzIY4Bdcz74Y4gKbL5EL+UmZMR28TcYzgBGzCw3RyUwLWxblssTLZZGFdqGfqutWE dst/K3ILmGx7590DqtasdzOus1sjJMQW+i+j0+oa4zoF1KDOEhniuruKMs4+v0ukLTV0HSf24JTF zpFVa7fj3Gx1uZ+dIW5Y8Erqe9odhLjuBRiCcwouP78TxDM5dzOuuysPkJAQl8XOK6v6dTsumT2O 6xDSOZoBBz+XaxMn0DgTZdHduASL6yq2aqvqw4cPp69+9avyR+gtb34LnX/++bRmzRqzMjqtvAUS khdhFZ1X1hjXOUSQXbLkCdjeX9ud/2jj5gRJyGhaPHcKrVnFNwKPr6TVq5bwH/9FofuMFpGlmw26 8qCELjah+03yjSXZc1xht4IplVFkLETRrUfjYsndg5boOAnproPZzxbKjIfaXWdmflosYybsZsW6 7MiTcm8Fs7FgmDlMnxjnG5Y0G6LcsGi3HW0Bu81awMr3gLUhnzv1CmI34XFcp7ju/k7WMU5ComfX cWIPTlnsHFm1djvOzVaX+9k5Wmy20H8ZneIyQlT3AgzqLLEiYlF+fhXRluOAznEJ3XIqISEhLoud V1b1k2XnEMG6nEskYM977nPoxmsvplVLpvNvWxMwSb7koQv/7jlRQdc9PLjBtQKtTHhYg65+6OaH pOwxGTPGOjgvrqNuKUVcqIWrFOceW831Y6s46XqMnnrqSXqKky+ZZGMVWums9W2FJmF4RyHGt2Ly DSRhcl1bEFrB0A1REjBv2UcCFlrApFVfr2cz0kQc2qKPiYXwQAmtYJNG3E+zJvRuTsAEevRl2XQi 2mAntTvnsgnr9F3vptd/E8oETA5ay06YqbC2KyU6xpWo+UWCt684FemXW4kDmEgc4lxBHeJqiCbz S1+GSlyhiV1FR4oTpWKMiCb2a9vHGszU7pEthQ8ULjUuoVBKIC6aoeuihoKCEokO+1nEAdU411EX G1NBJS4hxbXENpjKfWyJA6qmDq4FzK/dPVtqPkwkDvtVONS8M+DqZov7l86lc2mlpZugKU5k1Rsi FJW4hO7EcSmsLcrjjz9OF110Mb3tbW+TP0a777YbDR482KydUVsll8TF7RVkvWqpxbmCuraegOAa /dIYsL1246QLT4b5j7Z1x8N4AiQ0uDmR2QKRDFkXGu8mo91nlEei5rImTrBFvyDXbKgRY6Xqn+JQ V+35s3HjhO1Ftx3YMfvZcrz7B7MfWncdHzOxZAHGTGgSJrOHxS474YZljrw/B0kYXmIaxk3wDcu0 mICNtwRMxoDlBMxROzvVc+IK6i7OZYL5lb/L7BBdRSkIqEw4193PZKTfJSBxLbFGt1gZ2VLzYaLg 2pUSiItm6LqooaCgRIJXUt9PRREHtMWhKjamgkqcVCBTXHQIMFO0pjhRoqWCqqm7rqa0u2dLzYeJ xGHbXEHdxbYWZui6qCFSkoA9TxOw1UuRgFnr19yJcl3D715bwqfJtQAzo+J68eQTj3Pi8zhfQ9A9 EcmYFb6ePC7JmZYnpF4ttcqZj7rERV0Kx/G6iji+Zj311BOaeHHRZFBjtSUNSRhfd5GAccKIruEy mZEnYNIKZq37NhmHz4YorWDWAuat+rNxPeMETFr10a06JWDWAoYxYCMaErDzG7og+oFH3dX3Lvmy IP+1rqKgoFSIdfqud/L7L8Wz8k76gotXwgFGpCVDBNfUnjycFiQ21FGzOBVrcDr5FE6FNUDXmSx5 keTkgf9mUmNSgsoLo2NchnI1CguvvXiFWpQKCh61Fa9Qi5JrM2VaYGzNYHxaMgoftScPpwWJDTWW XIyUyqgqnFafqlNhDfvZclxTBbv6yX8zqTEppSq1EQgwUaFKUgFReOG1F69Qi1JCmcjberHgoDJO azG5kGBs3cBIe68ofNSiGi+dFiQ21FhyMTKt2XSFck5JLTvCxUkRvPBSKtWVMSQeldqleIVaYIQj qlIbgQATFVkpqKS5PVkF6IL4ox/9iDbaaCN63eteRyeffDItWrTIrIDGSFQ9nJGOnJoKu7F1A6Mp znxMTh74byYz2jLXQEzAFkkCpt3xFpqM5ATdXfRmYDWtXo2uM8voMTyRxZgFLiJb0cTM7CjuKzL7 WjxuJkQ222r3ET9098ly7rKjSddj8rlml4L34KywLjuPse8KvlHBGLYFNgGHddfBmIlFs2UMmDwt no+B63yzMs9uVtAKhqfFMQFLLzANT4yLcWAYuN6bE7BenID1pWH9bpcuiOUkHDjidg7Swf9XzmVS gsoLr72I7lCuRmHhtRevUItSQhnnUVvxCnWCKmZy1WCsG2q2QLmPALXvCy+dFiQ21FhyMTIe1xLJ oqa8MBTWcHwajqsfBPOJn7nO51I4ICsFhYXXXrxCLUoJZSJv+4JF2tCyFpMLCca6oWYLlPukyo8f L41WJDbUWHIxMh7XCIwBe95zn2stYDPkmraUf+urluK3P41/81OlXsJJC64H0jrOSQwSGyQ8T3IS hu5/mgjpAx0kU6j1WsjXGi6ahIFTH9SarBkntkpJnLa6IfF6+umnpEjyJZ/LSaCtU1rTJAHDuwpx XVtEq5Yt1GvbEk3Alvo4sPmxBSy36seJOPCKDXkfmFzPLAGT6xla9G0q+lEP6RgwTsBmcwLWPgYs LZLc6bvuqtbKOdl8LpWrUVh47cUr1KaI6CiU9QP2HrByy0XLiwqaItoQvaoRrjetL2voB5oOM6rS sRXdjhO+dEgaL/LJriBR2aaf6TIWKkfo+oAGI5DiSnvWmuKUi8uq1ozu+DiyV9xPESorKNVqnOkN cSWqcYZOccKXDknjhR77bANkzSUleEbOZUJaU1gCTXHRx+2llmGMbKvLVjoiO/h+CtMWm7hs7PY5 EXQVVwZnqs47rce+aofBlBrU0GbW9ZW44YYb6APvf7/8Ydppp53o/h49zJJRhmVN99N0qdymdfas oBrX5ih86eCRMSQnYHvwH+6JtNgmpUDBH3F5WsxJWBovgcHga3RMFVrF0rgFtJDZGAcpbkMttszl OL6pSDIXdPtxP+dFZj7WIQ5de+QmxsZKYBtwk4KyasViHS8hCRheKI2bFSRhYdC6PDGezAlnuGGR JEynpMcNi09JP1NmDsPAddywaDdEn4gDL2RGAjY0JWD1FjBFOPr/0rnMWtN3XZCobGu+bmU7ELyt bsBaxykXl1UtIzJtPk3IXv/a9cf0tY4zsCDHtik48dmWNF50jmuCGiSuKSxxrSswuF3rzt7Rp6u4 zKQji0XdsYIQVzm2jbEV7rDDrQXsuotp9bIZfC2bSLOmjqIxIwZw0jKLVi+fI2OmcB1YtmimJDH6 jkB9BccqTnKQ+CAR05YpJGSPybVGkjLUSJCs62LBs5/awcEOv2Dn5ApJFpKtp59C0pVlT8JwPRN/ TsDkesvXPlxDV69cKtc1GQtmCdgyebCEa9pMbdmXh0p8TYvXs9AChhcypy6INq51Gl/PtBUME3Gg BewhaQHrlIDJIW87H0CDg5/LBlNG4rKx+TuQ7UDwtpqlatx6hvwiZgZk1Xlpv+xod2CXhTcjqqpf Pc6igrOK7lmtM4ThRWlRLXN5TRHYDeGbjIDtZwldl5cM1WQpcaUVULbcFvcUrvHzAI1qjcOy8ZyY BrNKgrwuZ8t1O5/8zIiq9KvrQIopjK5U6wxheFEeBlUyVRgNuqViSeaK31qcy8zxsvG4ZnvklTPf ljgwul4RjVFW4XWUgOwc+bwNzuY1RYAT3oxJD6jqgPjVnFWRZd0oUJuZE1TJVGE06B5FC+QipvHY aowXR+Z42XpO1C68GVF5aYubM2c2HXXUUfSyl76Mnv/859MB++8vL3XO8IhyfxKYjHzahsQ2x2Fz hG8yAuVBTwAbTZ6A7SMJGBIuTkT4ZsWTL3RpQaKCJ6tL+UYFXWDkySzfHEj3GBvDIOMlfJxDlEVH 4hR0yPARm+mV4j6QnzDd/dS2Sm5QtLvO46zbk2K+UVktT4r9RsW66/DNinZFnM3JpI0DW4j9QjfE qemJ8fz4xNgSMHkps7SCPZLeB5ano++nLWB80yJdEPt5F8TcApYPd8s5YVoszWZ1qEG/F/n7olBO i8ZFq0LZDnGFJcKigjnHALCpFlwYpsGskiBvg7PlNjmSnxlRVf2a42xRGFXJVGEUCMOL0qJa5kqr QrcUliaroOO5LOMKrvG4KvwzHR4jXOPnARaVHF10/1y7pMjOkbe1iaSoxinACd9kNLTF5WCHKmor jZKAyRiwS+ix5ZioYhodfeTBtNm730lHHXEwzZw6hp5+fIm8KB4Pl+Tl7Jx44UGNzP6K1nOZ0GeJ XFNwvXs6JUzoJshJlCRSuaDrYqEX9ty98Cleh3CcoElCBl/mfR/kM57U69oT7KPXWSRgy9J1DeNa U8v+Yk4mKw+VFs2d0pyATdfXa0gChneB+cyuMrGQvloD17JJNgnHpOGagJ38O03Azg9dENMRz4e9 RKfvegp2qCLLulGgbPm9ck/loiVCo9qs/83gBCxvdm1Hiz0qFNYKT0NTXBVNRnBcWuKUzsbo1hIS 0BzXvpaqV6k3MYrOcdASI0Jpb0OO42UtrpQ7npMCVY8OcU3hCU1GcFxa4pTOxuhWhrSswNDu22mN 9ajEFabuxBlEKO0ZTbxF1+JKueM56QYa4zqGNxmre+6IbJabWaB5LVXASz3dP8aV62g+J8YVpua4 yCZZhNLf8dCDD9JnPvsZ+SO1xRZb0LXXXit/aLtGXl+55ubPyehOXNs6Mq+TcLyWvr7X7pyMTJbW oNTyhXESC5CA6ZNif1qMmxRMciE3EXKTgK44cUwDutmE8Q3W9ca76+hYCpPhA7vUug6PlQHxNu5C fTUGn4ubIU++JCGU7kDsiyRMuuvgZsVawZbZzQpawOxpcRy0np4Y836jq5K2gHESNt2mo7cWsGLq Zjwx9hawsUjAHqaZE/rSo2gB2/zdHSbhaDonmWv3bZOh1aNKxtHdOF6KUNozSh6aMrwUIdpLuen3 lbSSLLCucc1GW1tLnNLZGN3KkJYVCKq2trVU11jVg0dhWtu40p7RxFt0zRQJfKLqpZtptdg61j6u yVjdc8XhqQVME7BVS2bSCccfKddnlM9+die6/77b6PHVi+iJNUtkWndJvvg6geRGZlS1CX0wXvWx VWiBX8kJ0xppncK1RxIldB3Etehp6ODdptcnT9q8ZQsJVXqYhOsZ60jcym6ISMDQol9tAcvXNEyj v0LGgVVb9W0mRIxrLRKwMfIy6rnWAiZdEDGm1ceAcQI2dRweJlkLWDUBO/6gWgtYROO5FHRHdjSf y7pvqUNThpcilPb1GdoCJvvF/zgz1V2zOhtVVC0VRZaSLBUvQoYMUTXjsokBJTlwHWQWVEwEw5i0 vQ7WEtEcJ/8kDv/MKkLwVrGwu3cRB8S4sHS7enOdtpWXpUOqXRSY0hynchBFcN0ZRUXW/66loshS kqXiBfYzUSakuspxSWqQWVAxEQxjbD+DawAr+j8A/vxP4vDP7CKoZ9Ktct29fem8LWpLlVBXOV6K opqRiU6E8wIo5iC8ykEUwXVnFBXZP5flaFE0xEnFixQHzeU6hxpSssTjmthkZcks7AcpWbILgxX9 X9jlsyxONeXdK4hSuS6e6fNa4qz2oqhKvBQH493sNWP58uV02mmn0Wtf+1r5Y7XvvvvSuHHjzGpI /rYtTkgVVlaVk1qJE+iedfquA02SJmBoAdMETJIRjPtaNIP/sGuCgsHdS1lHCxhmE0R3HSQyaF1C kiQ3JJKMIRHCTYUX1qVUOSRhJkv3HC4S5zbUXrKuiRduePRmRop31ZEWOSRperOCcWd4WowWO31a vEBnDZMEDGMm0F2H92++toJpC5gmYD51M54aIwGbOy0kYN4CNp5vWsbhpgXjJvDUOCRgW7xbpqGP CVg64hVFxUQw7Bx2OJdJt8p19c6caowYV/FRGCefKVLpEGoVjfCqMU7lIIrgujOKimzbC0DyoshS kqXiBeISZUKqM4dapOTCQnLLXhnG2H4G1wBWTI92+SyJC7EiqFfSrXLdvZ1z3ha2zLasm922VSyl Q6pVNMJ5AZTkwFBZ1ETb+vPCUJFtP4FoUWAd/E98zCoVL8AlyoRUZ07XEC0KJGB4D9iN111Ka5Zz csLXNTxgOedvf6E3v/lNcn1+xSteQYccdABNnjCCV4CHN0ulax8Krhs+GRC6Oq+xpCkmTtJy9aQl WZY86Xb7FmmRZOoxvFuRr0d8TcLDocdXr7D14LqmXaglYeP1SeuXXE/5usY+8rnyUMlb9hdpC51N xIFrGq5nkoBhXGscAzYLCZi26GsChgdK9oL5OAlHpTUfCdhETMIhCVjLNPQF9Ex0/V1X2TSBemsN KVliXFgmu3PymSJVHRjKFdR6BH0PmIhae1GwpP87oHJQBR7kBy7DddReMrI18y3rd0QDy9k3Lh2l VqLc1jZZUBClZ82XAU54Xqg9e2WpBHgvWGgty6wHuK510zFjMFHjCrQcayHivrWsv4Bbu4oLWmkQ KNVgaOQc8TNLT5dRS0lGFpIMlOtwSIwJak+CVwmuo/aSYRpXJZ91rVuONROwuE9eOpriWBMi7lvL +h2FISot63eUBoFSdYMzUvOi8KjoTTJqKcnIQpLbELY/uSfBq0YMHTqU9tlnH/mDtckmm9B5555H jz32mFnDutIya6idS2Ai83HpKLUS8VyqZ9RjF0TcpCABQ0Iyd8Z4GaT+2Ip51vI1S176iaetaElK 3XX4JgATbyBRkqe/SIhw8yDjJcrxEfWS7U9ZrWMkYtHuObnojQrf9fD5RDKGGxbMWuYtYUjAdMzZ 6pV4j1nohsjbK2MmMGuYd0PkfVyEBGyevrxUnxhjKn7csOSJONJTY5uIQ8eA6VPjqXgX2JhemoD1 v4O2sgQsvQescnryOYhLR8W5QP1cOlxGLXI0VjwLE8NjhOeF2nUJZEnhOmovWGgty6wHuK51p+96 fRszmuIkSOrMt6zfYf6K6NuyfkdpEHhcXioaXAPitjbHoRY5GVlIcjtinLrnoCwpXEftJcM0rko+ 61q3HGsmYIl86VOLYEiQ1Nnasn5HgwFdEPEesH9KAjZbkq/li2bQU2sW0oA+99NX99xVrs8oH3j/ VnTWmX+lebPRdZyvOXj1BidfkiytXmaJF1ri/SFRuD7ZwyF5iIRkiq9DklA9jevSExKv47Xwoni0 qiGpwyRD6JZtrfsSz+uSpAvXMVzP0PrV0Kq/Ai1gfj3TbtW4nvkDpcV4oBS6VC/k65lOLIRJOPh6 Jl2qH6VZU30M2CCaZq/V0IdJOqFQnAUxtoCdXx0DltB6dhjrei6jUn6PAFxqwAlvsi+Bqr4+Iidg vh+811mv7FxSTYjmfPdTQNiGuKp3VRfUyAavblGBqRrbTKIoE0QF5KruqDonkQX9n+FK9DGl6ie6 k4WxRBlX/1InJIMJ0bE757KtZgQxo0Y2eFUp1ksKWmAa/B2FSRRlgsg1Hx/IrgM1ORAuIkj/ZySb 1S5U/RiFXjUGlH7N57K+Ll5EstvnkheFboBc1R1JjqShSrFeUtCUKXjfz0CW9rQo/RAH2XUg2ax2 ofBhRf9nuJJIE4LTE088QRdeeGGasn633XajQYMHmbWKyrnzfaygzjHjZNUY9GK/pc7G3ALGCdiC KTI4/dEhvWnXXb9I3/vut2jsCN7mxzGdu862pYPUOZGRrjoLpODGAokOJsDATYMkSXYD8uRTeErs BcmZtZZ5QYIlNy3qozySrCc0uZIEK7dyQZcn5jhGXLJdEzDcJOGGqT5g3RMwn46eEzC+IZNB695l h29akIDJDcsMbQFLMyFKC1iZgKWZw2zguiZgNgnHNtvS4kXNCRhQp7BPWSwQ9MIkijJB5JoFyK4D NTkT8v0QsKD/M1yJPobSr/67bENjXAXlukyIjnmjCxRxbTUQZUN9lU1OVjtYLyhZiTKyLIyMoBem 4BxErlmA7DqQbFZHY+T0f4Yr0ceqwo9R6FVjQOnXjXPpSqE3w10FbTUAOeoMfRHzcyQBe2z5LElI 9L1f0zgJW8SJynQ69+zT6L3v3SwlYh/9yEfovHPPommTx9MTa1bwdQVJlSVASISQKHmyhOuWXXf0 2gRbbq2Slni+BunYMntQhQSMr0ea2GmXRnQvRByK9CCQbof6OZJ8YT3S/dCuZ+gW6Q+UluUHSjEB S6/WsPeAxVkQ507Vaejje8D8vYaY0TW9iFkSMJsFcWJLF0Q55rzwY185B1EvTKLwwslohFzVHSJn h+L3ynJUa7poJbM+IE/C4ULcaxOLn52IyjirVPApYLw6SeWebRGKhrjOAYYQ57ExrmkdTRxI/a9o 9FGUPliEI8aCyolRNPHY0KhaXSC5lI7QAqNoOGBhyyygYIyqxymMD3HJsy1E0BDX0Z/B9uQShUY+ oIlriBO5cryB6KOLhnNZ3XjnsyejPD7RksCk8sFqXGAUjQfMuBTAnxnclApEEzzORaBDSOlTOZdt ccwnUxSCf6abyAiNy/4mIy6RikJVJ6mcV6rwElKZyFeOT8DkyZNlynr88XrZy15Gf/zjH2nJErsx Z0hcNbBGAMZJgArFLiUhoMp5nCgKbwH7+t5IwKbSE6vnU5+H7uFtfals83bbbUP33HkTPc1J2OOr FssTV03AkHxhrMRCvjHQmwq5sVipT4wfx9gGSaK0y6AmU9C1BUvHRliCZVzirWULNzp6E+I3KHzT Y+vEzut4CU3A8hNjvglarQkYxm7ghiU9MV6iMyF6F0SfNUwHrfuYiTAGbAbfsKSXl/JNSyUB02no 9amxJ2DD+t8hCdiHOQFLLWARdg4EqPyccG1sEAKaOJA4DqaJKnXdOfrooiEuM4pGvvz+JDl+Ziat ZrAILTCKhm2txmERY5UKPgWMVyepkmdbiCDE2TFt/QgH25NLFGJclB1NnMUlk8sNG1EwUGx7BSyo XHi18A3HtQG1OBah1fwbD1gZhwXcEtsUkmBGj3MR6BiXuyBqCxgSMIxpnUzLF8+kFYtn0aplc4me Wk7jRj9CB+z/S3lQ9uEPf5j22+9XdMklF1Lv3g/RpInj2OcJXeHTej1CsvXUE3iIZNcuJGH+gMiv P3z9k2RMEjB9YKUPqtC1UVvB5LUb0gqmExRJgrcGXai1G7UU8Ei+0PVQulTna1megn4OLQ8zIMq1 zMaz4r2GnoBJ65fNgqgPk2w86wR7mGTdqVMXRGsBmzgc7wFr64LYjXNZ5UTv/neg9MFCYwVcJ3tE 5KPQ6PzfjWIWxIRIFg7+I9Ha0b4Ot+S4CNWMK0yuFB4VNLBlWEtcG9i7CPBtjmhaY5XToxPZwqNp FUY2Hx9DUKrXQVcboyNZOPj+ddhWh5C8sLrRR2CWwsEVrZtjm1lBMNU/uS2O+cLk+9qASNYc9Oi0 urjSQFa31dlYAf/yuZS6+mmKJs79vW70ETRZ2r0zOvgEU7eOKwC5YqxRjmpcgsd04zMbyDIqsxE3 3XQTbbXVVvJHbMcdd6QeDVPWKywuhrssdfXTugJ7d4gb7V0Q996TlnECtnzhNFq2eDpdcuE59KY3 vkG297WvfQ2ddOLxtGj+DL4hWSlJFxIwbfmybjWceMlTXbmpwI2DzlSoT4wfl7ENOk4C26NHWnUv 0LlwciU3L3zT4V11fD1y88M3OylRww0QCt8Q4cmx37zoS0u9BWyJbCduWpZLC5i25MmsYTYJR35i rAlYfheYJWDSAqYvL/UEbEacBTG0gA3rf7t2Qdzmw80JmMNORtM5aQeOnYkCHMXurKPqIUc/sywU Ho0rVDJECVrjKutwtTG6KU5q37/yU6OcYP6K6lZGNFmMs4ttc2z7GktTp8+OYK+GuC5jG2PKz6y4 NEDJ6pY6GyvADkuCqyVdjysdq5/WAeav6BTXbjlcWsCea2PAZkvytYh/5xPGDOXkZDI9thIJzBx6 8jFMsLGIxo7h3zgnKytXzKGlS2bTpEnj6ayz/kZHHH4o9e3TW1q/SvBny/XKkzDtNugJGMa4ovuh Tm8/V14Ij2uQjDGzB1a4vsmDIlzjLBHzWV6lwCbXQTzc8sk3Fsq6tDVfr2UyAYdfy0J36vRi+Rmc gHlrvjxM8gSMr2XxnYa4juGVGqMe4gQM478eSAnYScf/tiEB6y5wrExsRZNDlcN3IXwfqquNCuSg d/oW/TdDuiA60i7U9oUJ46qmJj0WR5cHiM0SY3VCoYuHigyXhOVFtjAKXTxUZLjkbGEVwbXECqIG OX+mCao0IpkKn6i4XK6kY5xU9SNbdYWeL7JG8CJRhiY9Fkdel6NCsCoxVicUunioyHBJWF6obqxU JqdaEdlYBCK4llhB6RPBBLga34DCJypdBLM5e5gkVffPZROvKCwJYGNxFN+Los6QGF6oxQRVDCXh krC8UN1YqUxOtSJpJa1YpzgmjKuamlwzolLzLBHMc+bMkReEYrr6F7zgBXToIYfSrJmzzFoBxyF0 bc6la6hjcWQ5S6NHj5KXSe+z1560FNOycxK2bOF06abTq+fd9ImP7yB/eFG+/KUv0MMP3sdJ2Cqi JzFOgm8k0PWwMlBdEyYfL4FJNKwFC61i0tXQkijZOd1KJGHwwXgy3GhgrAOe+koCxutMk3RIl5/Q XZHl1Pols4Wh9cvGS8hNCydf3gURLWCYMQwJmDwxti47qQUsd0GcH8eAVW9aOAHDe3PQbQddEPWp cZwFEV0Q44uY9Yg/Y+dSBNcSW4PE8EI9TFClEclU+ESlObg5ziBcN69bViK6o8fikK9VgRqhMbwo LIUuHioyXBKWF6obK5XJqVZENhaBCK4lVlBqEWwxY5tP4guHqLRFGtgMDz2O5muyaQmFzgr02nFl ZL20RA2yF8fanEvH4YcfUUvA8P6v66+7ko456jAaPOAhemLNYk7EFvC1ZgFf01ZzYjSLli2dztcd 1ulJWrhwAe29994yWceuu36FzjnnbHkJP65fVUgC5g+BcL3iaxkeIi1fxAkYxs2iFcyTMDy0QjIl LWGcXKVETIsnXtLqhQJfLiut9UvGflmXcDxIwoyusfVLx39N0GvZTJ0BMbd+YUKhoXItk5cwy7WM EzC+lsmDJLyIWRKwBy0B60GagLVNwlGeC9fkfIQiECVphqqe3dRigiqGQslak49Ubigc1gsUCVjD LyEg2JKIH+ta7HSIK9YX0PHnL9sXPML2di/OuG7vZ8WvopefCdn0Spig42caZBUVv+5ua0LYz4D6 thqS2BzXjOq6muPq6wu67FfwCPvZGichssg+3T0+Vb8u48zeya0TUlxYV0c0+YT9DGg9PkD1+HQJ 87O4pFdQrq/ilz7TEI5t67ZKSMVW1QsE2zrHWc1C948PI8QV6wuI6+txXw9pBcMftK233ppuvPFG s9TRenwA2a+wrR33MyD4jeIEDGPA8CJmJGAomMZ42cIZ0u1w6sSR9Ktf/pQTxufL9r7uda+lo/kG ZvLEMRyNQehIeKz1aw1aq/TmQwonRmi1ymMkbGwD26SLjbVs4YYGSZyMK5MbFOvSGBIw8Zd11if2 0PXiyTO67azQG5iVMQELXXYwBgxPjNEFEeO/ZMxEvQuiJmC4aUEChjETodtO6oKIFrAyAUMLmL6I uUzAgGfuXFbj2lF+JmTTm8K68/1Z67jGAPlXRRMnSHRzXDOiH+TmuPr6gp7OiSHsZ2uchFRs3T0+ 6xxndUTHWENygdDsX+5nkw886nwTlyDbFuK63NZo19gmxM/ULog6CQemoV80ZxI9wYlV3z4P0e67 70Lf3fcbdOE/zqG5sybxdU67961ZhYQIL2BexgmVtnhNnDiRNn3729NDqE02eT197Wtfo9NPP53X 1ZfmzZ0rfgAeCsl1yh4YYSZWtE7JODBpBfNp7tF928eD2WQfuF55woWC6x9sknzhGqYPkvTdXzab qyRgeTIhJGDS0ocHScX4rziWFV2p+TqGd4ChJV9eKh/GsloLmHc/nDj8Ppo5vld7C9hanUu2uV0q LJr947ks/ESsxHT1mV519PvvhE7CIRvuG691ZqKNEcQM8+H1lOb2uPyZXGoHzm2GZI9+mcsspOAj aoVzMOWWBiuT2aIfb14mm1ZHx33ROjPR5jBLsd3GNUiCKKbPzz7ZnDlBEDPMh9eTzcY5RA16AnM1 WpxVBIrtc2SuyVqiIY4rSF5qCMdSP969lA/WJAlq+xjtWmePaCvR9F13JkqCKKbPzz7ZnDmBqBXO fZjPbMVH1AonYF2o7nzXo0fmmqwl1FJ+1xWZKfm4rfXfSKdzaXUB91Fjdml0FjSdy4ysL1myhE4+ +SR69WteQ89+9kb085//XP7YR2RvW59D1ArnYMotNauQpSXNgrj3Hpx0WQLGf8yRnOAP+xOrF8m7 cq658lJ6//u1CyXKlltuSeecfSbNmD6ZnnpiNa8S3QA1sfJZwrSVCuMlUFROsxUiYbKXMCNRQ9ca dBHUBEzHlWEMlz4Rtu45krRZSxgK3v1lnylddjBeoqH1K9+0+FNjn4DDX8SsYyZkFkROvnQSjjxm Ys40m7YZT409AfOB65yAyRiwUeFFzNVZEPl4+1HXI5+Pv5LZUoAptzRYmcwW/aq5l/Ku1aDOCfXf iS6rUhVd/y6DLYrp87NPNmdOEMQM8+H1lOZKXGU/FYizOkGcVQSK7XNkrsmaEI5JcXy4cs2YEkWc LEXWem2uW9GudWairUTTdSt7us0QRfONPtmcOYGoFc7BVGYrPqIGPYE5oevfdXkPmE/CsQJjwCZK t8Ohjwykj3/8o/TR7bahb31zLzr8sAPpwQfu5uvPfKIncX3BtWaFzKaK1nXgoYceoH33/Q699a1v Tdc/lBe96MW09Qc/KLYbb7yBE6eVct3zaxUeKuEaigc+3hVRukHH7ojSjVtbuDQZ866GmnhJl0O5 htkkQph91pIvmUhIki9995d0pebkK08/r61f8jqN6Xj/V70lX65j1v1wKlq/fPzXSO1+OPFRJGAP 0cnH/0b2uZyEQ06MyhF2WlqsTDZZWBfqmbpuNaHd8t+KsgXMd0//C6R2BYhy4eVFoRIvncomRpUM foJSz+elw8ljiC06sKyxiKtGqp7Z0q7+VR+gylWt0Jt8jMukoqoz0RQX/UQMeiEXYEO341xB7UWh Ei+dEhGKFqcVYgwo9e6ey3YgrhqpemZLe97WCOP0v6DuYT5pCQQuk4qqLmhwCpSI0aXqntAUVxJ5 e52v6i5lHWKMCxaGapmrWl2vxnUHiGj+PFTOl3aPqLNS9L+g6lES0UvltTuXoQ5+sm1BBwYOGkR7 7LG7/HF717veRRdfdBEnFfqH3yEhMQ6rkQ3yEqF6ZoOdxXx8lPcuiJiEQxMwbRVaxgnKKv5jv2zx LFq9fB67r6IJY4fT/vv9kj772c/SH/5wAl13/VV0x+230AM97qXp0ybL+gAZE4GugphcQ96TkyfL 0CQMrVboqoMbHk7YLAGTp8TyhFhvSqQboowt82mbOcmSJEyLy2j5ksHs8LGxX0jgVnIipy8stQQs DFiXd5uFBKx4b4502xltLWA2bbOM/+IbF7wHbMJA7bYjk3DgqbFOwjFjfF8a2h8JGFrA8nvAagin BLJ+t/I5yVA9s6U9ftdLnyYuoxaXFsp5lVDVGZlqjhMx6IVcgA21uCrhcAW1F4VKvHRKRChanFaU mjkn5I+vxnUN/8x6nDKZLz3ytlZ9Si7bDIHIIiTV1u665WA9UCJGl6p7QlNcSeT9DLwg6yrx0ikR oWhxWqFayXkXRH0RM7ogIgFbwr/5J59YQYMHPkDf2GdPvt6+g3b58ufpV7/6Kf3llJNoYP9e9ORj y/gCtoavJXzdWbVMWtQBXL/Gjx9Hl15yCX3/e9+l97znPfTsZz87JWOvfOUraIjNcis9Afj6JgnY An15PRImJGFpFlku0p2Qi0xmhIKEy5IuGbfKtbSWhTFfeRZXu45h7Fdsxef9jJNvFA+S8EJ5vo7N wnUM7/9KrV9IwHAN8wQM088/QBMe7cFFE7CTjqu3gHV1LjNb2rt/LtutskwL5bxqRvBbj5ATMNn+ DjthpsJa6IWlRPSD0Nk1w3yFExknNJxU0U20OoEJ4bCAn/ua3opoMj+JDHHu4rVA7Co6UpwoeVtr iAbxC0Q34qSKIVY3SwwoXKpc1gtLCfi5GTV0XdRQUMnXZd3P5BP2M3GOSMDPfbFIG9OASlxCiguf H6GmAuKZuJY4IBogtzpWYH5ShZgsNkkGJhKH/Yp63TsDfm5OcVo7ktlqAZRo4Fj5l7h8fLxOiITF qVzRq6jEJVgchMZINZW2Qm/9xDIIcqtjxVTxXb16NZ111lnpCSvGHQwbOtSsFXCchMo6VCn0Nrgf EPxGjx6t09DvvScnJ9Nl/BeSk9nTx3HC9SitWbGAViGB4T/+Tz2+nJ54bAUt5uTsiTWsP7FIuuwM GjyAfv2rX9Ipf/4jTZuaEzEFPpiP4dP+8uQ8Y5iM6+IECjoSpTRjmD8d5psRTcLygHVJsiQZ03qN 1zJY3bvueLcdHfuFp87+vhy9cZmh3Q8X6FPjxXzjsmi2zhrmg9bjO8D0qTEnYJOHSAKGF5emBExa wLTbDlrAhvblBAxjwCovYo51Ag6N1Wt7LhPMT76lic/f2egqSkGYZ3Lu/ne98JS4lkijpYohVjdL BiYKrtBr3hnwczNq6LpIiOYEKO4msu5X8gnHJ3GOSMTjgSptTAMqcVKBTHHh8yPUVNhSnCgtcUAZ VOoVFCZTpAqGLDZJBiYSh/1yHYsujk8yiy/+yyIhmh2xBWzNslmSmKDFG2OunlyzgBbNn0jnnv1X +tCHPkgf+MD7aJ99vka//e3+dOYZp3KC1ofwEmaMA8NU9OhS+NST+T2OwJQpU+j222+j4487Tl4x 8otf/Ixmz5rOfo/LtUhbwJZI6xSup5KEWUuYPAhCIiWJ2HxLsLRVzJMyf2jkiZe03ldavpZZF2p5 jYZ1PZTkC+8y5ORrvk89L92o9WXyM631q7yO5Zlc8QLm1P2Qk6+Jj95rCZi1gJ3f0AXRTwcWXZzL dJJSnNaOZLZaACUSHLtu3/VWr/9alAmYLMJOFPujSkEV8IPEywan9rhg61ZcZFzu7KUwRqqwraFS FEpGk2uBpi8JM4kMVoh154Bo7BSnSkEVcEvVo+u45NHuFJD9kntDXEHJjyUyLlsdTNFLEX3W9Vxi EeyVuHokM4msxNWdW5FXwVIRp0r7qtxS92iPAbp5LpMt+7W7V46Pn8tEumB14gvREH2waHMulIxu xhVUgUpcu2MNybUhpmlVSIb23fe78ocOSdFf//pXWrFCn8A6Wj9eDJ2+6wGBH5USsD34D7veLGCw +sRxI+h3vzuWrr/6Uk6G5vNNyBK5YZAnw6sX0OKFk2nZ0ln02GNLZT233HKLTLP/rne+kw499BDq 1eshWrF8udgikIT5xBnefRAvHl25bGG+KZFWMH0KLOMkvCWMb560NQyyDlSXxMxK7sKTnx7LjYxM Pz+HlvLNCwatL0G3nfl4/xeeHJczIErrl43/0peWcgI21bsfhm479uJSbf3Sgesz0AURCVjjGLD6 OWk7PWro5nUr8kkunAOeyetWNAbnWpwqBVXALVw3OHWKU1tzXB3ZL7k3xNWpyLhsdTC1xknVzXMZ YXGFvSGuoKAlIlgglo4dkVdRDVK9fVVu4brdqYT4PQPnsoKYgK2WFzFPlN/5cr4WyHVi1UK+GC2l cWOG0P6//jm9+93vom233Ya+//3v0kEH/obOOP1UeujBHrR4EcZ44VOe1Fb7x1bXkrE1q/kaBp6v adINmq9FaN3H50iCxNcaaXG3JCy3hqFLIlq1tGuiJ2SeeMGuyRdaveKYL7R84QGSj/uaIjM74hqm rV8YwzrWXr4cWvHx7i88RLJu1D75xjTvRu0J2EhOwEZo69eER++hmWMfpD8c29AFsQo5GZ2/60mN QpNrgRAHiJLjikiIFXV9xrP0N1juRr43dj7aVS7joj0CfOmTl7HwUitDVrS1w05Qdg+oEQz2r8U1 +TGygytZ4kW5nw4YTBRBldQyIzIWKmcB22WicEnJSHS0W1yNd+jnltuqdf48RySij/O1AAN497fP U8XphPIzs7J259Id2N8+TyBU9AsQWmNMyRIvNEx5B9ZdUqqszblUz+SQoEy0GZNco81haxPabVrn OId4iiFtrVDu6HUV4qSSxJqGOKUDIgdBlTLOhYhIuAPHWJzA6cwIZPMLXutIi0+yK9rOpULlMi7X yoskyyqUcVv28TiFK76furZEM5566im69tpraYsttpA/eJ/59Kepd+/eZlUUceUHZGQHV3ipcaop 0AVRJuHANPQLp0kLGBKxZXyjcsopf6R9v/11Ou3UP9LUSaPp6ccxuYXOerh6FSdGqxbxDQkSRF3j /vvvL9uM8uIXv5h23nlnOumkP1C/fv1o2bJl4qPAjId4Zw66EOL9Xo/JU1/cnEg3G0/COCnTRGqR vs+Li9w8SStXLMzZOApNvvxJss0Wlp4ca7cdPJXWrodIvibJzZlOvuHddmICxjcunIDhybGO/xqY x03IwHVNwNACNmN8bxoqY8CqXRDjEXeZ6+p3YK3OpUtci5C0XLsogirx9yVxomQ76rwZkc8QJi2y vVxfFfq5TduaP88hnioWPiVXB3j3t89TxemASLiMfUecxsqiyzgt8bhCKLc3IPFegsSL5jgYTBRE RWWJS7QL2C4ThUtKgjLRZkzhWigM3ddyW7Uu4wDxNMmOkVA1xwpCHPsmDXFKB9S51AXx2ktoNVrA 5kyS3zq6G+MagOvGmjVL+dqzlBOqZTSg/4P0ve/qOK9tt/0w/eAH36eDDz6Ifn/C8XTj9dfQ5Enj JAHTD3pKW/FtPKq82/AJvp6tXmmvz1gqiRgeHOEag2sNkiV0F9Tuz0jErFviIkvG0CpmtVyrXGc7 3lso1y5r+dLrl3U7tGvYAn+AJGO/9BqmyddIeYjkMx/q2C/tfujXMH2NBh4iaffDiXgB8/D7afyw +7jcQzPG9qQ/HHdALQGTQ45F27nMDq6s5bmEoEr196VKtqPOm+E8uErceobKGDAH70ne2wrCDhu6 t98WF5xVdKLTWtim/wNU6xTVHFdB434qV7cEvvX41ONc7xynxydaizgsW7cVNtUynGiKATSuam3z LmFeNWcnOq2Fbfo/QLVOUbDC3hSXsFbnUiFr/TedyxisohPtcVJq5q7iALVFj07eGRZXcw7r63B8 4FBaQ1wr2r/rCtae8XNp5yTAdamf8XMJsE3/1zB9+nT67W+13/1zn/dcOuaYY2jhooVmZbTEdYZG xF3xFrAyAZshXQL33//X9L4t30s/+fF36YjDD6S7br+Zby4W09NPYuZDvclAEoWbEax7ypTJ9NOf /pje9MY3pkQM5eUvfzntsP329Jv9D6BbbrmZViznGx+fMQwtYEjAls6XmxLcgJRJmI6RwBTMMj4i JWJoGfOkSxMvHTthyReeJMvT47mcTOKGxpIvuYHxJ8d57NdCm35eWr983MRUJGDD7MmxjpvAi0un xYHrkoDpk+MZ43rTsL63tnZBbIaeyI4+a/Fdd13q1u9sNS5/97Vui2v7rjtYa91W2FTLcKIpxtH+ u+wM86o5K9F5HWzV/wHdi4O9o89anEuH8K3nsv34dCsumFV0oj1OSs3cVRygtk4ezbCIWmBYX2U/ kYChBSwnYBMkCZMux1ww/hPXCbSmY9ZDIiRSK6hP7wcl+cJ4XDwE22uvvejA3x5ARx15OJ1xxl/p nnvupKlTJ4VWMLToYwZWnT5eppXnaxO6ReOahFa3lIRx0uSTG3kSthyJGFrFpOh1KusobEfShkmD PPmS6xf2I4xdlZYvH7/KyZdcw9CFOoxhldaveis+Wr8m++yHkoDdL+O/kHyNH3o3J2APNCZgQO2U RHT6rtdMxsuiKU4BS7bm777WbXHd+F3+l4ITsLCLaQ9sh2QhBMOFsk5mgWllZXCtZBXguJip7mF2 Q5JYqPtGNMV5UNJ4P3l/VWUkweA61yLmky3FBV0EuG41V4mBLAsjOiG56TaWcS6g9hLMglJT1bmy Lj1NK6sKIusyai6mRg+F2Q1JYiH6dnV8YpxrWK7duQQq33Xhk9HgeuYTA8FLDU2kOeN/sY8uoPYS zIJ/USurCiLrcv6uA2lfEwNkWb1FKD2K/WyD+qibn5NEMJJgcL30gVieEzeWtWtAskDwUkMTac5m qnuY3VC3E91515207bbbyh8/1LfffrtZMjSOlyKotmaNTqMs25zgSibR7fF1r3s97WPT0CMJw5PV JzjBmjp5FH3/u9+kt2/6Ntrra7vRb3/zazrt1D/TqOGPcBK2ip56YpVMtSxdAfmGAzcjWPeIEcPp 1FP/Ql/4whfola98ZZGMofzhxN/LZz/5xBq+ccEsiGs4YZqrXXSW5BnDZMYvTsRkCnlOrFYhGUOr mEyu4QmXyjq1MxI29l1msfIUGU+U9UZm6QK0fuVuO9r1MIybsAQsDlr3aZtn+bgJG7g+VZ4ec/Ll XXdGagI2tO8ttOXm76QPSxfERbKf8RTId7YA9MypxEsRkiZxOTQJBtczLzFeXAh2RUVnVRn9rPbf ZYVMbk1xLqD2EswC08rK4JrWjbayqiCyLut1wNV6HJjMJomF6Nt+fAA3uI/qWHb7XJqISkoSuLix reYqMZBbt7WJBBf8k0skvASzwLSyMjRpvBTBbGVVQWRd1nNZ9fcWsH9yArZm2cycgCEhkmRIEyJc a9CCjodJTz2JFi7gaRo0aCAddvhh9KEPfYje/vZNaeedPkXf/tY36ID9f0nHHXsU/e3Mv9Jtt95E Y0aP4OvNYnrycXQ5XCrv9lq1chFfD5fLdQmt64ut5U0SMb62SmsYuiViAg10TeTECq/9SC1jlnBJ axl8LOmSVq9w7Vo8LyZfNnsrWvCnY9ZDjPtC0a6HPvGGdj9E8jVAr2F4jUaafONBbQEbbt0Ph95D 44bdRTPG3E8nHducgDn0+PNShKR1+K43yeW5TN/3xDgqOqvK6Gd1/l2uX2iYBTEjayZJ1bDnVSro OUTJfLIYUQaCHkIkKMfFID2hEaXenS9HVTMUpCta1/0D0xQnVdhWFlQ2LhkcRlSNLKpW3e+4n52R IqVqCKpSQc8hvMD/ZEtCRqBEdL2b51LlyETUPR2NEU2kbUR5PIDgXMSVftFd12FrSgYWgxx5AetK lfstetW3BdW4CtFNXeOaz0lVAwJTicuWcp9UjkyE8VKVPo0RTWRX51KqRGY0umNha0oGFoMceUH0 Swuge+dy0aJFdNxxx9ELX/gi2mijjWi//fajKVOnmjVCV4bWsx/96EfUp08f0QX+wfgfPnP0KE7A XssJmM+CaE9X0SXwqSeW0vIl0+ivf/kDveMdm9L223+E9t/v53T4oQfR5ZddRDOmTeI1PM5+q+WG A8kUkirHqlUrafCgATLd/m677UpvfOMb6EUvehGd8Lvj2fq0PDmW94ZxDFqq5GZkMd+AcMIkXXIw 9sFaw2R2RLRqca2JWFlkrBdazeDPcTJbWHqirF13ivd++dPj2biB0SfH8u4vPDnGoHVMvuE3L2j9 4uQLrV94cqwJGLruWPfD0XhxaU+awfrQPrfUuiCGwy1y1KE1fweqXg0oSFPKKiAwrXHhd8mCym3f dSNqxqwFltHpu171NIjQEFSlgp5DeIH/yZYEgbs4Sj1ua3ACbxKgcmQYLXERlQhFQZpiG5FMVUGq RDJKPllYULntXBqiDCS93G/Rq74tCKvQRWNcIKuiL/A/2ZIgKDVF6oJ4zcW0eiknYJykLJw7gX/3 1gqGBAyJkLRIzZRrB7oOopshJtJwzJ49jS684O/0la98md7znndL+dSnPkHf/vbX6Ve/+AkdeOB+ dOQRh1Lvh3vy9QxJ2GJ5KIRxYKiRHC3ia4x3f9TPts+3bZCJOvi65NujCZdeq2SsqtRIvHLyJRNu WNdpGfOF5AuTB4WWr+q08z72C9ev6Rj7Za1fU0bpGFa0fk2y1q8J6H6IBGzonTSdE7A/HKvdy//x jwvsyDCaDnw3zg3I7p/LwBRGU6Rq/q7/L0ASMBws2UXbJ8hZ19pMjCw1A87w8drgotXRpFB/oXWD FO6oBhETopsvRUANIeiGcj+D2fyTLlBBN0cWqofi2xflCFujOEDS9ZgCFDUWSqRVWV3Gae1iVriy OgOEb4X6ZZcsNQPO8LE6uZuQdIhBgcz+wsQ43zg1iJhgbl6yGQYUU7PAUuZRiSiCakkXqKCrkoUB GnQQSsrStzXA1ihQb17KCo13c6Wur4oJiXM5i1nhyuoMEL4V8FM91QKvqwh+Tf6uMur7aWbboCib YmLmIHlxWg0oppqgVOYhZx0LW7PZXajGqea6kskUpCpg0TgrTjbUbs5ggkmhdYMU4ug6251PMHtA 3759ZQp4/CF873vfS9ddd71ZShx37LHigzFYSN4ybH1htdoCFt4DZgkYEh/pTrNCZzvs1/d++sLn P8vJ2mtpr732pCMOP5SOPvoIuuH6q2nh/Nm8Jkw3/7jMaoik6snHkYg9JZ8BYKzE6NEjqecD99Pi RfOt9UtnM4QNCZfcgPhT4EWchGF8hCdhS3RguhZNxJZLUobB65qkaZdDbfXCk22sQ58k21Nk3Mjg Jmaut36VUzZj1jAZ+yVPj+utX5KA4QXM4f1fk8eg+6HevMwY+3BIwD7M+5kTsHQ2o+DfAYHXkGBz 2UQRVEu6QAX9aiVSJC/+5YpyRIrjCpJ+vilAS51W5TqEFKe1i1nhyuoMEL4V8FNd4XUbgn/6bKgm uM6oHh/4eJ1MRZyTBnPzks0woJhqglKZRyWiCKolXaBCcxx0lZxTZA6wNQqlFgimAC21rLoAE0wq DVn+54XUXFmdASLGqa6o1pDgY4rI2ZZhXDCl/WRA8uI4/AhNwG64+iJOwKbLQxZpBeNECA9flqA1 KiVgfI3ANWfxLHnIg+QJ1yTtZohk7Gm+ri2jYcP602l//RPtsftX6D2bvZs23fSt9NGPbktbbrm5 9AxAN0Z5/cWyBZLMoVUeY7KQJMm1RsahcfKEJAoPgCwRzC1yWpxLBX7ir4lXetcXrl3WdVrGrqaZ WzX5Sq1f/gApvfdLHyBNHdOHpo7ma5iM/Xowjf2S1q9h90r3w3GPcAI2ukdIwKotYPE8sGxqOh8i qKa6LM2oaD2X5hvlCGnpEkF99PNNETTo6xk0AUsL1H4gRSuROBOiT8MBVDDfEFf1ruqCGtno1Q2E uG59MEN4NQYxI+o1ORBJVCG6JqXwafBjiO5k1RhQmPxcNiEZTIiO3TmXbTUjiBk1stGrRGNMIKv2 tlUKr8Ygct3wXa/JgXDRjk90zTarXeCq8GMUetUYUPp1OJcOceBFdGw9lww3VeOqIVFvlKsBDai5 gFCyMDWdk4hgLPw6ncvEmVD4qBKpTnGFH6OqC2pk5dx1OJfLly+nM884g17/+tdLa9h3v/tdGjFi pFmJej/8ML2ObfhjiXLQQQfJ+hJEzLp3Qfz63rvzjQieyE6lRXhCyzcnSHRwM4Iuf089sYSWcDJz xumnyPgIzBr2wx98j4455mg68fe/o+uuvYpmzkCrHNb9NCdgOsOhTrLBydjT+any03xjg+nj0WqG rouYDREDz3GzoQPV0SVHkzAdkO6JmCVXXOsgdW3pktYusamvj5+QG6uQfPmgddyEVW9g/IWlqfUL yZeM/bInxxPQ9TC3fmH81xSMm5DxX5yA8c3L9LG96JE+N3MC9s6GWRC7Ah83Py359CiqukN4NQaR axNcB2pyJvLXQ4XompSKD1D4sSZ6STaicOnwXc8GE6Jj/E4XYN5NbXUbavauAhhVF9kuJWVZs1td RXAu4jqdy8QFY4ULlqxUfFAVfoxCrxoDSr9unEupeVHoJdKNdUTVv+pS0b0FDAnYqiWcgPFvHOM8 8btHaxSSGVxvpAUK415xzUFrOVrfl8zmJGq+PIBK41QfWy5jxIhW0arlc2nE8P50xeXn04G//VVO wJ5eLa1eeBiEbo1IxJAYLZiJJEyLJIGzkYjl7ZBtQZFuhUjOrJUrFVyv9Jql8X7d0gdHecyXz3jo LV/oejhEJg+aLslXfO9Xfn8hxq/q5Bv3a/dDSb7ukeRr7JA7aNqY+zgB26+egMkx50U3z0nC2sTV ZCyUrH5NCrVii3HrE3IXRN/2xh9ZhUlHhmuXG+JUD2yMC3ypuVzaM1hL62lCzdtgcUaUXl3raxUX ty+JKlT9C6ZuTOgYV4B5/3yuu4xL29o5TvXMlhIXI0xLUDkz0SZaSXRGdVtNra6iKz0RDfsZIbb0 mYwQJ5UsI6JvcraiKDVHnVEw7+tp2NYqk7Wu4koUcRKbtYjOeo7rFtLxqaBheyNqNie6iBOkz+Ta ZavrsYGJcYEvNZcjE8F8+My6V8kMGzaM9vzqV+WP4lve8hY6//zzaeqUKfSVr+ySki+UF77whXyj cLlF1T89JWB7cQLGyReK3JhYWcaJjUzxvnop34Rgyvk1NGb0o/SLn/+U3vzmN9PWW3+QfvnLX9BR Rx1JJ574e7rs0otp1MhHpXuhQN77tYaewMuSMUsYWr046UKtCRjemcMJ2KLZkvilLjmWPKXWMOlK qOPDIGNKeUnMrMTES5I3JHKyHrToafIl7/viGx1JviQBK7sezpuhMx/KO3Nk8o08bkLHfunkG+i6 g5sXSb7Q/VDenfMATfMEbHMkYB1exFw5C1ljCd8BI0qvFj199xguRo7R7TgTqv4FU1l3Rtff2Qzm fT1cV71qTPrMruLyEiglLkZkXqF6Zks7a+nzu0YteTC1uoau9ER057OjS5JVqEcHJq0bdeZLzVFn FMz7eriuelWZrFmcEdFrxswZdMopp9Ctt95amT3V0RwXcfgRh2sCds2FtGrxNPmdSwLEyYu0IiHx kesNrnl+vdFWsOVLkIjhoc9seQi1asUSvWZx0cmHMOZrMT39BH7fS+mqK/5B555zprSSodULLfaY GEgSML6u4L2C6CKIhMm3AYnUIiRUlohJyxyKtJJlWZIuSbj0gdF8Sby0y6EkX2nSIDw4sodHfO2a jeTLWu+15cuTr/45+ZKJN7T1a/JIbf3Cu780AbuLxiIBG3w7TR11H514TD0By8ce56P9nLTrkLgY 0e6nED19ZxkVh6p/gRi3HkETMNv2Yhc6721T1Q2EAC7dj2uGxndzLcGtiGgNrwdkhqWOcaUxM7ws TRUEo7kqY3xZNaOjsQlrse4mrHWAoRKnalcrM3twKyJaw+sBmWGpY1xp7F4cYEZUHVy7s4q1hsWt dXhjAJNdrahiV3UtgliEVsQFc4lgqLmy1BoHlAHrFNeVaxvWIWj16jV04YUX0bvf/W569sYb05Zb bME3Hc/V5GujnIS9853vpBEjRlhUiaIFbIHekKALIur0dJiTIMzohReSYupmInTNeZIGDuxL3/rW t+hVr3oVve9976Nf/OLndOyxR9ORRxxGfzvzdOp5/300a+ZUafESPP24rsPe34UnzOiqgyfMuPnB TUfqipMSMS1L2K7v0dGSbpgWIukKnA1al7EUti59qsw3XLHrzqw87TwSMDw9njvdxk3IDQySL03A vOuOtH6h66G1fuHpcRo7wTcv08c8xAnYP2nLzd9BH+YEbFHjNPQdENyKiNbwtgCAiY5xZWxmAt+I LuKCuRXd8SlQrntdw0us9Vosoqu4YDexiGgN7xTHUmscUBqhKdPNOAtoc+3OKtYaIa66ijFjxtBb 3/o2ev7zn087fnJHeR/iqFGj+B66wxZWTN4F8fqrL6CVS6byb92SICRAofVJrnXomszXG3ngY0mY JGLW2i5l6VxJqOSatWY5X8cw4yEnYU8t5wTsQjrrzL/SE6vR6jVP4jBrK1rCcF2Rhzt8jZHWMEnE PBnTlixJyFLRhEuSrjmasImvFCRdeayXJ171MV951taZfO1C672+88tb73uTvDzeJt6IMx/Grodj h9zO5TaaNvJeTsB+XUvAEtrOZdvpcjTamWyNgyEYzVWZwDeiK/t/J8IYsGbUeTCZLbUsR05RerZ9 ZhNXovSAFks76tbO/hvwn0bn89huATpbgpXF6NsmK8A4q8/6suaLzGVET5ZYrPsoSr7rOPeo8k2I Pi53HVd6/CtxXuqIFj6uLDb7VfkYx1Ilrk1WgMls1KQ2JXs4oidLLNZ9ql51/CvncurUqfTNb34z JVxN5ctf/jItWbLEIjKKFjBOVpbyDQluTDwJ0uRHb0xwQyEtVo9j6nmfMewp6tP7YZm6GS1ib3rT m2iPPXanI444hI4/7ihOyI6is88+k3r2vI/mzJ7OyRjGfi2X2cLkBcurlnACtlISLCRHxWxhkkDp zVFOxrRlzLdriXVZlKfYSLqksL8lXhjvJeMn5ImyP03mxItvZubhZkaeIKPli29k5CbmUb6JsXET knwNtqfHPvYLyRfGTiAB08k3JsrT4x40bcyD9Ejvm6QFDLMgLlmqL6n+n0VXX8w2NMS1f9dLpurj cj2uivp6Yt2OepyXOkoLftMRzTFAGYfA6NsmK2Js+9+gOqInSyw2uZZeQMn8K9etKtx/3Lhx9N7N Ny+uX5ts8gZ52HPdddfRvHnzzLNE/LwjjjhSE7Cr/kErF0+RhyyeAOmMiGh90hbx1OKfrjH6QAct 7d7CnhIxS8YwSRFeg4Gxrn17P0R33XET6wukOzRa4fE6DIxbRWKkSZImYtIiZtsire9FQoZiMhe3 qa8+KNJ3FGp3Q+9y6OO9fMINGbMaWr5m+GszJPnC2C/teoiHR7h+ofVeW784+RqGiTfuonFD7pDk a8zgW2nqyHvoxKM7JGANaD/3VUupu9YcDzZ7xO9es78jxq1fyF0QgeoVpUCwJREXBFdQd4pnhLjS N8vlpQkIuojBI2xv9+IgcOm4nxvw/xut59JOn3qYstbfWUOXcWbv5NYJKS6sS9C2wibe91NlR+vx AUSsxlX9I8xmcW3+5WdWfEQMn9md3yWqmqlKRATbvxwXtrU7CHHF+oLcup+AiPEz1yaOK94/zHoY b1hQNgqtYCiYVrkKScBerwnYEnkajJuSOFOYJjbSwoSWJr4ZwfTKPtHG02ls15M0aFA/Ouqow+h9 W24hMx5ut92HaZ+vf5UO/O2v6bhjD6ej2XYOJ2OLFsyWJ8jy7i6+iZEEjD9DngZ7FxwkTdgGJGIp GcP2oFhS5skZainq44lXHj/BN1sydsKfJOsNTXpZKW6QUvJlT5Dt6bF0PbSB62nWMLR+WdcdeXps XXeQgI0YcDtttcW7aNvttqOVK1fasdmADdiAOurXO2Ds2LEyyVC8dnl5znOeQx/a+kN06KGH0kMP PUSrVq2yqBKpBQwJ2KLJmvwggUEShiQHrUx8XShbwvTakrskoiAZ0xYxbRXLXZ9zl2hOyri4D2LQ WoauiJIcTUNBIsZJmBdpwdKEKidkZRH7TG3pkpISL2/xQhkm1yztcojrVpjtsHhwZLO22rWrmnxh 4o2UfD2C5Ot2GjPoNho96BaaMuJu+v3Rv5LjX8yCCMip879dXNbqvsl14wLKv3vBp8m9O3/fm+LW A4QEzLc+7EllhzrvX4grYIe6ZopEc2w66Y6OJyKiU1x9HY8//jj17NmTLrnkErr4YpSLRe5Y2E+K 6RdL3TlOfZrkbsZh25r4tSyI69Y+Sin9cHy62k8t3YjD/vB2XMrygw8+RE888YSdEUY6TXYuXe/i XK5dnPk0oolvWgejKtZCq3GmV/26G1fAL46G2m9kXeKa/CMq60yxLXGJtrjk3uRvPi4KjHN9Lc9l M+uoxFXFWnAkINccmKnwsr3Rr6o7KufEcOFFF8nLmuONykbP2qjohoiCKeCvuOIKi1IgAXv9615P e39tN74BmSSzg+GmJLVEcWKDcVSYgEO7AKLLH8ZJzJEnwDJAnRMxTMFMhN/nYzR3zhS67tor6Fvf /jrfSL2HE7zX0eabv4c+97mdaY89dqXJk8bSU4+vlBcse9dGfA6e+Er3G9wYWSKmA9M9GbPCN0sq 8w1T5LnoLGOaeGGguydf/kRZuiLJk+R8M4PkC1POp4Hrk3Xgejl2Qlu//OkxJt6IM4ehC8+kET3o jD8fSa9+5cvlif1BBx5Exx57LB19zNF0DNd4lcDxxx9PJ5xwAp3w+xPoxBNPpJNOOknKH//4R/rT n/5Ep/z5z3TKKX+hU/96qnS9Ou300+iMM86gM888k/72t7/R2WedTeeccw6de+65dN7fz6Pz/36+ PJW+4MILpDvqRRfhGnopXXrZpXT55ZfL+b7yyivp6quvpmuuuYauvfZaaUW4/vrr6cYbb6R//vOf dPPNN6dy66230G233ka3345yO91xxx1055130l133kV33303l3vo3nvvpfvuu0/K/T160P33308P PPAA/41E6cnX6gfl5rhXr1708MMPU+/eveWVCH259OvXl/r170f9+/enAQMG0MCBA2ngoIE0eNAg GjxkCA3h8sgjj9DQoUO5DKNHH31UCt4th260I0eOlO5o+N6ioLsabtjHjhtH48ePpwnjJ9CECRNp 4sSJNGnSJJo8eTJNmTyFpkyZIi3F06ZNp+lcZsyYQTNnzpQya9Ysmj17Ns2ZM5vmzp3DZS7NQ5k3 j+bPn0/zFyygBVwWLlwks4pibB8KWpSXLl1Ky5ahLJcJclYsXyGJNxKD1atX05o1KGu0PPYYPYbC 9xO4p/CCv2tennzySS5P0FNPPsXlSXrqKa5DwcOWVOQX/L8HnJPNKy1g1YdJKC95yUvo05/+NJ12 2mnSahZxxJFHSQJ23ZXn04pFk/j3bi1QnNjgAYy0OllLmF4ryunppUgrOydj/k4uu/4tlWugXwu1 pWzFEvDeNXo6J2DzJSnDRD64ruDhjiRi0zkRQzKGFne//kixLoWebImcEzZNuizxskmC5uB6hdZ6 abHXVq8426GP+ZrGydc0H/PlLV8jdNwqpp3P477Q9VBbv8YMRvJ1K40eeDNNGX4XnXDUL+WY1xOw 6t+tChIFgUuhO6LcBIt1pM+srsP0RBvnerGt6wfKFrCwQ2mf0sIQ5cLLi0IlXjqVTYwqGfwEpZ6P a+eLktiiA8sai7hqZNZx0f3Yxz4mA9rf857NZMwFyrve/S4p734X616EUzt0lzFzmPi67nL0Md1l KbbOxjjYLF79TDbduczbtoKr1u7jcTLTmfNRdn/ndH+Fl7hs87iarfDhYrbsn4/hZpttJuNadtpp J/lj1zXaz2VmS7v6N8Vw0f+Cuof5pCUQuEwqqrqgwSlQIkaXqntCU1xJ5O11vqq7lHWIMS5YGKpl rmp1vRrXHSCi+fNQOV/aPaLOStH/gqpHSUQvldfuXIY6+Mm2BT3LkQRKPxGjS5Bxw7nF5lvUbk6e tREnYFWOyzve8Q65uXV4C5gkYNLypZNUeCLjNyT+VHjZYr7hwI3HYrwsGYPU50lXQrwDDC1Zj63B u3TwO4W+iMaNGUKXXHwu/fQn36etttqCPvGJj9O0KePpycf4ZnWZvlwZsUimMLZBbozQEjZbuwtq AsU3SN4yJq1aXObwdprstdhtnJcUdDe0rj3a5dBnDKvc0BQtX/4E2Vq+5CZGx33l5AutX/b02MZO TBl5P43hm5fdvvzpxuP+v1YwAyfKs5/9bNp4443pORs/R1onUHC9ft7znicF43hegPKCF8jfzxe+ 6IXyIODFL34xvfglL5ab6Je+9KX0MpSXvYxe/vKX0yte8Qp5gTcKxhe++tWvpte85jVSXvva18pr EzALKMomm2xCb3jDG+iNb3yjFHSBRVdYTEyD8ta3vpXe9ra3Sdl0003p7W9/u/wG3vHOd8jYSJ3R k//OcMHfdjwwQNn8ve+VJGCLLbfgsiVtyWWr923F3+Gt6P3vfz994AMfoA988IP0QS5bb721vLB3 m21QtpHup9tttx195CMfoY98VMtHP/pRLdtvT9tz2WH7HWiHj+0g9xUf59/EJz7xCRnv9KlP7Ug7 cdl5p50lufjMZz5Dn/nsZ+hzn/scfeHzn6cvfvGL9MUvfUm6FO+yyy70la98hXbddVfafffdpey5 x5701a9+lb6211601957095f35u+/vWv0ze+8Q3ppvytb32Tvv2db9N3vvMd2nfffel73/seff/7 36cf/OAH0or+ox//iH7yk5/QT3/6M/rZz35GP//5z+kXv/gF/epXv6Jfc8E7CPfff3864IAD6Le/ /Q399sAD6cCDDqSDDz6YDj3kUDrssMOkHHHE4XTkkUfI5DxHH32MPIDAw4jjjj+Ofve738lDCEza g4cQfzjpD3TyySfTH/94sky+cQiv57WveW3+vnnyxfVGzlUKzuv3eV/woGHunLl06KGHyffwuiv/ TssXTrQkB0lYbnFK1xpcK2RcmD7skVZ2b1WXRMyuf97dGSXI6AqtsvYWQEsarou4RkqXQBRJlIbp gx4kY9IyhmQK1x/Ifj3ShCzrsKuPzG4o8ZZ4SXdDdJVG4jWo0url163Qam8PjvR9X97ylWc9HIvk 65GcfI3i5GvUgH/SlEfv4ATsF3Kcy0k48IfIS4TqmS3tMa5qyUug3SrLtFDOq2YEv/UIOQGTbe96 J6rWrHczrrNbIyQEC75L0n8ZnVbXGNcQgKdfuHjiIoOnZHjR6bRp07RMt7paok/iuiPjCV3QuVT1 VCqfXWxXU0n+XfhxKT4zxlU+s1okDj5d+FVLNQ469mfO3Lly8f84/4FqGsNSQxfnshWVZEUXtp5u QDyTczfjurvyAAkJcVnsvLJktf3sdpybUxzXIaRzNAMOfk7WJg6wOJV10d24BIvrKrZqy3p3P9Pq tYCEYJGOraPzytyKJ+378o1U9Wakq4KbuYULFso6pAXMErDFkoBpAqNPhHPXHE3A0BXRZya0sRHW BQfv41ojiZjOcLh65SJatXIePbF6AdGTi+npJxfRmFED+SbttzR29DB6ghO1FTKwfb7MLobPyk+o x9FCS5wkCUuJmM1ghu2Tgm1VXRMuS7osRm6wZJZD79LjXXnsxkZmDMsD133clw9c166HOnZiik28 kaadt5uYSZi2WZ4g30NTR91Pd9/0D3rHpm+kzTZ7j8zihtag+3r0oHvvu5fuueceaUVCixJaltDC hNamW2+5lW65BS1QN0mLFFqmbrjhBrru+uultQotV7ixvOqqq+jKK66gy6+4nC677DK69NJLpdcA eglceNGFdMEFF8gNEmbE/Pvf/07nnneetJadc/bZdPbZZ0kLGlrS0KJ2+umnS8sBWtr+8pe/yI3v n//8Z2mFw83wySedRH/4wx/oxN//Xm6WcdOM1rtjjztOW/WOPppvro/iG+0jpLsXbrrRLeyQQw6h gw86WG7Kf/vb39JvfvMbOmD/A+Sm/de//rVcy1F++ctfyo09bvBRcLP/s5/+lBP1n9KPf/xj+iEn Az/84Q/p+z/4viQISBT23fe7kjgggcB4ICQUSCz22WcfSTL22mtvLntJAoKyxx570B6770G77bab JClf2eUrkrQgefkSJzFf+MIXuHxefg+f5YJk59Of3pl23nkneeD3qU99inbccUf65Cc/SR//+Mel 7MAJ0/Y7bM9J1UclwUKite2220ritc2HtpHucUjKtnr/VjIxzfs4cdtiiy1p8y02l8TuPe95jyR8 KEgAUZAQvv3tm9Kmb9tUEsW3vFWTRxQkk7G86U06zhLFk04tmoQiGd0EhRNTSVBfrzWS1tdKea0k sa95rSa0r3nNqyXBffWrXi3Jrie+KEiEX/HyV3BSjPJyTpBRXkYvReGE+aWcPCOBRnnxi1E4qebk Ggn2i174Ik24uSD5Rnn+81Gen5JzFCRJXiR554KEvum61ZZ8xYJtOIyTr+9zQvnCF76ArkUCtmCC /NZrSZglYNodcYK0tq9cMpNWL53FZTatXqbvJkwPodAbAAmZPJDypMxrJF7w0S7QyxfPlZYyuZ5w guSJGMaXSpdBdB1MyZgVuyalMV3Gi7+VlHhJ8qUPi7TVayDNGK+t9dryxYnXOHtoFFu+YvLF167x du1C18Ox3vVw8K00ZtAtnIDdJAnY5Edvp983JGCC+Ler85+tEimO6xDXrVVISIxbh/uC9QRlAiY7 EHYi7g9s+j+joqhadWJUqYo9qQ1+0KO98EgHvH6CoCdOBNPEELaVgW4IeGKFP1Ab8J8H/vDjj6An YPF0AUEsjagq59IrQfp+MAoeRRaiCgp70w+emURW4qJzlIGKnlR8fhGnSsU9wC3d+a5HhONTtUUq CiYnihHl2vHxY+mk7QsIkVxlBNEUY1D5ehxBzOtkFDyKLEQVFHZW9H9GmwIx2go/RkVPKguFyfRo L+FE53O5ZPESvtn+h9ywfuzjH6M3v+XNfANTdkVsK3iYBKDblrSAfXU3Tro0sfGnwikJ4xsKHx8h XXIW5unhly1Bd8TZtALjIJbgnVyYgnkRrVm9TFq2MMvhiuXzmJtD83i9xx93BI0eMURmDJN3eHHi 9tjq5YRpmOdO05sjnzHMB6nLy0wtIfPkyhMtLWYTXy+ccGEdMmOYvicHXXnyeC/txoOn0s1jJ/gm ZrxOOR9nPaw/QfaxE3fTlBE96NG+/6Sttngn35h/RLqdbcB/F7z7HrrzPfkUuvtpeQLliSdSt0Dp KsjFuw+iOyEKuhai4OHHyhUracWKFVy0+yEKpk1Hl0T8rVrMv0/trqhdF1EWLlwoD3RRpHsjyrx5 0t0RXR9R5syZo2X2bJo9e5Z0kZw1k2/mZ86kGTNQZsjDSX/gOnXaVOleiYKuluh2ie6X6IY5ccJE +Y2PGz+Oxo5FGSvdNvHgBV05R40aSSNHjJDuncOHD9cun8OGyWsu0FKO7qBDhjxCgwcPljJw0CDp Noruo+hG2q9vP+rbpy/16d1H3kH4cK9e1Ouhh+TBw4M9e0qXVHRR7SEPIe6T7qv+IOKuu+6iO++4 Ux9EcLn1tlulq+vZZ50liWTTdUtKQ3fEd77zHZKw33zTTXK8MN71ec99Dl17xXm0bP44mj0NCY4l YWgBx/VAkjC+RvD1YhEnYJgF9u7br6djjjmUjubS466baPkiJFc2rtS7KFqBLN2hk+7doCdJ6xe6 LeJ6IskRJ0maiHGZZAkUirSMeY0EywoeCAmndsxqmFq7JKnTa5Wsm69X01Krl473yi32GPPFiRde lRGuWxO95SuN+9JZD7X1C8nXzTSy/z+53EiTht1GJxz5cznO/+C/NwXiHyj54xTuJ0IlSDZGFJpc rRbEOIB18XBSdIOZHEGsKOsHnlXfAy6hUmQpQSjnUTf4CEpetYa40i3BPcRc80mWCvSEJmteGJJF MH/BfNp+hx3kieAG/KeQjz+etsYEDFCrnqfsyRAlMurjYrZEH0ZwUxiBH3eNb6QMUKwYr5UpAXW+ CGiwK4QpaChc6q4MJZNJBNdQJ0sFykfPui90LgVdekodL5AC6JlTSbnCs6ZYCZUiSwKzZxjRci4L COU8aitGaWVKQMmjNrnuymi6/jiMLTiHkuZRADd+GAeBFhWMI0LrALpGvebVr+Y/nPXuiHgSjZaW mTNnyNPyvb+6Ky2eixYmTWh8prDcEoabDO2Wo61hM3TMg42BWL4IXRJtljC0iklyNV/GiWHK+Sce X0UL5s2k3x1/NI0aPpiTrkWcvMFvrkxLj5YsdLWRJ9QYDyHjtOxJNRIpJFVcS6tWKpZ0hVYuFJmm 2eJlhkMbQyGJlydfUzn5kpsc3Nx48lXOeJiTL7zzq3IjY0+Q403M5BH30eCHrqUtN397F+8Be4bR +F3pBtY1bgM24N+IqVOmytCD6jWrWl796tdI6+YF/7hAks6II488UlrTrrn8XFqKBMxanDQJs+vM TLS4a0vYMk6+brz2Etr/wP3ob1deQMec/2fa44f70PXXXEwrFs+Qa6B0yY4FE/0Ij8TLu0FrF248 nELXRBmLxUWTpUGaPEkypgmZJGWSmGly5S1bPpOhjO2SMalcW5ysy1ropXjiZdcrf2DkrfX+ouX4 0AhlnD04QstXHvelyRdavpB8jex/Aydgt9LvPAGrtYClhQGy6Vxli0qul5oDOpeCbvCsKVaM10o5 oxSFsn7gWXlnMmS3PAutId9cOJq8FKWXaInyg+fL0jfBt0P/B5MKSa2iNa6O+fMX0A47bC99lSOG jxhBv95vv9Sn+jvf2Ze+s6/W6Brk+r7CcUHtsuvwcV+J0/o7+7Ls9hjjcQXnseBDXLLH4uvTmBQn PGItrvKZsl0xjuUYl2JiQRxsYg8+vg6Jt8L8t7lG33I8sYvQBGzH9i6IfC71X/VcVk6qnHMRrIaU 49ScbYBYU1yAfKZ6i9lc3FN516rQ2OTselq2x0nR/6bnuh5nethAWTqtVQOCxfdTFlYEKsgy7Wcy Cqc298ECUCGpVUicfabouoj+oqXPzIhxai592uIUOdbhsvBdxOVA09MyxgVZ1sdF/6sc6jIuIMR1 BSQAAwcMoKuuupqOOPII2nPPPWUsC7oF4Y8pxk1ceOEFMk4GXRAXzkHiZdMfWxImXf04CfOZwlIi hnER3homA9QxLgyzgun4MJkpLCRj8n6cJfPp0aEDaP7sybRy6VxtQWM7EjQMiEeLlA5O165CPjBd iyVUnpjh5aaeZKEWWX3xdFvjuWAcBd7vxYlXGkMh3XjCu3LspgbJF54iT+ebmZh84SmyvHAZsx6O 0Hfm4AmyD17Xm5g7OSm7hwb1vIa2fG+ZgLWequp3oM0xffeyA74f0KSEuMKzIQ4cNCku8MI9lHKt CrOoU9YNec1VGK//Tc91/fOiXl9r1TsjW9IkFR6cTCokVZA1jWMd/0EnkwpJrcDjJIQXEtvkrQYI VkPqHKdUyWXkWA9zT+Vdq0LjkrPradkeJ6VmbvNfe4wcNVK6ZsZkywseHOFh7Ikn/oH69x8grZdN 8ATs6svPpqXzxlhLUk7CZDIMu0YsnjeRJowaQAcfdAANGMYJ0OOLqdes4XT0NWfQN3/6bZo0Zghf q6ZJYiXXQi4yZgzdn/2dYqErNK6deDCF3gJIjPAwJyVLkjih1UoTMjz08eSsLMZPUnk6ZIvFetDi 1Zx42TjVkHzhgZG0eg3HNat8aCQvW04tXzrpxqgBN0nyNaLfDTSi73U08ZFb6HdH/EyOfzkGzM56 26lP373gwJzEycKKQAVZdoqz4gv3UN61AInLsesbylkQ0x6EHartVY0IKG2dtBKwZXvdsyWW6RaL ocnqQdkmCdj2O9QSsOtvuF76MWMALfqc+0DY3XffI8t7sLyHynske1NBjMeZbHFdF48zeS3jdLts Hd2KbYiLJayjfZ89Tmscv+23/yg9/wUvoHvuvduOsCK3gOUnyukH3BXCuZQQXqTfdyvgZCILEqdi 4JuQjS51Ly4iOzfvY6cVlbZOWom1jXOuvLB1fU7MyFV06965jEH2uesap2LggUIp4JbmuE4oneth nVbUtU27Sj2uNyFdf6kFK1aulJnkMDMexuv89Gc/pVe+6lW0z1670aLZmIVQu+/Nt259uKHwqeHl qW9Mwnz8gyRh3i2RC5IwTq6WIvlCMrYECZlO2fzYqoWcfM1JL1DGhB7opojPwg2S3BzhKTUnTEjE fAYwaRULiVVMtGSmsGTzBM5au6R44oVxFHyDhcTLW71C8lVv+eIiyRduZvQpcpr1EDcyeG+OzRw2 dsgdnIDdTYMe1AQML2JG1zMgnpn6aWo6b8wJrTYsEdf1Kc4OEuPFhVaYkSuV1ub3xUg+HMdyc1yn FZW2TlqJtY1zTvfPUfdsimUwXcRBaXHN8CB1lBBQqnYAnJKUShYchcIwnSu3oO7etjoqzrW4Tisq bZ00BXNCZxu6Q2JMnCddmOhliy22kAlA0H0Rrf1VVNd8hCdgl3ECNne0tHSjpJawqfkas2zBJBrS 7z464MD9aczMSTR6wRS6kxObP953CX35+1+lYQN60gokYLgeovuzXBN13Jj3FJDau0bPGifdD/Fq DSRHmIVQH+rY+CxptdKSkyrtSphbtjKvvhw7Ad2i8TJlrCtfp6Rw4oWXK+fkC9crLny9Sq31w7Xl C8nXeOt2OO4RvGwZU85b8jVQk6+RlnxpAnYzHX/ET2sJWB3lucSy2991qyVGlW58Z83IlUpred1a D8AJWNyTcq/ygbU9Ft1JrQvKhaRHu5LFpTGJJlRNrvOG5Li4hmJtglJvj4ue6KetXRBPMkaBKX0x mBb9qTfgXwemIMasVOgbHtHcBbE8RyXaz2W0JD5RwWZf7uRf+HTNRZNvq3DJkBhFEk3gqoizperK q9aO0sZaIERMugnBLnAn+e/G6JTZDDDGchXjsm8Zp1pkIoyXqinOEf2AYOvqXIrupNaRcksmbU3J kBhFEk2omoI9xgW3GkJIAiZm+PKXd6G9996bvv2tb9F3v/s9mbwAExpgooMDfvMbGet1+OGHy8QJ 6EJ96qmn0llnnUV///v5dN5558ksZK985avo62gBmzWGi7Ys+dgIdPPDTUVqCUM3G07E8G4uH/sQ EzF9aTNmBNNkrDpls0znLC1mOmsYfFevXMafM1ZapPLgdB2MPhsJFGYB8xnB0EJmJeo52eIisUi4 sB5NvHySDZ+uGYlXfeaw/DQ5tXzhKfLIOO6rBxe/keHkayhuYtB953aa9OhdNLDn1R1bwMozDrCe /5AGG6SoxSiTExV8q6aEuk+dC5/CgmrGJUPmTZFFMrPgWlwqC7lkFaaVlQmuaV1QLiQ92nkh/93o NWBsoErdt9VlR5RdiwwjqaVn1KtriVXhm65bhqqP6E4a5yIv3ALBt9VMCcW2JNGEoKvoBHTIJVvA yGQTgRfBOYuQsoaxZ5hQBBOHYIKVK6+6Ssa/NaPYgwRNwDamqy49mxbPGSUPXGT8FZIwbwlDmTac r29j+DowlA46eD865fJzqcfUIXTFyHtp31MPpp/u92O+TjzK17uJkljhQZF2fR5P8/2lyfKwCg+u UMYTWuXxgnhcF/HuLSRH05Ak4dqChAytVvKghwtqKZacoQhvY7pcR5xcn/rxOm1SIFt3HJ+arlcj enLyha7SuF7l1nq9ZuUxX2Ot2+HoQaHbIZKvftfT8D7XcbmWJgz5Z0jAwjT03TiX5dkxmavMl/ao KcAYm4xVLsSxoFpi1mtICxiuA7JTtk+QRfSF8YpCaUaKC74uWh1NCvi7GOQUoFWB6CaIBISaA6uZ c9MCJGBoAauMAbv22uskARs+YrgxG/CvAIN7cTybE7AOXRDDOYuonsvk0vS9M3T5XU+IssI8BZDy eox3c6Xu+F2PstRZb4xLgJ/rqGvOdYhLjANMDlR9Pw3djeMKUjAFmDEAq83HUuXsEpyDCLTG5UVA Vc+AJa/H/Ny9UheHQMBE8gmyCFlvjEvIftERD4D8KfG6lI9+dHt5/x5mVsMYMNyIIBFCa1IaUyU3 F7k7IibL0HEPnIRx8iWzfmFyjvnTtEYixkXq1EUxT9MMHjcn6qOJG6axR9KHMQ6zJusgdL1JQo0E Ci1YSMb0hkll1Ei4TE+lTLr0BaUYV4FirV6SdKHgSbPd6PhNTkq+euWbGku+8CRZW744+Rrqg9d9 5rDbaOKwO2nAA1eFFrCcgMWzmZWaRVB+Z4NH/JIEEdCvViYhJa34ckVZkeK4ghQ/X+BypU6rdR2C c1GWOuvF5ggiAb+K3hXExeKSuwlJh5gVkVztIi7B3JpMyRigq808quQS9zGIQGtcXgSUetpHriCV 54ThcqWOm6NgInFBljrrjXEJ8KvoFdS2j4FJRjDDJyYAaetimPaTAam6ZiRgz5EE7G+0ePYI+c1L d+OUhPG1ISRhi+eOpz49b6Mf/uz79I3f/ph2239f2ueH+1DvB26nZfMnkUzo40USLSs+URDX7oPr J65t6C0gk2CgcJIkyRISMZkkQ6810orF1x4pY/UapHZ/GKQtaLmly65PknR567zNcJjGeiHxul9b vpB4ycMidJW2a9YQJF94aHSrFG/58gQMydeIvtdy8nUNDe99DY1HAnb4T+RvRu09YAGN31mg+K4H B0PruezquxPWBanpu5SM6yk0AfOFFOwmdgoFBkUWxSmLjnQwg11Qkc0cWUBPUjxVBiekrliDWlpY c3+vHRCDCmASjh122IFOqrSAXWcJGGYOEsQ4lpPqMhZJMLhox8f30yuB14EsKKlY8HOSOIfxKmX4 ubSlQ+S0MEvh4EqwC1iumqJuaPpMYED/AfIOsK5awCROV6GLtKJEKipqqVc/XzVZup8cH63NIpVy ojGSkEU7Pr6fXpXIfNXUFJd9jFcpo+VcZn9nXTd0OpcR8IuuEcGUZCcKxRDUZHYh2RJZoWw/4/Yo E6CaLLGQYj5pfxksZk2csugwf43mYlWJzFdNHlfllfCAit33scpDCwR+D5g6u5pYdafg/UGTJk2W mdRev8kmtNeeu3DyxYkXF+3iFya/kKe8PjmHtoStWDxdZghbxjcaq5dhxi+drnmxdE2cbq1jnnBZ soUXOqOGDxI26864asViuWnBuAhNlB6hmdJlyBMoJFOekGmC5knanMQh6cIUzzq+S8Z4YRB7mjkM rV55HAW6AU2TLj128yM3O9qVJ7V8cZGbGUm+HihuZqTrIcZQyI2MduGRBOz+K2iL925aJGAOOXXp /Pm5dMJ1FZMMFHrDd8KXbvDvOFdOJTkShvSTsNq/e16VMF4lhQj2ncXKkiGKmQ9mVnx/mvdLa5Oj Q7HRhaGoCnN0E1Q/k1H4VqxBTWYXki2RyZRtjEJv3mdZul86l05oZRIj8ICLVusncLGqROarJo8T 3ozZh6Uax5BzCcbiElwLdaRcLpUSbnJz1Y31SB1xhHZBvPISTsBmDZffvIypmmxJGB7KyPVCryua hI2jUY88RJecfwZdzGXUI734WjVRrk1zMdZUyug05nS+XCOV1xo2vX4u4msbHlKlVikkSUiauEzm awwKEiltbdfkSmokWJ5ojUXCBh8uoxFjyZw9HJqC9xHiGoWuhpx4SRdpvk7pGFW+Vg3HNPNxvJeN +RqsyZe2fPl085x4ccGkG+h2+Gjfa+jR3lfTow9fReMG30DHHeYJWLULYjjwqONJKPTKdwLfZycK AyOYkhwJU4pLgFRmsyrJgkSuVyinoZe6+uMCKkw8Mi43xKke2OKIZr7UXC7tGayl9TSh5m2wOCOi V5oFsTIG7LrrtAtiSsAYMQ5o1OP2JVGFqn/BdNivjnEFmPf1cN1lXPrMznGqZ7aUuBhhWkKUMbUt Xsp8dze6IDaiuq2mxs8AutIT0bCfEWJLn8kIcVLJMiL6JmcrilJz1BkF876ehm2tMlnrKq5EESex WYvorOe4biEdnwoatjeiZnOiizhB+kyuXba6HhuYGBf4UnM5MhHMh8+sezXHnXba6bXkyl9YulHD 7Id4eS7ex+QvNdf3gG1CX+MEbP7MUVJkLNWMOEuYJmLeHXH5omk0pH9POvGEo+mYow+hu2+7npbJ y0o5qZKpmmOx8WJIzkK3RUnWrBUNMyVitkIkRfKkWmb74qTJugvORFIm3QcxdstatETOvM5mCNm6 GnGRboacdMn6cPMVky9r9cpPmPWGSG5w5ImyP03m5AsvW8YYivQkGeO+9CkyuvD4zcyEobdT//sv py3fs2kXsyCW5zJrLOE7YETp1aKn7x7DxcgxuoxLUK5uCUxjHND976zwvh6uq141Jn1mV3F5CZQS FyMyr1A9s6WdtfT5XaM26YWp1TV0pSeiO58dfZKoQj06+rqMOvOl5qgzCuZ9PVxXvapM1izOiNLL UXgbIHExIvMlvAXsykvOpEWSgOm4KlwDUksYijzowUMctIgN4+vbaFq1eDIXTqDmjNWxpBhTOgPj SlHH8aaQUZT38adoifdeAtJ1mQtaqOSaIjUnTp5EpaTKiutjzB6KtHahSEKH65Ndo0biGmVjU4ff p12k+TqVuxyimzSuV9rtUFu+tNvh6KLlC8mXtnwh+RrGydewh6+kcYOu4wTsR/L3ozoJhwLno/2c tOuQuBjR7qcQPX1n62i3MDrE/TejSMBqB8DE4kemTlI5q1TwKWC8Oknlnm0Rioa4SoCqFdJ1CVBB 4tyNaxcdmISjqQsiXpL57s1yApbjyjUkTQQsgp1FZZr5kkukAGLdp50LjKLhnOh2GEQsGKPqcQrj Q1zybAsJQAvYu9/1ru4lYLy++rqVTJunaokaAVQcXS2+GIqkqYMLChaVbuEjx3L0ipYEJpUPVuMC o2g8J8alAP7M4KZUIJrgcS4CRUgZX/pYnJNWa+Ukg8WkRaF0UbW2A1UwGXlXJS4aKpo6SeW8UpFh sKha4FiOXtFSh1ktQKpqQI0AjKuY8K6fTTd9W0iyOOnCe3LSu3JyEoaXqOJFu7Fbjydge+2xCydc I/VmwmcIsyRMnvZyEoYxEMsWTKYxj/blJO7ndMp5Z9KZ111E+/zkO3TZRefKS0zT+3JsauaUkHGN GxKZrtlkndhjirw3DDcu6H4j47EkCdPESZOoakKGopx0KwSfEi4uksDp+C4tGOOl47wwziK2eKWn znLjE29uNPmSp8nyJBk3NTptMwawa/KlNzPyJJlvZCYMvY3699AEDC1gi1ICFk6aiOFcmo5TbqwI SXbUCACOweBx1e8sI2nq4IKCRWWa+YJjudTMWtkORclBC4yi03cdELHtd9kE49VJquRZhBQKw3QJ sLiKi6qBZDFpUQguVVVQI4CWONmIaKhoYg4Mi0LZMsH4gmM5ekVLRC2ORWg1/8ZzUsZhAbfERrkG s0i1NudSZ0FEAnbFxWfQwpnD5HePSSxkogtcE/BgBtcKT8K4Ti3oaFWXot0TMa5UJ+zQSTtExthT l7mWsafTdWIPxPmU9NoV8AG7nmgyJokTX2M0KePrDWZY5TLF68T79eghmoSCWVhlYg1dz0Rpnef1 2zXKx6Z64qUTBHHyhWsVxnv5ZBuh5Qvv+hrR/4Y06cZwTsC85WtoryukjBt4LR136A/lb0jZAtaN c1klRK/HZZQBpQ8WXJw0UVUnGcYLohBc1heEMWDNqPNgMltqWY6covRsswDQ2wAA//RJREFU+8wm rkTpAS2WdtStzuClidIFsdYCVumCaPC45s8Dmz1KzRdNKD3j8amGlDq0zDQdV/eo8lW26uNy5JrR 7FFl0QKGBOyuu5tmQcxjwNrX1r4lnS3BymL0bZMVYJxtP5fOZURPllis+yhKvus496jyTYg+Lncd V3r8K3Fe6oiWysW6gpKPcSxV4tpkBZjMRk1qU7KHI3qyxGLdp+pVx9qeSyRReFnqH078A73qVa9K SVZTqxfKW97yFpm0owpNwF5PX0MCNkNvMmSslTz5hW5PeS0JW75wCv3j3L/SaWecTmvoKZq4cg5d cP8N9J2ff48e6f8AJ2Ez+MYDY8XC9MwyeQembubCutaYOQw+k2nl8oUy2QYSojQ7GIrcLGlJXYj4 pslvoHKCZQU+SOAsDjdcnnSlcV4YW5G6/aDVy544202P3iDpjY28M8dbvoba02Q8ScakG/YkWZMv HcA+fsit1K/HZbSldUH0BKzTeewK7TGVNfIXKPq63BwfYzv/LSnRHldFycc4lhri3KPKV9mqj8uR a0bp8a/EeamjtGA/I5pjgDKu7VwC9XXEWI3Lmi+aED1ZYrHJtfQCSmbtzmVnuH/XcaVHU5xOQ78x XX7RabRgxlD+/eskFpqIWWuYX0csEZNkbLKND7MWsVwelesiWrdkkh9JzFCMk1oL1rFw7gS5BuLa Ia+skNYpJEvaWqUF15kHaKIkVppUxe6Ech1Ccd+ipUsn19CESxMvnd1Qu0Zrl0NtpR8zBK30Ns28 JF461fwoTLiBLoeYcAPdDvto8iUtX0i+HrqcHnnoMhrT/2o69pAfyN+RTmPAItrPYdXS9bnMAJs9 4nev2d8R49YvVF7EbBCui11mMzzkkgDFtK5QeEmcCIlMtgrAqy1L0TtLdZRxXjIwC2JjAiZjwDYL CViMLS+iNURjIXeMKlFbR3ssLL7qvGVcJ64d//q5jP5cm+iMQxIwTmjvvqttGvpOCViG2rH04ugi sslV6nWIA7o4l7Amj+TLdecwjTOftT6XVtTfNWU6IXtF/1y7VEX2zlKuo9QFoqPIXUTW/L3uHIdD Ao/8XTdEuQEaY0i+XJuYbBWAz95ZSmIFEyZMkNkL8eqGF7/4xfJHES1bG2+8sSZb0vJVJmHvf/9W 9HDvh20N5apTF8Q9vkzzpg+neXxTgRsO3FDIk1976otuN+iOiNnATj/1D3TZ1VfS0qdW0UBO0G4a +zB95+hf0WUXn0Orl85MyVVKskLtsk7fPF70VcsXyE2NTKWMJCndKHkCpQlZnJ5ZEjPUVnxCDS2I Q8KlY7xkcg0b0I7kS2YkC+Mp/CmzJl5o9cJNDqZtxg0OuvLojc14dOVJLV/hvTl4kswJ2DhOwPre d6mNAduueQxYC2BTu0vRO8oNaHVt/10K2uI6BtU+IkPk9mBY/Kex1tctc8u/Sy+dkb2if47LUons naXonaUWFA5R6SKy1XUd4/6d163k415cJ64dsKndpcx0QvaK/rl2CfAE7AokYNMfkd++Xgfs+oJr hD3cSa1hXHIXZu3WrBN21JOyOT52zOXJZueCeH2n4gRpjZJrCBIxvp5gVkKZzAfJmNXSym7XHW3R 8lp9oly0dEnSla9P0jUayZd3j7bJgcaGLod+rYrJ1wiZ7fAaTsBC8tWLk68HL6OhD15KY/tfxQnY 9+VvSTUBy2fCpczkOkK57JWlWLvUiGhsk/9HkLsgdkDa78oBqB0b/sU2HqPGuLDsIq6wBS6WrhCv UyKGz/QErDoNvbaA5QSsGueIemGrOlaQzJ1W2IDOZrViGYsjyZH8D8ETsO5MQ78BG/B/BZiC+Zpr rqFvf/vbtMkmm8gfQiRfeLHy5VdcQXfffTe94x3vCElXTsA+//nP06hRo2xN9Z/16NFjZBKOr+7+ JZo7bZgU3ETgxsK74KQkjJOtZfMn0g1XX0iH//4YGjx7LN07fiBdNuIe2vvYX9BZf/szrZL35diE HTaDYippymbXMa3zBFq5bD5/5jDpcoMEyadrlmSsKNqSlVq0TNZkS2+sUGucJVxSo7ULrV6xxSsk XqP0Bcv6dFmfVuuTZUy24bMdasuXjvniklq+bAB7vxto3OCbOQG7hLbY7G1FAubX2K4uqdEuctvf PUNh62LltXU7uhtX9esirjM0GMtYaqiQURW5m/cF6iuiyc/c/USUAV61CVYzRPx3nMuq3zrGqRqW lW2tuFeQ42KpwUi3RR+Rn+FzeeSRR0kXxMsu/CvNnzZYfvu4BsyaiHGm9mBGrh1oaQeHZExb0pGI pe7Mkz0p8/GlOTHTomNSfTyqdIXmdckU9XyN0wc3XDhJkvcGSjJ2r06SYUWuOZhd1ZIrvQYZJ3bz lWRLi7Z2aZdovz7pjKw58crdDX2slyZfaabDftbl0MZ8odshkq9HrOXrkQcvoUd6Xkyj+13BCdj3 5O9J0xiwePw7nRNHEWdKW1zUC1vVsYIuzOsNrAsidqfcpczgoJmt7mbI9tKc+YohfCaXiq3Gi28V yZgk5YKvqEGPYNotmoBt340WMIYElV+k4hNqnwfdOa2d0bVwUbpAeU60dibFOaKYPj+TUUpbjiob /iPYkIBtwAYocM259dZb6Sc/+Qm99a1vlT9+L3jBC+R3cNppp8nLSp966inzJvrOvt9JSZeXH/7w hzRv3jzzYMhvuvxRj7EWsK/u/kVOvpB46Q2FPs3FE14kYT4WAu/MGUdTxg6mXx/wMzr07JPospH3 0vE9LqJP/2APuum6S2klJ2A6YYcWnUXRdE7YXNeJPcbKTQoSMNzIYPyDtILZzVIqlkxNG6dyepJt crJbybE2i5glXTLwXQbAa9KFsRgylkK69ugT5gnoLmQ3O+PkJsdubtKNTeh2KDc1+YZm7OB/Ut97 Lk4JWBwD5pdTPfrhHAgZ9AimxWylhhCnYvRKV3JBEV/5vG79LVG6QFf3BYUtiunzM1lKpgWxRLaX 5sxrKa0K5oSONnHOVFuc1VnKbEKILY4PV64ZU6KIk6XIivz9UdlsmQyIpNbOdO9cZru7xU8XRDFt dyZLyTQXw34WYDpb3DmIjXHMCZ2OSEJKwC44leZNG6QPXriMf/QBTrj60Zwpg9J1RFrDrPV8hiRo 1qUZiVg1IZOkTMeh5vGnwcZlOq9Dx8yOt8SIC19HpJXKxmZJQobri9SalGlrlsrSrdDs2RdxFp8S rzvKMV6WeMkDopB44SERrlPpHV9IvtDlUJIvTLbhY77Q8nUpDeHka0jPi7hcSKP6Xh4SsPgesKZz wrDT4qWGtTiXhWclrrz+aO2Ms+s76rMgdoGqW3cPRPJbhyMnIViYEFfRaXWNcQ0BkoA1TcJhL2Iu EjBGwypawJ7BuVtx4lR6dhVXDenK39Fdv2cKGxKwDfi/jGXLltF9991Hv/nNb2iLLbZIiRRa3084 4QT5faxevdq8S1xxxeV8w/Ec8X/hC19Ivzv++Jpv+j2HH7a0gFkCNmfqI1Lk5oJvLGZLIuZdbWyM w7QRtHTeeBrw8J3041/8gHb9xbdop29/hY465mD2HUGLOKFK0zRLwbtxoI8NRe3SrZFvVFYsnSfT xaMLYJ71C0mTzkroSZlOy6zJVa7RqmV2mUwDMZAR77OH2aB2jK9Aa1cYW6GTbHCxp9FFl55HvDsP 39jIOIpyzBcGsI/sp8kXniSPHXgj9bnnItp8s7fWWsDaIDYszCnp3UXyZSHEdX8V6xAnTqVnV3HV kK78HVW/tY6LQgjutB6xYWFC9O0Ul5BWkKtuIfmyEOI6raK0dT8uoVtOJSRkbT+HkfxMqK6nDdU4 EUJc0yo0AXs2XfaPU2julAE0bezDXHrTYQf+nL69z+40oNfNtHjWMJrJyZI81Indnj0Zk+7NLE8c KBMDiZ6SM0wSpEX0CVbYF+uSGWRnj9XEaDAXtE4hWfKEjK8teLijD3iQTGnx5Er4onicFm3pQrEW eXQz9BavgShli1eZeGG8V2z1ulKSL2n5QvLV82Ia8sBFNPiBC+kRTsAmDbmGfn9EfRZEgR18qZpO RBuSLwshrlurEKd1jVu/0JqAte0L+MJWdWwJrMWtBdIlUipexBUhS456gNJut1pJhcnyHjAkYCeV XRCvbZiGXsCfGVcTAUu2sVR8Xqc4c82LDHsyUGEF4Gp8lWgKZDTG/huxIQHbgP9rQJKE7/3xnDBt t912KenafPPN6cADD6QHHniAVq1aZd7tmDx5krSUvfKVr6SLLrzI2BL6W+Zl+FHnBOwLnEBhJjAk YPaUl4t3s/FEzAehL5k3jiaN6k83XnUB3XnjFWwfTgvnjLNJO+xdOagxZbPVqeBdOZjYw3w1ARsi CZG0TCFZshnBpNVKkjG0YGnRp9maeOl0zW5XWWYPg+xdDGVgOydeozzxqo6p0LFeMsV8Sr5wo2Ot XrXkq+zKgwHseJo8ZuANnIBdSFu8u+yC2P2/QSoWvsEUoW7RWHH8F/4GtQGWIi7iP/U3aC3iSiPL hdoSyEhHR6qGuKgHgM7npMHJTRWAy3FAxbHjuYyu6xrXggaHxrgq0bJipXnpdtTRN8oBSlccC7W+ n0cexQnYxhvTZef/mROw/nxdeJBmjOtNd950EX3u0x+nbbbeiv5+1kmcNPXn69AjnHxZi7p0TdTu iXhPoCdlkoh5QXdFScZQNFFTmyZvSOjmzhxFeKm9jr+6VRIlLWipQqvV7dJyJa1Xj3iCFpMsT7DA WxHdWrk86cJ1ya9Ncn3ixIuLXJ+s1Uuml5fuhqHLoY/3eliTr6HS5ZBLT235euTBi2hUn8tp+MOX 0M2X/4E+v/O28nfpvHPPtSMMhPOAujgnpepQLhorjh2/s2bLiwz8LlsAS1PI+oCOY8Di/mS5spdQ G6g6GtjGuJKElhg/eaWLoSnOuI5x7WPAJAHbrNIFsUBeoX5eiaRXDFW/DLbEL2gXcVnvwlHQ5N3o +G/DhgRsA/4vAF0nRo4cKV0J8b1GixX+uL397W+nn/70p3THHXfQwoULzbt7wKyIp/7lL3TzTTcb U0e4ciSMHjNaxoDtuRsnYDLeAd1u+MYiDUyvJ2Ly0uOpj9ICvslYNn88lwks4904edIOfU+O11rk fTpeMMEHxpdxIrZ86Vx5iowxD6l1Ks0GpgnZlJGeTFlrVig+gyFkTNfsLV2aeGlLlw9s92nlfXZD LT6momz18mnm8ztzbk43Npi6OSZfeJo8uv911Puuf2gL2Lb1STiarqfxb5DWWnVC6aJaXo9WGZmA VDUnvWKo+lXR3bisd+HIaPp+NsZ1vSrmSrbZJy8d0BKzlvcTCfFvdBeoxknlbGUlUc0yJNUSFx0Z FbUdjXGZbJIEFRVoOgJ5v7zWKqKBynGGJh9Fthx11NGcgD2bLj3/TzRnUl++nvDvn68Fi2YMoRnj +9BxRx5A79nsHfS1Pb5IPe64guZPH0Jzpmq3RLSse/dEGVPqCZkkaWgp09YyGUNmSVpO3DDLam++ ro2k+XxNxDVDiiVI2j3QkjKbzEce8FhLVhpjGoq/azAVa+kahWuSXZdyV8Pc4jWSr09panm8WNla vYZJl0NPvHSyDYz3GsLJ16O9LqXR/S6nYQ9dRNdecBx946ufple87EXy92nbbbelPn362BE2rOV1 K7up1B5WehZ+8fdVWUFFrcWtb3iWbnK54Vlrl4qIQomIhqoT64EqrVnDzUz+YVvpBtYmLo0Bq3RB vLYyCUczdMXyEeGLI9+FpFjNyGIgI1IcL4JLFtuluHSUmqIa95/ChgRsA/6XgRkM//73v9Muu+yS ZjB8zWteI5Nr3HDDDTRr1izzfKaA32/8Nefrj0MTsDdIAjZrMpKuQfIUNw1K5yTMp2n2Qeg+Pkxa xGyc2GwbIxbHi0mxd+NA1lplKRhfxgnb8iWcgE0YKOMfdCawXCZKEmaJGBfcRElSZSXa3O7v25F4 KdbNMCVe3uLFSZeNq9DxFDbRRq3VK0/dLE+UkXz1LZMv3NSM6n8tPXzX+bT5u9/SkoAB4Qys1d+u 7OCSu+NvSbGeGpTEsvlvEC+cZGQxkFV0M64qxaWj1IDINETUAwzZEPdThNYYoBpn+lrHGViQY9sa DF5tLonGC8QVn9+CbFJJPs/JEFf1awfbG+MyquuKS0c9LkbZnmFRd6wgxFWObdex1gL2HE7A/v5H mjOxD18b7udrwv300D1X0egh99DK+SNYvpq+sddX6L2bvZN+/fPv0sCHb5Yp62dPHihJWOzqPNXG n6ZiyZgnas5DRws9rmto3R9tSZEnYpI0oYugJGRIpjQp0+QsF58yXnmXQ8KF9co16Z9W0NrF1yWf 2VASL7s+pWuUtnoNRfL1MLoc6iyHSL6QeI3pzzZOvC7+2xG0+5c+Rs99jk7m9NHtd6ALL7xQXsck kPPR3XOZHURaq3PZVRwvEhnFIFXj1jPoJBwi8jLsAERRQScl1I0ojaK1xDV4JhRxgkqwo4mOXGMY k8JnI17ErF0Q6wnYZuFFzDEOSylJ4NIIMwS7uHtM4CMSHezi7jFeAK8ZQWxGS9x/AhsSsA34X8P0 6dPpsssuo69//ev0pje9Sf6goZsgppG/4IILaOzYseb5r6L8scrPmBdyPXA0/J7HjBlDm3ACtseu n5fxEOhSI11vrLuNJ2I+wBxJmCZjOusXpl8uuyh60VayOUHOxXw4FgnbsiWz5SkyWqCkRYqTJO0a qN0EU7Gug4kXmRM1LmWipclWraXLBrkj8RqHGcSstavo7mNdfOSGJyReozDey7ocys2NjKO4Nt3U YBzFqH7XUK87z9MErGEaeiBdnx0N50RI4dWIZXEuva6hNEgcShK4NCDdogS7uHtM4CMSHezi7jFe AK8ZQWxE2k+go3NpFM2pxrhmYxEHFBsQUKHTfrZATbwUIWkSlz7C6xrgZCIDoqguuM3rBCMCL+6y sNKAkq44VWODueJZQ3EoG52ZFL40FlRpMpTGqssR0gXx2XTJ30+m2RMepimj7qepo3vSwb/5Ee3w 0W3omkvPoOVzH6UF0wfRZf/4C31u54/TBz+wJR120C9owEM3ycyJc6cOoumceHl35/TeQJP1dRZm h80KWuLlgdOMUXzN4OsGWqOkZcqTJU7IJDHja4t1GRwtsurajdBtlmxJnNVyLfKWrjy+K7XIc0Fr l0wtz9cnFEm6MNbrofx+LyRfIzgRGzvgahp0/4V0zikH0Wd33Iaex4nrs571bPr8578g745svO8q TqyDOaHzOen2dz3USYPgpQFdXrf+B2AtYIrqfjXvp7LCm7HJr6oXXqFq9isRctwOaPIKXIdVLEhd EOuzIG7WNAYsoekTdRktkKue9UigZNvi6rHKRL7u13x8ql7/TmxIwDbgfwGYeRAzGP7yl79MSdfz n/98+tSnPkV//vOfpfshugw+I+jw82z6PVe5lIDtxgnYpP6cbKE7DcZC2NgHG+NQTcRk5i/pmoiC JAxdFL2boidllpi5PFVL8kECx4nY8sWagMnAdCRJj/o0zTl5KhKqlGTlRCsVzGIY3pNTnU0sDXDn z/IxF5p4WVcfe+rsyddIu+nRd+Z4yxeeKvvNjXfnuZxG9r2aet3BCdhmbS1g6/43qMmkXFd/S+qR 3YtrigRKti2uHqtM5Ot+zccn8WZUpkRVBxLXZEyoG5u2oo42L2U7raHJ5ly0Qa761mPVa+3jAGND VfdrOyelbz22OS5xdWNCk6k7cdGoY8A4ATvvZJo14SG+LtwrrWCDet1IP/vRN+m9m72D9v/Fd2lY v9tozaJRnEz1otP+fAx9YodtaZut30cHH/BjeuCuK2k2Xw8XTB/C18B+knxNHtOLi49D1aLjUnsl Ha3vePA0b/rIlBjJtYOvIZI0pcLXFVxbrMh1Bi1ZkC1Zc17f24Wi68H6pIuhFCRd12qR8V3XyIMh afXia1PR3VDGel3K16oraNzAa6jfPX+n0/6wP+24wwfl79Rzn/d82m2PPejmW26h1avX2NFUlIf+ P3cuHcqUPLSqZz0SaGb/22HT0GPzsdCdgAxJ1cwLqYsSVcr9OC6F+Lq10tpkBSuuIy7ZwZsuSILy JiqqfvU4iTDSTUjAtt9h+1oCdq1MQx9bwHKcxyrnGtfJAODTjGM/qUyHLJqSThgir4bGOBVl4Xri EyIBP3dMi/8YNiRgG7C+YtGiRXTbbbfRr371K3rve99bJF0nn3wyDRw4kJ544gnzfuahv3/9vWLp Jf/wbYH/RgFjRnMC9vo30O67fpYTrn40Q8YwYAyEj2nQMQ7SGiaDzXMy5l0UU0Lm0zJjFkWR0UqW W8uk9Qy82DQOSduyRbNl+ngkQmk2MOka6EkTapummW+kJKni5Eo5JFhcS5dCcOwr8r3SyiXjuizh 8pnE8DljkHRhdjIfXyHdfLR7j7Z68c0P3wSN8CfMfa/T5EtucHLiJTOI8Y3N0AcvoxF9rqKHbj+H 3vvuNze+BwwQOR1/tcTzAXR5LoFEKrSrDRPGFWaJc43rZABCnKxDGadEU9IJ24zIq6ExTkVZuJ74 hEjAzx3TokSVcj+Ok9CkC2XA1iVFJVercVxiXAL8UKlmddCikQWsQyJsZW4WLX9AIBX5XCqZzGmh fCANHgdRpKRDFk1JJ9JmJD6BlaRbnIqyKOIKRAJ+7miLir9uXyCTX9hW0YUyICopImVNcaSNAbv4 nBNp5rgH9cELXxvmTOpDi2YMpGsvO512/tT29OEPbUWnnnwEJ2c9adX8ETR5VE/6+99OpF2+uDNt vdUW9PWvfYUuPPePNHLw3TRnygCaO3UAzZyAli9/j+CDVlsZ/ZC0zOMBE8a4ysOa3tfo9aMPJ0vy AMcSMikqjxp4I00ceitNGsbXo4E3iZ/bRkI23Vu4pGuhje3Sli59IJS6GfJ1adjDSLpCi1evy2hU 36tozICr6cFbz5KXK39gS31/5Ctf9Wr6wQ9+SA8++GA+ZwXCufQjXnGL59I81CWuDzL+J6rDuRQn 17hOBsC2R1x0Dfr5SvkyEOslQhdEhgm+u9kQxUA2wmITKv6m1teicTXeCakr1qCWFtbc3+uIiuqT cFTHgOl7wKpdEDOi2vQxBczWdGwzzJaWDBP0y4eiOpDFzAezAUx5XLNc9/53YkMCtgHrE5YuXUq9 evWio446irbcckv5Q7bRRhvRBz7wATryyCOpb9++3ZrB8BlD9eeadBesDn7eArb7Vz7HiVYfLjqG AU98509/hJOsATrOwVrEpGsic7l7IpdJAzmZCskYEiuZxAOJFhIu4y3p8jJjonZpXLpoJk0b01u6 /mmXQC6WOHmLld9ATbBakzLYUJtuvh6LhGs8kq6hnGy1zSIWxlpo8uUtXpZ44SZIbprs6bI9WZbp m63ly58qj+h9BT14+1magDW0gMlhj+ekIJJBUVGzXv0bqFrV3RF5kRscE2VC579BjORnSDpiUFQH spj5YA5o3q827wzYo4/J3QqvfiajiKtYg1qaWShcVYnmAsFQmjrFQclEKRWOCqPW+lwmaFzks8yS KdGuANPVuaxEJRVCtLX5NSOavQXsonN+zwnYAzSBrxUoV1z4Z7r5mnNo6ezB0i3xd0ftT+/bYjP6 7M4fo0vO/zPNGPcwrVowgmaM7003XHk2fe9be9IH378FfXyHbem3v/4h/fPqc2j0kLtp7uT+NG8y XwPZb+oYTcRk3CnXE0b0kFd4zJ32aHpYgwQJSVNuqUJ9nbRiTRx6C40bfBPdfOVf6aoLTmLbdZyI 8XVpwA0p2UqxfA3yVq48qYZ9RpzVkK9LnngN4zKaE6/R/a+ie248jQ474Nv0rk3fIH+vXv2a19F+ ++1HQ4YMtiMXoeejPOysCeFsaa2qWa+sR5KrdkSryGWwLp2zuv5djzJQKOsFcgLm227ZZuOOBZ9U B9nNDtXhI0LFN3tDyprLvDQy2yCBz0wdpU21EGdmqwStCZhMQ19OwpHi4nrCymTT4vYlUYVgMYUX TmqwirLMKHRRqh4KOa7++VzXvdymVbGt/2ZsSMA24L8daMUaMmQInXjiifSRj3yEnv1s9Jd/Fm22 2Wbyh6xHjx7yPq//GPD7lGKqVqWOheuJUKQuiF/5rCRgGNeALoiD+95G1/ENCJKxOVMHa4uYFEzP nKdc9oQM0zRLC5m3jHkrmSRiXFjWd+YgYVMfaU1jeemiGXwT87AkQTL7oBRNmsYNwcQYSKKQUN1F Yy2xkuTMkjVJ0NDChRY0cBKjyVYu6F6oZTRmNZSZDdHN0MZ5SeJlk2zIu72QfOWnzbjpkafL1vL1 CN6bIzc5GMSOd+dcRMMfvpQeuu1vtHmlBayOfPwB1XjZnXMZIOdST6ja3MG4Is5tjBgHZFGF4GoK L5yMcVYrOvwtqaCrv0FJdyH4dh0HHxGSqwqB1ypB9SY7JPCZqaFi0lYCJWVp9uRW1Q36EcoG0Q1Z B5LN62BMogrBYgovnEzrxrHMnpCyxhClYBLW9lyqKy8gSBG6JS7Y3UGEwGsVBAUSsI05Abvw7N/T jLH3c/J1F00afg8dcfBP6F3veCsdfegvaPLI+2j57CE0oOd19KuffZve++530C5f2ImuuOAUmjr6 QVo+ZygtmDqABjx0I532pyNp1y/tTFttuRl9bPttxP9STtj697xBJvvBNPcyBpXl8Y/eJz0AMMnQ ULte+IOb4VIjeWKZrykjOKm65eq/0g++sxu9+lUvo+c9d2P60mc/Rped9zu+Fl1HEx/ha1P/6yVG Ei1J6PQ6JEkXWuAt6cI1KT0Q4uvSsF6ceHHSNarfVXTHtX+hX/5wT3rzG18jf6/e+rZN5V1po0eP tiNm8APNdeWQ1nUheAFBitDZr6obijipoaeq1BPJImSPScuMQq8Zc9z6hDwNvW+7Hj2FicWpElEZ Z5UKPgWMVyep3LMtQtEQ1znAEOI8NsY1rAOTcGzf9CJmzIIYJ+FoQVqlfV7xISyqFjigiceGRtXq AsmldIQWGEXDAWs6l/8pbEjANuC/EU899RSNGjVKpo3feeed6UUv0ml5Mb7rZz/7Gd188800Z84c 8/7PIv06m36mVc5+z5FOLWC7fJaTK7ystBfNntSPet59NX10uw/RN7++Ow0fdA8tmjmMEzSd7Qst YtNTF0V7gWlsIZNkLNfedTElbFJY5xgkZEjApox+SBIgvNMGLVPoGuhTMmtXQU+k7N05lqBpq5YW zFyYXkzqtawPk2rojGO5pSsnXd7iJWMrZHyFd/XxsV72pFludOxmB0+XMYNYz0u4XMQJ2IU0bsCV 1P/e82izd76JttmmJQGzcyBA5eeEa2ODENDEgYzXcKhS150Tow4uKFhULXBAI19+f5Jc2Q5FyUEL jKJhW6txWMRYpYJPAePVSark2RYiCHG8bqs6g+3JJQoxLsqOJq4hTtSGjSgYKNGHRdUKrxa+4bg2 oBbHIrSaf+MBK+OwgFtim0ISzOhxLgId44iOOtoTsBNo+uj75LqAlvAJQ++kc087lj70wS1op09+ hK699DRaOK0/LZ4xkO699SL6yQ++zknWe+izO3+czvzLMTS8/220ZOZgWj53KE3na2OPOy6lU/5w KH1jry/Tdh/+AG39gS1orz2/RD3vuoKvnQ/JOFS0zM+cOFjGv3pLFK4dsSB5GjPwejrj5IPo9a97 lfw9+eAHt6Ydd/wUyxvRc5/zbPrCZ7anC888WpK2CY/cRCP7chJm159ceP2edMl08pdyUnYZjR1w DY3sczndcMmJ9L1vfIle+XL9m/XezbekP/3pzzRp8mQ7Ui3odC7TiejGuaxy3Y0zlD5YcHEyiAUi H4VG5/9uhDFgle03pb5PwbPBx+XIKcDkgOIErSN0jfrDBTquLxir/qkFrPIiZiRgcRKOHMdSWF8J GArPUHjpphrcC2BPc9VifFkZ3EuBuCqcqpvK2H83NiRgG/DfBEwbj+l399hjD5m5EH/ANtlkE5nR EDMbYobD/+8IP8/id9zNn+1oS8B2+/JnZFwDEjCMY5gxoQ/dfeultPOndqAdPrINXX/FOTIz2Owp eYrmYjpm1BNiV0UrlpxhZkVP1uAjOschAVuycIaMn8BUynkqZu0eqMkYugk2JWZaRouuiZbWiOV1 DPYpnW+hUag98bKka4QMgrfB7ehq2B/dDTHWS7v8DLMuPjLeC2Mq5EaHi9RIvi7mG56LaUTvy2hM v8vpvhv/Sj/7/m707I2exQnYh8MYsHSF7oy1OpcgY0D5GaI1xgExlj3NVYvzTXAvoIxLfFkZshew zn+DykrgcuRqaDB23s9mIAJx7ZHq4fD9dEbqbA4AGQx2Lp0RzZTgZah5hsJLN9XgXlr5uWxCyUPL zNqdy4BgrPp3N87RtJ86BmwjuuicE2jaqHv1WsDXhQnD7qRZ43tS3x5X0I+++1WZjONH39uLHrr7 ck7C+tOCqX3p/jsuof1+/h368IfeR9t/ZGs6aP8f0u03nE9TRj3AydggWjprMK+jFw3q9U+65Lw/ 0YnH/oZ697ha7Jg8CC3yM/m6NmvyUEuMLtVEya4dSJyQhI0ZeB3t/7Ovy98VvGPr8MMPp2uuuYZO O/102nnnT9NznvNc2vjZG9HndvoInffXwyV+HCdtw/tcpeu1dWu5hIY/zIlXf7SKXUqXnXsM7b37 TvSyl+o7JtEif9ZZZ9Hs2bPtCHUPa3tOCv+OQYwGe7e/s/A0Vy3ON8G91j88q3G7heu8Q/ngQFBJ S2cUXunXzbWJyVYBeLVlKXpnqY4yzktGTsCaxoDFLogxtvNXojAWcseoErV1tMfC4qvOW8Z14v7/ Y0MCtgH/v4E/UDfeeCPtu+++9LrXvU7+eKHF68tf/jKdd955kpT9N0F/t1jGAnhdR7RIC9gb0AL2 aZrKiRe60mAsAxKxJXOGyYyD+/38e/Sud27KNyI/pjFDe9DCmUM5kcKsYPaenHGYtIPr8fk9OUiu oGu3RW01izJ8EIuEbMmC6fKZaHmSVrCBVvydOfLeHJal5KQqyZxUpeJ+kmhZK5e0dOVZxTThsqTL i7R4obthnr7Zuxump87WtQc3O0i+Rj58OY0dcCX1vOVMOuyAb9EbN9En2e9///vp0ksvrc102X5G 4plzKXpHuQGtruv6N8jqFlQ+IkPk9mBY1vVvEOJgX/f7ieif47JUIntnKXpnqQWFQ1S6iGx1Xce4 Lu4nYE0eyZdrE5OtAvDrfC6tZCkznZC9on+uXQIOO+xweRBy4dm/oznj79cHMiiWiE0ZeY90Tbzm 0lPpMzttT1tu/i469Dc/ooEPXkuLpvfj0p8GP3wj/en3B7P9o/S+Ld9NX/rcJ+kPx/2G7rnlQprw 6D20YEpfWsoJGXwnj+hBPnkQWuPRyo/xrfKQRh7U8DUDidJDl8iEPdo98Bo6gBOw5z73eTLde4/7 esjY4T+e/Ee65tpr6W9n/o0+97nP8zXl2bQR78tOn/gQJ2KH0RBez9iBfI3i6492fUaL11U05IGL 6IIzDuft/Kgkn7gWfWqnnfhadFmH7tDxaGZJahOdaUKOcCkzuY5QLntlKdYuNSIa2+T/EeQuiEDH H3OwmYjDWB7KLo5QiCt9s1w/NUEXMXiE7e1enHGV/fQE7A+NLWAhAZO4HFt+ZrBF2tHx2BrCKhK6 e04Swn4G1LfV0Gn1zzA2JGAb8P8DmMEQ37lf/OIX9K53vUv+cGEGQ/zmTznlFBo+fPgzN238Mwz9 NduPtHL9aUVwSV0Qv4wErCdNGaVlxMA7qdd919D8qQNp4YwhdPUlp9P2221NO3zkQ3T5BafSrIn9 ad40vCcH7755WN+RY8mYlNRKZuPKAjfFZIwvQzK2eME0mjjyAUmAfGpmb6XSd+JwMgZdEilP0ELS ZT5ikzjUvg5OtCzpGiXTQKOLoZc4xitOLa/dDXN3H+/ik580j+t/FfW+81w65qDvSZdDfGc23fTt 0r1n5syZdnQZ4fpcv+4GncX6uWxDGdcJ5WdCNr0prrt/g6r4t/wNCjBao6JPi78g2zSmOa7+mUEX MXh051yi8uJY13P5r3wH1uJcdv/4RNkBjzrfxCWwSaPMR7a1g3+waUz0rdoUfzn1VPlNfmKHremB 2/5B00beLckXrhdSD7qZxg25jWaO7UETht1BZ516JH1s+63pA1u9lw797Y+oT48rOcHqLckYxo7d et05dND+36cdP74tvf997+GkbAc6cL/v02Xn/4n63X+1JF3jh2FsKmZZvU0eUCEBQ1I05P4LOVG6 WMpgS8YwdnR0vyvp1z/+KidXz+a/P3fLdmP88C233ELHHHMM/f6E39NVV11F55xzjryT63nPe77s 006f2JrOOuVAGvzAhTR+8NU0oMc/6IyTD6BPfUynkn/Oc55HX/zSl+mf//xn9yeBkkMXzklAnQs6 ixplXMdzGWxcaUz0zXL5mcEviAnd+Z00xa0HsC6I9a3PTDz4VmrI9tKc+YohfCaXiq3GN56AZEyS csFX1KBHMO0WTcC2r72Iud4CxpCg+tcnofZ50J3T2hldCxelC5TnRGtnUpwjiunzMxmltOWosuE/ gg0J2Ab8p7By5UqZcvfggw+m973vfTJ7If54ffjDH6Zjjz2W+vTpIz7rHfg36z/d4uebyIKlMWO9 C+LONIWToMlcZo7rRXfffBF97KMfoiMO/oWMfVg5bwSN5KTsoAN+RJu/51309a/tQvfceinNmzqI 5k4ZxAkVJ2CcUMUyFS8sxUtKRdeXlMpLTKFDHt1LErHF86fK+70wwFxeWipJEroG+ntzPIFCcmYJ lSRVpouP8eY7AsUSrcaWLp+JDEmXJF46qN3HaGiLF7oNWatXT0u8Blwt7875w9E/pS3e8zb5zrz5 zW+h4447nqZMmWJH1eHHOl+RlQnnQMigRzAtZis1hDgVo1e6kguK+MrndetvidIFurovKGxRTJ+f yVIyLYglsr00Z15LaVUwJ3S0iXOm2uKszlJmE0JscXy4cs2YEkWcLEVW5O+PymbLZEAktXame+cy 290tfrogimm7M1lKprkY9rMA09nizkFsjGNO6HREEnDP9qtf/0p+n5u98y109YV/5CTsLhr3yG36 QGfQTZKIjeJEbDhfM2aM6UHD+Zpz6kkHS5KFROwnP9ibbr7mTJoy4h5aPKMfLZzam+Nuo39edSYd dejP5JoJP7SQ3Xvz+Xz9vJfXf4ckd3iwhJleB/W4gMs/JFnScoEkZRg3OrrfFfS7w38o2/ibAw+0 LVcsWbKUbr/9Djru2OMkEbvyiiskEfvKrrvRszd+rrTuIeH67S++Tp/k+sUvfiGXl9I3v/Utuuee e+mxxx6zNSmeevopmjhxIq/zdrrgggu4/IPuu+++llej5KNZSqa52MW59FLDWpzLwrMSV15/tHbG 2fUd+iJm35uWvUo+wZ7F+o8jIsVWwVyrjdFkyypLUCp2oEaZq8KkilNuAasmYJgFsX0aeofQFVtU m+wAqKotiSxUbQ5QTbbM8aJicySfFvu/ExsSsA34dwJ/lPr370+///3v6WMf+5j84UPBe7sOOOAA /sN1Dy1fvty81yfYj7XTbzbYotuYMWNpkze8kXblm4lJI++nySPul/fYYDD5eWf+Xgakf233L1Cf +6+lZXOG0qKZg+mumy+mr+3xRdrive+in/3oW/TgPddIIjZn8gBOqJBs4WWleDFpLknnpMtrjPtC 4rZk/hR5rxcSIE2OrssJkxQkUUjGrtcaiZXJYqu1bGlcXtd18s4cSbikzt0MNenSxCvNJuaJVzGo /Wq5mfrLCb+i7bbeXL43r33t6+jQQw+lcWPH2tGM4KOMA91wTmqUuSpMaohLCDaIonYRFn0cSWWh yQ6AarOBa7UxmmyZ40XF5kh0sGdxHe8nHC22prissgSlYgcaqOzqQpOTI9iSq3FtYcknOETfZK8g hTTYwLXZQDXZMseLis2R6GDPokmdYltsgk5xAAt/+ctf6IUvfBG96hUvoT/+bn9OkG6hSY/eLknY 5BF30iXn/Z6O4WQKCRl0tIjh5etn/+Uo+vIXdpSuh1/54o70lxMPpt73Xi7dFhdN70sLpjxMk4ff TQ/ffSlde8kpNPDBa2g8XncxBBP+3CQPljDr66Aef6dB951Hg3ucT4Pv/wcN4oIaZVivi+nBW/9G H9jynfSyl7+CevfuYxuegYeAd95xJx1/3PF0wgm/o8svv5zOPe882mWXr9ALeL/8b9j73rcVPXD/ AxaVgSQFSdfeX9+LXvManQHRCx46/uhHP6I5s+MEUnzQunFcHVk0qSVW0BhnaIkTumJLKgtNdqCB auT+21GfBdHQtjPgC1vVsSWwFrcWSJdkqXgRV4QsOeoBSrvdaiUVJs9fwAkYZkGsdEG8Vqahb5gF kT8zriYClmxjqfi8TnHmmhcZ8iSgxgrA1fgq0RTIaIz9N2JDArYBzzTwB2jkyJF05plnykuRfQbD t771rfLHB9095s2bZ97rKao/VJabfrfKlUYfA7bbl3bixOs+KXiv1mROxhZOH0QP3XMVfekLn5Ju N2eddjzNGP8wLZ39iLyM9KqLT6cvfPaT8h6dn//4W3Tf7ZcJP5+TsRnj+8jMhvKi0tEokK0Yj3Ff SMQWzZssL08exsmPv99GZyC0hAlJlCRT14YWrFx04oysp7iihcsTLku6LPFC0oXPTYPkOfEaiq6G PS+RcRpj+18t4yzOOeUg+ti2+q63l73s5fSLX/6SRo4YYUcxQI5teYy7/zdIxcI3mCLULRorjv/C 36A2wFLERfyn/gatRVxpZLlQWwIZ6ehI1RAX9QDQ+ZyYU/R1UwXgchxQcex4LqPrusa1oMGhMa5K tKxYaV66HXX0jXKA0hXHQm3fT+CGG26gTd/+dvntfnOvL9BDd17Iida9hC7OO35sG/rkDh8itLiP G4LJfm6SVrLpo++licPuoJuuPp1+/qOv07Yfeh996AOb07f22YXOPOUIevDOi8U+d0JPmjfxIZow 7HaOvUVeb4Fuz2j5x+yvA+89j8u5NJCTsIH3/V0LkjIuqEf1uYzOOGl/adH6yq671lquHEjE0GJ1 3HHH0fHHH28tYufS7rvvTi9/+cvppS99qcj4e7ZmzRqJWbJkMe2///608cYbcxL6QvrABz5IW221 Ff3kJz+R9fhDyE9/+jPSOtaIlgOrdDgPqKNvMEUoF40Vx47fWbP5ohLXBlg8ZH1DawImKDhVam6B SB41p0YqIdla4ko7L2p+NUKYxIrAi0BqpUtpAWtLwDZreQ9YDU1fLGaaAsC1rUj4ZqN8BwuTKjXv LomWuH8zNiRgG/BMYdKkSfSPf/xD/ii95CUvkT80r371q2UGQ/SrnzFjhnn+DwA/VPuxFr/cyg84 qYH3MWC7fulTMtYBZcKjd9OYIXfSyEG3cxI2QJKxE47an96z2Tto7z2/TA/ceTktmDaQFs8aIuPF Ljv/FNptl8/Qlpu/m/b52pfpsgv+QmOH3ifjx+ZM6iuzK0oixr6T5WWlXLjGuC8kY4vmTiG8SBkJ kCdIw1PCZAlZSKa8BavUbQwXCuK4HmbvzMlJl3Yv9PFdOfHyyTVQLmbuUhpjs4n94/RD6bM7biPf nxe+8MX0wx/+iAYOHGhHT4HDma7uUvEiHGNFtCsgJtWFQGpVKIagJJGFwqcJz9DfIEGz8V/6G1Tj Osep2M244JdsLXGlnRc1PyMCX7iIUvpoVXKKoCSRhcLH0BBXunWIa+JbkFxrN7Wq11bVRNS4QLmA 2mSteOm2gDqV/RrcDeV3ffiI4fy3YA/5HW++2aZ0ybm/o1P/cKC8x/E9796Uet5+AV+DbqVRA3Wy HtRjOSGbMvIuvsbdTYMfvJrOP/M4+u43d6WPbLsVffD976VdPv9JOmT/79MV/ziZhva+jsbKGDO8 S/AGQrdrvIJjwD3ncDmbBiAJiwUJGSdnQx44X8puX9Bk6Fe//BWNGzfOtrqOVatXSSJ2wgknSBJ1 6SWXyN+5PffcU8YtYx2f//znJUH71re+KTomkOrbty+tWLGC7r//fulij4mm0M3+O/vuKz6f/exn acGCBfYpEY1HP7MuBFKrQjGEcxKFJtcCleuWKDmuALjAFy5N/v/l0C6IlS3PWrtURBRKRDRUnVgP VGnNGp5wp9ODqnRsxdrE+Riw+ouYG8aA1aArlo+Qz1QUf6i8ZmQxkBEpjhfBJYvtUlw6Sk1RjftP YUMCtgH/CmbNmiXJ1Te+8Q164xvfKH9Y8GRwt912o7///e80trGr2P8y8PuNv+Z8/XFoAvZG+gon YBMfvYuTr7to2uj76fYbzqMvfu6TdN4Zv6P5U/rS4ukD6e6bL6Q9dv2sdD084qCf0bC+t3CCxonY jEEc8xBdd/mZ9L1v7ynvxsE4ikN++xO69fq/y4tJ507uJwXjydDVES8txbgvJGOL506icY/cRUN6 XpqTo4c5AZJkSVurkETJi5CFt6Qq2JIdusdxLd0KRfdxXfYOL+lmyEW6GWJWQxsY3/9Kjr9MpnH+ 4qe3k9nENn7O82ifb3yTevV62I5aibX7GxSMax2nDi65O/6WFOupQUksm/8G8cJJRhYDWUU346pS XDpKDYhMQ0Q9wJANcT9FaI0BqnGmr3WcgQU5tq3B4NXmkmi8QFzx+S3IJpXk85wMcVW/drC9MS6j uq64dNTjYpTtGRZ1xwpCXOXYdo5Vo7jFOMby5SvoT3/6E73qVa/mvwsvpte8+hXyN+LlL38pXXvx n2jy8Nu1KzO6NA+4wSbwuZGTqn/S+Edupakj7qQpXAY9eKV0Xfztr75Dn/nUR2UM2O3X/40mDuN4 Tt6G97teWvYxw2v/u8/i8jfqjyTsbiuQJTHT8uhDF9BNl55AW79fJ4B6+9s3pUMOPUQmf2oDWsow hhnvpj3mmGPpYk7E8Ddur733phe96MWyHpQf/OAHMrFHBFruDz7oYLriyito4MAB9I199hHf/fbb T9556agfZmPkuHb3XGYHkZ6Jc5nieJHIKAapGreeQSfhEBFo3gPeRymqWB3RHCZ0W5yo3YkDCiWi zpdxVtdQGtAFcXuMAaskYNdiFsTiRcwNn+d162cxxNbs0BaXQ9rjUmxwafbOaIv7T2BDArYBaws8 tUMf91/+8pf0lre8Rf6QvOAFL6Add9xRZjBE98P/1hkMn3nUf7AF0/B7HssJ2BuQgH1xR3lHDsrE R++mEQNuoUN+80N65zveSgft/wMaO+ROWjJrEE0d05POOvVYeQnpttu8X15KOmrQHTR/an9axMnY 7Il9qHePa6TF7POf+YQMUv/szh+jgw/4MV150ak0+OGbbYzZfTLua9LIB2jR3MmcgN0ps4Q9IknS 5dI6pS1UXB5G0SSqueh7dXTWQtQWZ+/cid0Ly/fnYGpofZfXqH5X0si+V9A1F/yOvrbbTtIlCLOT 7bbb7jI2EH/II6AVVMOxVdQN6xzndUNMojrYmuIAuUURW7NDe1yxqAFxKTa4NHtnFJ/X5NyyAtBN n9cVijigUCLWYqWM7F2Pc6bpoxLVuh3B1OQiXHNs2yo7hAgQ1/SZHUIExee1OtcNYDruYwtSSIcY tAZhzJQnKRs9ayM66dhf08yxd3OidbO+DxBjTC0RS0kZFyRl44bcQlNH3knTRt0l+sN3X8zXp2uk 5Qw+w/teIy3+mAmx311nUt87z5C6/12ciHnxxOyus6gfy48+dL4kZkcf9B16ub2761WvehXtt/9+ NHToUNvyOpCI4cHQiSeeSMcdfzxddPHFdP7558tkUp/e+dM0d+5c81T4YRk9erQkeTfffDP1fKAn bbPNNvJ3E0ldG/6Vcyl1a0wzuorr6rr1vwBrAQN4d31/RbOSHQxqEdpsypSo6oVXqJr9SoQct0RB N3kFLgoVxwU+CccfKtPQX1u+iDnGQZS1q5CgYtwWleNxFN2FAiUhfoESHaV0YygRaffNaD4+Va9/ JzYkYBvQHaArRZzB0P+QbrfddtI/HhNttPWl/59D+nmyEH6q6ZcbOCiFykCr4BvegATskzKI3AeS oyVs5tgH6LLz/0hbf2Bz+vSntqdbrzub5kzqTQum9aPh/W+h3x25H32QbR/bfhv684mH0qP9bqW5 k/pIi9n8Kf0k0brn5gvp+CP2o12+uJOMFTvy0J9Ll0Yda3Y3TRzRgxbNmcifeTsNvv9CTo44MZJy GSdNOWHSZEpbrvxlptKCFbnoL7WtKyVbl0iSN6Qn1w8g8bqIRvW9nJOvK+iWK06m73z98/SSF2k3 ns9+9nN066230uOPP25HKqJ6FJuOrKGL419wUQiOEEUNHKBqXKfKrqvMy0gyVCy3RVwqPqJGJ0FJ iF+gREcp3RhKRNp9M8rtVygjnBnqPnU9xQB1IaBjZImCLrcpQ4lMsxR8IIoaOMDVTPP6WYm8FBcS lMiUymt1LkNVc2HmmTyXSY9C6VRVGS1xAarxEkIwJT5g2tSp8q4++buxkf7teNtb3kBHHvRD6nX3 hTRx2K00gROxUZx8De+nk/hoscl9pMYrM26gMYP+SWMH43UXSNKURyu8vEtxXF/qe8fp1OeO0zgJ O10SsVzOlKRs0H3n0KMP/l3kC087kHb7wvb0/OdtLMnQO9/5Ttm2V7ziFfTTn/5U7o8Syl2ip558 Uv7u/fmUU+jAAw+kI444gqZNm2ZWRziOjIcf7kWHHHII9e3Th04/7XSZlOOb3/wmPflU9YHlup1L iKIGDkhqXRCoxksIwZT4AHGp+IhaujFqxHqBkIBhF8oTmGWTpFI5+pVKiRxicdG3W3GI4e1Kvp1X UDLdi0MXxO0xDX21C6JMQ9+5BUwReBO1ykp5ZLNd6tLEMIKrjnEJup8l14wUKVV3Ip45bEjANqAN q1evlrE36PuOp3vyx5PLZpttJjPR9ezZk5YuXWre/1dR/l4LzX/P+B8MmoC9iXb90o40YejtMgAd LypFGcf6jHEPUP+eV9O+39iNNnvnpvKy0uH9b6YFUznJmtybBjx4HR3FSdV227yftvvw++nwg35C Pe+8lKaPfZDmcSI2d3Ifmsdl8sge9ODdV1DPuy6j8Y9inNk9nOxxAjb8Plo4ZwJ/3m00uMc/7KWl +q6clDRJ7YnZpdZtEMU5k93PamlRw7ok6bqIk64LuXDN8sjeeBHqFXT7NX+iH+/7FXqFPXX+xCd3 pGuuuVa+b13BD6lWeo1VhANcyKpVmXg+MupxNRipVVYafSObXdMSVbr2G9wudTDp9hrBVXNcrhW6 nyXXjOQjgmpFXIeV5BBe4H/yTUIjPEQr3VZFjCvXoVrJZbWruAqM1MqV6pF1ROcYkfnmc2JsMOX9 ZJQhAfW1rfO5bAxqXpOHeFx3z2Vhb3D99X6/Tn8/quVtb3k9HbLfvnTfzWfT+EduoknDbqHRAzix ksmArqVHOcHSiX9soh/owpne9xppjZ844gGZCbHP7X+l3refqkkYF68H3vM3Gs6JV69b/0qnHP8T +sRH9UHixs95roxVu/W222RyKEwg8ulPf1psSMoOOuigNMmG7Fpl/9Dbo1+/vjRiRHv3xRhy7rnn 0hmnn069e/emHXb4GL385a+ggQPKMa6O8qNYq3y2ouZVB0KTodEjINgLV1O4avuu/y+gTMDSBQFL LsHoIjzMaghOyVLlAltcERxurR5qhhMSlxRdpu3NFgVr8h8LWNyqtcY5lyfhqI0Bq74HzOLKtSlE NgJVtAGdjq1DPUpDd8+JbpsjOIkcbdkKNvL/bmxIwDYgAt9t/LYwlfDOO+8sMznhD9E73vEOeSKI GZ/w29wA/ZVWr1tZNLsT7OcYPXoUveY1r6Uvfe5jMg3zeJnNS19WKmXIbTRl5H3yjpvzTj+Wtt3m fbTDR7emv5/xO5mwY/7U3jR30sM05OEb6KTjf0M7ffIjMmPiN772ZTr39ONp4EPXczL2APv0lkRs 2ugHOLG7S8rYR+6QZGzh7PE0ZtAtMkMYkiS8L8cTpcFInKToi0zx/hzUeKHpEE6u3JaSLC6DOVbi sB6r9f07F9KI3pfS6L6X0z03nEq/+tGetMnrXinfqQ9vux1deOGFtfESGThmWvLRMwjBCzmubtU6 X5+NcQWC/AfhBdC607kMrGhRB6A7V/r6ovRxdPpb4hAqfH+ATnEuikc4FoWToLofqoGF1BznlirH S6cq2wr4OlWqoIhLii7D9kvtCoQkQwwKY53PpX2eclkCXNKYShxjXc+lwmK4RKvLwoZjkS0A5Or2 qJbZssa2quzFYXZZMhq2Fet0thZpBCq3oecEuvbhNx8LhpKgNWjLLbVr4iavfyXts+dn6OKzj6Uh D11OE4feTBM4IRs9EK+3wIQ/V0sZbrVOAKQyWuUxxhUzIfa+7S/08K2nSN2Xk7FB955JQx84m3rc cDIdf8h3aOv36eyMeIfXN775Tbr33vq7ufAy5Ztuvpk+8pGPiO8ll1xilgzdX9/LCN/75nMyZeoU Ovzww+m+HvfRn//0Z1n/bw74jdgUDXHy39my7u53/V87l9HKunymSFqSOctaJcN6gzwLIgObX+4C a/q/A/TgNMWprWZJgNxsjVEt63dEA8vZNy4dpebQSTjqsyDKJBzFGDBDsZqoVPdWAU74ZMxeTf6O 1jiuEmUo9aZjxmiI+09iQwK2AQCmxMXLIjF5xotfrAOK8Q4TTK5x5ZVX0uzZs81zAxSdfrXlNQdy 1KdPn06bb745veiFz6XT/niIzPo17hFMx8xJmCVimF4ZrWEzx97PidZ1tN8vvk3v3ewdtMcun6Fr LzuVE7d7ad6kXpKIoSvh5f84mb69z1foQx/cgrbbZiv6wXe+Suf89Vh68C5Ofgbdxuu6gz8DXR1v 54TvLlowe5x8FmYHG3z/BZws4cWlXIuMxEmTJ3mRac+QoCHRElmLxIiscejSOIjXgXfvDO91MY3u dzndf9NpdOh+36S3vOHV8r3aYsv30RlnnEmLFi2yI1KieryyFq+ha/E3iJF949JRcS5QP5dVgBO+ MJZR3YvLXlX/qEMWPZEmcJUoQ6k3HTOGxDVvo6IpToKkzpFNfgHmr4i+Let3lAaBx+Vld5C3FGiK Ayd8MrLQ5FhBY5yhGh51yKXdNK5Kvu4HveoDApbIV+PqkCCpc2TL+h2FISrlZ69auYp23213+d2n Yl0QMX54/LhxNH/efHngt+222zH/bLF9eOv30hEHfp9uuPSPNOTBy2n8I//kZOxGGsPJ2Ih+SLp8 MqArpUarPCYYwkyID9/6Z+rNZeDdp9GQHmfSHVf+jo7Yf2/a/N06SdTLX/5KmRYeMxLGCTAU5R6P Hz+e3vSmN3GSuCXNnlX/G1g9PqVuGleQou3ss86is876m8yQiPsv/D2YMye+G4whcX4849JRaiXi eXhmzqUjrSsZs5dKWV8f8aym3a7uYm0nWU2HOWS6FS/zCGwS1eJi0AQqZyZJIvACn+lkMjrKPRLZ Fy3bql0QmxKwa2mzyiyIeX2KuB7A7Y1fJ+EdLgU/iEFNYC7TLtUdi3Ni5iavAnWHfxs2JGD/d4Fp 4TGD4T777EOvf/3r5Y/TK1/5Stpll11kmt3W95T8nwd+y/lHWv5c0y8+QeS8ENxxxx30Zr4BecHz n0snHfdreVHphKG3yctKMa0ykrHRg5GQ/T/2vgTw2mpaHxm7QkS5JEP/EpGx4cpNMpNZpBJCClGZ CklEaS5FpKgkH5VmKjcaVLf5NglNNA+6xua7//tZw95r7eE95/y+wffLeb5v773Ws9az3+mc9/z2 ed+z36PClRf9jJ6R8/Of7hs2iIOs5f7fU8M73/7a8OM4EMMsijdc8atwYyx/uOykcNbJh8aB1xfC euu8IbzoBc8OKz5r2bDt1h8Jv4+DLgzC+DbH48Ot1/+WloMfoZ/zi+9w+S+0eGCpPsBUOBpcgccA iwvnIi8WfeAp9bNfuBC/8/r1geG0Y78RvvDJ94Rln8Z/+DzjGcvSJC3VYD7tFhjixMZ4BLbzWTzF yIhV9zMIzuSfQfDgW47sWPneBIYqo6N0mVXL5DUkhFE6QdqKgc8g5DiOUsHAyBGXE8EZrThH1CQr B8XMyhTSxMFj6SlavViKLag8SUsgO1aljtCgHAZ0mVXL5CUThjixMZ5Bi5HMCY4l2VrNt2OZYX18 vjz0oQ+l9z8NvLRE/6EPeWiYM2eOZGLGxL+G448/Prz3fe+j38gi5+EPe3B4cRyMfexD64SDv71d OPX474RLz/pR+O25h4XfnnNYuOy/59CA7MLTDqJbq/94+enhv3+2azg7liMP/Hz46EZvCE9d+vHU 17//+5PDFltuGS68sJhgg7YJaw2j3JoQdtxxR9Jj0g2HlCpaMY1HsLYCf3fhKtivf3162GCD9Wlq /uOOPVaiGTM7lmlrEshOlURik3mGMQka5yumBcCLqZbLguOI2QG+BVFWvNqgUZjpBkM3U60BdzFm RyatVOgVsK+Vk3AUsyBmXbRGLLYMsz9alyB5SWeaQYzb/z8B0wHYvxZuu+02mugA3wDimz18sDz4 wQ+me9733HPPcPHFF1e3Y0xRwLyf3Vt71Pu8iJ9yyin0TEMcg09/4r30w/Ir/+c4fi4ODcJkIEZX xo4KV1/y83DVxT8Ph/1g9/Cut78mPOuZzwhrv27NsN/eXwoXnXlEuP53/xXLyeGGWK659MRw9q8O DQfuu3348YG70m2NmOgDg7rLzz823BIHYJhBDLOCnXPSvqngWTl4YCk9tPQkDKiifRL7aaAWeX2w qcZxK+P5v/xuuOyMA8Ovj987fGXrD4QVluMZMv/9SU8O2223XeMH6gWwf0btwzHAXYzZkUlzihFy Clc5kRhHB4jBzQiRRUs3jnyCRTjMU93knbFiAp2kOsUIOYUrXbTG0RmwP1pHQM44eS3MA91EXTST Izmik9tuvZUeJYRzgCsyAEPB87FawHO5DjjggPCuddcNS8lgDLOk/vtSi4dXrPGisOVH3x2+u9fn wnE/3i2c9Yv9w/+cdmC4/venhpuu+u9w6Lc+Gd73rrXCEosvSrqnPf0Z4UvbfTn2+TvpvYPO9mBW QzxM+QlLLhku+81vhDWAbsS+AK6++up01R+DzS99abtw1NFHhd13350GYJ///OcpNhbM8tyiR61H Mx7JEboUFoObEaJZCvcbsARLuoQ82m3qLChBs+pRcoawLph1uS7RYL2so6vBA7DVwle/Vk5Djwcx YwCmP3hs9VhzYLrLbgaY7GoAGywS1fW0eF3d0DGZP5gOwO7/wEQZeJAkfky80kor0YcSBl06gyFu xZgOuuYl4juY3sT+28sWzj3v3PDc5/IxeedbXxV+fdL36bk3l8bBF55vo4Mx+GjxoNJr4kDsyouO Dz/94R7hveu9iR5QusZLXhy2+uQHw3GHfTMO5I4O111+Urj+t7+gcvXFP5OBHG5tRB/HhFuvuzxc etZhNBOYPrA0PbgUA7ET84Ds7JPAmZjYlB/980/+Trjk9O+FM36+d9jxixuHF670/2h7llzyieHT n/4MPffMQ/cKt+19JKwLem5Q18KgroeYXQjgju6jzhjUNQNMdjWADRaJ6npavJaO2rn7e6KNVkQ4 +Wa9re33WIYGMg1iVkM3UusSxtg/zQCTbY2wNlgkquvpAR21o88/CZLPmOGxLLDbrrvRLH84F6A8 EC0NvjK37rrvdp89rZ5wJ8ZBBx8cNtlk07Daav9BzxRT/ZJLPDo8b8Vlw6vWfFHYbJMNwgff967w uMfwwOs5z1kp7LTTzjTwaWP81/qBBx5EfeLhyeeee66wLUhPpkNM0oEvPTFxFX7rhck3ANxlsvfe e4fDDzs8PO5xjwtveP0b/ERE2ge1ExxLQsweKWgl1ByYblc2UCR2NQs5qt+AEaqtiYRwNlSlRQac LQp7SC3PiAz/z63C+S6SPGpdXoTzXSR52t5yy610C+LXigFYeQsi55s6VsmDwU4TKeRyrKO272RQ R82IN0sMIp6v6goRq0QtIEwHYPdP4ESOKXIxg+Hzn/98+oYNHyC4lx0DMfwwuj/5wRRDsO9RtofO sYr+e/vKK68Ib34z/07iRc9fIRx+8C7h6ovwe60j03NwMBjLA7Ijwm/OPZIGVhiMnXL8AWGbz24c /vMlLwzPedb/C294zRrhK9t8NBw9Z6/wP2ccRrc2YuBFA7nYB25DvOW6y8LFZ/yYpmqm5+PQg0r3 4fbE/MBSfoBpfojpWSm2Tzj3v/YNF596QNTvE/baYbOw2otWoG1YbLFHh4985KN0NdWC9k2s3H4w Tr1/OJl4bRXOd5HkUevyIpzvj4naaG0hkKFeYitoGmeIwU4TKeRyrNMWt3UC4sb7DBLTwfp1HwOv deNYnsEM1bFycee7SPKoTXnCKklIQYJhXSGQoV5iCd6ziBEJ9nIS7xKsk+26j8jwf9mPkiG2eG3E oErKvOy3Xuu51qKY/FiKwU64/LeXpyndUfDcL7UfQIMy9jG7bn5ulohTWwMPdsbztA790Y9o6vc3 vvFNYcUVnxse9ejF6RmC6HOVVVYL39732zSjYRuyrmwl1EuN+0xIzIL4vve9n/rHb6QxIdWZZ54Z 47VK+9fINddcE7bZZhu6e+uTW34yfP7zX6B1O/XUU8P2X/kKfTmKK2zLPmPZ8Mdrr2WR0ROc3z6W aG0hkJO8zCcwQ3WskgeDHYFzstfKoUYDLmFWwAzA7EaI7Rv3RgGsS3ZMKFIi5IVlAm1dQynCHImW OBzJxaNkZR0EZJp17T4HDLcglgMwo1Owj7qIsYBMhrGjqZ5spsAEEkxCGa5yGarAGtkUte3+WFCY DsDuP8B7E0/y32mnneihyIsssgh9YCyzzDJh0003pfvrp8dz7lG9d+35xxj64aw155IjtjgReM7a Nl/YJjz4wQ8JSzzuUWH7bT5Cz7m58n+OofYSelCpPKQ0DsjoAaRozzkiXPE/x8aB2M/CRTH+kzh4 2/yjG9Bg7NkrPCP8x6rPC7t89ZPh8jhgwyAMelwNu/m6S2laZ0zZfBYeWIoHlMZyJrV4YCkGZXuH /46DK7XJj+XcOAi76FffCef94lvhWztvHv5zNZ7FbNFFHxk2+sAHwrnnnidbJbD7x0A/SxQ2h2zS 1cqJP4OckZwI3zvZdl2dEQv/F18bsVObkXOLrSDHMpyjpkaK3eNtgkkoY1UuQxVYozolcgVpXbLt /jHwr3XNJXMMnY1FSxyO5EKIBtvCWp+NCOnPLtMZsfB/8bURm1q1GSniaQlY0tjRVE82M8GYbNO6 ZtbGvZMBmotVKiInK6u1zSHb7h+DmRxL9rnGYGWTTTehc0JZ6CqYGYwtteSS4fzzzyddRuynXEAH WFd8pv3+978PP//Zz+m3taM+47Rr2cwE65JdbCe+1Dz88MNpdmCs+8Me+lD6/fSvTjkl7TMC6bKP h1DjcUrHHHts+OY39wm/+MUvaPINfFZ/9rOfDSeeeGJ4/etfHx7/+Md3HgAde5P+tbbrRbZdV2fE wv/JppYdsX1fgOai5Fi0yMmM5qjJlnBCG2PWwP0GrLf+KcfEs1nvVIukLRG5biyiFcuvu2jALuJA g/I60yjoFsTVMACrr4BhwJAm4Wh1HkF0EbNuKw6AKmNpXWNbxhSgWrHMxaqIKVJOJz4/MR2AzW5g FifcL7/vvvuG1772tWm6X/y+673vfS99YTHytzdTzADyZh16z5rYqPOdAj9aX3ZZvoXvda/4j3Dk obvFQdjR4Xfn/ZQeOKoPJqXBWCzc4grZYeE35/6UB2MXHxcuOO1HdCXt85/6YNh7l8/SVbTLzj6c +sCVsJuvvZSmc6apmuWBpWfiQaVUoh0HZWXB4OvCOPA658R9wnd33yK8es0XhQcv8oDw4Ic8LGzw nvfQN7rjgja/tQ8i141FtGLz6zPIwcSgI3eEzOYorNuKA6B6MXDdWEQrlrlYFTFFok08mzP8e0LR ibV0c3MsiVdNK0lhYhMfS5Ngc1O8QJI0YuB6MVCtWOZiVcQUiTbxcV/rRHdihDF0GFAtv/zy4SEP eUgaaPUKcvAZZWGPie13UvRkqU+TkM3h1zqAL8vwOJY3v+UtdIslnhX21re+NRx3/HHh7rvvkqwM /I213Ze2iwPEn9HvvfC3K/RXXnEF/e4Lg8b3bPCe8KjFHkUDM4u0LnZdS3Joha1O2oSOjugilpYZ 21YcaFBmXWcP8hWwMVe+TBt3m1PeDHYSSVCJYbsY6q6pawh0Eo76QczFAEzQ6KKDmGmSx9JRks8c pSslo/IV4+bNK0wHYLMTuK0BzyZ5S/wQwFP78WGGwRc+CDBtPGY4nGL+oXx/95BSxKAzntG1usDU x3y7ywPDYxdfLHz2ExuGc355cLjqf44JvznnsICHktKDSWkwhvbH4RIalGWbJ/Q4JlwdB2O/pcEb 4vw8HQzGbr72kvA/p/+Qnpfz62P5QaVnHLdH+HUsaGlQdtyefItiHHyd/1/fCuf+Yp9wwF6fCq9d 68X0TfYiD35oeMc71qHJREq0tmsQEwtEgkoM28VQd15n/HGRcqNhdON3MQMdJfnMUbpSMipfUeZN rLOGEQ/1QzFUYtjcIV1C6iA3YyHlRsPohrrwsfF1CWMleZBk0uVEpDwxyn56KHVkGN1QF7fffns4 55xzwjHHHBO+8Y1vhM022yy88IX8IP+HxgFXOTDD3xoO1LksYWhBJWyusYe6KGMTLS6OLk751Slh vfXWCw972MOoHHTQQRLNuP7668NWn92KBlr77fcd+tw+4ogj4t9Wt4ddd92V9tNHNt2UBnJHHnmk qGqkdRODmolWWFoYRjdWF5Q0U93swvAAzHHsVGmGSBlVUpNKSLGOzsdjVeVVBDGJJSNWhuSG63QF rJiGnifhaExD34Q/kTMi0xKA63VEfDtII3wXYqfKHkl0dPMZ0wHY7AGeE3LooYeGDTbYIDz5yU+m Dy88KPmNb3xj+OY3vxkuvfRSyZxivgNvVHmzundu8QZOrho4YbRTHfDDbRzrFVfk2/tWfNbTwy5f +UQ4/9Qf0BWxy86OA7Ffz+EHlJ7xIxmUsW+LDtDUx0NLLznzsHDTHy8OF572g3DKkV8Ppx+zaxyE oewWTk9l13BmHHydHwdd5560dzj4m58Jb3ndf4SHP5Rva33zm98Sfv7zn/cnbzEbx2bebouhfZBi HV06u1MTqyrPxhkwk6uGIblxjsA4yYyGy2lhHn0GEdrBufoMqrhhHZtj6kxeinV0Ph6rKk8Iw7sU cnwON55jGCeZ0XA5gobOpw3oWnwHKbW6ZMB+1VWLqDhDqYFWbG5irTGDmsp5jXRB67XO2GabL9LA a4899ggnnXhi2HPPPcLmm29OjzzZdttt/XmEOhlYmOOMY/kxdVWaIVIGjCrR4yc/+QlNt7/++usL EyHHEnepYLKNbb/4Rbrd8MObfJieuYkB3J577Ul3db3//RuFRz7ykeGEE04gTQm3CmoYkhvnCMwx sUYr1aE4luRknQM4w7uUVv5CDjcJRwm7PdkuthJug6rRYJs6T8JLTHwRke1TBC2dcIO6fAWsnoa+ HoB55A55eR7JLwJlXkaM6LoCI3TZH5FIaGU3E+cbpgOwhRu33norHZuPf/zj6UfN+KaM3htf+xrd M14/THKK+Y4x36bFx5h+JjfQPgNgBq9PffrTYfHF+dbS/3zJ88O+u28dLjz90HDFBUfSg0kvwgDs 1z+KgyuUQ9mPBQMzcIiRH2O46oUB2Y1/vChccOpB4ZSffjWcfvTOXI7ZJRZcEdslnHPCnuG8k74R frzf58P6b1szPPIR/K31Wmu9Mhx22GGNgVexYXAbVEkWKYwxdeN9ltSk1XHLzRB8Cnu5H24yMgGr DCe/CJR5JcbVZX9EYkT5+mQ0dKO7ipxn2zm5VsBLzATH0nn2M3oESh01yhadWDfbsNhLnE2MKNw+ mrpMtixC4QKtPZC3S1tuLBpU1glaOYwcgdVS/eMf/wirr/6S+Pn1dPo8s8Dvxf73z/8b7r3vXmEi 7LH0HVZwYd1GxYCb7UbSgK6Hu+66i2YVfurTnkZXvADWcY0vTzERx1ZbbxW23GKLcPbZZxO/+x67 hwMPPDCsvfbaNBPi0AyL4xzLEkjJaWz1ZT7T5Q0ck8KtdLMNNADLq93eAGxX2rbWRrZlRPd05I2j A1rLJNT8THS33CoPYq5+A+afA9Zcnra9RQEUayf0dFnS1yWt6aSdndHTLQhMB2ALH/CBddppp9GD GjFrIf7wRcFshrhnHNPGu+lqp/gnon6/OmaC9/PQKeB//ufCsNFGG8XBN0+xvNqLnx122f4T4cyT Dgi/P/+I8NtzDg+XnokrXD+Mg7Mf0kDrwmij1XLh6YfQVS9cCbvxDxeF8391YPjlEduHU4/8eiw7 xsHXTuHsn+0Wzj1pj3Dk978QPrj+q8Lij+blveQlq4dDf3ho+Mff/yFrxBg8b3U2HXRvtxA9rq7X SaODGeu0bUgSNRDrLYr+nKFYO6Gvc1UF6JLWdNLOznDLay280wHo1vJGwemArnb8PoGcXeuUGdy8 gW1IoW4HbW2vywEJAbrWMgckBLe83sIbvYBpLW8URkkwWyDu1Fh/gw0m+rKQustVBSyvtcxEDWxD Cg12UGOgS3qkC86V+++/vzAMleDZX7/85S/pFnMAX2Ltvtvu4Tvf+Q79Zu7Zz16RBmoWbnndhde8 MkPr28Io3ajz1v0BfhZEs50w29teEQY+NuR5jMrsaIe6JLQSIkd0jmEa+tYtiNUAzOhQU1GjCwma nPF0grF043QkcKkT6OYBpgOwhQP4Bg3ffn3lK18Jq666ahp04aoXpts9+eST6XleUyxMiO9Vervy exY1zgX+w8s5AuW4TR6MVroBBuYbvve9YbFHPZpeH89afpnwmY9vEI750a7hkjN/FK644Ihw2dk/ DhfR4AsDrkPCBbFg4IWCq164EnYDDcC+H355+JfDqUftEM44bqdw3om7h6MP3iZs+r7Xh6WWeBT1 /9yVnkcPRK0eWVCt69CK+9iITTQYpev0VND+eAAtXeSI5hjq+li24BNIh6JGFxI0OePpBGPpxumI 4TOHdEOZLZ1yozJb2oiCHm//xATK4USSgGJ3AEgSM4J0zlA4J0J8Q5OEKnLHQJFY6cbuqMhs6SJH 9FBmR2fa5MFopQtw6x3OJZhgyGKyY8kgyUx1zlA4p0COjbPMyy67NDzhCU8IL3jhC+gh1IqeDL/j xhequMiAu1o+8IEPhvv+zw9QvbbVU+SI5hhqrCut7yA0IeuohTGolaDJIclI3eyBexAzRpze1+0U lhpmk4kmtmImqJ/zUEUdN4SWThmqU57oCFbhbXiWIU6J3EGEz8ItiKvhQczVJBw/pgFD/wpY6lxa XYzsH61jo4xC49T6UIREY9PSgStZzs3gPAvWJCU1ddb8xHQA9s8FnpWEH+KutdZa9HwRfFA99alP DR/60Ifoh7r5GSlTLDRwb0//Xq1Dch6ALX4byuc4aaBnj2rFeeedFz7z2c+EpyzzVHrNLP7ofwtr /ecLw1c+v3H4+RF7xgHYIeF35/4k/Pacn4RLz/pR+B8Mvk47OJx/yoF0NeyGay6MA7DvhdOO3D6c 8/NdwnE/2CZ84kNrh6WfuDgP7J797LDHnnvG15//RhbAmrh1oobZZKKJrZgGzNg8GHn/xCa2KZTA DNWah38p0Sq8Dc8yxCnhAmVWDdVxI3VsfK56mWUdr4vyrMs5gMapTSFdX4nGpqXTksE6yzVzqBaQ wUwy0cRWzAT1c54sD3YmG2DepmBppCNYnbfZs1yECDXK8DmFgqDLUzXVkSxzbZwby0gdm1KpcWpT KPqwxWddCWjq3spc2FUO1QIyWEdwyc5JnkioouXBzmQDyuc4L499fHGz8otXDk9/+tOL2Xh1+7KO oazwsYFts2BrUeg2es7rAPZtMirJUzq2Yiaw7/PIh22S8Xs2nD/RWpiUhFNPOy187nOfC29/29tp NsWf/vSnEgF4WV4ny2PToMyqQduEAAVbGYDyOc7L8zz1ZXIAiVCdUfqzA4MDMOuoqTk5ZBXW9kia dFQt+jqg1rFdrW8BinZ1mdcrYF9r3IL4/8xzwGplRrmUMqfSNTppUIM6NSkjbmcOOUUFqxvOnLeY DsAWPPBk/+9973vhbW97G/3wFidszGC4zjrr0CxK1113nWROsfCC36X8fjXv2OLNm2LpnJcTCmWC 5WC3chRXXnVl2CsOlF71qtfE1xJftcJg7LWvWDVsteWG4aB9tw2nHr9vuPTMH4bfnTcnXP7fPwyX n/PjcPuNvwmXn3VIOO7grcLWm70tLPvUJ5B26ac8lX5bWL4G3ToYR03dlhyyCmvXoOiMPoNifJzP oKKbck29zvBtk2zrAy0OGK1zS2x2QlSxf4Z0alLGBJ9BCu27rev3kSKNY6l99kCxGRxLRUmzzrBt k2ynlf3lOIFy2nOZUyyx2QlRjf3TTI5Qlnqe4bH0YJ/5fh8pMsGxbHGYVn2RBy8SPvKRjwhj0BCA KulqecaxfKV1+8tDee0751mFsS0tIKrYPzfedGNYZZVV6Bmc+AJ1CLizYIstNqfffuE33aP+1qq3 hn3eBhNrm9Ep9aqtYTnYZU6la3TSoGYF3CQc2Ge8IajhMCFeB7xzclw8InwEsJ6Psse+2eHywlae IW0OcBMrpmBwwNapVVeQpqFv3ILoroA1uzG1rGsJcLQ6nMSF7NQIJCYgL1Fi+CbB2vBynC2yY5X5 BY/pAGzB4IYbbqCZkt797neHJz7xifTH7qMe9Sh6dhee4YVneU0xmyDv2PKNSz7e2zkAy3sG4nJj 6rHOWxn33nNvOO/c88IOO+wY/nONl6VJOx68yAPD05dZKrzhVf8RPvHhdcKeX/tEOOqHO4eLzz05 7PzlzcLyT+eB15OevHT4wjbb0IDOI65HXBYtTqtEpKYBXv8cZ4/W3UaYMHkuGsGeZqVY1CVb6tTm ADexYgoGB2ydWnUV5EPFy2Iv1wp4kkqwOcxnvQU4Wh1O4kJ2ahKsT5lUJa9sEqwNz8dlvWLF2+iz M2qdiLJNZplXQPI5bnKdjuvU5gA3yY4G7QSlJKAoXPah4mWxl2sFPEnNHtmpEdTejI8lmxHskR8r H/O25jHHFtmx4m3kCJBzTJvCMGIhX2yC7b8BCXBjajmWis02+1g8By0Sfnb88cIwOJfM2ERDjiXD 2hxiBrU4uSFwqx4jxVMVC9mpaaDcbvGEyDzD+mqfecaZYamllgpLLLFE9XeVAg+OxqAUv+vG7JD4 2yBD9mGsYNn9Y+vUqqsgPynF1roBoTU31cWxVICj1eEkLmSjgS0OwdqzA81ZEPNmqFVsWHKjYXZA kUW+263J5IjCe2r7eEb07E73wQh/ILPtdTYnTcLxtcaDmFvT0Bux7Qco4w6Rr0OGmanOAck5NlLX 62Y+YDoAm3/405/+RM/+wIl2mWWW4T+IH/zg8LKXvYxuO8ST8O+++27JnmL2YPj9DN9yLrPUmURj Esq4Q+R7ob///e/hkksuCQcffHDYZNNNw3Oe+7zwiEX5SuuDHviA8PCHPTgsteTjyX/M4kuEz3zm s+Hyyy8XtQUWkpeSzc6SbXzk/jFsMjmi8J7aWWlj5JllFsGIyT+DAPiWI7tMUhi+TBmlq0OGmanO Ack5VmZh7zguOaN0KK04RxRkZVfMmR5LT9lUi5KG73TSNjEYjOjFI1+HDJNMGJn3nqJmGJGf4Fi6 zPl2LDPUv/6668PTnva08OIXvXjw7winLzszqEOZGZB1Xx8JKR6NYv/UUsMks848+uijw6Mf/eiw 2GKL0XO/7KyxuBXz3e9el247xDl4k002CffJcn0v8OfmWGb4TO/ZRGMSyrhD5Jv5ip5uIccDaJfL ytcb1N8qqxtCMwWkBsboI8HmRpvcxiu+YkAYsozfmqahb8yCaK6AJR2WWXZSwL+UJd3pOh0oLS01 uo3skNmCOyb9tH8apgOweQvMYIiZjj796U+H5z3veXSCRXnRi15E+xQzGE4HXbMc5n3s3tLkMFO9 1UFYUu1Jzlu2cedYti1jgd9hnH3O2WFOPHduH8+n7373emH11V8aPhw/+M8//3zJ8mh/BimXmRIL 4jOoClki2uSOs39AGNLFyWHG8UAkmts5D49lFy0dO2S24Na1n1aF5vpYKtR228momEJH7pjH0q6v i5PDjOOBSDR1kxxLAXlON9ABQhoeSCsx02NJhCF70iZvSbXH2D/7f/e79Nm309d3EiZiHh7LCiSh Sl1B5npw+7WJgSBCGjZpx//sePo9N/bBm9/85vDl7bYLm33sY2HZZZclboUVVgg77LAD3e01hGrJ dnkRLk4OM44HQFhS7XFe63rcbDPmsZxtcL8BS6i3VcCnAS2DoATNyroawrpg1uW6RIP1so6uBg/A MAlH60HMGIBdJEyrx5oD0112M8BkVwPYYJGorqfF6+qGjsn8wXQANvfAlPB48j9+O4NngTzoQQ+i EyymlsXDJnEf/HQ//ishvoPpTczv5zZakZoD0+2jDBi/qxH87W9/E8tDdU29JV3CzD+Dcl1CWBf0 3KCuhUFdDzG7EMAd3UedMahrBpjsagAbLBLV9bR4LR21c/f3RButiHDyR1xb2++xDA1kGsSshm6k 1iWMsX+aASbbGmFtsEhU19MDOmqHjkkByWfM8Fga/O1vfw1rrLEGzQqo0653YeQwu8u2gUZSV9vV zcdjKcCFgne+851h0UUXpbtf8LDmFVdcMey8887F72xFZ+VqUzvBsSTE7JGCVkLNgel2ZQNFYlez kOMBzTUnzgaiLa6yeSALAxaXbHFR6CF1fBrVxpb/51YhvhaGWtxSHascjzB+5mFpyXx6EHN5C+Kc OAArJuHI2tjyf/LIYIfRtcdJElRhJaQVDg0VDWscLf/3MbInfZPNPaYDsJnDzmCIaWQx6MKthh/4 wAfCUUcdVT10cor7B/g9ijoXrZVRqO15y6KOLf8njwx2GAM2ziFMSYAasS0alIPo0FBJ+UYoORnR FldZtz7UCZdkgY5tgjgaJ6SFx5b/51YhvhaGWtxSHascjzA+WrbVsl5xLMlInjM9HR3+Tx4Z7DDG sRuB4bCLJg4NlRRWI7b8Xz2HxKccGLC4ZIuLQpfjebW4pTpWOR4hvhaGWtxSHSvjZVJhTJs502NZ BcRNbBFOyDs8orZRJzblxpb/CyW82MSjCJ3iaPl/bg3UR8u2Wm1GMd6xjC3/J08MwgknnEADjg9/ +MPCSD61XBkvkwo1DVXlACVX5WtbBMRNKYmCAYtL3t+AddjWTEJKjm0iAz377NJLLw0nnXQSPRPt tj/dJhGF15GnrcL4aNlWi4vWyhDIYM/xydJYbPk/eWSwwxjHVocaF5hVaP4GrETavGI7rcv7gQ9I hbnU5Vi0DGfLMGL/JolMs0y9BbG8Asa3IOYBWKlTWN/FysQCKVyKxtUNADm2KJJtyQWE6QBsMlx1 1VVhv/32C294wxtoEg0MujCL0XrrrRcOPfTQ8Mc//lEyp7i/onrvjnWulBzLzY/zlkNkR+jmBqnr YhnWJXvE/lFMqsuxaBnOlmH4/snuLVPAMckYSoywYZc6rq7MG6EbB+jClgoFaV2yxzwmnEum2PPu WFobYD/WJkDm/DiWZd4MddYlu1jXIr0J5NhSQUhuGv3Pw2Np/XvvvTesv/76NLkEnl+pQI4WRdkP I7LtQBecPp4oZRXp1iW7d0wm1PURsyQRjS0VTB5qm0P20DJjQGOcS6bYw8cy29EqEwu0wyNECyH4 FkStkkNG2WD/JWRTdypqkyBAlHRlKPpEpconEFMI072h4HwogSkfdDqUHCLQFTA8iLkxAONbEItZ EAswLX0LrEV2rhjRhEdFDbLVECpVnhfPGGJqlRwyEtRLu2QBYjoAG41rr72WHiK5wQYbpBkMF198 8fD6178+fOtb3xp9i8UU90PI+7h8zyYf59gcHHW+UzAtOQJrkZ0qicSGLeGUHuO8ZRpjiKlVcsgo G3feyqasK9UmQUAsCYtYdIlJlY8TU+jcvvUhhtBlcOQxSb6PQ0emVExL0CDzOWYtslMlkdio19o9 Gs+VJPjGGGJqlRwyEtiL62TobI57LFuIfCeUdTlh4mMp8aQjOvMJyaeE5JfHkoFWbUaKGDqbrT4i ogmPihoWEs9VTnBeptnUKjlkJLCHY5l5t19RcsiBonYjHYZ1Wp9++ul0yx0+H3F7PgGhUhv9rEtO Xr5Sqcq8abIfdWTmSlq1GSli6Gzqax3wCfCoqGEh8Vz5BPY8744JmT4OsDfhsUy+j9sts3wJplHn hHxMyn2svFrCKW3We7aguAKWN0g3hVp1AGu7LC0MtmKtVA5FlKTJI3g/71d/WEtQzCZEm13oSmX2 +RbE1ZqzINorYAztUeH75eW0coTLJKP0I9HS2Twyje9shxiYkW7+YDoAa+O2224LxxxzTNh4443D 0ksvTYMu3FLx8pe/nG47xCxzuLVgin9FlG9S9jNr4tHM55/yjMde5sooa9hWZM6QDXCeT8k65am1 SdZOABkL/ydUaY6wWVoYbMU6UwZKmtbleX/czyCCTUjdoC6VOcLw8VHHxHMZEx/L0o8YpSPT+M52 iIFKVxIKddBqYbAVa6XIhMNFaYb3JDlhomNZQJdZ65jJvM/I61rmeC7HBIbIJiz2Rv89ATSSDEWm TSnTE1o6T+TtNDwh+2zFWiky4XBRmsFe5nz0gx/6EH1eYibAydFbXiz8n0CtOhH2WGYIx/8JZYYn bJYUF48ofUIjyVC0bjYl2Y3tNASZEx7LzPq41ZWRXAP9qM8RL5MNmLxZhPYALNU1qs1MjhgdYaWb CKqUA2o7wotmsGMEGzpAfExDTw9iLp4Dhpm83BUwRVxmb5GIaMznRG9Qp/llDuvEqgCu4hMhRksY 0dTOR0wHYBl//etfacKMLbfcMjzrWc9Kg64XvvCF4ctf/nI4++yzpzMYTsEo36TR779v87vafp4S 5uK81QMiHJ1X5y2JDK6rpCqSI4ZvHFrceFClrJftCNs52DGCklDmdaSs4Fr9jOjN12PZ13meAa7i EyFGSxhRacfUMZ+DVdrAdubsyY4laHtMKnSkpS7nCDd4LHO+zxlf10UjoalLhBgNXYbpoczr6YjP wSqts53nnntueMxjFg9rrrkmPQ6DYBNHHku1LPoRgKM5J0O4SY5JcsToCCtdC2MkUErKE2NQh2An L/otKXOos+UwuH9yzOdED8eyA0Q42s9ZWNH4DVjeCLs5bTYCLlHdDEGDLSh222pG+SKyaJHKDeny JBxfraahxyQcjQFYQu5waOllsLMaEYiYF+gIXfZ7iZZvZRe6+Yx/9QHYXXfdRftgu+22o6niMeDC wAszFX3mM5+ZzmA4RRtjv019Yv8za/gMkLgq2O0wonXeaudntog3dDZjUEdUmVHktVCk9HXKzfwz yDZD8CnsJY4Mm5Ftyyq8LqOVa1Hr2Ch12S8ihQ4wrxCDho4oq2vBs60c5tpqxqTHUtHekhZ8HnuJ IyNn2FzPspc4mxhRuH00dZlsWYTk2owih6CctI2Ulqpk2zlAjuB2s/e///30+YmfiiQ0xf0eEUvR 2nDwbJFDbuZstM1GwCWqm9FHo6u2WrnytW5zh3W2GYJPYa8vy5E6p3VMGP3+gOHowohiFkQ4sZiG 0Xi7ESEsfdJXGQLPs9fQ+bQK7bDRO2SuZZW69CDmxnPA6gGYaG130XEuYIm0nbEIz404PZQ6aXzN INsS5MTiOKCxrgsI/4oDMNw6iIcg77bbbuFVr3pVGnRhBkPccogZDG+//XbJnmKKEvbdKu9pMXPE 5qjnOfZjcfTcnLeEaKF73mJUtiXIicU0jH/WZ1Amm2FiWznDFtvix8bm2CyCjTeOCWPefQY5Zl4d ywoFSa5wMz2WCT195lrRUseW5xIcZXJik0MLy7G0SdZWuCyCTWXAicVxihZpuaYowvPslbnwYyno M844Iyz6iEXDa17zmvD3f/xDWAvRCdjyXIJS1EqOaRTWJrigClCYYkxw3nKNOAaOp8baJTJZh8HE MkKXYTnRipkjfjvZtgwAPxZHz81rXYhZjM4siNjY/saVkfF2g+xok8ymEiN6iWGf4dVdVLoat9xy 68BvwOrngFE9g/0zrOP9Y6NOh7qpFa4KKdHSAMz3ovMD/0oDsCuvvDLsv//+4XWvex09pR6DLjyn ZN1116UZDDHZxhRTzBhD558qZN7rMz1vVVFF/7zFiN5E5y0G9TqDdR0FyjPJbCoxopcY9hle3UWl KzCwf8qI+tTOp2Npwz4zehMdSyVamowyOpxdoLPMkX3EBJ8zjq5+rVeY4FgqiJ/psezqesdSib7O NhmjdBmjMzroLJNqs524NR/Pu8Jnavu3X0bXxdydt1oRYO7OW4O9ujCbSuSAScmIpOdrXQ+DGUP7 pwoJT1VLx0DERtXmtqcb4325kMI9iDlvRGbbG+VfEGjKvJ6ubHKeWplR1EyG1bfyEjfQSXca+jmY hr6+BdEuswQzfl1gaxmGz/C6WEtYmgqWh82+su3941XzF/f3ARgedogZDDFN/BJLLEEfEI985CPD 2muvHb773e/StPKzcaaeKf6JmPDlktIbukzVQWaGzlvZqlHzmWlZHpaHzWWUTjIkyBqP9hnPCKTJ WWplRlEzGbXeI7FDnTTA6UPHBLBRBjOjjmUPPpY1QLTE8VkZlofNvrLtI5J4CaIp81q6xDWCmaqD rb4UQzoG80N9tKD5Vgdbi8LaGaNeAz1IhmmyRq3eMbG5VjusS1wrKJhUV1LHHntseNCDHhTe/va3 hzvvvJO4wT6bUYB5G4VdsjYOqG952Fwya+MZQ6/1toJhBNLUuv6xtMjaYV3iWsEBDOkyVQeZ8Tw8 LWXMYyi28CIOwPKKw3YbarbJRriob5LUtpSANWqVkGgrFFHq7LI7EsKwLvM6Df3Xmrcg+gcxe2WG ZWGVWU5HCT4O1IzVxbrQmQjV2c85GrWwujo6/3B/HIDhtfPTn/40bLTRRuEZz3gGDbrwoORXvOIV Yffddw8XXHDBdNA1xVzBvq/de7t4XWUv5ysKZYLP8T6QdcJ3zlslO6TzEZup/3KONoByHLe+SVLb UgaqqAEuljF1dtlO0jwmPZ3JbewfAJbLi2CuxmidMrGmBB8HUtxgSGciVGc/52jUUQJQXDg4iY5R B9NaNHQA07YHZfzSW/sHaOmdcuxjyV5iTEjzNO517CeGEnwcYKbmRVCF7DLZy1aG2JYSlJTXj6Or g3ktGH/+85/DGmusQc/FPOuss4TlvLJ1vXX2j2Yrsk64iY+lcCZke7Q5pZ4KNZZnMFPzImiHIkpd vcw2yohdZ9dHZ//UPai2hmVhlVlZF2tK8HGgZmYH6BZEbA9tpG4f/SODK2p7aASTzsSKtHofIl9N Y0ejSlXGphEs4SMM2TIJaQaugK3WeA4YzYJor4AZnWr9hliboWtv961QDLUtF6HdptbpjJ04Budb srCL/AWJ+8sADL/Z+sUvfkETZzzzmc+kQRd+2/XiF784bLvttrSd+s3cFFPMPerzVnobu/NPCdEJ +rq6D9UhDZbtJ0OCBpwf/wnvdSbf0hGczzqY1AdTWg2gEVeddkjwebqOGSa30FWpykiaiyfHsQLZ Mgmhyekm35gArw6TqLUQ3IZYm5F0sYFll09Q23IR2m1qnc7YiWNwviUL261viUaMKNGlcJ2n2wmQ pW6hy1kKYSStjgMSNOBuM48mpdhtNCaQdLBNMVUXSRcbWHb5BLUtF2FXh2F1xi7yWGfJwq47NsDa IUdcgGzRJd4mMHQ7ARvde++96fN28803F6aEZMcGltVmSNCAVyf+k5CsuUBIMS1URzYV8XI1gDIe fUupXaTVu9zqCruC5Qo7ddzW0ZZJCE3KsitUrxzrBF2dyVHoF9doYNnlZ7S42YPmb8Dy9vDG2R1I SC6CHNXCAI///C+BaTYkYkuurS7nMaJlD5wxKUT/xEk1gKDzEtIkHI3fgP2/5fxzwEhnxHk9AfEs FZHcaLCdE5zemEByo8G2MOSnKCF7CHJUSwJCnikS5i9m8wDsH//4Bz1pf6uttqKp4vEhgLLyyiuH z33uc+FXv/oV5UwxxbwF3rT5TVq+XfF+thxs9mNd6rIbTeOoZ6mI5EajCIkvbBlUlDryfXL2EDRe MsGLaeHi3KsWBnj853+eEzsWrnPJtVXmPEa0zLqaAMHqcg1EqzwmBlnHILtISq7hS9UoHds5welT nJHsxAtDfooSsocgR7UkIET/DJKDYEsHHv+tMudxrbxYuYq1VVodEK2BYwkwJXUjDpR0Xh6jI2Ok YDRaiQVXp+cEt1QXz9utRWs0fm1TJAJBr01AiP5lZBtB5wnA479VssVetgCyxP3tb38bnvzkJ9Od JldffTVxNk6Y4Fi24goXio7dygGZWTyJarh43m4tWgN2mTBzvK/D8hF1HNUAgl6bgBD9EyfVAILO c8g6IPfPtY1oxbCq5FkqIrnRYDsnOD/TswruFsQa/diwLmNk1iQ7zuaq3dBX1Ihl6DT0rVsQ6wcx R4zoD2juH0d1OmnR4+gi3DL7af80zLYBGJ6sj2eNfP3rX6fXhw668AHwsY99LJxwwgl0S8QUU/xz wG/y6q1eEuqPcU4Y97xVZbX6buhaGF7mhLoGRmYNJFQhS6jtktgZ1DXR140+Jm2MeyzHwpg6t8yB 7svQPD+WjcSKskRTx05LN7y+E+qGuhLMs2M5Zhow02M57jJGptnFxwEAbvPH5y9+T13C3eavplsA O44CIjHOsazQ0w11JRheHjBGJ8BAWhWyxEx1TXDCSJ36I/uLKfZYKhzFTpU1Rt8LG3gSDlnxtP4w 1EkkwC+dFHaxAi4h6wiVkxuGOo4soC9jk1PInLqRpuBJOFaLA7Deg5h5FsT8xolt6qTsjZmSZT/W dXpEimaIkyIwNEFbgaNTTAyba+3owHXUfMZsGYD95je/CXvuuWd4+ctfHhZddFE66S+99NLhve99 bzjyyCNpwD7FFAsE5g1avH0F0SA7n50ITUdzAZdAAFOGuYl1CgiMDzO5YnATaxvUVuBocVIKPoRd giKft4h2sQIugduUDsM5uWG0uBKNzyBFS26cNh8NF2CXqIL3uVWQmDLMTaxTwCJFM8RJERiaoK3A 0Skmhs0tEtFo4aoDlzDmaz1B7NYfdgmjj6UiuWK4sA26ALtECZ/D0VInkxHF/jFgP9ZlgJCiDBjO yQ3B2hHqUptiYtjcItGGrON4QPIZ4xzLQJ+7iyyySHjTm99EX4xaIMvJose+ZwmGcjoxnK9OIjNS WGIpZW7OWy1OyBSC4ZzcMDznQgmNoNrUjnkskxMNFxA0k21uLQJThrmJdQpEwDa+Dc0mFM8BExDX 3iRl8+sMBiwtbWjEZaUTYmwT2YbTJWtYVGfB0pKhsyB+rbwFcQ4exOwn4cha30cFG3b2CJ1F1Udb C5ZKCqsR28SVKN5kCwAL8wDsD3/4Q/je974X3vrWt4bHPOYxNOhCi2njMbMh4lNMsaDB71HUtgDa ZthIjpb5OdKEDffsUah0bTFYKils8sg0voGy0LENA5YWgTEtXFZaeGw7+QqnS9awyGaxrZZGAGs3 0E2doW4CWa1ri8FSSWE1Ypu4GikrpcGApaUNjfgsyw5jproEl2qdEX10U9u6xPZ0eYc3gWjuQ63Y DshUM+NjKSVbmWlBIz4re9dee11Y8TnPCY9Z/DHh7LPPJq5CEqqRexqJloTsEX1U+dq2dSklGmzD gCWFyS40kzDpsSQPUCu2maxgssRWKzO5rWGz6vy+jmDDPft+AvcbsLR9xYbSn+rgpFFUdnxRSFoq hGjYP/ezJTZ0lMNEisOwvnEklAoqahXO5/4VZMq6Ariigd+Afe1rxTT0xS2IVsc2t8QIiSbBOMl0 nDjUaCC2LkfgOHGoydthAY5KrLQF8rq2dfMTC9sA7Prrr6djvOGGG4anPOUpNOjC7Ep4dtc+++xD V8KmmOKfCfseJducf7QQopF9eW9LkO2sQ8V2MqhJME4ykSN56cxBjdho1YxIpuESiEu9OPR0vXWt bLt/YpXiSgqMyTZ00WDbx72fHTS2oKJW4Xy/vWTbdVUO4KD4wqZghqRRS9lsUJNgnGQ6ThxqWsnG NFyC6HohKrHSuMszPFDZA/un6lMctrMOlYQYzs8OGltQsU1eItmToIBD/XVFxb6wvqlA2QhKk2Cc ZDpOHGpywKRIKGZGAza3ksFB9RwoFyVWkubzxGfO90H2wP5JfbJrgoj9X9hss83os3mnnXYSNgI5 RmcdCaWCim3yMkmQoCCZhksgTnvxCT0dZYOTRlHZ2D+GbK+rtTTEOk2zce9nBw0VpbRViM9cWhMC 2Vim2FoI5OR8asVhO+tQsZ0MahjOyabjxKFGAyZhlsAMwOxGiO0bOmB9GJ1D3FW9UEI7ge8FNfzw ChgM6eo+dBr66jlg6RbE4jdgBbjHYpkJnWVHUz23mc1tNAmxcRmt9ASjE6g39q6ch1gYBmC33XYb /XYLJ/VlllmGTux4psjqq68edthhh3DhhReGe+65R7KnmGJhQeMNmyicY018xPlOwRHUrZyyD/Fj w5ZwQo9z3nJopSfUOk0fPm8ZXYHqs6RCOz7xZ1AKD+kafZQ69VVHTSKlzWAGdR3znMmJjUZG7p5C 5zCuzkH+Luiip4tsVzjYoehMzvAKUCpniE7Tnc7agkTBiEV91VGTSCkZKeJpgSWNHU2ns2kVfIJL nUCXMbPzD9A/lgw84uUBD3hgeNWrXxX+9re/CQtA11tmAzHMGaLT9KZOctS0aOoSKSWjmd6ESYim 0w1qewkFX61AXzfRsUwUjFicr7C2B0dQm5y0TKszObFhSzih621c+OF+A8ZtrMx2wKTtsiU1TOCf C0Zo3GkTokP/uVU/w+gAaXk5bJGproAoy6U0rrnkRnHLLbfyAKwxC+JydgBW6BiyVi6W1xQgTwkT gOm2MyIpYzO2TlpqtHItA6Y7Hia2IPDPGoD9/e9/D6eccgpNG//c5z43DbpWWmklWvYZZ5wxnTZ+ ioUU5o3afL+aWDLVMbEKcqZxsXT2IQydfzyQKaxKNMkkwxz7vGUAL9HJ0YYJXr4JJsRIiwZB/7lV P6PQScvLYYtMdQ1Ip0hpmixBaTzqGHTkphAMk0DwOQzhBOQpYQIw2/snInJj66SlRivXMmCmP/DI yaYSvOYmGKHxel0LwsUUhU5aXg5bZKpr0KAiJ0rVtJKUNDGnS41JiICXcpKTGgL1ooQJwGwfy0jw /1xRy4A5b4+lOiZmwG7MMikMT1x99VXx76/lwuKPWTycc845wvp9yBCOEC04Ls6oKehyf9pmhwGz XFery41JiICXcpKjDRPSC9kWFOWUApHg/7milkE9Gl9jbjlkasuAOZNjyahjWSfo6Ih2sbymMMhT wuQZU4DMml3YUUxDjw3gjehtSs4QJEeMjrDSTQRVNg4YXjSDHSPY0AHiYxr61gBsDk1D37gCFpfZ W6R9Gfic6A3qNL/MYZ1YFcBVfCLEaAkjmtr5iAU5ALv77rtpBsOvfOUrYZVVVgkPfehDaeC1/PLL hy222CKcdNJJ4U9/+pNkTzHFQozyTRr9/vs2v6v18zRhLs5bPSDC0Xl13pLI4LpKqiI5YvjGocWN B1XKetmOsJ2DHSMoCWVeR8oKrtXPiN58PZZ9necZ4Co+EWK0hBGVdkwd8zlYpQ1sZ86e7FiCtsek Qkda6nKOcIPHMuf7nPF1XTQSmrpEiNHQZZgeyryejngfxBei7373u+kze6+99hK2BvaAKqtuRh5L tSz6EYCjOSdDuEmOSXLE6AgrXQtjJFBKyhNjUIdgJy/6LSlzqLPlMLh/csznRA/HsgNEONrPWVjh B2C0kZ2NaIUc19EBLV0HLgSnIMhVzhwUlwaUOvgNHaC3INbT0BcDsEJXLKIgyngRtCg66umqHnpd Jr6jhdPTzkcsiAHYxRdfHHbffffwmte8Jg26cKshprA9/PDDw6233iqZU0wxC2DfqxOcQ+h/J71M 9UQZz16RViY2dJWC0aGJH6UrQ47zQee5vAif6tDWKTvzzyDylesdHKDUpVqRvSrVJxbxImgxUsdM 1UNFCBKfE0Zq4Td0FVxeRLR72Y4vddEhV7kJjqV3q+yMQpfrCLNfKzRCzp3gWPYWAfg+pS2R+JxQ pZYdwVdu1Lo2wvgMx2f3e97znnR3ikurdPPyWFYKRqFzmPBYeq6jA1q6DqqQI4r9Y4KjdOQrN/ax jAb/b8LxcArCu71eIqqOZheKWRDhxGIaRrFDACKEHXrxFTx7DZ1Pq9AOG71D5lpWqUsPYm48BwwD Bn8FTLS2u+g4F7BE2s5YhOdGnB5KnTS+ZpBtCXJicRzQWNcFhPk1ALvyyivDAQccEN74xjemGQyX WGKJ8K53vSsccsgh4Y9//KNkTjHFbIN9t8p7WswcsTnqeY79WBw9N+ctIVronrcYlW0JcmIxDeOf 9RmUyWaY2FbOsMW2+LGxOTaLYOONY8KYd59BjplXx7JCQZIr3EyPZUJPn7lWtNSx5bkER5mc2OTQ wnIsbZK1FS6LYFMZcGJxnKJFWq4pimjzJ598cnjEIx4RVnz2iuGaa65h0qWO2D8EEJlky3MJSlEr OaZRWJvggipAYYrRW1dh7WvdNeIYOJ4aa5fIZB0GE8sIXYblRCtmjvjtZNsyAPxYHD03r3UhZjHo CljeDLNB1ow27QdypLVocRGgezpyc+UAJumAOkXQ0M5ANzQAW84NwIxOTGXccktQrBAIerosMQnW jHbSNlMMadDTLQjMywHYddddF+bMmRM22GCD8IQnPIEGXYsttlh47WtfG7797W+H3//+95I5xRT3 F5g3rJjuLdziShQ5E51/xkBTZ81oj33eMiYweN5qcRGgZ7KNla5OETS0k+rEVKa1vomysTF0ANG5 qjCRzprRTtpmiiEN3PJaKW0Z0a3ljYLTAV3tBJ1G5GyjE1MZt1xBomywyBvcTuIk0NMVyJJ2AnSt ZWazr0top0TUATCt5V111dXhOc95Tnj4wx8eTjzxRGEjJCdJjKaNkQkOlJ0rhjWj3VpmouzGFHmt 7UxocYLeNhKdKwcwTlenRDTJMXSACYipjNV35cCAzoLoXN0vwZNwCGCzn9n2psuoVYJoyryermxy nlqZUdRMhtW38hI30Ik+B6yaBXFOOQBj2GWWYKb+NkDLMHyG18VawtJUsDxs9pVt7x+vmr+Y2wEY 4sccc0zYeOONw9Of/nQadOHhjGuttVbYddddwwUXXBDuu+8+yZ5iivsBJnx7pvSGLlN1kJmh81a2 atR8ZlqWh+VhcxmlkwwJssajfcYzAmlyllqZUdRMRq33SOxQJw1w+tAxAWyUwcyoY9mDj2UNEC1x fFaG5WGzr2z7iCRegmjKvJYucY1gpupgqy/FkI7B/FAfLWi+1cHWorB2xqjXQA+SYZqsUat3TGyu 1Q7rEtcKCnqhv/zlL+HNb34zfa7jFkRFzq+VzLR7HNIxajXskrVxQH3Lw+aSWRvPGHqttxUMI5Cm 1vWPpUXWDusS1woOYEiXqTrIjOfhaSljHkOxhRdxAJZXvNpQt03OiZ7LFLR0JVpBcLF0dEznoE3r SAzaOuvRb8DwHLDWNPTuQcxA70Ve9l4vLTFk+HgPWRfrSuftwWPi0OLmP2YyAMNJ+Ze//GXYaqut 0gyGGHS98IUvDNtuu20466yzwl133SXZU0xx/0P//dx7HzNf6trZw1nwmFHex3sY1nnbnrdykRxp GM5JOSVrmzZaQXCxdHRM56BN85JWB21dv5cyq1Z5RjGuLtZk+HiG5+ExE2sybNzbMz0m8/pYEtvR MZ2DNs1LOh0Qylivl7LH0jcZLjSpzsczWryoq5AlsET2fZp4lbbGJLr/u+++8KlPfYo+3z+8yYfD vffeq5GOpGTZt6zPaPfCyDFY7ClnddaGV/qGc6G2rmSpEOkjGS3e6nrIQZ82KHLo68axFZMdSwU8 ZmJNho/PZvAtiLRd8Z9sH9kUkIraHhrBpDOxIq2+7Ih8NY0djSpVGZtGsISPMGTLJKQZuAK2WuM5 YHPK34AZnWr9hliboWtv961QDLUtF6HdptbpjJ04BudbsrCL/AWJoQHYy172sjSQwgyGeOL9l7/8 ZRpoYcCFE/MKK6wQttxyS7pH/K9//SvlTjHF/R/1eSu9jd35p4ToBH1d3YfqkAbL9pMhQQPOj/+E 9zqTb+kIzmcdTOqDKa0G0IirTjsk+DxdxwyTW+iqVGUkzcWT41iBbJmE0OR0k29MgFeHSdRaCG5D rM1IutjAsssnqG25CO02tU5n7MQxON+She3Wt0QjRpToUrjO0+0EyFK30OUshTCSVscBCRpwt5lH k1LsNhoTSDrYppiqi6SLDSy7fILalouwq8OwOmMXeayzZGHXHRtg7ZAjLkC26AyPnw3gM/4Vr3hF uP3224VlIC2luuX5PhhCSKgKEyRowKsT/0lI1lwgpJgWqiObini5GkAZj76l1C7S3C4gWF1hV7Bc YaeO2zraMgmhSVl2heqVY52gqzM5Cp0WHw0su/yMFjd74H4DhlYLI1r8fwC8e32OiuyuZ6iPVktG jma+07/CBqKdc22t8J5Cr4B99WutBzGXV8AiXDfWqbcXAEd8rDies7LlAV4LKm6pzr6B+ty29llE JCpuAaI3ANt+++3pQci4mrXPPvvQLYU6g+GTnvSk8KEPfSgcddRRdJymmOJfD0PvWn/OgZ39Qudc ryoyydeCqhWv2cxQGyuXUfoR6nObz1v5szkaye6hdb5Tnd02ttRHqyUjR3Os07/CB0yurRVFsoNd V5+pNlqybbDIdKEI1RAfK45zDWSLoT5aLai4pTr7Bupz29pnEZFApOITWjoSUZv5Tv8KyWfY3E7/ Ch8gqC7XjEaqgV3Xtg4t2SkYjWT3YXWcnkXZYqiPVkuGeLHxfPa57ezrSCBieZ9TKSJIxK3gmKOP okk38Myvyy67TFgD14114rJdDDBEFVOqDiiDVktCdKzfstFSScFoJLuH1n7NXilXXzU+Ll5scszW inGOpa0VlcJAdUCnf4ULWMf2wcC+BEe82FoDpT8bkW9B1O0wJ9hq45ILVXRsuH4nEIg1OtsQGlRC SdplqNkQVlRLZ5BvQWxMwtEbgNl+Klv2D5uCaNg867scl8RwVCMuSMsEYMa+utkp0O9vXkMHYLil UHHFFVeE9ddfPzzykY8Miy++OA26llpqqbDuuuvSDIZ/+MMfJHOKKf4FoW/P8m1KPpPG5BbnEOez 6WygslvnrQhrw+H/BiA8Q1COmkZcUJ2ldP2tTlO0jQbpkh/RWocIYo3ONoQGpag4uww1XRI7TV0z P4J8Jl0ITtRVx8TtH0FlN3QwbJ71bU4Lbt92ciLSMgGYtP41iEsBWVeb6JaX4XSttuQMKsouo6mL Dv/PoH0v60s+NwnkM+lCcFo66g8tu4QUkzYa9fKikWzA+DbHNIQG1UNaJgCT1r8GcRqQPOcP4Ne/ /nVYcsklqfzqV78SNoL6YdPZQNVnXC8sU2F1CdHh/wYgzL5VaF/UFDEAlNVpim63+kCKSRsN0rkc djJl4okUIyc1KUXF6TYBMGn9azhO8hJZCshn0oXglLqWDVR2XC9d116eOI6CZ7dxliBPwqGG3Qgx 3aEikxllmTI5DsJzEjWa2VMwGrphgcDoVGt1jT5uueVWuQWxMQ1960HMBVKXsjxaJkwgGmwnhtHi saLWldYhpfhEeIZhNHaYWTMR1DnzC3iaPR6E/P3vf5+uaGEGQ0wXj0EXZj3CDIb77rsvTSs/xRRT mHdn621acvJ+RjOoE/gcVlku2RaW7yRnuklKGxFNeIZh2POgtC6HHL+dTLksA+E5iRrN7CkYRhf7 lmYYFLc6NuwmZcOgxYGU5RLgUlsn2xyuGrrMMJq80UUk2y4zk9JGRBOeYRjNHeZ1qKyWKZPjIDwn UZMyexKC0ck+7S5CEeMpxRpWZ21FixNdCqndWAnHwJH1JUSDbZfV4Rv7tYFKF014VX5zh3kdKqQl tiURXHrppeFZz3p2ePCDHxwOO+wwYQUDOt83Kl7mIGLc6wBLWrpJSgtEm/8z1HYbznAuJ1GjPFMu i0hmLD/esWRIVATUlILmDhOOBGy4TUqGQcmNqxP4HFTmWMY2xS0sb41m8sINGoC5nQUYxx8nvAj0 nzJem3gycpZXcZw94VwjTuEx6lgqPqSNwHuAMrfcemv4j/9YrRqAzcGDmO1vwEShOu8p7JZy6/LL dAJnqYrsaGZPK0brmLDFsexxQzyKUAzWqXZB4PTTTw+Pf/zjw6Mf/eg06MIDk1deeWWahKO893uK Kaao4d+x0SOi9U5Whtu2p7Bng9hGw+Ubn5Ccvo5gnPHOWwyb29JlNeucVlsybBbqnJmXKZxrWpxC vZypJUEcxzXg49FLBAxeW6LiyqZQhNrc2gjAe0djeTulLdMJILOK7Gi6VOPwvlVkHerWfiUeRSgO sS6rc54i8ZLPyPkZOZbrwpOFa4xRZ2pJSA5H1PX7oNDASwQM1hEVhSkU4WzrkEb/qZ/zqXX5Cs5S FYB+2RPONK1lssWx7HFDPIpQHLJLa8PG8XyvVVddlf4OwM8OPFzHHU/B69vL1JKQHKuLXjTaeRzL gMM6KrGyYZtb6vI/ZfraDM7KKs5jTzjTpDzfCNTLQVhUXMgurQ0fj14iSqX63LY9BW+nxvJ2SmvT YSc/q2Yb6DdgCrM9BSIhXBlq+bYoRu6gGCaNtAnOpww2I9QiNlY5EuF8ymAzQi1tcQWMbkH8WnkF bI6bhj73ID3Gijkx2GkihVyOddT2nQzqqKn3bJkKP73BlIhVohYQ8FyPhz3sYeHZz342TbCBiTbw lPvtttuOJuGYTqwxxRR96PsVrS2KbKtlowzSxIojYrDTRAohVdITS43YqWUkz9MM0ZUh+H1dJIQr Qy2fSqxcrEwsIfktXfYpg80ItYiNVY5EON9FkofWFgIZ6iW2AmlixRlisNNECrkc67TFbZ2AuDE/ g6RYjOPbosB2e1QEa2LlIs6nDDYj1CI2VuwLS43YqWVY1hYCGeolluA9ixiRYC8n8S7BOj2lIIaR wftRcsUWL8H50YFf7deI7PuIetr+8Y9/DK945Stp8IW/A9ztg4TSZ8YdEyLIETgneZQWK/aFpUbs 1DKS52nGjHSREK4MVb4jrFNmFohhZFTHxPmUwaZC4qN1GeqhtYVATvIEpZ/TOCIGOwLnZK+VQ40G XMKsgBmAxZVPO09atz3mjWmM+u1aQjJQuQ5KHfu2P7ZNHq2fyTAH268H5yVIXurP6IA8CceIBzEX uu4yXZpyJg6UpoaLZWSd8C4cHecDWCtLsl1yaTGVfv7hzDPPDE972tPCcccdJwxjm222mfhBzFNM 8a8BfT/HUp0bpE05AjlnJF0Bl2tzXKpyGpf+Uo7w0tTrlgLkasOIjvMBWavUj7Quz6y5MQzrYHm2 YzE64wjYb+oUad8KzHYTmwNSBEknvNERkqtx9nyetRlmTSJgi+9SldN4nUOmCTkM6MhxPqDbqWC7 5JJnDJ/TBuf4vnLxsP1VunRMBGZfE5sDXKSpjonzI5JLydnv6iyvsOslLUEc0ppAabqwcwTs2/1D XJlGGUUO1Z5zvqwbc7GY7b7xxhvppwYYfG291dbhnnvukYhCNFQ8ymWmHDLZTjlmmcQlF4b4VFKA kXxpXTg6KWwD4FNAWguz5sbw22NgaDJRGZ1LILDv+yvyaP3KZbJdcs53uljcdkckt4hTIxw7DuUy Uw6ZGlNO4+pzkzgNles2CyDT0OsWANxmxsYijJkhObEfH+7r8jJjqXacxgQpbvMyl1lYJofcglNE SlkegK1WXwGb05gFkUTldhoMbgu3mbExRekDZXa2CNZ0+4rtHM4cwZgLApiEA5OauCfcR4z7IOYp pviXR3zP6ru4evsS2YpEn6jxz1vDnwktSE5j+ZkpYtaslsfryoyNRRgzQ3JiPz7cTCbM688gLS6H yBxxiJRGGtFI5ggvXrOYV69CsS3Dx9LGPObuWJIlxYYzRzBmhuTEfny40BXbyYBO2gRKZhNw66fI XCuaYPaJ2z+xUU8YD6ejmmxu8+tH/QRjMmyc28zYmEfrtZ4zNSawpuTanBzOHIHcgjO47bbbwtve 9jYafH3i458I994jz/pKuhKRI3r81zpDuRHHksAR/1oXrmERTG6tm+RYAkLKduQUWE2BWWYso3TJ NJzJyWzmCOQWnCJSGmlEI9mKRJ+o8Y/l8DFpoR9ZWOFuQUybx/8J1KoDWDs67KLWwki8Uq5tkGoS vJ+Pg31xMyq7IPiYQlce+OzRAGy1xiyIcQC2XOdBzFld9pqjPkcimWSUviHwm6i///3v4mVQhtXB Nn42o1Xyxnf2AsBMHsQ8xRT/2miftzJnotHM559apxFGP0p1qqQfDnVg8hKyTnn1E2Abn00mcZ7U kElhOEKXi1oLI/GZYpCvpGldnvfH/QwiFEH9DELxuexlroyyhm0FczkCZAuodKmS5XMoo+FnClat K32yyzghWiVvPwSNCYdd1FoYiVeKTFQgVKeofUtMdCwLqKLOYybzPsMuyef4dcgxgSGyyQqqS0HT b5CGqlJgl3FCtEq+OJZ5a/w+uvnmm8Mb3/hGGnx9ZNNNwx133CGRCNUNHMvMlVFf26jPbIEVPk96 4f8EatWJKNeIwRw2QSNlhid0uailuHhE02+QhqJebQps8su1jlZ22BzzWDKnNVBGWaNWRmMdDNgz daqkHw51wHmzDXkARus/sBESctG+4zGo86jyLBHXzx1S84JxOiASiYNOHbRGB3QHYOUsiIXOedQv mwpaV+UKrUMjdPzxx9OzsV73uteF00//tbAFRNfvOUdcDpxY+rr5g+kAbIopJoS+Sek9O/COte9n 5NF/S2Y4Ck6R0ztvFWmeiHmkI5v9hoJh0iqM0sXion2nDlnCpzoM68x2AiP2T+KQpw5ao6tgQ5Ln jolJsKnkOAJuJJQbd5kR9TZ2tEJ3ohE5UuVEwnF9xwM6G4bPVQVHwbFE7KTeTobTAT0dGrcyBQod NSCTziYYSMhGk44cGylQhsZNFaefniNVTiQSh3UzCTfecENY+w1r0+DrYx/7WPjHP/4hkQikmlzu x+sVjoJTEOmYAKZTlwZYIuYlHRrSVQpGoUsYRxeLi/YdjzI0QSqIxNntJGR7lC45aO12l6A4m6qj ZSpn4Cg4BeF0o5apGMpbSOEHYFSZjXDbw46jHPTwxrqR1NeZWEfn4zZJbcsxwCSWDPHEZo/rNAAr HsQ8p/EgZumlAe3TIjKJNFGYdTLh2muvDZ/+9KfDYx7zGDphofz7v/972HHHHRuzBHInna4iNFJm jNLNH0wHYFNMMUPQm9Wft8o3cHKt0U41mOC8BRjXRcgRJtkmw5jqOCphpjpgIfgMMiGYyTU820PH 0jjJjIa1m5g3n0EMGzTJlY4dRzloJLaNpCEdx8bV5bwU6+h83CapLa0J2Sx2bM5MjyWqVhxgx1Hw EmEiMH3iIHIXpYj9flcaiW0jKVEmhr9nMNMx/o7ZYovNwx13mitfgrqr3H8dUxSvdXIso7a0JmSz 2LE5qEyGMbs82ag6cXEc5VC81vuJFVJqY/DhuiLD5qhtOQaYxFaS4dd6cq3RSnXoHMtEmijMwk1w zuwA/waMTKC9ZTSYVd/wCS0uAnRPR26uHMC411OdImhoZ6C75dZbwmqYhKP1IGY7CYfViamMW24J ihWCBrC85z//+WnghQcT4wHF6q+55prhhBNOkGyzTNNnNtsLgqalWxCYDsCmmGJuYN6wYrq3cIsr UeT0zltE52psNHXWjPbY5y1jAoPnrRYXAXom21jp6hRBQzupTkxlWuubKBsbQwcQnasKE+msGe2k baYY0sAtr5XSlhHdWt4oOB3Q1U7QaUTONjoxlXHLFSTKBou8we0kTgI9XYEsaSdA11pmNvu6hCLl 4osvDqu/ZHX62+Vzn/ucm3ADqYPbWEJykmSkZpxOMyg7VwxrRru1zETZjSnyBrezxQl620h0rhzA OF2dEtEkx9ABJiCmMlbflQMDOguic3W/RPEbMEXc4N5eiSgj4+0eGeWaZDaVGNFLDPsMr+6i0tXg aehXa8yCqNPQXySMWeYM9k9Pd9VVV4WPfGRTmqJdB1uveuUrwzHHHBN+eOgPw8qrrJJ4XBnbeuut ww033CBqQdWtW2oDzPei8wPTAdgUU8wjDJ1/qpB5r8/0vFVFFXxet1GfGb3mMoVrhSKo1xms6yhQ nklmU4kRvcSwz/DqLipdgYH9U0bUp3Y+HUsb9pnRm+hYKtHSZJTR4ewCnWWO7CMm+JxxdPVrvcIE x1JB/EyPZVc307+3hK/Co3QeZ551Znjuc58bHvjAB9JjZu677z6JDKCzTKpHbKePGl0Xta7qY0bH sqdjlBHvD/bqwmwqkQMmJSOSnq91PQxmDO2fKiQ8VS0dAxEbVZvbnq71GpgdeIAcWkLeCOHcFjkn ei5T0NKVaAXBxdLRMZ2DNq0jMWjrrKfT0H/tq/4WRPoNWGcSjhpl7/XSSh1mefnBDw4JK6ywQhpg PelJT6JnY1x15VV0y+HtcVCCJ8ZvvvnmcfDFDzBGWWWVlcOxxx4jPTEGj4lDi5v/mA7ApphicvTf z733MfOlrp09nAWPGeV9vIdhnbfteSsXyZGG4ZyUU7K2aaMVBBdLR8d0Dto0L2l10Nb1eymzapVn FOPqYk2Gj2d4Hh4zsSbDxr0902Myr48lsR0d0zlo07yk0wGhjPV6KXssfZPhQpPqfDyjxYu6ClkC S2Tfp4lXaTPw+/UnPOEJ4aEPfWjYe++9hRUM6NrBcssVJcu+ZX1GuxdGjsFiTzmrsza80jecC7V1 JUuFSB/JaPFW10MO+rRBkUNfN46tmOxYKuAxE2syfHw2Iw7AMrB70oaaBlATrRaGSVLbUoKsaQQ1 2gpF1DplegeUMazLPF0B603C4QZgpTKjXEqZU+ouv/zysOGGG4ZFFlkkDaresPba4eSTT6aB1803 30IPLPzjtX+k9bvt1tvCEUccEV76ny9N+f/2b/8WPr7Zx8O1114nvSrKtfFQBm0dnX+YDsCmmGIm 4HdpdfYp3rzZVcsy/vyjsBzsMifrJFImREyqU1PjOcQq+InNwWRy3IZMktqWMmC6FQQXy9g6ZdKa Mgr9sM7wbZNs6wMtDhit0yXGupUQkeIGQzo1NZ5DJsnZHohoYTR0lhK08xlpfRs6gGkbVMauf8Sg PoN1hm2bZHstqxJngmpq3IQIbomthAimGgEVFCF1ubVbZBMLUYH999+ffjbxqMUWC3PmzBEWEF1D 3l4Ow22ngeVgl31UOucwvI6RdRIxCTYXtvXhMSesCarJcRsySRrxCQlMNQIqaIUial3P9qgj2lPe Q4S2GdHqwSkTLAe7zMm6WLcSIhrUrID7DZhuW96YaPH/AfDO8Tkqqne4+mi1ZORo5jv9K2wg2jnX 1grvKfQK2FeLSTh4FsTyCliE68Y69fYClrvzzjvDt7/97bDsssumgRQeTrzTzjuHa/7wh/DnOAi5 /vrraVB13XVcYN944w3hL3/5S/jd735H91MvueSSSf+85z2P1tUCy6zWJRKt9VtQmA7ApphiJhh6 1/pzDuzsFzrnelWRSb4WVK14zWaG2li5jNKPUJ/bfK7Pd6lEI9k9dD4jiLDbxpb6aLVk5GiOdfpX +IDJtbWiSHaw6+oz1UZLtg0WmS4UoRriY8VxroFsMdRHqwUVt1Rn30B9blv7LCISiFR8QktHImoz 3+lfIfkMm9vpX+EDBNXlmtFINbDr2tahJTsFo5HsPqyO07MoWwz10WrJEC82ns8+t519HQndSkwr v+22XwwPetCD6G+bX/ziF8TXIBG1ub9O/woXsE7UVSJDNDpkqg4og1ZLQnSs37LRUknBaCS7h9Z2 Z6+Uq68aHxcvNjlma0VnX0cCEavwOZXCQHVAp3+FC1jH9sHAvgRHvNhaA6U/G5EHYLodcauzX2xc csWw4fqdQCC2oSuzS59QkY2ssSjDNPInuwUxAn3Yfiq7sZCI884/L6yzzjpp4PSQhzyE/NNOOy38 9a9/pfW4Pg64MAC7Lha0Wq67jsttt/0p/DkOxDCIefWrX536evCDHxw23njjcOWVV8rSGO01iUiB bsY8x3QANsUUE0LfnuXb1Ph06nV5sXK+AHbpK8jOhDudR9u6lU8eMz7PfpYMo9KBsGJNSIkFD7iV ziC2oSuzSx+ou2xkjUVFRskyaHwXIocZY8Y2GrDVByo7E3kbosH/M9SxOQKfNxfHUkwL35cYNrHe 8QSn67WAtQV1l60kaRXRdxR1wgzVLhhhfBcyycaMbTRgqw+kmLQ2aDn+n6GOzZHG5UU4vwwa+Lz2 sbzpppvCBhtsQH+HvHT1l4YLLrhAIhGj+tZ4rwVgl76C7DJBUFLR91TWOV630ydnmKDLgw62+kCK SauGy2HHUkM6lxdR+kDNFUznWDqOnFgpWQqM70LkxEpJG4Rd+gqyc4LsFka0rVv55HlmNiD/BkzX 3W51CpUcmMwyZXIchE+6xCjVgQQkCU15QNowOjKjdoQOA5/VVmvPguieA9ZB6lKWR8vMLA2u9thj j7D00kunAdPyyy8f9tlnHzp54crWjbHFxBo33nBjbm+8ka583YhW+BuuvyHcdPPN4S+xT9yiiHV+ 8pOfnPrF78kOOvjgcO+98pT5Ana92DT+fMZ0ADbFFJMhvTtbb9PynCvvZ9BOV6QpXI4kpvNDbFLc InaeeGuY5ExbUm2fCM+dkwC7AdK6DHJ4XV2aXZ6D8EmXGKU6kAAJRGdzWzpKkEAyoza2whrDoLnu EJmthEttnZsYTqBS6dRXUN9kUM1IKkKy7TKTbTn2nJoI4ycUOaTKSqZaOkD4pEsMG8kpIQHKEZ3N bekkj2AN+i9E4g1621zoyGrkOgYOrYewsWHLZUkOGVQzmFOGWhsWMGUC0YSXlgkQYXzBBedfEP92 Wo3+9thg/fXj3yg3SkRQSwwkSI1fV+94uBxJdKvW0qX9E2EN+s9EppNlbMOxKP4Xjt1YqZHhXE6S fwymSlG1RhHMKUOtDTtIQATU2NyKUAhHcTbcJiXDoFp3ripdkaZwOZKYuoxtilvEhMRbo5m8cMP9 BizBki5BXwRmB0T0+9BI1lmwJ5wLqeMyCjRYL+voatxKV8BWqwZgc348RwZgfhZEj5Lz/hm//nV4 wxvekAZImOnwfe97Xzj33HPD3//+9/CnP93GAywpN6HEwRgGZDfeqIV5cNQKd/ufbg9/+9vfwq9+ 9avwlre8hWYcwjLwu7L3vOc94dJLLpG1ELhVax+T+YnpAGyKKeY14vuX3sJD7+RWpOSgN31Ew2XU 6QlOF9HVFX2oW9CMro6XNbhMBZEa4darMmsbhudcKKHNEgZ1PcRsJ9BtHYUyg/dOYqPhMpodMtne PwLrFH2o21S3dNTq9vmlWjtB8hnlWlq0IsLJX3Ztbb9HHxpatkXMauhGapsav8wipQEmyzVV1jZA 829o0zKKpIgf/vCH9IxS/M3xpS99Kdx9110SGQHqKi+l7lnRipQc7x3P9nu0oVLnVN0AwLqKBro6 1Yy5zAQmvSqztmF4zoUSGkG1qS2XNgoxe6SglVByvHcSW3ZrHdjGn3SNFxbwLYhx3d32uA2TWjje 0JzgvezXvGd0mQni93gGZbAZoR6VWOVIhPMpg80ItbTlaejxIObeNPR8BczqqMSKOTHYIdx2221h ++23D0sttVQafOG3Wgce+P046PoTDZxw5Q2DrZtvujmWOLiCfbPxb745crBjifxNGiOe89EHBnIY kO2x+x7hGc94Rloe7sXed999/ZPndV1jVR6T+Y3pAGyKKWYOfafqu7Z892ZbLRvN+e3zVjKo1ZzE whdO6xQwxeoIySg5Pf8wSh18BZuSQBaMnOC97Of1FZCTmVYcfo9nUAabEepRiVWORDjfRZKH1hYC GY6Jpt1bOZqXKQY5yaBWcxKrIYJ1Uga1VkdIRslh3XKwtx+0WLAus2WO+hVvHYInkiZWLuJ8ymAz Qj0qseII19xQRJ20DtK4qHJsFGwUGi+1ANuxFrLMVC+xGiJYJ2UQevuBeYlQA0/8iEoXgUnCPvvZ z9IXvbirBwMxD69QD60tCt2PGZ5ImlhxRAxy1EgEwbGx4gjX3FBEnZTDXkQySk6zmC11dlskIwX9 sWQre9G2jo9IYeTtEYjf4xmUwaZC4qN1GeqhtYVARvIE3tf8vEwxyFGDi+Zo4UohTgpomV3wzwHD FndhYsn0b9aRMDrXn0Hdn/Fp/UyGWd/xdMIV26m/AaufA1Y8iLnQ1ctk/Nd//VdYa6210kDoEY94 RPjIppuGyy67NNx5113hT7f/iQZRWC61N98SbR5YkU1t9IXDjIiI58I67oPz/vf2/w133XVnOCsO ctZ997r0mzAs+4EPeGB4xzveHs477zxZuwLtTZgvmA7ApphiUvTPW12U57sCnufcZJYwy6z7M7py 3QbXtRWT3sfVJXPc7QSib3TGcehuJ5D2rWCc/QMknXBjb+dQHveYAVv8lmxEX4SJdU0B/SvR4giJ buvasHmw27q6P+OnYyIw29nVkaSIjbt/ZqyT1mJQK0gpMNr5fjtbOcjI/EUXXRRe97rX0t8W+Bvn /PPPl4gBrZvRjVxXG2dtC/W6ik8m261leh2gOShFbHBdTWzGOmmjUa/XAIzO9WfQ3U6A1q+9zIl0 o7ZT49Sgauf7ZZo8MgvNqGVqM5i3cEKugNHaw5SWdw9vT44lt4LkRIEPM0+cD5hlxuKWD7AvayFx mGUOt5mFZQo1aGEoxJYwQAOw1VarJ+GYEwdg5SyIJCq3k4GrUFtvtXV47GMfmwZfK6+8cvjJT35C vwPDVa9bb701ljigQrkl2rFg+bDB4XZIjiOW8yg3cpzDOvKpZQ2uuv3jjjvoCtt3vvOd8MxnPjOt x1Oe8hT6HRquliW0NmI+YjoAm2KKmULerLGBRSW9f+VcqWR1vpNYrGyEoXEfGf5MACSuvgTG/Syx JjB/P4NQS9xgXn8GUSEqeZls6TSMksLCKCkBbtiWYPIymPfLgis8gW2qico+VxlzdyzJSiWHCy4H DCQn9uPD7BFLKT4qJDdcCZjn3hCXmNOrnZeZwzBioQYtB9z+AS3eaB3VZEtQ6uyrJaZBjtu83Kes P4cSWq/1nKIxb5b40Y9+FJZZZhn6e+ITn/gE/f2hoN5Ii9Z2ILaEGbDYczoHySHarqtC4xJpLdPo chhGLEVgstd6rEbpjK+WmAWE1P5cJevPoYTxjqUUDUj/jBzPrOViSyZaGAqxNYySwsIkMgUiTCxW NsLQuESkHT4mgMTVz4FZA38FzGxQ2qZUCaztsrQw2Iq1UjkUUZImj+B9u8NdWgGK2YRos1ZeVA7Z 5wFY4zlgGIA1HsSc64yjjjoq/RgV5TGPeUz49Kc/TbMS3n3P3TS4uDUOkPA8LwyUqMC2PpVbC1v8 IZ3r49bw5z//OdwTl3nxRReFD3xgI3ogoq7Xm978pnDWWWfKWi9YTAdgU0wxKdrnrcyaeDTlI4qK iUSwl7kyyhq2bcWcNm1wnk/JOuWptUnWTgAZC/8nVGmOsFlaGGzFOlMGSprW5Xl/3M8ggk1AN+Sj KpXsZ9bHq2NC6HEZEx/L0o/IVFtHpvGd7RADla4kFOqg1cJgK9ZKkQmHi9IM70lywkTHsoAus9Yx k3mfkde1zPFcjgkMkU1Y7NldSSh9QiPJUGTalCIdszB/9KMfpb8fnvjEJ4bvH/j9mFMkAZHK21nG s89WrJUiEw4XpRnsZa4f9ZFxAEVrebHwfwK16kTYY5khHP8nlBmesFlSXDyi9AmNJEPRutmUZDe2 0xBkFu/LvJ2GJ7CfWR+3ujKSa6AfpTpVzGnThsmbRcgDMFr/gY2QkIs630U8bB6M4dQMySWObBxQ c1A1xqaHxlBBR1r1YWQMDcDcLIjyArVynJw22+zj9PBBHeSsscbL6Gnwd999dxwI3RP+/re/xfJ3 uvr0t1j+8te/xEHS/9K91JiEA1esuFi74d9mObRlPhcMxDBBx5133kVX3g455Af0+zNdvyc96Ulh l112CX/7219lKxYMpgOwKaaYEPFkQ+cbVPbEU0LzAJyn6L8ls2kodhwBNxIp2ZxvS9gA5QmBZgwd NSaJfdQdLYd8zPkuUuUlwtoNtHTEkc3bmXI01oLGUGG7nA+jAxuj/QEqtonPy7ep5DhCMlOyWe8S NkASQ4yho8ZKpG1bgkg4zvlVdgbyNIwWPlcJNpwAR9PIhspsm8bY9LCE6NiW0kOhowYk6ahyKQkc crGkI6ejA7zI+wVcqJF33HHHhec///n0d8PrXve69i2HQNQmObZLfVQp0ADyNC65bjsjbDgBjiVo f5h9Eg21bRqhoWOb/YaCUegSjK6p5JCPOd9FPGwI9piphEgQRzrezpzTsgSRSBy2S31UKdCAjScd t4oUlpYAxxKyrokjv4NCN9vgB2BUmY1w28OOoxx0J8W6kdTXmVhH5+M2SW3LMcAklgzxxGaP6zQA Kx7EPKfxIGbpJeFHc36UBjaPetSjwvZxEPfXv/yFYnfddRf1jenir7ziCroaBhscJsbAVPGYOQiD JAzGRpX/jYMq5/+v9+vyJ5qu/r777qMHOON3aIstthit6xOe8IRw4f9cSOu5oDAdgE0xxQzROG+V J6PkWqOdatD6cMu6SmlcFyFHmGSbDGOq46iEmeqAheAzyIRgJtfwbA8dS+MkMxrWbmKCYwmzTjaw QZNc6dhxlINGYttIGtJxbFxdzkuxjs7HbZLa0pqQzWLH5sz0WKJqxQF2HAUvESYC0ycOIndRirKP 2ws///nP02/J/+3f/i3suOOOI3++kPuVFiB7HhzLCsVrnRzLqC2tCdksdmwOKpNhzC5PNqpOXBxH ORT7p59YIaU2Bh+uKzJsjtqWY4BJbCUZfq0n1xqtVIfOsUykicIs3ATnzA48oN6CWEzDyFYCUcqj beQQPM9eQ+fTEjSDwlVOihTgA5qiuRKkCAG/q1oNk3BU09C3HsTstYcccggNaB4Yy6KLLhq+/OUv 04QXe++zT9hoo43CmmuuGZ7znOfQb8mWj2XFFVcM/7nGGmHDDTekq1Cnn346TaBxXxyMYVD2v3/+ Mw1EuPAgK/udEvVNPpbbY+z22AcGYcDnPvc5Wl9MH3v++eaBiQsA0wHYFFNMis55KzY5wpb63lPA j8XRjczKkSI8N8wJxagcKaZpgXgXNAJpGNlKIEp5tI0cAvM203tiK+XQ+iyxSBFCaaVorgQpQk2O 2BwBUcqjlaIUgZ0GJYAjRXhuxDHwDDwppmmBeBccEhQkucqhbYoimLeZdS78kgNmciyZc6k+LcIQ sckhl2TSlFciFqUIzmFUcSnCcyOOQc07gcDrTjzxRJqUDH8nvPQ/V6e/URJ8qoDJFCLDJjZFEV7n PQX8WBzdyHQOACKTWTHmsTRNExLPUAEKMwznMIhSHq3YrtF4Rs07QYGh17qwjlMwmUJk2ETY4scm R9hS33sK+LE4upFZOVKE54Y5oRjOmR0ofgOmiFvSvZxXbHTEeNstOpPMphJDvcQY/zdgb0jV1tXA RBb0HLBiFkQ8B2y5xnPAbH+YghUnKgy+3vGOd4RnLPsMmnr+aU9/Gg2+Ntlk0/ClL20Xdtttt7DX nnuGnXbaiaZwffOb3xxWeOYK4WlPexrdsrj33nuH6669jq6K4cHMuEURv+X6Syx/hv+X2MJHS/Zf OEYFtvgxlnO43HHHHbSu6BsDRKwvHt7sB5YzB670/fa3v6WB5xVXXJEGeyV6A7BtttkmvPzlL6db NqeYYoox0Dw/y/mpCpnzVve8rlmKfJ436gbyB73CZ0avu66IsVeCep3nn0GSZ5LZVGKolxjj/wbs DanaugJDx5LqDPWpnU/H0oZ9ZvQmOpZKtDSKmR5LyaqSmRjuI0b5v8F4OsQHcyY4lgriZ/BaH0tn wmwqUeuuufrqsNlmm4WHPOQhNHMzPpcxY7NHrcvwSxgfoqiEpr8R2+mjRtdFrav6mNGx7OmA/rFk jNCZMJtK9HRAjPF/gzF1qe5gaP9UIdNfd/9wPEfz/uK2p6uP5WyBGYDF1U9bYDao2qqKMPCxIc8D sRyvMzvaSHciglZURTlGA7DV6mno+RZE+xswrmyvdgCGWYIw6QWexYWp6P/whz/QLYeYHRGX9P/3 f/9MV7nwuzDgb3/9Wzj22GPDBz/4wbDMU58aVllllXDyySfTQAm3JWIg5otwf+WCWx1xi6Ha5GtO LJh18d577qUBEZZ/2WWXpR/TLv3kpWlK2bnF1fGk/f3vfz8cfPDBYc6cOeF73/te+MEPfkC3QJbo DcC23nprujJ4xhln0HZPMcUUJfx5CzU+x/xnmXMEyvkPKdK10hMkGBu2pEYjoT6SKEKW29RVRK1j s0h1TgEfG8r08AupdZ2eIm0j/ngALZ2KOIYaulpbIieQRosaXUgwNmwNHZMGUk7URbutG+rIx4Y8 j0l1yvH2KerMljYi0k4Hp5OaoSJOJAkodgeApGSlkg2FcyLEj41G0I63rgqffNfdd4WDDzo4rLDC CvS3AaaXP+WUUyRawi9kyGNEjugZ6KSFlTzrDCHm2LTJjiUwyXukoWPT8IBzCuTkuTmWtWyoIx8b 8hiRI5pjqLGutL6D0IRJj6UEY8PWJMdkdqAxC2JG3rFiUNPY8pIyfpYw6Q6WtQHjGwmJqnUh8AGx 8H5fZ4HfZK2GK2CNaegxYMhXilhn1XoLIr4xgv3JLbcMKz772XS166Mf+1hYffXVw4tXXjmsuuqq NEsi2le88hVhm22+EH760yNogAZcc8014e1vfzsNxE4//bQ4aPo/GkBRiQO1v8WByV/Vp4Jp7SMX ebLRxjz2/xbuvPPOuO3/R1e/rr76Kro6hR/QbrbZx3gAtvTS4ZKLL6ZljwIGhOjPFlz1wjrjyt6p p56arrJhcPmrX/2KBmMYBFr0BmAf+chHaJ0wc+Rzn/vc8O53vzvsuuuuNJHJ73//++JB0lNM8a8K f95yHjmxwv8UcBmFBxjGBcWhxp9j2XbJBl5noV7J5nVVMKFLrbaFmkRmlJTxS4lb5ti6/meJ93zU 6yzKrAYcKY5vDAzT1Zl1jQbbwqVANC1RBbNn2IjedgJlpoCMhqikjJ8lscL/FEsGQVMU3rfrapLA iwWwbZmIjs6iUDAcKY6sRAqVBjWJjPB8ikSD7d6xFFhbcOGFF4Z3rvNO+vzFzxLwqJpJvgRNXeqC G8twZGlqhf8plgyC9wDDuKB1xjiWCcJT43PUc6xPYaRjKcGUY/1EZpRU9Jma8FjaPGkZsZ9ElCKP UtdOr7JqQJoCo/IN44LiUGOOZTTYTsysBg3AsLNoE2WbYJOplfAM57SRdCZXTWndi4mAfDWNnQTc ONg0giVgVAnRzZyG8Lyt1XAFrPwNWDkAK3TAIT/gARhmQcSVoPe//33kP/CBDwxLLrkkDSgwCHv5 mmvSN0trvmzN8PSnP51yUJCDAcdpp51Gtw2+9jWvDWuvvTZdLbvrrrt5BkWaPREzKepsihiA8ayK 5MeCODgMhO699z666oUZEX/728vD+RdcQIMvbAduMcBy8VywSy+9VLaiD2j23XdfurpnC55thpP1 17/+9XDkkUeS/81vfjM98Pnwww8PZ599NtmKod+A4eT/tre9jX4vh4lCsP+wnhiUvfjFLw4f+MAH wu677x5OOukkGvjpgG+KKf4VUJ630jnInUhNgkDO5ARYyWvpDJIuNrBsPxkSNOBTd+a9LvPcZj+t jvr0jwytDEq/AdUNfJa4XUAwuZXO+gZCu1ByqgjB7x+TYVfImACvTiZhJc9tiLUZSRcbWHb5BLWL NnWrPgzlrE1t9t3qECyBvMIfBUoRXUoXI/kws0OWuiN0CZLWCqWgAXebeTQpxW6jMYGuLlcG3k/b GBtY/phEqF20dnWAG264kW4x1GeWbrDBBuGSS+q/B0pd7hiItkuokiODHHEAssFZXozkw8wOrJxq ksBa10JC7XCt49XJPOycknlDErq6XBmUfokYtylqF63bBYRIJK6wnV/CBpCnPtpa5LfTZNgVUttS xoGVPLch1mbwc8BgcNQuP6PFzR7wACxVaO0LqEDixLA5bmdaRL6hK7NLn1CRzawxYHSNLjAJB350 Wj2IuTkJh4fegohBw+af+ER45grPpFmDMIj6+k47hv2+s1844IAD6BY93Jr3mc98hn73teyyy4Zd dt4l7LXXXvRbscUXXzy8e713h5123okm7Djh5ydQ/7j6g/J3lDjgIv/vzGmr/D1349bG/6MrVJge //LfXB4uvvgSWv+LYoH/0Y/y1SZcabtsjAEYBkt46CKuSGHSEC3wv/KVr9CgFb9fw5WwLbbYIhxz zDGkO/roo+mWQouhARh+A4btwBT6GCxi33/pS1+iq4J4oDSuMGK98UwzDB5f+tKXhg9/+MM06MPg 9dprr023dk4xxf0Ger4qz1vWh+3yYuV8A+tXdibK07lzixgTTPrQwGdJAZfS+gxSO3FiuBzrWES+ oSuzS59Qkc2sMWAWWHbR65J4DhoztmKoD1R2JvJuYcOmJqfIAVxe9Mj3ZBMuRY9lCykghk0c51j2 2h6q+ChBRJlC68Uk1VVc2hIm2emGjmXiTLDgTCQ7RY5Nwt8J+Htk+eWXp8/TlVdeORx22E+6n52+ /zGOJbWxcn4PjbyezvqVjaoUNFClZJ0L6XZW+QITdHktXYpJq4bLYcdSQzqXF1H6bRRZQ8dSQQmx 0sRS0OtgEl1lo2JSdkuCc4uY1c0m5FsQdd2bB6Zg0p6JrdoNHfuGtTrDe09tH8+IXuqnhSpbIDoh bFa6BbH4DdiPfzzHXwGLsDogzYL4wAfSlK1LLrVk2HKLLcP+++8fvrPffnT1aP/9D6DJN9Z8+Zo0 Vf273vWucMkll0gPPInF4UccHlaN67DMU5ehKeIxMANwpeeOO/4R7vjHHfHkCZsLbC7/ID2ueOG2 RUzEgd+eYdr5yy+/nK5y/Ta2F118MV2xeuYz+cT770/897EGYFgWps9Hf7bgt1+YHQmDpJ///Oc0 AMKgD99aXHDBBeFb3/pWuPnmm6UXxtAADLMglrcsAugPsyPiyhquMGIA+6pXvYqeyP+whz2MtuVB D3oQPdvsDW94Az38GnlnnXUWrU9vQpApppgd6J+3gL4PDUryHJo+8hVFQpnvYHUOY3yWJERe+4lt LyshLXNYx75hrc7w3lPbxzOil/ppocoWiE4In9Xx7XLULJY9tk6MMt8x3e2ad8eyYtIyR+lyDXgr FiEyz2A/sz4evbT80UjfyivELXsY5SdinGXblGSzUavb/eFzELMb4lle+MzE3xiYWh5feA4j9jd4 TDyTPdEJ4bPUz6y3YhEi84ymb/fhOPtT0cttbKcsiVDFlGjqCqRlxlZt0dVaw1id4b2ntmUsIl8s 02LujmVG9mHFIkQ/j0F+2s4a/UjEgG5hBg/AZN3dJsDp8bGicCveQ6mLZSwdwS9Pwe5ALxSKWhLD ZpQKeg4YroAVzwHDVZjlzAAs69jCgGG99dajExoKrtK8853vDN/d/7th329/O+wXB2Dfju3GG28c llpyqbD8csvTlbDeoAADhuc+dyXqa4cddiAOg6s777zD/f4KBQOjO2MMv8/C2iDvtttupcHXlVdd Rb+duuKK39PMRpjYY8P3bBgWXfTf0rq+7W1vHePkOxq4hxwDO1z5wm+/cOshBo+/+c1vJCNj1ABs kmnob7rppvDrX/+aBlu4rRJXEXFlTLcPV8pwlfEVr3gFXZk76KCD6IrcDTfcMB2UTTFrYM957rwF xxER5LfPlYxIGt6nkIpNQFKZqXkPQ4pJrq5EIgpELoUkntNs0PIR5MzgM4gww8+gKEg6A3YNWXZI Pn8GWa1Lg+MIRS3ITLTqsACeD2am5j14OwkSJ19XPhEFIpdCrXgPIiCt6MaXt48JY6CXKGjp2DVk NIuUCENK63LgOEIRSeWlzWkmFmFMcRxDHjOx1pAxS+DLyPXevR59QYwvLXHnCL5E7UL6ov56nbYg AuxXu2/H62LEsez2R6qSFNeQdUqEIcV0ORWhkGQxTRNhYhHGFGeM13oka97omvEOJLe9XwdA+SOO JRxHKGpdBgJiRvgUeCYuJrtKRgjv0SQXepjfgLXXv+Z8ZqlT23IMn6nLLNHiPEwfjdJHjqqlLWYI 5AFYeQXM/was1OHEpg82xm/APvShjcP+BxwQvvOd79AVsC9/+St0if9xj3scTTSBwdEo4Fsp9Idb 64C77r6bBldloVsG4or8XxxMYNINDEhwFQq/j7oqDrpgY2r43XfbLTzrWc9KA5N///cn0dU4/D6M oVszc2D/nXPOOTRzEq5UYX1amJcDsBIYkGKbMcjC/t90003Dy172svDEJz6Rjs0iiyxCV8rwWzPw uK0Sg2MMTnGFr3X1bYopFiaU55/R8JnDerA5w34mZLYFnzH+Z4nPKnU54m2GzSy9bFsuw+ii2cpp 6yxMH0UZF5rb1xQ9xpW1ucN6q20fyzZsxtwfSwvNKPmSLXPUtlwbPmMmOli21PARbCe13HQ0gNf1 jiVQ92G1rLOFqzbwmfyhD32IppXH598666xTzW6Y+knwzGTHsg3NK9s+fMawDmydoayNevjIvHqt 92wGmMx6r5WvKHTRbOX6rBbqqGqGdRma188vI94f1oPNGfaYKNvG6IyFFfkWxAj7o7cKEqM6xXFC qJPBaFFQXiLKaISEsQ4uYn1ah+zb2wHG0zFT3kagV8BatyC6K2CFDleZ9F5qnOBe8IIX0oOO99ln H3rQMn7XtfKLV64GHEPAFZ0nPOHx4b/+62Ty8Wysu+++J9xD7d008NIrOBiIYSCFae6vu+46GuBd e+115GMafJxwH/KQh6bB15ve9EaakMPBb9J8xfwcgLWAq4M6KPvud79Lgy5cEXvqU5+abl/EccMg DY8AwEQfuJr3i1/8gm6xxG/Sppjin4v+eQuwTLKL812JfK6MNXK130Z6WialaYJyaBFQO8PqKoiu UEg3o3QSSvH2doLJ2ymA3uiMw5BwS5d8Wofs533ibUJTx0yVG1HmZruPvK6xRq7mN2RpmY0YA3ox DQZ1FDPbScjbSUjyMk9CiWxlcFiLwueVUQaxcf1cxPrFuttjkm1pJZdckwdYnSIxqkt2RkuXIDGq G2lJ24hdfPHF4aMf+Uj6cvg1r3kt3X7olqdyx8EujwD8ts7npRCCqOgfuzmTI1wUvqcympGXGWv0 qf2iEbu5zGRLS34s1GiMkXI9zVBdsjNG6ySU4nn/KIouDWLA6IzDEDfvH4H1qfNimTPQ5X2Z4XI1 Tg2qFHXIy4x1qVNb0N63ypGA3UI3G2AGYLryskFqGgxvntE5yI6uQpZoa1lp+LF38JCu7oMGYKu1 J+HgBzH3J+HAYOJFL3pRGuRg0IVBGW6Hw22E+UoTYNdJ2gg18ULD7XRrv3Ht8I87ZFr3OIi45957 wr1m4IWBBR68fPNNN9EtdRh8YaCB55ldecVVNDMhJvrQdcK67P2NvcMd/8jTuf8zXqsLegDWAm7f xD7DumBSFCwbvx3DoAy3LWJ/4VYNHEfMvoiBNPYnfueG2zamzymb4p+Dxhs2UfkDkjDifOeBeCun 7EP8RAunfvOEIjlqWlTplujrKpmD0RWoPksI1m9rJ/kMokgKD+msLSh16jd1lrMA34qVfYhvaDJt WoW2jlDpLGF0Du4V20BPN6Qc1WPR58CxJKSw6KSZ98fS8hmjWZ9x/vkX0JeM+J05PsdesdZaNEMx PvM8+sus6XJ5LR32rOFH7R+DmR5LjpucmRxLoKmTHDUtmrpESqnRZi1MRmlWYkvArhIiCr7azr5u omOZKBixOF9h7RZEq0jLLPsQP9HCqd88lgs35BZE2RACb5AydDDshhkzO5yJPMswR0ZuCTEvLRM5 KBQQCCdII2DoxMoCu8xoGR278BExPBB5ZXgAtlocgBVXwGga+mIWxNRfBq484XdGeuJDwUMN8Xws j6iLQu6Bfbu++A0Yfrf0xje+0T3I+N777lUBTbqByS2uu+56Gnj9MQ686EHPcfCFb7ne9MY30a12 WAdMDLLuu9b1V73M8rTPBYWFYQDWA26jxC2l+I0ermK+6U1vCiuttBLdvqjHdIkllqBnueGxAZh8 BNPxQ4PXzxRTzB8Ub1I5b2lx8Wi682oCBajNrI0jzHGyC59aMZXx4FyqnS4imspQBsUF1qyWZ7fT xiKMmR3JEV0GODEdYl5aJnLKPOEEnEuWSas5ao0OhFuOReR9xMftPuEu1efCESBbgNMVPrX8Xxg4 bFlQ3OkikMpNLHB8TME6srjwf8KQzmZRiXmWYY4MCcPhorQEuE1QjmHXz7CpzVYNXSbVdjnRVo8Z 4QU2lxevceY1mi1BZRbxCPwW+oMf/CA9sgWfUy95yer05WJ9B4dosQL8n0DL5JViWDPxaJGXwy1d 3k7DA5FXJm1jJpxOaQlQ6zgDt1+pBtSyy2wBrKyN6Yda/i8FDiyGW2alk/6o2FiEMbMjOeiH/wuE qxB7TcuUHP5PKNc1BTgigIW8HG7p3HIsIu8jPm51ORIt4R1n4PZr4VPL/xPj0Y8szMhXwGjdR29E Gc3+mLrhtCZIgooOvD2Aw901dQ1BvgLWGoDVV8B6yzzmmKPjye8l6Q/2xR+7OD1rA1emxgFmLcQD khd75GJhjTXWoN8n8YuQb0XEIOGPf/hj+MM1f4htLH+8ljjcCrn99tuHpZ+8dFo2prLHb5xwm2IP ve2YX1iYB2AlcLUR+xaTjOBK6Oc///nwlre8JTz72c+mxwzoIBdXzfBct9e85jU0QyNuIcVkJPgt 3vRq2RTzAr3zVomUIucMOuMZ3RhdELxOzpujIOdYtrkapZO0BDZRD2vLWPZ9pNvHUOcdkATVXHwG qTkoKNE8lsP7x2JGOpLYzNE6ipukbA4ry+jYOg1L67dzWE0xVBMeywTRsc3NWKiOJSq//BK9GH6K 8KtTTgkbvndD+o0XPotevtZa9Ficuf3cSasmyObQmppo2k6thjE3xzKBJH5fjqczKmpQjaFMKx1h dEPKMpb9IZXBmGkWJEEl2znuMlN0wmOZkHSxNbqxuiCJ1dn1HoA9JrMEfgBGG2A2wm4PYvw/o3DY LZMiSqqIJ7eVZ4m4Du5QpB3eOECRSBx0mouG+lFnYACGSTjsLYhJx7C2ApNhYEDx2Mc9Lg2G8Puy 448/XjIEDfHV11xNV8A+/vGP01T1Sy75hHDQwQfTLQS4ynbFFVeEq668Klx91dV0BeymG28Kxx57 bHj1q1+dloUBwfvf//5iFsJi/2Bf8P8Fitk0AOsBVyYxtT+O58477xze97730VUx/I5Mb2HElUdM i7/qqquG9773vTTpyVFHHRUuu+yy4pbUKaYYAX2Toi3OW+4NHO3kpvd3JlMswtqaa2F1FBeQZXOd DZUQaEhnEopcaqguMErH/zMKh91OniVc0LjRcCE4lrDbCci2IImsIpRc66ClftTJDSH1GSE2ZSc6 x00m5zoCruFcv1IU1o6ot1F8YxLS+vWgkdhjmRR9RxUOu2VSREmRn8kUyxQDjiXiCtXbSQazLlda oNofZl1NQ7AbLXZaV9sPYEyK8X8HTBZ1xBFH0F0yuFUeXwRiavmjjz6mcauhoOgkuWm9BWn9etBI 1JVJ0U+UrDvbKGb/KK8oKfIzaWM+L+cQaBmGSCsorMuVFqA8Icg0PmDM3GeEs1GoIpdgTIrx/4zC YVeSbMzlRRR+cuMyylQQPm4z1K51sroM66BNyxFSY4DLZZuyhdMQYG2/wAhahuEQV8B0udICNm+W 4AFuA3TrTMPIVgJRyqNt5BA8z15D59MSNIPCVU6KFOAXSYrmSpAiBDyIeTVMwlEMwObQLIjlg5hF a7vzDuGXv/wlPa9KB0aPXGwxuk3xj3/8o2R4/N//3Uez9z0o/vGOK1e33fansMrKq9A09xh8YUZD /AbpiiuvoN8w4Ye2W2/9OXqehy7juSutRM8lcw9VrFatXtcFhfvDAKwFfON41VVX0S2neMjl1ltv TR+Qz3jGM9KgDB+U+F0Zrkzi9kZcLTvwwANppiocT8ziOMUUNez7Fbb4sckRttT3ngJ+LI5uZFaO FOG5YU4oRuVIMU0LxLugEUjDyFYCUcqjbeQQmLeZ3hNbKYfWZ4lFihBKK0VzJUgRanLE5giIUh6t FKUI7DQoARwpwnMjjoFn4EkxTQvEu+CQoCDJVQ5tUxTBvM2sc+GXHDCTY8mcS/VpEYaITQ65JJOm vBKxKEVwDgF/A+yxx57hhS/k35vjqhduhcfPDkbf5WL7E3vE8oipcmKpUyOYTCEybGJTFOF13lPA j8XRjUznACAymRVjHkvTNCHxDBWgMMNwDoMo5dGK7RqNZ9S8ExQYeq0L6zgFkylEhk2ELX5scoQt 9b2ngB+LoxuZlSNFeG6YE4rhnNmBB+SNySCPRpOtLcoHVtHKYvgs8hKlO8/WiuzhyhVl4j/oFMo5 LfR1NegKWONBzDwAs7cgmk6oUzKkBaXbxMDVEjxbDFdHdJCECTsOO+wwyQh0JWXbL34xbLD++vQH O344e9SRR4abb76FvtlaP/JX/P73dEUL06Xj1rYf/ejQsEYcsGifiy66KE1zj3gGr4ldHw9E/PrO b9xfB2A9YHvOP//8cOihh4Yvf/nLYd1116Xjj6nw9dhhYIYJQDBYx5TBuFqGH06fe+651YOsp5gi IZ3U8jtYznjMZDrCOAPnLSpqxCpnCEUwFulESxWx3AiYSkED4fi/+BnkNXWALJMdQiuLkSPp/Jwo XVdbK7LX/yzJORmG6+oKpGBOECUXojmWMyI4AENaUIWOQswpsm1ZQPJQiWEz2E5BA+H4v/i5VS/D Mnl9FXW+IkfcsdRCyDkZmZvpsVQdSWJF2pYmdZpjo3RMeU6Bz4/Pfvaz4WlP5Um1cGfFZh//eDjz zDMlQ1HqeZmZFt/VLSASC/8XP7fqZWTGbmcjsYDRRQF5qkuhnJP3T+bKY5JDOSejr+Ou2VcwRRmw Elo6C4pyoAHRskNo26Ve1i3R4rtakb1Rr/XkJggjOpJQRWyNFMwJeiyJcaGcwzoypAWVdXmZzCmy bSzSidYmzxL4WRDTBuSdkTlFRRj42JDngViO15kdbaQ7EUErqqIcw2+0cAticwDmbkHkCk0qagwA EzWsvfba6Y/uhz/84TTlOW4VtJM8rL/BBnEQdVX40223xfaK8KpXvjKsv9569BsvXGE5M/bz8c02 C49ZnH9si4KZ+nBLQh/Fyjl3xIrPY/yrDcBawNUy3EqKxwTgcQWbbLJJWCsOuvE7MtxSoscVg2pw mDYft6Ti6uhJJ51EA3HchoKZMKf4V0J8r9Lbld+zqHHu8R86zhEoZ87paK3ThARjw5bUaCTURxJF mA/HSlcRiYIqSZKhcE4BHxvK9PALqXWdniJtI/54AC2dijiGGrpaWyInkEaLGl1IMDZsDR2TBlJO 1EW7rRvqyMeGPI9Jdcrx9inqzJY2ItJOB6eTmqEiTiQJKHYHgCQxC+Dz/7DDD6PHyOjfB89//vPD LjvvQn8HlNBl9vqrUSRXuqGOfGzIY0SO6BnopIWVPOsMIebYtMmOJTDJeyTroEqSZCicUyAnz82x rGVDHfnYkMeIHNEcQ411pfUdhCZMeiwlGBu2JjkmswNxANbfEr9j1fGtV4vnSYHXeQzpAARy0KZ1 JYS+znp8Baw9DX3rFsT2MkvW+3g48V577UWTbOgf2WXByXaddd5Jty9iWnlM7IDfEP0+/sG+3377 0WBLcx/96EeHT3/605SXwctsr5+FZozOnJeYDsDawGAKM1ni286f/vSndNX0Pe95D/2GbKmllqIB ux73xz72seG5z31uePOb30zfjH7ve9+jh2viuWXTST/un/Dv0uzVZyL/vi51ZTaj10eGZXq9tNDX qY1WS2YBzZ+3n0GKVnCUDoEctGneLjvo6zxvIz6r9lsMMIEuGv1jOYlObbRaMssQzzcC9bhtxjwp 8DoPWcOmDkAgB22at7sdRJQx21+vR6DdJ77Jx/kfk3Y95znPoXP9Ix7xiPCa1742HPqjHzU/G1NP 0ZjkWCauCimBVksjDRDSx8bwPClQshXsbVnJsm9Zb7d7YfRjYx9LMVO+S1XHty5FvdjMm2OpQCAH u2kRPjae198/XsHobVnJ1lmJiUZ//8w+yDT0slGyXbDJ1Ep4hnPaSDqTq6a0/oMVQL6axk4Cbhxs GsESMKqE6GZOQ7fGAdhquAJW/gasnAXR6FTrN8TajPLFgln1cFvh4x//eLo1cdNNNw277LJzeOYz n5n+yH7KMsvQrHtrrvkyekbVhz/8YTfFPWZIPOGEE6RHgSymuV8Tou3iVfJ8xXQANhkwjTBuK8WD pDE9/he/+EX6TeALXvCCNOUwCgZoT37yk+lbUtzmuO2229JsWLiNEY82wKMLppjdKM9b6Z3bOv8Y yp5/YCVv3PNWbGCV5zGGBA341J15r8s8t9lPq6M+/SNDK4PSb0B1vEICMbRJvMLkVjrrGwjtQsmp IgS/f0yGXSFjArw6mYSVPLch1mYkXWxg2eUT1C7a1K36MJSzNrXZd6tDsATyCn8UKEV0KV2M5MPM DlnqjtAlSForlIIG3G3m0aQUu43GLIEv3jBlPH4XrA9OXn755cJWW21Ftxm633NHzPWxTIhE4oxN bfabugTkFX6B9vqBs7wYyYeZHVg51SSBta6FhNrhWserk3nYOSXzhiR0dbkyKP0SMW5T1C5atwsI kUhcYTu/hA0gT320tchvp8mwK6S2pYwDK3luQ6zNwJcSbHDULj+jxc0e8ACMzAgxeIf5DcumIZsQ bUKRL27dC+sqXglqi6hxfSR6mq+tReFiEo7mFbDOAExh3dZiHEwMU5xjynnciqbADHkbbbRReNjD Hpb+sMZtaA97aPaXeNzj6I/wm28pfxsUO5f+61UA4/drtuvs+YnpAGzeAAMzXPHCLYl777132HLL Len3ghjEP87MvrnIIovQ780wYMdra7vttqMP+9NPP51ee9MrZrMM5ds1+WpIO+JtbcNkN/ITJQbO ID43GskG2LFhbmDEkgLWzHzinJ/jQDYN2QTi9pwnlhKFmwHGnysJRMRKWwvj+nA0HJECjMLNfrl8 9sp0heXJbiQmSozWMXFIeYLkQ4PCPpDNzJuwQXu7etkZiNscsceS946ltkXUuD4cDZfKjg07dAOM 2267LRx//HHhYx/7WHj6M55O52rc/YKfKRx08EGN3/42+hFq4mOZwDrLZzta4tg4A8yoY1mokgvD xnp5bVRKVIksxMZNuYRouFR2bJgbGLGkgDMj2EucGJlNkabVhuh6acLXYdZ5PnpEmLYCuAEdwUdL N/tFP25wVcNGyfZirpWTtj4m1gacMyvgp6GntjwgQMHYPaN2Q8e+Yd0ezbz31PbxjOilflqosgWi E8Jm8SyI9SQcP/7xHD8Ai7A6oOnb9UsmG2W+BW5Fw8N9cYVD/4jW8qpXvZJuNRuNuARdfmzr5RXM 4L6ct5gOwOYfMKjHFPeXXHIJTeyC213x+zJM7oGHguu3qyiYQQu3NuJ19va3v50ePH3QQQfR88sw 2+Z0YLYwQd7P8jYt3619HxqU5Dk0fXsuKBLKfIfuOWSM809C5LWf2PayEtIyh3XsG9bqDO89tX08 I3qpnxaqbIHohPBZHd8uR81i2WPrxCjzHdPdrnl3LCsmLXOULteAt2IRIvMM9jPr49FLyx+N9K28 QtxRPeAuhNNPOy1svdXW9CxJPRe/6EUvDl/cdlu6/bDqW2H5ZLJRK2yu2mgz7z1FzTAir/3Etswq meyJTgifpX5mvRWLEJlnNH23f8qMAfRyG9spSyJUMSWaugJpmbFVW3S11jBWZ3jvqW0Zi8gXy7SY u2OZkX1YsQjRz2OQn7azRj8SMaBbmNEcgCWI6Q4Mmf4Fw5TJcRCek6jRzJ6C0dANCwRGp1qra/SB SThatyBWzwHrIHUpy3MLiSZ7hgN6fASmqsfvu/A7L0wzv+OOO9LEC4pKJ31VPTV2WOtYLihMB2AL HniAN75xxWMLMGXxt771rbD55puH17/+9eFZz3oW3dqKARmeXYY/CPAbs5VWWol+Y4bXIB6JAB0m /8AAr7wlZor5i/TubL1NS07ez2gGdQKf41RkGi/D8tYwyZluktJGRBOeYRgNncshp/FZ0v2AEJ6T qNHMnoJhdLFvaYZBcatjAzphjWHQ4kAW+4K8xkokhhPUYESTPcMBTZ63U5HsYj0YnoNnGEZzh3kd KqtlyuQ4CM9J1KTMnoRgdLFvaYYR4ynFGlZn7QK4UwGPGcGdNS95yUvSORazHW+xxZY0EdNfGl92 uS7hFPuePZfV4Rv7tYFKF014Vf64xzK2iW1JEiSoOjWBAZ3PEdVAPsGmWMPoMt0kpQWi3XIb+8cx nESN8ky5LCKZsfx4x5IhURFQUwoa68qZ0pA5xrEsuXF1Ap+DKhYljelgeWs0kxdumN+AFesvTr1N JjM2xiOobTmGyYyNO0AGLc4jZ8DCy5LbEVrzglNL21sxCyJuQfxaaxKOPADLumjx/wbAukxTYq2h CpqVcdIvTmpMN1tmeV1rv2pGyffY+YXpAGzhwq233houuugiGmDtu+++NOB6xzveQVfGMBDTb2nx hwN+r4jJP1772teGj370o2GXXXahxymcd9559DsG/LExxXyAeXuqSe2ot20jaaLzluRxYV6jHpoF eF2COI4rskqdPVcql2EyJc3mqG25DGFj0zpXAm2dRc6AhXXldgRMgprUNoUgrUCPAkP3j+UywGok ZkoeF+Vb0CzA6xLEcVyR1dqvmlHyjo1NmaO25SpQ0Gfodg7qCDkDFnTctlBEGkm4e+CUU0+h3+Gu vvrqaRbDJz956fD+jTYKhx9+OJ0vK0hfdZd2mXnduMRaQxU0i5uh17rnPTPZsTQwQTXLtgkK+gzd zrYOrEZyBrPjH8t59Vq3x8TyDDA5aDyCtT1MZmzGP5Yl6qhqBnUmqCa1TVGZ7JMmOZb2mPCR7EGz Zh+KBzELiBveoLxzYLDFZRgui3RkJDLFCoDnWLZsdrZqeJ2WjDQLYnkLIv0GzM6CaLXDLwkXdPag qg+S9bWIaNd5zWKbuH8+pgOwhR+4DQZXW/G8Odzy+t3vfpd+EP7Od76TJvnArYuYnUsHZ3jQNDi8 fzBzI2bx0inz8btG/LGBq3BTzAz8vkVtC6BtjZzVyp/pecu7g6j66CsRqc9bESN0AHTI6H0GZcvD ZenCwYiZYgXAcyxbNjtbNbJCLZtt7Qa6qTM/lkMoFpFBdl+MSH0sY5u4PkYdyx5yls3Pumx55Oxs 2exsjcbNN90Ufn7CCXSetD8fwDO78LBkPHAfd7VUcAsZsUQbdvawDtGUMelrPeVoVmwT1wdiHFcr M0PIWTY/t2o1kYKlzlod1BKxRyirfG2Hdd3XOpoBaCZh0mNZWNSKqUwLWaFWZnJrwVzOypZt1WrC Bnv2/QT5FkRCewuZjbWGpbW7kaz4osiMQVPHDtVOly0JZgZGLNLEUvVkYPxo6oueXSbU1wHYV0dM Q1/qtMdcS0wTtCU4h5AYm69lLLQSmbNdZcbUbOR2AWA6AJvdwFUu/CGBq7I/+clPws4770wPj8az yvC7BjsBCK6a4fbG5Zdfnp5z9r73vY9u8Z0zZ0749a9/TZOA4NEMUwwDZ5T8VsX71p5/DISkBmn4 5zirYyvXEtMEbQnZ0R4skxotCc4p0Iop19YxG+sirdqqxnYSOJgozmKHQ8O6xMCIRZpYck+2B4bx o6m57IKoFQxmqc6CDkwu1dKn5mtLcA4hMWX+CF1GK8Ycalu0TlBXWrs3yOrtHw6mGFnicKjqicHB zMCIRZpYOIaidQv4vS1+K4tz4Ic2/hD9xlbPe8vF892HPvhButLlHxFjoF3H9WwhLT/lFS3BOYTE FPnVVvX2j7MVWWeL1gniUhMr3ZfsgrDLNBCBz1UbldWxlWuJsUklmxxD8TUglibkQIRzCnCM6jJt wmNZbVWxf5KthrTVVnWPJWB8mLFI44rWCbItVMcKS9AMsop1zWCWaqRxRWDO6tjKtcTY1IDAOYTM iFVpZgfkFsR67TODHSOxOk2Q4z6c+SJglhlLEat4eUF4pGCymDO55BrfItIa4QHYamNcAYsgkV1m 7odQLQ++ctwqw73EwrSDPybcKpN0Cmum5WfSWmnN0eTAAsF0AHb/xB133EG3M+KK18knn0zf+GK2 Tnz7u9pqq9EU+fid2YMe9CCamREPnNbfmmHmr0984hPhG9/4RjjqqKPooeW4+jZ92HQH8T2rb133 9k2kYwWRI3r889bw+aePUZ8lLmbNSmfPcuOct3LchzNfIi8zlipe8MX+YaSgZgtjcok0vkWkKSyl gtGxabPm1bEUi2mHuTuWZElbWuIZ0yPHfTjzXHyUETmibYySM9XTDQC/oz311FPCjjvuEF75ylfS 77Mx4HrQAx8UnrPic8Int9ySPteatxcCZpls2uXl1w/bEsukgSW5VWa8Y5njmmaXTrBmWu9Meks8 NZv7NiLSOaLJxmzqIkd02iMEl9nTSZutQldgstd6tmud3ZuwJVamJZh4bmIrAiUMho5l4hXGzPDZ DKNTs7lvIyKdUogo0NSJKFY26jILnd+33Cqj7GzHA2hDRmyVzdGU3PodWoJiRpcM5VLAo4ohX0ha ImxpLKxPNnLEsDqLdAWsGoAVsyCKrpCzX5Dsxpr/59YAvsYUuq7yP7cG8DWWmljlVp0amjuQMt8w HYD96wGDKFw1w8AKD5nec889acD1lre8JbzoRS8KSy65JA3O9Btk3N74tKc9Lay88sr0DDw8Jw+T 0BxyyCF0S+Tvf//7cPvtt/9L3dbYO285mPezfo6VOo0ryC9IdmPN/3NrUPqAO2/BZrMCcRJQO7fq pCZBc0yKaUnZBcVsgumgihlUMeQLafctUQbWJxs5QlpdFyYGHbliaEhbBeeQmcBurPl/bg3gayxB Cf6f2wIaS43mUatOjUSblNySsguKGZ0zYIufaAH5NhYrPSYtYNZCTFx0wAEHhPe/fyP6smiRBy1C 5yg82gNfHH3tq18NJ5/8y+HPLbOMiY9llcME2doawNdYgtqxrWICUDamdm7VqZFok6L7ddRrnWhJ IVgDtviJFpBfkLxMefXAlsai9AE+FJxMfbSSIog2MTmEXKnNpsNQjqxtEyLJyUAW1jGDSoJ8MdL+ aSDRJoV18IXUQAsmpjoijc6kEMgvSF1X+Z9bg9IH8jJnD+pZEAW9bQHvYmViR1jpJkB6mVITK9sR 9rr1DZjWuLRMMsSm54BhFsRiEo45jWnoCXGZthsLeYkLouWWN6ST1FxlyCurYAngKr4kWsKIpnY+ YjoAm8ICxxtXu84+++xw6KGH0iQ4GHDhjxtM+LHEEkvQQ6Z1cIbfm+HK2bLLLkvT6yN3hx12oCtu v/jFL+gK3E033XT/e/B0+UaNdut9y5wJlufGuThv9YAIRXOVmrk6bw2ua6EtE3vCiIHQINLaUBMr 21G5nw2YNnG0NteELDjNBovE+XksCUXe3BxLoCWMqLQT6Hww2s7tCDvAFfdL4oALX/TgatYqK68c HvlIfnQHviBaKZ6PPvKRj9BjYnDOuu++9tX51lLBzfxY2tSZ6jpoJDR1JdHpmOlYaxytzbW2AdNF onOHtlNiWhU65xuAplCuqtzCJYCjJdqgsyc4JmViR1jpWhjQEsiIVZk3qDP5aG2uCVkwZ4NF4iTH 0gLHsgNEWpLZgO4ADLDbrLut2n1whUoZRQpQ6QCniy0ZPg9eYujgRc+nRLgsAjPCWZ1SpqYrYL0B 2HL+FkSRC7InS3Aol6mg7SyTCcg3PY3QaV615MJlIpNd3XzGdAA2xbjAbGLXXXcdTeOM31PguWZ4 4PRb3/rW8MIXvjAss8wy9BszHZyhYMYxDM5e9rKXhfXXX59+FP/Nb34zHHfccdTPlVdeSVPp59tq ZgnM21ffubZRVOcNbGczNXvQ+BhzRJYB5QUuPHDeIjgdO9WSGzp7qAZ1QqUMMnye9wROF9uOLi1T t9OnRHCW5ZkRQjeEyWQWDiFpANGlZZoQIxOyZg49HXVbJhuknkboNK9acuFShu4Dg6ZOKG6gI8Oh 1JHvdMPA+QWf6wcedBB9kbPKqqukGQtxi/Syyz4jvPVtbw177LEHXb3vPhvRLbNeAbeeI46l3U7V cWvs7CaUx6QLydHU8vY5v0yDwqWMxkFJOo2hMSZliG9RLo98p1NkDzkuFju2ugwQnncpqiObGwen s44LVFofZsfpAaNLGYYbhNPFtiFkRhNhRdunRHCWBTPC6YaYNG6cQ5AlMERnl2lSI7LndIBdVy/i bg3nwrquswh8C2KxldnrW07hHAsbKJOibygfzR5eWOnwoPGJXUyiS78Baz0HrPwNWAXumBZBy2S4 F4q2Edk0pEXSxcqkZLNv2VrhPUapW1CYDsCmmFvglkbcgviHP/yBHl6K19L+++9PvznbYIMN6HWE Qdi//du/0R9TmAwEV84WXXRRunqGSUHWWGONsN5669EADc9FO+aYY+iPLEwMgtfg7Lm9Ee9f+27O 5x9Dd8AJ1EPzvBUrJSOyaSyjI4OcHAdMtrS1ZWtFPxtoKJxjYVS0cRbRN5SPel3aUjQ+sYAJTqzj BLU0Havt+qnAJOqZHssKY+pKy9YK7wGWaShqgSAH3GtvBPB+viaeL/DcrT322DNs8J4N6Aq7DrhQ lltuefrN6jf22iucdtpp4frrr6fJNpqIC6Z9210D8BxTi7xYuWM5gJzBVj6Wpo0o8/qI8aYuo+zL 1opaZ1WyZajqxAJGZ4/lSC0HKW0GOqDU0b4txCZbWra0oBrWZWSOLZdjnDKvjxhv6gDTC22n+Gh8 YulGaC7ryGvoPHICWcW+zU4Lo3SxSqQ1jVXqZhl4Eg4yYx03RmE3CnQK5ZSMFhcBuqcjdxwd4ByD Bu910jpEstDhFsTVGr8BmxMHYMvZBzEbHSwqYjRWRYAgmiKBuJpWEE05RQJxTKeQSTFmEz3dgsB0 ADbFgsDNN98cLrjggnD88ceH73//+3RrI24fwsOlV111VXoQKn5EjwlB9A8wfOu99NJL0+/SXve6 14X3vve94XOf+xxdQcNv1zBzo/7+7K677pIlLUjYN668dT0lZAlPqke6WJzegD7WKKdIII7NFigE jdExx8WFtI1IZqkDYMTS0iW0uAiSDsTG1nXyqs6jO1rnk8gyVNklwBSSyCDApCJGSweMOpZ9nVQD uhQyKcZswnXXSu50MKpfAH+Q4QtVfKGC329tscUW9OzCpz7taem9joEXBmD4EgZXuDBx0K1RMyl4 fWJtNogsQ7ltFTBlkiKSBcOGcooAQTRFgLiaVhDdiamutcyeROGW10yOZGOlwLSWl+HJlEpCaYdQ JoiuBwpBY3TMcSlCCUz5YLJg2FBOyehxVleA6IGY03XyWhiti2S5nYbqra9kJqhH+bH0dDP9DJpN iAOw1pYw57dbHd+6FPU8KfA6D3CxNHWAxAU2rSsh9HXW00k4xrsCZkbcDiVbZyUmGr1eWuBMEhU6 tdFqySzDewzlWrH5h+kAbIp/NjCVPm5tvPTSS8Ppp59O7/Hdd989fPazn6UraLg69tSnPtU96wwF PiYMweANMzu+/e1vD5tttln4yle+QlfgMNi78MIL6ZtzvI7n5SCt936uzyH+fV3qymxGr48M29uM zltUW53aaLVkFtD8efsZpGgFwcXS1UlcYNO8XXbQ13neRnxW7bcYYFxdrOl/HWdMolMbrZbMMsTz jUA9btuxNu64885w3fXXhVNPPTV881vfCptvvnl4zatfHZ7+9KeHRc379ylPeQrduoyHI//kJ4eF i+Ln+W23/Ul66aO/f4Aylv2xj6WYiXGp6pRthtVNciyZI1EBJSQuvk8TzzeCMTxPFmgFe1tWsuxb 1tvtXhitmPbX6xEwvpgp36Wq41uXQl4s9N9HMlp81rUhcYFPm3uvv3+8gtHbspKts5iJNf2v47MV +TdgBN0w2dy0nWJQk8iMkjJ+ljDpPlCtDcf4ZKofRdW6EOpD4f2+zgIDsNX+YzV6TpEFT0NvJ+Fg nVcDhnFBcagx6xoNtoVLAYUQLhhb/k+2sgy7nSWqTDW0WmCYDsCmWNiBCTxwBQ3P+cE34wcffDDN woiZG9/xjnfQFzXPfOYz6SGr9hYmFEwYgkHa8573PPrW/f3vf3/4zGc+E3bZZRf6cT8eTo3fov3u d7+jZczTK2n6fsb/9Lb272/vAYZxQXGo0TNGXdcQnhrN8QptGa3zluZLm+JiUJPIjJIyfilxy3S6 6Ni8VAF2XU0SeLEA2Nb3OosyqwFHiuMbA8N0dWmv6n+yJZTA6yuEC8aW/6tn0NtOoMycHHi/4AuO o48+mt5Pm26ySVhzzTVpRsIHPJDffw972MPot6EveclLwoc//OGwzz77hNNPO40m5uneTuhQH8tq bZNbZyoKBcOR4sgOS6HSoCaREZ5PkWiw3TuWAmvDSb7fbvI9YVBmCsiIVVNnyNLUCv9TLBkE7wGG cUHrjHEsE4SnRnO8QluCcwTpWEow5Vg/kRmOig7/J5taEx/vWBah6PX2a51pEb0ynTCkEUCaAqPy DeOC4lCjezXW/J/t+wHMLYgRYvDmxmK2MZuGbEK0CUW+uHUvrKt4Jagtosb1kehpvrYWhdu9AlYO wAa6aS3GQWKtfZshsVRHiEE6vKpTwJqZN2EBGL9fs11nz09MB2BTzHZggIbzBW5HPOOMM+jZZd/5 znfo2/UPfvCDdPsiJgnBVPqPecxj0uAMz0DDbGr4bdrjH/94GsS99KUvDW9729vCRz/6UfryB7dM YcIQPOgaV+hwpQ4Pq57Xv0mrzgWN00CixMAZxOdGI9kAOzbMDYxYUsCamU+cybNxIJsuqQHE7TlP LCUKNwOMP1cSiIiVthbG9eFoOCIFGIWb/XL57JXpCsuT3UhMlBitY+KQ8gTJhwaFfSCbmTfhiXDn nXeGG264Plxw4QXh+OOOD3t9Y6/wsY99NLzmta+hBxw/arHF6H2kgy2dDRVXvvbbbz96TAV+GzrW LKi0ksWaGteHo+FS2bFhBxPwoSEdnEx4yyUyhJr4WCawzvLZjpY4Ns4A096uuhUkF4aN9fLaqJSo ElmIjZtyCdFwqezYMDcwYkkBZ0awlzgXhJOJltWG6Hppwtdh1nk+ekSYtgK4AR3BR0s3+0U/brRY w0bJ9mKulZO2PibWBpwzK5AHYLrucaudb5E4MWxOd4dHvqErs0ufUJHNrDFgdI0uJrsFUWD7qezW 8tiwqQkup53n/DJo4PPKN5dBCgx0No8xHYBNcX8HvmnHH5L41h3T4uM2RwzS9t13X3qdb7TRRjRI e/GLX0y3SmFiEPwxqX9Yalks/rGJWyFf8IIXhLXWWiu8613rhs0+tlnYfvvtw37f3S8c8dOfhl/+ 8pf0W7errr6KZnfEA7HH+6Z/cvjzirQJIJj0oYHPkgIupfUZpHbixHA51rGIfENXZpc+oSKbWWPA LLDsotcl8Rw0ZmzFUB+o7Ezk3cKGTU1OkQO4vOiR78mJgau++LzFewOvX1wZ/vKXvxw2WH8D+kIC X1zg95j6PsAEOksutRR9qfHOd65DX1TgN5mYgAcPf5/oYe3Vuo+xMWUK7Uwmqa7i0pYwyU43dCwT Z4IFZyLZKXLQuLwI55dBA583xt8T1MbK+T008no661c2qlLQQJWSdS6k21nlC0zQ5bV0KSatGi6H HUsN6VxeROm3UWQNHUsFJcRKE0tBr4NJdJWNiknZLQnOLWJWN5uQb0HUdbdbLaY7VGQyoyxTJsdB eE6iRjN7CkZDNywQGJ1qra7Rxy233BpWwzT0rQGYnYSjg9SlLM8tJJrsGc6hx49SmGg04VX5o3YY hUfkzENMB2BTTMHAb9HwezFc6cIEHzphyNe//vXwqU99Krzvfe8Lr3/962lSEPyG5RGLLpputbJ/ nGIA95RlnhJWXHHFsMoqq4TXvZ4nEPnUpz4dvr7jjnR17ic/+QnNAHf+BeeHa/5wDQ3W/kpX1ubP ZCLpjNL4LHHnm2jCMwyjoXM55Czgz6DYtzTDoLjVsQGdsMYwaHEgi31BXmMlEsMJajCiyZ7hgCbP 2zlTYICFZ2rh4eu4kqu/scRr+p3vfCfNNrzCCs+sHsCOLyHw2YCrXRt/+MM0cc6cOXPoCwxcbcaV 4LmDbBWaCY5lSrGG1Vlb0eIaOnKHjiUAxxLRZtdldfjxXuuVLprwqvzmDvM6VEhLbEuSIEHVqQkM 6HyOqAbyCTbFGkaX6SYpLRDtljvOsYwVGuWZcllEMmP58Y4lQ6IioKYUNNaVM6Uhc4xjWXLj6gQ+ B1UsShrTwfLWaCYv3OABmKy4W//BjfGCwVQHI4hlfF0brB+zF5NWKtIVsOI5YPjwWM7cgph10eou FgEfzAzX+Jb612ecEa6++mryxwG+7TvnnHPFY+CD6bL4B5wFvgXHrUslro3cuYWe4dd1fmI6AJti ivFxzz330B+zN954I73Xz/rvs8IxRx8T9j9g/7DjjjxQwxW1td/4Rjp/4b315Cc/OTzucY+jSQgw Bb8dsOE3ao9Z/DE02+Pznv/88IpXviK8K/5RjBki8R7caaedwn4yYDvxxBNpJrmLLrqIlo1zCgZu /4jnl4UDct7yzRgwgljG17XB+jF7MWlO0ZX3BEAkurp5j/vuvTf85c9/jq+Da+nq1ZlnnkW/x/ru d79LD0P/1Cc/FdZfb/3w8pe/PKzwzBXoiwE7yygmsXnCE55AV31XX311mvIdXxLsucee9BgIfBGB z+EZ3W7b3A+T7xxWjNKZuJhO0ZUP6aLV1QE+CI+ZMXUi6KWO08XEMLqJumgmR7LbCQJ1kJmuSGDi 0YTnFF2515kmIlpdHeAFg6kORhDL+Lp5ALMwt9xRK9GMR7KrQ8AEJZUZwzcxKr5w4gHN9SZueIN0 hEvjchpNaxmGy0qj8NiKmWIFwHMsWzY7WzW8TktGHoC1fgNmb0G0Wv5GogsbbCTix/n4/Qf+qPnu fvuFd73rXWHDDTekb6/f+c530fNIAHxLfuyxx8b8T8dBykvDYYcdRn8Y4fYNzNq2zjrr0C1O5513 HuVfceUVYe211w777L0P3Qv/gx/8IGy33XZxWW8Nz49/dH3hC58PO8SB5uWXX075CxLTAdgUU8x7 YOptvNdvu+02+g3MJRdfTDPDHXnkkfS7sl133YWm1N94441p9saXv3xNOhf8v2X/X3jiE58YFntU /m0NygNjeehDH0LPTsN0/bhagVvDMHU3bhN7wxteT1N4bxoHbp///OdpUoTvfnd/OjedcMIJdEXv /PPPC5dedik9/BrnMBq8xXXEui5UaHwG9YBwTjG6MZC1ao2nm1/Al4C4Cosv9v5wzR/CZZdeFs4+ ++xwUhx4/+hHPwp77/0N+l0jfp+Iz6ZXv+rVdDX2aU97ahzgP5YGVPY1gytYGGDh/L7yyiuHN73p TTRLKF4bhx56aDj1lFNpYht81uJLwnmFer8Ced9myyNnZ8tmZ6sDl2CdEcpu6gx1I95PiKaMSf/e SjmaFdvE9YEYx9XKzBByls3PrVpNpGCps1YHtUTsEcoqX9thHfYrMqq/ndEMQDMJkx7LwqJWTGVa yAq1MpNbC+ZyVrZsq1YTNtiz7yfItyAC6aC2YGJiYjf6XTliDxmdz812fWiMT6bJMOs7nk64Yjt1 APbVEVfA8puF4ZdpYpZWyDLxrTZmQsMfKa94xSvCgQceSP73vve9cNBBB9OH1YZxEIZvtfEhed75 54cPfehD4XGPfWx40AMfSIMrTHv9vve+L33DvUYcvGCgBdx3733hiCOOCKuuugpNuYs/inbYcQd6 qv9Kz1spfOlLXwq77bpb+N3vf0/5CxLTAdgUU0wGPmvpeaV1YpkM+hs1XFm77dbbwlVXXUWTHmDA hi968Jucb3xjL/rSZvPNPxE23PA9ccD1BppZDgMwXMFYcskn0GQiuIUMf4TjPPSgBz6IbFz1ePAi D6YWf6RjwhH8lk1vkcTv2XAOwwBuk002DZ/+9KfpnLTzzjvTQ7Ex6yTOXz//+c/Dr375S5roBL/3 wRUSPCj72muvpfP17X+6nbYBg7q77ryLzqvz6/dvCwuwfbhChG3+85//QoOnG+Lg9uqrrwq/+c1v aJbAs+M59tRTT6H99+Mf/yR85zvfDjt9fafwuc9/jgZTG2zwnvDG+Nmy1svXooHSCis8i2YS1AEV jpseU5SHPOTBNNsnclZYYQV6HeBLP0x8gSumBx10EN0+iy8FcaUUXwLgdsGJfpslcK91wtDrPcdY 09b5/gDjk2kyxvl7Ao0WxeD70sTKtJnqgHHOBZIy/v6xtgIZNd/iEmKIVZJD6zqQb2KssbllTGHy nKmGtBFeB6TkXBQL6FhinertGYDR+dxsd7cTILNcJmOUjlXCDR5LE4sNa2xutv0yTZ4xE8bZty3d LABPwtHYqZmxO19KBcmIlQ+Lh8YH0jJJyf8NOJZIewDEzGulLQCryBVt1UUklMJDGHFvevkg5nIS DtZxZbrzdr0gNQj48MQzSY466mj6dhh/VJT48Zw5Yd11140fYveQj0Eanj+EW4swtfW5554bvrjN F2kws/wzl6fZ1/DNN3CPaHCbCHSbbLJJ2HyLzemH/yuttFL4QMzdcMP30h85CxrTAdgUU8wcejrR M0o+q0QIMT+vMOGKCSYXwTkLf+zj9zk/i3/o41yCL5B232MPei4aru7jvPOe97wnvP0d76Df9bz0 pauH5z//efT+xx/zj3rUo9wtar2CKyvIfUIcyD156aVp5rtnP/vZ4fnPez4NIF6y+kvo2W249e01 r3kNPWwbt1W+d8MN6Yrfxz/+8fCZOMjDOWa7ONDD73wxcMCXUHvttRdNVY4JUnAXwve/930aAOIK EG7DPPzww8PhRxwefhq378ifHhmOOjKWo44KRx9zNN02hwHrccceRwMQFMxgCf6oI4+ifYIvv3Au /9Ghh9LAFn1/P56TcVUSs/ZhwPmNb3wj7LrLLvTZgytOW2+1dfjklluGj33sY+FDH9qY7ohYd913 090S2D5MvY5b+DCJy3Of89yw3HLL0dTruEqJWTdx1dJembLlgZHHwPmJSz2RjgMmeHlZ3He4WoVj hX2FCTH23ntv2gfYntNOO41uQ73mmmvm6vycX5XyQi1MD/l8jZUPi4cGseqzFg0CbGXAVh6miYkJ HZv5sx2tySTYZea/YchJ+Tkjw+uoJpuRtWxLLJMMsi3JrTKpF6Yd8rpynD1G0imsKestylQYxhPT bqeCGMTIA2CJJ6bTpRACyUpwdkfHZtahNZkVdP9YZMbH7DJrHS+TmbwmhiwgGbGyKakXJQx0mZQj KTnNe9ZUW5SpMIwnptu3AmIQE7vOiJzVianrKlaCswud37fcKqPsbMcDaEN0azpblXJMPJt+h5ZI 2hKR68YiWrHsRgtOEQcqSlIZYhVJPABr3YI4hz6o8hUwbkoQXcSsa+MYgL3t7W8LP4kfzj0cdNCB dI88gPvs8UcM/oB4d/wgxof65p/YnL6BBPelL21L7Zaf3JI+JD/z6c+EN73xjeGI+McDvo3cbbfd 6I+Snb7+9bDRRh8IO+28U1h+ueXjB//e1P+CxHQANsUUM4GcPIpzjIOJZXNYR3QnNq+A7nHVBoO3 22+/nX7Phlve8Cw0/GF/5hlnhF+cdFIc2BwZDvnhD+mKDSZtwEBp6623puevYSD1njigwu2T+CIJ gxA8DBu3UT7rWc+Kg7Jn0G/fcAvcEkssQb8/wmAEAzcMOHB1BwM5XLHDDHsY+GEw0hqk/DMKBkxY L0yq8vCHPZwGUbjq9KjFHkXbge3Bdi35hCVpsIVJLF70oheG/3zpS8OrX/3q8Ja3vCWst/564QMf +ED4yEc+SlcVMRDG4A5XqI46+iiaoh0zZv728svpcwIDaZxv8Xk0k6tVPeTXVKw6r61Em3g2Z/j3 hKITa+myGy04RRxoUDlVjVaSwsRSqnA9WcoxCTY3xQskSSMGrhcD1YplLlZFTJFoE8+mWEPaToww gS670YJTxIEGlVNjpW0LZQym5UzIIeWYhGz2X+tJ0kqIXDcW0ZEIVFwj0SbudKZpoqkTdHREF7Hk RqMVBxpUk1vYUc+CKOhtDHgbqwbJHWHSdeJDSKNn6cANlOEY34JpjYvO5op9y61xAIZZEItbEOf8 uBiACbBM240FIjkWrSIRH3jvWGedcNjhfgBm0/ChuW4cgN1zz710ixBuw8G3tfhDBIMXfIO7777f Dl/cZhv6thnfROMWlNv/9/bws+N/RreY4If1N99yM30Ti4dS4srZuu96Vzj6qKPot2a4pQfobcf8 wHQANsUUk6N13mq9b5kzweLcONPzlvtmskA/Mn+A2/Aw0x4GdLgFEYM6nL8xsMPtiddcczXdCofz GwYc//3fZ9FVnP86+b/CCSeeSFeq8KUWzotzfvzjOOg7hM63uK3723Hw9819vhn22HPPsOuuu9Lv l3BrJG7hw+yUeCD3jjvsQJM14bNi++2/SgMdFFw5+nJsMXBEHs7R6AODyb322jPs/Y296YrXvt/+ Nl1tw1Wwgw/+Ac30h2nVcbXppBNPCr/65a/o9nT8Hgvrf8kll8TB6m9pwqbrrr2OBk40i+Vf/0q3 ks7LwdMQ9DXQOt7giDfB6iXTEkYkrWASHdUpbu1oDr5mJZdSolfqjG/BEo1Lks3VUAFwWQf4xOH3 pU2dga6XADRiLV21Kxs6gOlYS5x0NtfaBkzHOsWtHc3B7ZSYVHZdRx9LV1W5hUsAR0u0QWOPfyyR K4aiI0y6TpwwoLUdTLJMqiVOOpubQw7M2aBPnORYcsugY9kBIiqZbegOwAiOY6dKM0TKqJKaVEKK dXQ+HqsqryKISSwZsTIkN1zTb8B6A7Dl/HPARN5A64UVmYKkAdg73kFXsnrAFTDcgnh3/EMDuDh+ COP2EJRNN9k0bLHFFuETH/9E2Ozjm9Hg6tBDf0R5im/s9Y2w5ZafpKmA11t//fDJT34y/PSIn9Jy 8XsKXBn7Z2A6AJtiihkA5xA5j3DjnITkqoEPrXaqwXjnrQTDuxRyhGlp6+Rm2hQLCNj5gwegHaz+ EBOnym4RFTesY3NMnclLsY7Ox2NV5QlheJdCjs/hxnMM4yQzGi5H0ND5tAFdi+8gpVZ/1LJfddUi Ks5QaqAVm5tYa8ygpnJeI11QnLfIyboMIQzvUsipcxLqZIblx9RVaYZIGTCqxD5SamOA4roiI1ZV WkUQk1g1DMmNcwTmmFijleow7rGMAGd4l9LKX8jBtyAWa66e3S2llXwYOUgocxlFEnxDwWQ3W4Ab McP2YQNPsk64QZ1OwrFa+NpXy0k4cAWs8yBmQu6ULFomA8ujZZIjbQRfAXtHOLy4AmaB325hAIZv e/ENKGYawyxmX9hmm/DZz36Wbs3ZaqvPErfttl+kAdZhh/1E1IG+fcWVMdzm867Yz4rPXjFs8uFN wrOf9eyw+Sc+Eb607Zdoso8F9e2pYjoAm2KKGcCcPzwQyEFzxiM6nX8qZB1ZzfMWDKIIbKLOZPPc DCan2GxpayvVOZBMs4TKSj6MHCTkjBzA+s4cM9WOq8vrqpZ6WO20H6TJsJmxmGNCOnJgEEWAya4h C/R0jL6V6hxIplkzaQG2EwPDhiOyayyznTB4fT2YQp2DzddsDhuMoWsLI7JWLfJEl3qSRmHdbMMS nZImkaNqDSHGR+hKK9U5kMy8N3IQHHm8kTaUYLMV4xxLBgIcJMvpop3DBXygeyxzis2Wli0tTlc3 qQWyzVbyYZjE7BqyiRjv6nKAt1N8Xd8ctpm+FR15EMHQlAo5SBZpxcN/dhqg7GwlXQRscmKVSMlL FqPUzTbwJBxkAu0NwHalbWttZFtGdE9H3jg6oLVMQs3PRIdbWFbDLIjFg5hxi8py7kHMjeVp21sU QDFOwABsnXesEw4/7HDyW7qDDzqYfu9133330nTx+KE4Bil47g9ui1npec8Lb3nLm+nWl0996pNh 9913o+mfFXvuuWd485vfEnbZeeew66670bNaXvTCF9KU0p+P/WCAhitw0wHYFFPMJtQnC8cMnoQ8 NLMnoY81io3fJ5AlbR2Wl5ZpFt6ySrR0CR0Z6FY6QPS4ul4njQ5mrNO2IUnUQKy3qFHHsq9zVQXo ktZ00s7OcMtrLbzTAejW8kbB6YCudvw+gZxd65QZ3LyBbUihbgdtba/LAQkButYyByQEt7zewhu9 gGktbxTGl4zfJ0DZuaqA5bWWmaiBFUqhwQ5q9LokeiDmdAPrVWI8Xc0rM8GiCKN0M/0Mmk0w09Dr xjJgUqm2XSO+YVOIiMwpDGMaNoUgmBFtQs0QHN3WNfsiMkfSLYjFFbBqAGZ0qNE77Z/clcASsg5C YQD29rfjFkQegLVwyA8OoR+c330334KIh6BiJqwD9j+AfMx6+L3vHUC/dcCUzofIFPSKr+2wA/24 e+c40AKOOfYYmjVrjTVeRlPaYwazjGrl5xumA7ApppgQ6e0ZDXMiQY1zjz8/O0egHLdaT3reYoyj A6JvKJKAKtPqjmodihoJhjANm0JEYAuypzACadi0mQO6Eo6W/ePQ6YtIjqBu7x/Akr4v0uEfGwUa OkORhCpyDTxBnqFIEqt6XSuCc9kU8HqUXGJMw6YQEZlTeI+hnI35fcZoaSMcPc5+BaJPFPOo2/un hPQvIB2KGgklMYNjaRo2baJfD0ZFGK2C16PkakSO6ByD5TO9x1COW60Ht9PCUePqom8okoAq0yr4 fUg6FDUSDGEaNoWIGFxX07BpE/mYeLQZz87sWKIed//YVuvB7STI9hiKJFSRa1ARswJyCyIDm+t9 hVjUsG3zvOORJaKzuWPpoJGDRRjuwDPj6TAAWw3T0BdXwPhBzMNXwBiGF5Ob7OiexQBs7TeuTT++ BoiVNFyRwjIxzTAm3MB248fkmGYZE2dg9ipMjY8pmPGjcTz75oc//GF4zoor0oxXCmwHrpadfPLJ Yf3116MZs77//e/TdmKK4VVXXTXss8/e1P+CxHQANsUUcwP/fnWenkjwPwVcRgMmLiY32fGfCEW8 wihdqeTzs+Wg875CLGrYtnne8TASgjvtjamj9VmfbEwAAD3VSURBVEq5/Q7glUz7NFvrKgjJTXaa uZbNqalG4/dsjlNrQry+QsSmrcstg7fTc22kHDLYc7qBTrIkVvifcpPRhEq44XVlWJ3vgz3PZXeU roCQ3KhT7lmFTbaKzLePibAmlLczwksM6t5mfCybonZPKlHduMfSxV2qdXwf7HkuQ/jYYE/YLLWd MqdnTHwsBQ2RZhkJYbxjWYb4WDIGRBGlrp1eZdWANAWaGQYm7lLFiU25Z9nz3GzF4ADMOmpqTg5Z hbU9ksa9ihR9XULj1VetbwGKdnWZv+WWW+kK2NfKAVjxHLBamVEupcxRFaZkxtWrCy+wV6EY+M0X fpuFB5PqLIV4VtgPDzmEZry644476AGpGLDoc78ATDGMWbQUmCULOOvM/6ZtwjPBLE488URazoJ+ cOl0ADbFFDMBnzuqs09xkkmxdM7LCYUywXKwy5xK1+hkUp2alBHXNYdYNY4OttVlWLsGRWf0GRTj 43wGFd2Ua+p1hm+bZFsfaHHAaJ1bYrMToor9M6RTkzKKYzkOtO+2rt9HijSOpfY5iBkcS0VJs86w bZNsp5X95TiBctpzmVMssdkJUY3900yOUJZ6nuGx9GCf+X4fKTLBsbQc7OyzVemcw/A6xpDO8pXW 7S8P5bXvnGcVxra0gKgJjqWCluh0w/mKemvY520wsbYZnVKv2hqWg13mVLpGJw1qVsDcgtja+Ojx /wHwzmnpOFZFEmC3o1bV6V9hA9HOubZWeE/Bk3DUsyDSAMz9BkzgurFOubUMcMQ3gq18xVBsRpjn HU6G6QBsiilmguGzhI3Czn6hc65XFZkEcMQ3gky1VIymLvoNysCc61MgGj6pgc5nBBGIaYRbmwfb +tmzfXb6V/iAybW1okh2yGsKtDLBEe+CXjWeLmeV+daHTX4ixYhNogTeb+2zCNK115HR0pGI2qxs 5RlIPsPmdvpX+ABBdbkeB3lNgZYOHPEpGI1WYoGmTlDKrQ/bx8WLjefrPPhlDghELF/qapCI2qzs 9K9wAev4ZTMM0+iQqUZAgEgVjYTlWuqkS8FotBIdWtudvVJu/a4uNjlma0VnX0cCEavwOZXCwB6H Tv8KF7CO7SMj9ZWCOYut7M9GuAGYotzEaiOTGw0z0i2yyHe7NZkcUXhPbR/PiJ4dXftghD+Q2fY6 m5Mm4SgfxNybht6IbT9AGXeIfB0yTE8XMahziHzj24eMIjaUOo8xHYBNMcWk8O/n8u0K33Ius9SZ RGMSyrhD5Jv5igl0w8k5ls1Ovo2P3D+GTSZHFN5TOyttjDyzzCIYMflnEADfcmSXSQrDlymjdHXI MDPVOSA5x8os7B3HJWeUDqUV54iCrOyKOdNj6SmbalHS8J1O2iYGgxG9eOTrkGGSCSPz3lPUDCPy ExxLlznfjmVGGZ/kWLbiijqUmQFZ9/WRkOLRKPZPLTVMMn2m99T2xyQjsvPtWGb4TO/ZRGMSyrhD 5Jv5ip5uIQffgigrP8kGWd3EgG6mWgPuYsyOTFqp0Ctg9TT0fhKOrIvWiMWWYfZH69oQ0Yy0Cw+m A7ApppgQ5j3v3v6jzgXNeCRH6FJYDG5GiCxauhFyCpep+MCfQDcxoJup1oC7GLMjk+YUI+QUrnIi MY4OEIObESKLlm6EnMIjclqYqY7Q1E3eGSsm0EmqU4yQU7jSRWscnQH7o3UE5IyTV4AkM9ARjG6i LprJkRzRSRlmf4TIQlKdYoScwqVulpy3JoJZnlv0qPVoxiM5QpfCYnAzQjRL4X4DlmBJl8AjZC2D oATNyroawrpg1uW6RIP1so6uBg/A6kk4+EHMGIBdJEyrx5oD0112M8CkDd15x539AUm38xFwuqFj Mn8wHYBNMcW8RnwH05vYf3vp0YrUHJhuH2XA+GPriiR1m9qubuafQbkuIawLem5Q18KgroeYXQjg ju6jzhjUNQNMdjWADRaJ6npavJaO2rn7e6KNVkQ4+Ra/re33WIYGMg1iVkM3UusSxtg/zQCTbY2w NlgkquvpAR21Q8ekgOQzZngsDcB4tt+jDdU6AxtoJHW1Xd0COpYFN7ZObWonOJaEmD1S0EqoOTDd rmygSOxqFnJUvwEjVFsTCeFsqEqLDDhbFPaQWp4RGf6fW4XzXSR51Lq8COe7SPK0xSQcuAXxa41b EJeLAwZ/BczUsUoeDHaaSCGXYx0v/vnPfx4233zzcO+99wjjca9M2IEHM2+11Vbhm9/8ZrjpphvD AQccINxnw7e//e3w93/8nfLzFeRokD3pm2zuMR2ATTHFZLDvUbaHzrGK1nubGapjlTwY7DSRQkiV 9MRSI3ZqGcnzNEN03RBQBSMhnA1VaZEBRyVWLm4cxxM4mXhtFc53keRR6/IinO+3V220thDIUC+x FTSNM8Rgp4kUcjnWaYvbOgFx7WOZEIMaL/OsX/dhjqUURf488zyDGapj5eLOd5HkUZvyhFWSkIIE w7pCIEO9xBK8ZxEjEuzlJN4lWCfbdR+R4f+yHyVDbPHaiEGVlHnZb73Wc61FMfmxFIMdgXOSR22s 2BdWSUIKEpJpuATiNOAT+rpICGdDVVpk7H7oZbd08j+3Cue7CEPjLi/C+e1jidYWAjnJy3wCM1TH Knkw2BE4J3utHGo04BJmBZq/ASuRDkGxfdYlO+785i6YS52LGc6WUaje5GaZt+okHI1bEO0siFZn uuva3qnR26/AT378k/CUZZ4SNttsMxpgbfnJLcPxZuDyt7//Pbxh7bXDJz/5ybDzzjuHl7/85eHU U08Nr3/968NXvvLlsP3224c111yTniFmMbTM+Y3pAGyKKSaDfZuSbc4/7i0sjnLUWm4enLdU3wkP BOYevfOWdck253WHudS5mOFsAbRtwcbI7h1LgeMaCZbq2S2dRW+/jtKNA3RhS4WCtC7ZQ8ckFo1x Lpliz7tjqbYi+SZA5lweS4uZHpOezrpkm3UFOnvLQfOtzkFIjdkcsufyWGoc6NnqaL4WwNoVuoE2 Jkmf9JgoJtUVaW1IkuZ3dSbPtgDZZpk2plCOc8kUu17Xnu2dGiPCswZ0CyI/DyqWYqvYlZeCpAip TQTiFSkotAb0bC+QWHYRA8Gx5NomAjETTxCdAqZLE0t4RRqAlVfA5syhAUOahKPQKYhSXtqcVmxL BMxcfExx3LHHhhWetQJdycJgaptttgm//OUvJSrPE3vD2uHDG28cvhBjr3r1q8J/n/3f4XWve134 zGc+Ez7/hc+Hl73sZeGGG24QBSB7Jy98gWI6AJtiiplA3qhD71mNxZJTxGqeK4VSXlO5MednIQwa 1Egdu0VMWjQL5DOowLz+DFJTlsiA6dLEEr4J5WOrabR7oqWhEhJmSJvctJ1CRMDMxccUc38sNWgh Oja55CaiiDtIRPkqHoFlNnWGlzanIWbiBhUlaVRIY4gWlDdpvFvSViawb7ZRS24iim2J0DQuPqYY eq3DdTppiaeVRUyDFtInm6nkTB/zvCiVzMGMxroCLV1Oi9aQrgA4KlHj9oGA3SImJhXZPxpSsC88 pyipTYT0y6ZtqHXLNBg6lqwypJiZgaYSRRgdGik5s4i1oHxsq5TmugqlvLTJTdspRARMLSVa3MKO fAVszLUv08bd6JQ3g71EElRi2C6GumvqGgL6DdhquAI2YgAmaHTRQcw0yUO6v/zlL+HKq64KV111 JT3ja69vfCO89jWvDVdffTU91+u2224L111/fbgmxvAsMeCEE04Iu+22e9hn733Cxz/+8XDIIT8I J514YvjABz4YXvD8F9Dzw/gE0cb42zFvMB2ATTHF/2/v615t7a76vLFW6q03Wm9TTUTws4YoQlO0 F1GsiRAxVpAUwViNaEmIwYsoTZEa6o31RhDBYqNErAjNhTHeGERIhKiB5i+IeVFqEmNMYHV8j98Y c8xnfZxzknPk+e39zDnG72M+X3ut/a5377P2/ZDH6Q0P1rBYMX3zug0P5MRkzjptgREG+o+yXTvy jrg7YBEerMAljparOehvRXipgNztSzyQE1N1Xsv1yDW/o/vuzmEB4aN1ROPBCvQe5QKxQE43IbxU QO5oiardngvcZKqQyL37IYTPir7ODj0nBeRuWMJMX4h7SYD6aImu3bM7wd0Bi/Bgxa1LhM8Ki98O XAByNy0hpkdzLxa2L8CkLZw2PA60QMqDV7oDLQh+mzNBJhrQJ/tDQsGMsqzDrKRR2sQLsPZ3wORN ONoLMM/ZMgDleEyNKjR6To0Ff/AHfyA/veLt+/79912+4Ru+4fIVX/EV8lOu7/3e77189/d8z+Xf fdd3XX7oh/6DvEB7z3vec3n7298uv3748z//85ev//qvl+0XfuEXLm94wxsuL/+al1/+04//OL0o +5/DH1zWnQ+H8UxxvgA7ceIBwANVJnweAWhLo/P8/Ga1TE/wvBVopW8wxOQ5lBS+zwYkxnPUhseB FkgJ541gaqAFwW9zJshEA/pkf6gruNSWdSmQ1GlznmqjMXisCZ4ryFxqa05n2wCV6qL2MhXJ99nQ CQ4uJqUKDY2UB7kqpE+mw/0VY/VJDnUFl7qx7kybKIeSwq8PjcFjTdjkfEyaKvRgDnnCQAWC9/MM +LE2LDYiFpNToPFstUzXcoH0yeTnWeDHCteABzTK/owAnkvfYIjJgZIi91n4UuPxOLThcaAFUvr1 KaaRCgTv5wkoOSlo6LbDHPiT1GlzntrSGHzWMnmuQDke1WMDGv04eQLeW6GAf1Fw+G/A8HyybmfJ 7UCtGNgxV0nughlvumPKGXeYO3ob+vXvgFXkgrq/iuib0H0MPoYPffCDlw9+8EOXv/qrj1x+8Rd/ 8fKqV73q8qd/+qeXj370o5c///M/J+2Dl7/4i7+8fOYzn7l84AMfuPzKr/zK5bWv/b7LF/+zL768 8Y1vvPzGb/zG5W1ve9vlK7/yKy/fQy/YfvmX//vl/X/8x/vjGo/k2eF8AXbixAO48WEaz3cG/561 oj4DdFv0S74SpcNvrEuuIuVmHHJIHeYGqpPNorgxd9v3kpXEnM46HaFatMt1dEokwVWXo29C93Xc msv+ipEAXyGAIXd9KeIqO3tydHAXzB33snT4tX4FPSeTs20RbLPmSrvg0Eho7R5jLsmpErSWMV2B PC+fdUIMVOYMk0eRClfF9zTu5ZhN9FzBQZv1YDrIHWLMVZI7vCdSVYthJTGns05HYEvatNrHqrP4 Du5Ja5fciwb9N2BxGjrnaVhPU5ybFekhlCbB6/acQ/YJFKqYk1+hi8a2QGkEmItfv7uS4xc/rxzf hp7fhAN/AlZzDDkPnmnS31lVyK6jiSGo6JMo+D/vfe/ly7/8y+VXCz/ykY8Yq+CfaL3vfe+7/OiP /ujlq7/6q+UNOv76rz8mGv8q4//41V+9fMu3fMvlh3/4hy+///u/Ly/YHHqc0Hwecb4AO3HiSdAf r/JMaTU/nKG78tC+9rwljJCq6MiAqu+Ptms53Z+UUfAIRwAjA6qwdA+hNAle13Px/cCQx6pAdclF Y1ugNITMcRH7vCVnnOxOGIX21jkJKDnep3TacyOMkKroyLA+iQRxt+QiawWPeQSK2rEVGMgFesDA 63oUz1OKTYbRc9nYFigNIfu+P1kmmPQpZI9aic8cXEsvnTYbhGSFTMHFEFT0SRTIPkHrNs4t+5St OmvH1mTiGmkQ0FPM0IfR995LmWk6zpWGkP32Xgqpio4M61nmzZnopdOGJxkrTJo90GRpvmJM5LEq 0Maa5+Q8o7EN0Frwak66Jbek5EMqmvq1zWbFtZwwQqqiIwOqnnvBAD8Bo6OHE+BS2uWkFgJQtaOu 4ppzkz1aUjAZiBM6NX4b+ulXEPsfYsYcj7J5sYWJ4Lkl957f/d3Lt77ylfIC7N+8+tWXn/jJn7h8 +C8+LF9w//iZf7y865fedfmXX/VV8oLmta977eUHfuD1lz/8wz+8vOENP3R53eteRy/A/vXly/7F l13e8Y53yBt2BMo+Dw7gGeB8AXbixKOgx6o8XPUxyyM/h8jzSKA0Bud0jo6LyR4wsXmu5xhkAI9E xtxCrLlSOErTULUjZ8W13GalRtf7wZhyxAmtGo+cW7Md1SA53rzYwkTw3JYz3JS7ZSFFdR7ljpxT zrlrzilLaPRt14cM4lGjRJjS9gBsspIguVI4SkOwHmiJyCDtDWjGJXfzQs055YgT+si5ycEcHReT vaN57ruXCok8miuFozQNqT3JvVxjNy90dSXhhFaNRz5WOd5DuCFzMnNxmDURPBK5mntxUP4Qcz+v 7I2VSdkobbIyUPowX88VJnzwKhf1AvQ4gDv4Ksm3oe9vwtF/Atbha+bauhvfb47pUKCeYrr+12/9 lryQ+uxnP3v50Ic+dHn9619/+ck3v/ny6X/4B9E/99nPXX76p3/68uu//uvyK4o/+IM/ePm1X/s1 mf+SXqj9yQf+5PL93//9l5deekn8vPa6Tx5yn88a5wuwEyfuxMHDs0j2eObnHyt9GOB86rc9b7Xn kID3yU+OzjHT+X1vrEzKRmmTlQE/WkGU13OFCR+utiYUZY8G4pzcxQiTdOs9qTNVUl7LoZITF8jz GJJh4pjp/OprHimUidImKwOlN/N9X+sEK3lvye5zqjTdbiau0DEp/jXgaR+7F3Wd1IW8MhWop2g5 oEMKsKezyiC7ZptHCuKcqOaCIkHOSh8GOJ+67m/lK/wMu+5s8lyhq/eMei8Vow9GndQVpU1WBrQH g+B6LjwF/eymrHoWzokqFEzS07yXPKZDkQqi9y8G2guwdgOh8dI9KWEC64rIxF1F7HOMNaf1crwN om5zyftPwN7ZX4C1vwO2JhN9L92z5IZFkPrN3/zNy3d+53de/u7//Z30n/vc5y4f+9jHyhtq/Nib fuzymtd89+Vn/vPPyN/84jfc+LevfvXlp37qzZc3/sc3Cve3f/u35k74fnbn8qxwvgA7ceIR6KNU H6/wiG0P3tDiOS8NLRlAjuvuWXLDIvfmvBQHHWtKmrolxzXmElivEPWh70Gk3/I9qC3Tj7TmgJ9L qbFnTBzjeq7scVxEqHZ9jnJeiqPdy1vga8+5/RqhDPfS19xBtAfupaPTmgN2LqUuWbtehTM45yt3 T9vjuIhQw/UZzQRnZeUH72WF9srv1wjljnuJHNfZa7XkSqOoOcVRDvklW65XhfO+dvowATXSBqHu uJcO2WPJHfsd69lor+cA2lxS0/OeXYEc192z5IZFBuqFQHkTDr5meiI8RiPIEkjB1CPX9G4PaG6R iRAuh5y9JUBJoE4ImAU2e2vIN+GYfgIGL8BaDlupm47Ir0cuaBu9SfKvE/Lf8/rkJz9lzIp3vetd 8iuK73znOy9vetObLn/0R++7vPnNPyV/N4zfIZH/iPMnPvEJ8eLush4P4pnhfAF24sQjsMdpf7hG 78XG14Cy1Ad+fN6qXipKrjSHz3dZVp6b/B7EqHrhC6Yev5dY5US3B3rOQISwIrhqs7eEInNRiDZ7 64i+778bK7PUqz1w2/cgQuMfvZcVu/NafRXcI2e1U91esLuXOmfYZm8JReYCtNYsLeaqtOaS4ap2 iso7Hr2XCc2hnDVVJddd1+5lm8PMRTQErAmt7ViSxe+NzaBVLxWgtQaef3iMRgAloXbVylXtFFkp pp62Tjt2vOWq7OvALPCZwfVBTtBmbx3Rt3XyC3QEqlLXsM2K/dc61ozSvBAY3wUxT8OrdmLRUgEX urmkL7clSlUctfO66gnq8OZWkVC/ELKuOfR8/CV+E47hDzEP74IoOQjjOoyuFxC/SsBAyW+cwS+e +N98MabcJz/5Sav1DzN/+tOfLv/e6+8ov3sL+sC68DPD+QLsxIl7QQ/Qq8+xieLsOTBCKeh6AfGj 33FH7ticWpYbP+pXrw+wUariqJ3XmURNOthnEwn3fw9icI+c1N3kAL5bruVWCZhHcwVsTq27+OoU LpprOd4mXRWHVNla+ei9rBRaEZ3mvuRsHnEoEnY68asETJRcJF87x8ooiL/jXhbnM7uXia7fcy8n 3bFKyRzEtl8fgdCpaNdnjQITZXXWzut6TxLEPrN7majO2qERSkHXC4gf/Y5d7jnHF+1ulWKvHecS V133XDj0ej3kF+rKPvzfgK1vQ//bl5eVX0E0XFmPMV6fQm0Wmehbci8AzhdgJ048TehzwfKM0Anv b3jquPV5a3FNaw+5Cc/z96BFQsLrYtLmMDdin7t+T2Y8/D1owo25ss+D5bv01O/lYFwoJMacNlPu +HjvzB0tZXhq9/JGG+PRe3nrPq7a3HDDev4/qgVjTptlKSJuuZcLrub2uJ67cd0D2yIh8WhuhBqu 5ry/uh5ZplexhdJmcd2w9vOG8m/AAkgWg37p+HYIMbgrcyuMLWLmcuwY2Brb5FboC7Dpbej5J2D8 JhwfNmZaceWY2e57FJTcZhgoNqO3lbZumzu6J88G5wuwEyeeNugRLA/io2/rk7JyzGzX6AL0N+ea ydsxu809/j0oxw5ji1i5w9yEw9wO5G4Bbq+vsToOc6Og5DbDQLEZva20dVNO5if774kZk2Kc/Yfd nN2v2KUDJ4BcQ+5qthhuuD6joOScMRbFZvS20gc5mY/uSYP5FQ/eSwAzld2viNKaA6AwmLbZbe7z dC8bd3POa5nvuJcCcl8NTIaVY2a7FArNuM085/ii8ciFm0/JWX4u05oLrnyb4UpxxStdmoNc4Zm0 eHUQIqwurnxLxL8B67+C+G56AdbehCOzdY0FKJf6Sg6xrDFnmZUtZC9oDq7j3gfZk+N8AXbixH3Q xyiPuDF8TqCSavenMgLlXX0NS24OMytbyOCTEnqAs5zTmguufDNAiSiu2DnNGz/DM2nx6iBEQJfW XrnCwHrA1vpg7o7YmpvDzMoWshc0B7ciXGHjgivfZrhSXcju4Zl7cwXFis2VNbbWORfsLpcXfASr uYZXNB/EPPPwvbQtq2QmuFJdyOK8Qcg3+hFTROorayx+n+dcWKjQmguubFNyC3cK7r2X0jG8ojnJ BeCy2qtkcl6BrtW/zwlQ3tX/RDD+G7COOO92AZZrQ18U4zV6wlxqVAGH2zFofTBJCfv0F2D/5cqv IPacA/uidWNDyD10a+4A7MHNETWSnyecL8BOnLgPy2P3pudK8yD3LJ63Coi9knsSxNJtH9hKfeX6 OO7NpUYVcLgdo64v9W6fBtXMcWQkoFyst+a670ruFvASuC1oJLZS33hP1Cul1U/vXmLN0J5GEKR8 Fvey+x7MYSt1O9ZmH8Ee3BYYqdOw/lO8l9hnTZU1POHmwDpB7CxsofbbQuFqdmyl3t2TO3N7kMuM POG2AHw8okfqo32S4Jp6pbT6/nu5wyxfCT2HqH+IOWar68TX7wCQK6CLvpMCs0F/FxT44wMAHOXW NeQFGP8h5uEFmP4KYvs3YA26YttnYLNvKr0rpzmeIxhoKo7JHoCcwbubL+VTxPkC7MSJRzE8YIPi 51jQrzzfOVThcfL0NaynSSvjjL7leatgsgfWnNuPn7cg17B8L1kw63d/Dwr5KDes0XPee06mIG1O KMPjqlUOPDS5cvXytFzBrbkC+++CLXY5YrfBwwUtB57jAxCrOizn9pLD2hAUF7R57zmZgrQtEUql DUhCTWXJoW1BNRTrHbnEY88/jEfupSo8gme7joHkknP7mDOPl4gxF6RtidE+AgxUltxhdmdo/HIA +xx/BMbzBATFBW2ld2BdoQqP4Il9Yg48NGllnNE3XOTnDvpvwOK4uaBNPwUye8OwWice/Yb5pnB9 vJbcyKfO3icgR/Da97T6FUyVe2A2zWmVyFp/AvbK8V0Q1zfh0FymcU3uuK97w65/jSy9uXkoq4BP WOiLxYcyK5wKYP15wPkC7MSJe8EP0vVBmwxoVOrzB3M+K+8+YwhZMTKTSumcHKH7EgsNas2cVTJf fd7yTT8FPgeM0IlH37tvCtf7c6yCSPnU2ftEzXnte1r9iX6O3GrKN4fWyaDGnX+kgl26s2K4J52t c9IwXR+haNjlhIW+WHwos4LL+h/rOIkqH147XI8ozehzWovoDJAjeM0pLWnskQ00YzkeIqdFLpMV A3OuYJdcgxHp5Dm7cg8IvVcQqZ85yKzgsuSslsmHMiu47PeyniVoUGtFLqdoxozTWmgXHFQMV3kO Z7UcgHO2v4jxqI32xnhD8JRQxmtHm34KfA4YoROPvoptKgQeu5f0Ab1rvqf0+6zg8t57mQxq3GUu FCm0S3dWDFd5lpoG6GKa4ft8sdB+BTFPdncq6TBEY8UmuOTuQktiy180hwuD2H3W89vQyx9ifmf9 CVi+CUd/F8T9rd5/GRB7mNNtheasWjDmgrBiChLG7DPE+QLsxIkH0B+k1O8ft/CoXnKPP2/twMq1 3KSPOSFMuee5Mhor6lQwcbehJbHl8zxcGMTu20SZO7wCL8S9ZFgxBQlL9sac8juRcHCeSw7bg3vJ 9P6qEzbRfU6V43up24pHc4DBMOaCsGLIJUDsvl1O+INFD8+zadhcvZcTUpl0VffKXfckGis2wSU3 4arBED4rDnMgdh/1U1S5STHccy8DxPK93ICVvfp8o74Ak5PMU8GTkjoHBZe+AQ8ORdOjbEZuyy1Q AmCqc3BTlltXjfXU2s3MfwM2/B0wesEQL8BqjFe1yqRFN3BRjrWhGlub7qwUWyVadDR3Dp83nC/A Tpy4E/wQ9Ydpe94qKI9nmvlzY3/8eWtnZEzPW81vSLbpQw4dUueg4NI34JXK3oiE18gR1AakEj7I XFsvQklUo5bRerGiKtoFJ0U6cJ9NEkTLRTnWhqs5ZZoN+qZEi47JAxyXvgEPDkXTuVw8BObme+m4 9146mvrwveQqHeiVOgZVQhcquuQdnfC+8dzimUyVIFp0TB7naOYyWi+SCggBLJWLx7AcazGa6twj 95KLdk8QlW2em++lgUvfgAeHohPeN57ba/ektFm4kihGmrmM1osVooRMhX6OwH1KVYzTPVEUG6Pl XjS0d0HkhjaYFMstMtHYgy/azms35KptwSxDviC5qeq5+EPMywuw364vwASWxeWoKS0DiThP2ozX yZodes6mOiqkRkIa2grHGI7184TzBdiJE/cCH632mLYyFfR4VzntaSv0kzxvGTFh+7ylWGokpKEN JsUX6ntQkqMs7OQ5rrS2nib0oEuA+nBPFE/ve1Bhnta9XNBIaY179F4GdvnkJrXntKpcoFDgoSml 5+VeoglrR3EJ0KrghrbCOSYSuTFEqLx23cs9bYW+cn0EljNoVbmAUzKbByYH1oIieoA3pRS7YzUW v9bLZA2g8DJh3ZHkKjND25VcAjnLWplKPU+tkWFwT1uhn+Rr3YgXGPITsDwNr2iWE1fI1xRKVjrA WsB05uxCW59aGGxGzSAEOhhKVo4YJNSyeDqjL8CmfwPG74KIL8A0J6PtyFfC/UIp8PPUqarZqu6t 1NL4OdIIWS5dVzPXMRG8SobRc1V9tjhfgJ048SSAR6s9F5THrzUmAcDbcuiFUmp/nlAeVcT+eUtB M+yEy9B5NskmglayKuQY0bJkpaNZA0yjJqX1qbnBZ9QMQqCDoWTliEFCLYunMBZwBo8pOJ+tUEvz eEGAUmpfU3lUXWOYbj1PnlPQDDvhMnSeTbKJ4FUyDFhCpKo2HcB0aH0OKIE0132fvCHlZOU6VHdP eiFlOwqPFI2zuXjLAUJLc1Vc83tV1WxvuJcA1kLn2WSbCF4lwyi7XzKOmYlsnwNKyGjmsIa33hOF MpXrWO9lnL+AZjg5LlF3JRzmlVUhx4iWJSsd1brJ6aoh86SaG3xGzSAEOhjeNRZbq6uDAYwFnMFj KmsJwDvmFFwGz5s0fi9d6aj38kVC+UPMeRLJzic1fEFoGdjl+pQ+r5JxrMwEv0kVwR0son+IeXgX xHf3F2Adu2Otx8L1we4B1VVzVFlTXQnkudbe2fn61NSzxfkC7MSJO3HnwzPsh7lVVOboeat2FStf c4pb0lzrdi1nDhM1UzE/40HApnR5lYxjZSbMrmBvWySg9qN7wlgXvZ5bM4mqLTlrqiuBPNfaOzvf keBN5Kn7plxwkxhYxUN7YOdS/rY1Eu7HHNd9nXnda18DO5gLpsx5tbsn6MXscS64STQ8mptEZQ5D hJ2+prnuLOoM75HnWrdkUU8cfa3PCQUEbFpz+3uJyOxxLrhJPMBtuVVUpvLcJbNmEkfa8wt6AYan 551xcE5NWXqFdZUUJDWIwtE2SQSlU/Qqj3fGcS75+EPM09vQt3dB3O2zs1MfDBfr/yIYkTkaWw4U GWvvqB1j9j17nC/ATpy4H/441Uc4PGrbc0h2WqHakoHOTn1Z7ZHnLZkyV5Xq9M45nxjo07n2Cusq 2TCJzNG2ySmdold+vIHxnuxy4B2uj2Ptdeu4nnOGRi629/L2HCgy1t5hXSUFTj2am8Q4iiHHUHpd IY/esL0+DMy35M33UrtgQHKfU9M6JXfjvVRIYJHqPnMP1WZdJQWd8l7XuSW3inkUFSurvbNL7q57 qZVOVUPUXrvgQGorLr2CO9pkqkpi4iE3QOkUq20TInTFez72OEfG9vr0FTy7YmVrnzkauTi8ly8W yptw8HnFifrJGrIEUjD1yDW92wOaW2QnZC5NtgQoCdQJAbPAZm8N+QKs/Qriu9u/AWs5bKVuOiK/ ZrigbfSaBjjKZVn52nBdr2vWJfTMcb4AO3HiEdjjtD9co/ei+3pAgazUs02Azz/VS0XJlebh5638 HsSoeuELph6f86xyotsDPWcQggafBTZ7SygyF4Vos7eO6Pv+u7EyS73aA7d9DyI0/sm/BzF257X6 KrhHzmqnur1gdy99bouAuchcgNaapcVcldZcMlzVTlF5x6P3MqE5lLOmquS669q9bHOYuYiGgDWh tR1Lsvi9sRm06qUCtNbA8w+P0QigJNSuWrmqnSIrxdTT1mnHjrdclX0dmAU+M7g+yAna7K0j+rZO foGOQFXqGrZZsf9ax5pRmhcC9QUYbAqq5DMZQbQsquqbgnn+1I+A0lqYgluOmEufgiq8uVCKJB/W xMhgMTtEvAtiexv67R9ihmXyOBnWtd1w67xKaSh5KBncCkWDSmaQ3mpDdiyq6luApco0w7PF+QLs xIl7wQ/a/YOUH8+ocq39kIO2p6Qb7M43yXpju0gQioYiSV/N2bGoqmwhMG8louiQE47BPH/qR+Ws pk3H3HLEZPoUVOG1hZKBuRwZVPV7AsicYnIyJzyIPdV1BrfOq5SGkg9dwbX0wZsqvdWG7FhU1bcA S/IBiIbFKcc8f2IyfTo6b5DWVUxijkHVwb1kKGXjoE/I/SmmGHPCh0jFzgjgVqiwp6Hsteh53r75 yFM92lAILNZsgCX5SGTNYukMzPMnJrXSLqsAtH1v0hWqmBcoZcJG9y1ADe63aAbP5O6p2BkFrOd5 ++Yjo5wrlanvc7x/VgsnI4PFmg2wJB/WxMhgMbuOzDFyfR1bDlpMRTfYnVcpDaVP+oVC+RXEFXvt OJe46rrnwqHX6yG/UFf2sf0JmLwJR/9DzIQr6zHG61OozSITfUuOUPa5t33BcL4AO3HiaUIf5MtD vRPe3/CccOvz1uKa1h5yE473eWduwFXXgWGRkPC6mLQ5zI3Y567fkxm33subcGOu7PNg+S499Xs5 GBcKiTGnzZQ7Pt47c0dLGZ7avbzRxnj0Xt66j6s2N9yw3vTHvWtOm2UpIm65lwt2uaOlDMf7Y9yw COPAtkhIPJoboYarOe+vrkeW6cVeobRZXDes/bxB34TDDrwc/5WTwdzd4NyjWYAuceNCYOuJo38D 9jL4CVjmqLqy2y5rfz0XMF/kYNpB5CueLyTOF2AnTtwJeDyXh/a1x/moE3klF7IVOl0JIabclbjI 3ar/K/cQmLsbnHs0C9AlblwIbCVxJS7y4iHilhzDCp2uhBBT7kpc5CueCY/mBGPu/sU0cUfOrCVx JS7ykqPqlhxA++s5AXtu8TVI5IGcAHJ3LTGaibyySJe1vxJCmLUkrsRF7rkX5HnrLsD+yq6vHceo E3klF7IVOl0JvaBofwfMINx8ws7m1xkXXPk2w5Xiile6NAe5wjNp8eogRFhdXPmW8HdBfGd/G/p3 8x9ixp+AYbausQDlUl/JIZY15iyzsoXsBc3BdVz//zBPG+cLsBMn7oM+RnnEjeFzApVUuz+VESjv 6mtYcnOYWdlCBp+U0AOc5ZzWXHDlmwFKRHHFzmne+BmeSYtXByECurT2yhUG1gO21gdzd8TW3Bxm VraQvaA5uBXhChsXXPk2w5XqQnYPz9ybKyhWbK6ssbXOuWB3ubzgI1jNNbyi+SDmmYfvpW1ZJTPB lepCFucNQr7Rj5giUl9ZY/H7POfCQoXWXHBlm5JbuFNw772UjuEVzUkuAJfVXiWT8wp0rf59ToDy rv4nguXfgAmWEyXCOJQWGzHM4ebA/9xHXkGMfubsKH1RopO5+AilL0p0Pn/84y/JH2JeXoD99rvL ryCqH0YaouNCmxEhFQ82XtdFDnMyXXkhRSLr5clU6vMF2IkTzzvwMar10XOsY3psKyMjDdFxoc2I kNhq9mBlsjpmRXSVVlhuKzEWkQjjUFpsxDAnGw1Fh6bwAjUL77Oj9EWJTubiI5S+nq/XPOMmkMK7 YBe4TR1WaDMipOLBZg7POYNw870MkOh692G/rgH30jZHfj+rvEIZGWkoeumLEp3M4TPWSUGIAmDL JpDCu2AFtUOQYuLOE3wxYJP1ugYx+mnX0RxWWzeDRI90X/bT13qOvjnuv5dWaGMoTXQy06C9sU4K QhRECVxAOBeqYZ8jwjiUFhsxeB127ilnnzk7Sl8UhevFRyj9fC95xk0gTXTJB5SRkYbouNDGUJrs Jo9MLhTDCwF4AYYnYXWd2hdIB+QK7Avrgaz+LijwxwcAOMqta8ivIL5y+DtguzfhaNAV2z4Dm31T 6V05zfEcwUBTcUz2AOQM3t18KZ8izhdgJ048iuEBGxQ/x4J+5fnOoQqPk6evYT1NWhln9C3PWwWT PbDm3H78vAW5huV7yYJZv/t7UMhHuWGNnvPeczIFaXNCGR5XrXLgocmVq5en5QpuzRX0/+Ds2OWI 3QYPF7QceI4PQKzqsJzbSw5rQ1Bc0Oa952QK0rZEKJU2IAk1lSWHtgXVUKx35BKPPf8wHrmXqvAI nu06BpJLzu1jzjxeIsZckLYlRvsIMFBZcofZnaHxywHsc3fdy6C4oK30DqwrVOERPLFPzIGHJq2M M3o9x+cf5d+A6byeRNAgZUk3zOZiMAgzSdSHtogz7XsSgcumMwaKOMjB5Hjp4y/pC7DpJ2D4Amxa nCB007CddAZTXYtjpalrDqYmLTkaJgMh6FV65jhfgJ048QjswXr0mAXt2vOdQ+imYTvpjIEizlia djnGpCVHw2QgBA1Slr73ZjAIs9LCpbYaJrpcWy6bzhgo4iAH0wjQOCdtia1h9DiwnXQGUzuNua1G mLTkaJgMhGBAyvLBe+nYaFPuSe6l8J6ZTA7QSi6mNRwekNAVekNEBo251KqBu4EGjobJQAgGpHJd YeoQeqMJ7shlSxU3TWcMFHF5T3yenJ1+Ovcyr1QxECJSaQVxqa2GOeIszddyIJUcTCPGnGGTE3pn pWLSGQNF3MQ+3yi/gqinRZt+CmT2hsAvMrP1hgdjy0Qj9FYSvEoGS2lQgle2UqEXDmjV+FMJmVGD /uMv2U/A2guwd9MLMH7BUH8Cxjm81WVR6vRDawdXtHGu2sNkDkFajLVzTJ5gDU+7NaUQQ3SgUWny 5wvnC7ATJ+5Ff5BqnxSIwnOvW31eYNGfmRhFZLd8aO3giraDJwp1qFgtnOEteZmt4akeHyEMtMGx LjaWrVavzc6WiUbrGVl6NYoEalCCg5UKvfWAlrqcCWrWJ1WrzK0KXh9UGay4Wj209WNlWG8OQVqM tZzzMlvDE1weRfRUiCE6GkJsh+MND8aWiUbrteRGN6cVLCLDvZWEu+4lgOm+p4TmUq0V5rrC+3Qu NQUeTmpcsUC5JBXWm8PQTYRqiFrobo+eCjFER0OIJnsvDSB7nUCXkhvdnFawiFxX9UNrHwx8bNUe YLrvSaGKfQpktoan41yq3VUPxxsejE1RAXRK3UQAg+wdLVBLGb35rFctRJO9lwagfVK1wlwqDOru uZcCrmh76F4+/6gvwOQGHJ5lReE2OcaU26BI3DRCWufgC6bYGD3H/ZBj+K8grm9DTy/Ayk/Aaq7t ohFdbyKiLbTLLSvslgx+k+Vml32GOF+AnThxJ/CxesdziHxu7N1aia5n12zdOOSWhGJDC38t16XC VbF0xUeo1oI55+zj34Okd253cxg9F6Mju8VajU1vIuJqTpllhYUwBJ+Gq1nuh9yC4iNQvXMXvueo kda5O+5lbRd3ouVyJMB1XTBIpb3jXu52wahr2twRfBoWa1+Ie+euHSvKVO/che85aqR17onu5ZJQ tFzBnfeycpscY8ptsEiFaNcHxGs56Z27+V5SoZ8jCs9NI2q7W4WwLPRiob0LIje0waTAC2KVTF7z vDgMU2cc5mgqWoNrVeXOGVSS04rnrmfPL8D0TTj+qzGK3/md35EXDB/+8IeNOfEk+LM/+zO5nu99 73uNUfzcz/3c+QLsxIkRm+ctmlLxSmcfU2dwR5uQrnQPwS2MeH52Mp9PjQDAWj1nkyNry6AoDW0w KfBYrZLJa567w/vkGUW7+j0oa9dQVdaZ4RiDQx8DeppSGdZHfbgnip4juIXRct75iEiN8LTupVQo eh2iDzTx7DpWDO909nH1OIdK1q6hqqwzmK8u0QoFHppSGtZHfbgnCswN+p33MniZsk4tK4XtPwmC +YyrZ+Y1zpNe2erPcfXQJqQr3UOga1I57rofOQdpabOBNpgcWK8iN8YVCY/LKpm85jn57IwDFF6m rIsm8DrPPVWuaAsilaxx7rr1NKWC63tXOXXTJqQr3UPAexnXhzb9NC2rRO+ff8hPwPKw4QSwpFqu gzQ2IyaOwPQuJ20OBcxEjrFaDEP2gRz/CuK3vvKVl//2S79kjOJ//97vXf7Vv3rZ5aP/96PGnHgS 8E8SX/ayl13e//73G6N4xzvecb4AO3HiKuB5y8ryTDZxHc1Tni8BQudwM8YcllRP3xOyHEnBlAtM HIHpR85xya0Ww5C9N2elM9PxBoXaDTmG0DksuCuHJdWRHS1AAsr+JsscE3ra3zWUHGObvWNRQroh Z6UzZb+GoFBsvsPzFM6EXa4hI7OBc9M+s9znArOFsArMHJ5jh3kicjVzy6IJceegwJLqaZ9B4ck0 3+F5Tpxhd45C51DATMmtFsJI3pBjgGClM5jfxhkHOYTQOfyThL4Jh4Fr7Wm0q4K6g1+fCm8iT923 5iwFZi3d2eeEMDRURbvkciUEn4bwk2h46aWXLt/4Td9E2zde3vazP3t5y1veIj+Vec1rXnP50i/9 55cf+ZEfkV+TY/6ttL3lLW+9vOWtVL+VZ9iIZ+6tpLn+VuYkp7rw1rPP1/OcaLKe+3jjrK1ptfsi R5sfh+Zpjn1wzfvJnO5Tc7nOs9v4+r3hDW+4fMmXfMnlta997eXtb3+7HA/PX/d1X3d5Jb0APl+A nTjRsHve2nzXYlakImsj4yoKlK3Poe5ULqsKTaFSnVSN30usY1krAde6saAK6o7Yp4k8dV89KoWu K4X16OtzQhgaqqJdclV18GmIMstqWKBHxSOqyun2ZPdygqVAzgyDNe3AQrCOZa0EeQzO1mNyhM9E nrpvztlQRG2SKqJAGBqqol1yVVXokbIyqYLDe1lzhRuvq8L36fCMcOP+GJYKo5fuz9krRZqRt9Wk UvScgjnhJ9Gwy2XYoY1qiyjQ4+rHAjnBmstkql5rT+Pma909yCdH4y330kSe0jclGJYCs5buz9mr AiKRt9WkUsw55oSfRMb4tadrrbdLGxm395K3eizuVA4VhKZ26vMMegGWh72caDmj0lBXnIYp1zGJ zNG2ySmdIto2EcCcw+6Tn/iEvBj4tm/7NvlJDG/f8R3fIf03f/M3X17xildcXv7yl19eQRvPsr3C e9Z8857nr9GZfJGRnnn3cA8abbkP8Nj2CuNewRnMSW37c49rtnE/5z5/29d+7dfK9fz2b/92ub58 nbl+1atedflZeuH793//93ZHTpw44dg9b3UloXzPze5jF3fKOF/1HY5ztcbvJbmZxyZFacLTWZxm TCJztG1ySqeIthqZFphz+1W6a01VxnFrjkYpqp6oPHfK0CgF6rV+9J487Xsp7CandIpoq5HNAoKu 7VbpK/YeHEW6N1f1xMRbepGQ4D1qX23WLdkV9+cmsZ+5o7PaI1sd8yqK1LjSzjnMYc1d74Er0pzr rGxCViUx8ZjbIcVqOwwV7HO31I777qWDO2VolKLqLzLkJ2D8gpQvDb87kPTyIYUO+ing2TdFVlHL RAO8QtZ9SKVjSgRuwqBi6HYsSRCMseNNUBfEnJMPyfGHqTR89rOfvXz6058u26c+9anL3/zN38hP yPjfifH20ku8vSRvXS+9cR9nD2vsM7/w4mGNMuFhnXv2Zq8543kdrmWdmhNNstD7xj7J6/641uNV zXN+/Op377Pf+Hryde3Xmq//iRMnJtjz1fC8hU+ka+XurMJjuT66Hjl7jvXeJwU1+hk0Lyv7GnMi YikFz3o4NWeUDzbq7Jsiq6id0gMy2Jo+Bs/ghjbnDnIKY+J4Da0xl4wK5uhDcvxhqhTg1jJ0PRwl g5OOgLnmYUQujpXGaohZSxuNn3NaQykFz5pTRtFqX5jAlW+KrKKWiQbOBWVFzMnxLFVYqAhbuhLG xHka0MKN9U7rsvQhOchKoa7obXLJ3cHRBoONqWVvehwrjdUQs5Y2Oi/gJgwEraUN2tZ3MtBqWBgV Ba9BH+IxVSYamAvKipiT0xVAsf3FqJ+pu0K+wqeBQI1+Bq2HQx+R0zkG/bRBJ9mE185HnmGwUWff FFmFggaYtbTReQE3YSDUWssgCAd1LOw5hJ7Z9a91ra0TqFtnrkLBHIyu69eNzsrTiAaBcoV6gVD+ DRjPvimo0s8DtIsq8JBqCO959i2RavKb9R0oUJ1eHB21O3HixInnH0fPW/U5luvsW660NdWc0vvG w6SvbDIy01AcvSd4r3M+18f3ce6i3mHzPUIIPDetvOfZt0SqqW3Wd1QBvDg6mrkAj7U6veZZahSb s0gEzwhPg+o6MrJSeM+zbzzoLGP2AO91nq4ZgQhWFj4w5SQkc/Kb9R3mV6B3s76jCgLP5agYrAA8 1jnHs9QhUhH1HphTe4ayUnjPs28J62iqfPY6b641EawgXz1LgiAhmVPdrO8oAjaUW0JADAsqtQrO 8OxbgBrsp5pn2UKkIuodpvPOrse990zVraMpNRwdm2tNBCuYqJ4lAfAcY7O+owjY4BoKvpbMCW+1 j4zev4igF2B24n4edNbZt5OLlgvaUF4fCQJhQ7KCpoFasZBAeDkEV2rIOaRXskjBt+vDUDqx1GAI jQr9NEATJBfaBMWgRnofioiAL2Iu/F5OKMYTJ048l/CHZ3+YSq+kPPWiz79zMRZNS8FSp6E8nVOd rTYoa6dM4f35J4cN2vMU55jAnBvCaIboCeWgE8KGZAVNA7VgXRIIL4tHmyXGzOgnSK9kkYLH68gz FUonljoNeQ5U6KcBmiCLmqBFpM9hA7iXXHiuoS4jRugJ64UXCOvSNHcOsC4JxJijRj8TsgifE14P AJBFCr7leD2lE6HZjAbk9NMATZBWgARUojQIuHdc3HIvvSn9DLcKpnmqGUvdDF6ijxv9BHCnd7Ja rc+hInj08Uy90onQbJaCtuLRJinQg7QCJKAWrBwwXB7dS4c0NDjZA67HaHDeSZ6nmrHUabDLoqA6 W21Q1q4yLwLyTTi8wLO2stwqKZVxVinwFBivJpncuUsohtxxwAA5z2JuWmPimNRPxehRVA8PcMWo 0DoYxcTzgWJrc0FYqpE7YBTDBYMjs8DqOXHixPOBeHROD9PO2eOZp8OcoXo0hVzUCOQ35qRH0mYC ldwBo8DnQZuLR5p6nkoVF8B4Ncnkzl1CATla26ZjiI45LfCUsgBMHJO2XwG3Mq9m9Ogw5JJRjDzk CFHjPpO0mUAld8AoxgtWczxgVinwFBivJpnCuYsIIGfXdLsLB+lhwQJzWDsmznIheT0cRGG4seMV UKF1cW344boOWHJUcrf4xwtWczywLdgpEjDRc14yDnLVo6mncS+THkmbGVTrp8LrcuKK0qpJJueV Ki4hlUH+tnupMNUCMvXAeMGMk4AW5ZSiAHTu1pyheniAe0lz6AjksRjNzzfKuyAGkCwG/yLQ2bFf w5XMIbQzrkjeFEfDwNbYJrcDuUvAjxkxrdg5vTrIFse0hJHz9TFA0x873o5pJIvBz6+mTpw48SKB Hr/yED56JE9K5zgPa1BRHKs9UHKEba6t4W2jFduc7utwnw4hXdG5ppLFSVG5IgVmVnCY24HcJeDn eg3doVcnWCqKY1xQyfn6GLBpa3g7pqeczH5+da9YB8yv6EeJmBTj7BvnnN2vWKWjfSPINeSuZsdM 3WezDFCyH6mzODGe+L8nZO57O4D5FUe5SemcXp3K7ldEqedKaiswNLfQjG3OMzfuM6BkTSWLk6Jy RQoMotcy971dA7mvBiZD5/TqBNuXxYZr6O894ucF8m/AHHEKy7kQYVyXph43x9ULRLJkbA6UXhxa ErwSloZUCKUXh5YEr5wtqhTeBSvAjuvcpxXajAipeLDxui5ymJNpvbLdyn0+yRpBQ1AnTpx47uGP V55xc2TtFaoKydCgihXajAiJrWYPViarY1ZEV2mF5brE/T5HhHFdmnrZaChaN3aYf8plLw4tCV4J S0MqhNIXJTqecRNI4V2wCyRDgzqs0GZESMWDzRyecwbhbvweZBvilh43B593xUJohoailF4cWhK8 EpYG7Y2VyeqYFcjiJpDCu2AFtUOQYuLOE3wxYLNLGkhmh15H81ptXaD01HC/XFdC9lXBjmvfHPff Syu0MZQmOrHRoL2xMlkdsyK6SiseyhFhXJeWvhDYdGcDyexY7knpxaGlw/TruYR3POMmkCY6Q+/T pooV2hhKk93kkcmFYngBcLn8f1oMYIUqDybpAAAAAElFTkSuQmCCUEsBAi0AFAAGAAgAAAAhALGC Z7YKAQAAEwIAABMAAAAAAAAAAAAAAAAAAAAAAFtDb250ZW50X1R5cGVzXS54bWxQSwECLQAUAAYA CAAAACEAOP0h/9YAAACUAQAACwAAAAAAAAAAAAAAAAA7AQAAX3JlbHMvLnJlbHNQSwECLQAUAAYA CAAAACEA/z8PTyMEAACFCQAADgAAAAAAAAAAAAAAAAA6AgAAZHJzL2Uyb0RvYy54bWxQSwECLQAU AAYACAAAACEAqiYOvrwAAAAhAQAAGQAAAAAAAAAAAAAAAACJBgAAZHJzL19yZWxzL2Uyb0RvYy54 bWwucmVsc1BLAQItABQABgAIAAAAIQDFr0gk4QAAAAoBAAAPAAAAAAAAAAAAAAAAAHwHAABkcnMv ZG93bnJldi54bWxQSwECLQAKAAAAAAAAACEA79I7mPE9AwDxPQMAFAAAAAAAAAAAAAAAAACKCAAA ZHJzL21lZGlhL2ltYWdlMS5wbmdQSwUGAAAAAAYABgB8AQAArUYD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3" type="#_x0000_t75" style="position:absolute;width:57607;height:2657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98C+wQAAANsAAAAPAAAAZHJzL2Rvd25yZXYueG1sRE9Ni8Iw EL0v+B/CCN40XQVxu0bZXREFD6Ir7HVoxra2mZQk2vrvjSDsbR7vc+bLztTiRs6XlhW8jxIQxJnV JecKTr/r4QyED8gaa8uk4E4elove2xxTbVs+0O0YchFD2KeooAihSaX0WUEG/cg2xJE7W2cwROhy qR22MdzUcpwkU2mw5NhQYEM/BWXV8WoU7KpVNQnT/beZ1O6ycbu/vD2xUoN+9/UJIlAX/sUv91bH +R/w/CUeIBcPAAAA//8DAFBLAQItABQABgAIAAAAIQDb4fbL7gAAAIUBAAATAAAAAAAAAAAAAAAA AAAAAABbQ29udGVudF9UeXBlc10ueG1sUEsBAi0AFAAGAAgAAAAhAFr0LFu/AAAAFQEAAAsAAAAA AAAAAAAAAAAAHwEAAF9yZWxzLy5yZWxzUEsBAi0AFAAGAAgAAAAhAKb3wL7BAAAA2wAAAA8AAAAA AAAAAAAAAAAABwIAAGRycy9kb3ducmV2LnhtbFBLBQYAAAAAAwADALcAAAD1AgAAAAA= ">
                  <v:imagedata r:id="rId24" o:title="" croptop="3681f" cropbottom="3681f"/>
                  <v:path arrowok="t"/>
                </v:shape>
                <v:shapetype id="_x0000_t202" coordsize="21600,21600" o:spt="202" path="m,l,21600r21600,l21600,xe">
                  <v:stroke joinstyle="miter"/>
                  <v:path gradientshapeok="t" o:connecttype="rect"/>
                </v:shapetype>
                <v:shape id="文本框 20" o:spid="_x0000_s1034" type="#_x0000_t202" style="position:absolute;top:27152;width:57607;height:247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YHVF7wgAAANsAAAAPAAAAZHJzL2Rvd25yZXYueG1sRE/LagIx FN0X/IdwhW6KZnwgMjWKiAV1I5266e4yuU6mndwMSUbHvzeLQpeH815tetuIG/lQO1YwGWcgiEun a64UXL4+RksQISJrbByTggcF2KwHLyvMtbvzJ92KWIkUwiFHBSbGNpcylIYshrFriRN3dd5iTNBX Unu8p3DbyGmWLaTFmlODwZZ2hsrforMKzvPvs3nrrvvTdj7zx0u3W/xUhVKvw377DiJSH//Ff+6D VjBN69OX9APk+gkAAP//AwBQSwECLQAUAAYACAAAACEA2+H2y+4AAACFAQAAEwAAAAAAAAAAAAAA AAAAAAAAW0NvbnRlbnRfVHlwZXNdLnhtbFBLAQItABQABgAIAAAAIQBa9CxbvwAAABUBAAALAAAA AAAAAAAAAAAAAB8BAABfcmVscy8ucmVsc1BLAQItABQABgAIAAAAIQDYHVF7wgAAANsAAAAPAAAA AAAAAAAAAAAAAAcCAABkcnMvZG93bnJldi54bWxQSwUGAAAAAAMAAwC3AAAA9gIAAAAA " stroked="f">
                  <v:textbox style="mso-fit-shape-to-text:t" inset="0,0,0,0">
                    <w:txbxContent>
                      <w:p w:rsidR="00712ACA" w:rsidRPr="006541A0"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F47583">
                          <w:rPr>
                            <w:rFonts w:hint="eastAsia"/>
                          </w:rPr>
                          <w:t>物理环境图</w:t>
                        </w:r>
                      </w:p>
                    </w:txbxContent>
                  </v:textbox>
                </v:shape>
                <w10:wrap type="topAndBottom"/>
              </v:group>
            </w:pict>
          </mc:Fallback>
        </mc:AlternateContent>
      </w:r>
      <w:bookmarkEnd w:id="23"/>
    </w:p>
    <w:p w:rsidR="001030C6" w:rsidRDefault="001030C6" w:rsidP="00644B56">
      <w:pPr>
        <w:pStyle w:val="daca59ba"/>
        <w:ind w:firstLine="560"/>
        <w:rPr>
          <w:rFonts w:cs="Times New Roman"/>
        </w:rPr>
      </w:pPr>
    </w:p>
    <w:p>
      <w:pPr>
        <w:pStyle w:val="daca59ba"/>
        <w:numPr>
          <w:ilvl w:val="0"/>
          <w:numId w:val="137"/>
        </w:numPr>
      </w:pPr>
      <w:r>
        <w:rPr>
          <w:u w:color="auto"/>
        </w:rPr>
        <w:t>身份鉴别：由于是租用机房，存在无法对机房进行改造的问题。但考虑到机房未使用遵循GM/T 0036要求的国密电子门禁系统，不满足物理和环境安全中的高风险项身份鉴别的有关要求。物理和环境安全中的身份鉴别属于高风险项，指标要求采用密码技术进行物理访问身份鉴别，保证重要区域进入人员身份的真实性。但考虑到系统门禁系统现状和资金问题，也可使用缓解措施，请检查目前机房措施是否满足此高风险项的缓解措施：采用基于生物识别技术（如指纹等）对进入人员进行身份鉴别；如指纹、人脸识别的门禁系统；采用基于普通电子门禁系统并配合人工登记和视频监控，保证重要区域进入人员身份的真实性。采用如上两种方式，属于此高风险项的缓解措施，可酌情降低风险等级。若不满足如上要求，存在无法通过此高风险项的风险。</w:t>
      </w:r>
      <w:r>
        <w:rPr>
          <w:rFonts w:cs=""/>
          <w:u w:color="auto"/>
        </w:rPr>
      </w:r>
    </w:p>
    <w:p>
      <w:pPr>
        <w:pStyle w:val="daca59ba"/>
        <w:numPr>
          <w:ilvl w:val="0"/>
          <w:numId w:val="137"/>
        </w:numPr>
      </w:pPr>
      <w:r>
        <w:rPr>
          <w:u w:color="auto"/>
        </w:rPr>
        <w:t>电子门禁记录数据存储完整性：采用基于密码技术的遵循GM/T 0036要求的电子门禁系统，电子门禁系统进出记录应严格进行完整性保护，完整的进出记录是实现安全管理、事后追责的重要基础。符合该标准的电子门禁系统使用采用MAC或数字签名等技术对记录进行完整性保护，保证进出数据记录的存储完整性。</w:t>
      </w:r>
      <w:r>
        <w:rPr>
          <w:rFonts w:cs=""/>
          <w:u w:color="auto"/>
        </w:rPr>
      </w:r>
    </w:p>
    <w:p>
      <w:pPr>
        <w:pStyle w:val="daca59ba"/>
        <w:numPr>
          <w:ilvl w:val="0"/>
          <w:numId w:val="137"/>
        </w:numPr>
      </w:pPr>
      <w:r>
        <w:rPr>
          <w:u w:color="auto"/>
        </w:rPr>
        <w:t>视频监控记录数据存储完整性：采用基于密码技术的的视频监控系统，视频监控系统的音像记录应严格进行完整性保护，完整的音像记录是实现安全管理、事后追责的重要基础。使用采用MAC或数字签名等技术对记录进行完整性保护，保证视频监控音像记录数据的存储完整性。</w:t>
      </w:r>
      <w:r>
        <w:rPr>
          <w:rFonts w:cs=""/>
          <w:u w:color="auto"/>
        </w:rPr>
      </w:r>
    </w:p>
    <w:p w:rsidR="00644B56" w:rsidRPr="00644B56" w:rsidRDefault="003E2590"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bookmarkStart w:id="24" w:name="_Toc90975274"/>
      <w:bookmarkStart w:id="25" w:name="_Toc90975275"/>
      <w:bookmarkStart w:id="26" w:name="_Toc104913710"/>
      <w:bookmarkEnd w:id="24"/>
      <w:r>
        <w:rPr>
          <w:rFonts w:ascii="仿宋" w:hAnsi="仿宋" w:cs="Times New Roman" w:hint="eastAsia"/>
          <w:b/>
          <w:szCs w:val="32"/>
        </w:rPr>
        <w:t>5</w:t>
      </w:r>
      <w:r>
        <w:rPr>
          <w:rFonts w:ascii="仿宋" w:hAnsi="仿宋" w:cs="Times New Roman"/>
          <w:b/>
          <w:szCs w:val="32"/>
        </w:rPr>
        <w:t xml:space="preserve">.3.2 </w:t>
      </w:r>
      <w:r w:rsidR="00644B56" w:rsidRPr="00644B56">
        <w:rPr>
          <w:rFonts w:ascii="仿宋" w:hAnsi="仿宋" w:cs="Times New Roman" w:hint="eastAsia"/>
          <w:b/>
          <w:szCs w:val="32"/>
        </w:rPr>
        <w:t>网络和通信安全</w:t>
      </w:r>
      <w:bookmarkEnd w:id="25"/>
      <w:bookmarkEnd w:id="26"/>
      <w:r w:rsidR="00644B56" w:rsidRPr="00644B56">
        <w:rPr>
          <w:rFonts w:ascii="仿宋" w:hAnsi="仿宋" w:cs="Times New Roman" w:hint="eastAsia"/>
          <w:b/>
          <w:szCs w:val="32"/>
        </w:rPr>
        <w:t>（贾红豆、陈凯、</w:t>
      </w:r>
      <w:r w:rsidR="00644B56" w:rsidRPr="005A12C6">
        <w:rPr>
          <w:rFonts w:ascii="仿宋" w:hAnsi="仿宋" w:cs="Times New Roman" w:hint="eastAsia"/>
          <w:b/>
          <w:szCs w:val="32"/>
        </w:rPr>
        <w:t>曹冉筝</w:t>
      </w:r>
      <w:r w:rsidR="00644B56" w:rsidRPr="00644B56">
        <w:rPr>
          <w:rFonts w:ascii="仿宋" w:hAnsi="仿宋" w:cs="Times New Roman" w:hint="eastAsia"/>
          <w:b/>
          <w:szCs w:val="32"/>
        </w:rPr>
        <w:t>）</w:t>
      </w:r>
    </w:p>
    <w:p w:rsidR="00644B56" w:rsidRDefault="00170725" w:rsidP="00644B56">
      <w:pPr>
        <w:pStyle w:val="daca59ba"/>
        <w:ind w:leftChars="50" w:left="140" w:firstLineChars="150" w:firstLine="420"/>
        <w:rPr>
          <w:rFonts w:cs="Times New Roman"/>
        </w:rPr>
      </w:pPr>
      <w:r w:rsidRPr="00644B56">
        <w:rPr>
          <w:rFonts w:cs="Times New Roman" w:hint="eastAsia"/>
          <w:noProof/>
        </w:rPr>
        <mc:AlternateContent>
          <mc:Choice Requires="wpg">
            <w:drawing>
              <wp:anchor distT="0" distB="0" distL="114300" distR="114300" simplePos="0" relativeHeight="251660288" behindDoc="0" locked="0" layoutInCell="1" allowOverlap="1" wp14:anchorId="6A5E250C" wp14:editId="38C032C6">
                <wp:simplePos x="0" y="0"/>
                <wp:positionH relativeFrom="margin">
                  <wp:posOffset>-165100</wp:posOffset>
                </wp:positionH>
                <wp:positionV relativeFrom="paragraph">
                  <wp:posOffset>1223424</wp:posOffset>
                </wp:positionV>
                <wp:extent cx="5759450" cy="2372360"/>
                <wp:effectExtent l="0" t="0" r="0" b="8890"/>
                <wp:wrapTopAndBottom/>
                <wp:docPr id="24" name="组合 24"/>
                <wp:cNvGraphicFramePr/>
                <a:graphic xmlns:a="http://schemas.openxmlformats.org/drawingml/2006/main">
                  <a:graphicData uri="http://schemas.microsoft.com/office/word/2010/wordprocessingGroup">
                    <wpg:wgp>
                      <wpg:cNvGrpSpPr/>
                      <wpg:grpSpPr>
                        <a:xfrm>
                          <a:off x="0" y="0"/>
                          <a:ext cx="5759450" cy="2372360"/>
                          <a:chOff x="-15240" y="800178"/>
                          <a:chExt cx="5759450" cy="2000219"/>
                        </a:xfrm>
                      </wpg:grpSpPr>
                      <pic:pic xmlns:pic="http://schemas.openxmlformats.org/drawingml/2006/picture">
                        <pic:nvPicPr>
                          <pic:cNvPr id="22" name="图片 22"/>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701047" y="800178"/>
                            <a:ext cx="4483418" cy="1857922"/>
                          </a:xfrm>
                          <a:prstGeom prst="rect">
                            <a:avLst/>
                          </a:prstGeom>
                        </pic:spPr>
                      </pic:pic>
                      <wps:wsp>
                        <wps:cNvPr id="23" name="文本框 23"/>
                        <wps:cNvSpPr txBox="1"/>
                        <wps:spPr>
                          <a:xfrm>
                            <a:off x="-15240" y="2635932"/>
                            <a:ext cx="5759450" cy="164465"/>
                          </a:xfrm>
                          <a:prstGeom prst="rect">
                            <a:avLst/>
                          </a:prstGeom>
                          <a:solidFill>
                            <a:prstClr val="white"/>
                          </a:solidFill>
                          <a:ln>
                            <a:noFill/>
                          </a:ln>
                        </wps:spPr>
                        <wps:txbx>
                          <w:txbxContent>
                            <w:p w:rsidR="00712ACA" w:rsidRPr="007120AC" w:rsidRDefault="00712ACA" w:rsidP="00644B56">
                              <w:pPr>
                                <w:pStyle w:val="17"/>
                                <w:ind w:firstLine="400"/>
                                <w:rPr>
                                  <w:rFonts w:eastAsia="仿宋"/>
                                  <w:noProof/>
                                  <w:sz w:val="28"/>
                                  <w:szCs w:val="21"/>
                                  <w:lang w:eastAsia="zh-Han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A35FB0">
                                <w:rPr>
                                  <w:rFonts w:hint="eastAsia"/>
                                </w:rPr>
                                <w:t>网络和通信安全架构图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E250C" id="组合 24" o:spid="_x0000_s1035" style="position:absolute;left:0;text-align:left;margin-left:-13pt;margin-top:96.35pt;width:453.5pt;height:186.8pt;z-index:251660288;mso-position-horizontal-relative:margin;mso-width-relative:margin;mso-height-relative:margin" coordorigin="-152,8001" coordsize="57594,2000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Bf0iFAAQAAMIIAAAOAAAAZHJzL2Uyb0RvYy54bWycVs2O2zYQvhfoOxC6 e/Vj2bKF9QaO9wcBFonRTZEzTVMWEYlkSXrtbdFb0bS3nnppL733DQr0bbJ5jc5QkrP+KZrmsNrh cDic+eaboc+fbeuK3HNjhZKTID6LAsIlU0shV5Pg69fXvVFArKNySSsl+SR44DZ4dvHlF+cbnfNE lapackPAibT5Rk+C0jmdh6FlJa+pPVOaS9gslKmpg6VZhUtDN+C9rsIkiobhRpmlNopxa0F72WwG F95/UXDmXhWF5Y5UkwBic/5r/HeB3/DinOYrQ3UpWBsG/YwoaiokXLpzdUkdJWsjjlzVghllVeHO mKpDVRSCcZ8DZBNHB9ncGLXWPpdVvlnpHUwA7QFOn+2WvbyfGyKWkyBJAyJpDTX68NcP73/5iYAC 0NnoVQ5GN0bf6blpFatmhQlvC1Pjf0iFbD2uDztc+dYRBspBNhinA4CfwV7Sz5L+sEWelVAePNeL B0kKFmAwiqI4GzWVYeXVSR9RFCXxGG3CLoQQI90FpgXL4a+FDKQjyP6bWnDKrQ0PWif1J/moqXm7 1j2orqZOLEQl3INnKtQRg5L3c8Hmplk8QT/p0H//298ffn5HkgSzwxNo1ByhmNKtYm8tkWpWUrni U6uB49B5Hot98xCXe/ctKqGvRVVhwVBuM4N+OODTCXAarl4qtq65dE3zGV5BkkraUmgbEJPzesGB S+bFMoZqQ+M74JM2QjrfHUCIW+vwdqSG74/vktE0isbJ895sEM16aZRd9abjNOtl0VWWRukonsWz 7/F0nOZryyF9Wl1q0YYO2qPgTzZDOzaaNvPtSu6pHwoNiSAgT6YuROAVIoSxWsO+ApDBDmRnuGMl nkF0PwKKKwsdgkYHPZFBZ6fZEbcRAuyONB310xjmJHZHPBpk46b2O2ZD2Y11N1zVBAWAF6LxeNJ7 gLOJvzNpA2tC8TFCZNjGMF9tV3BYfRpqOF1PTaa7kmoOIaDbJyTudyR+/PXd4+9/Pv7xI0n6yMzW DkcIcdvnCtL2jEX9v6D2ZCIkw/5g3PcN0TDnaKjEwzQdDvbmwf9EDUqrKrHsugPhnFWm4cimFI63 zvesKonllgpPNWVADUyiLiuU3Hax9RN2h8RCLR8ACKOgljDzrGbXAu67pdbNqYH3B5TwprpX8Ckq tZkEqpUCUirz7Sk92kNNYTcgG3jPJoH9Zk1xelUvJFQbXLpOMJ2w6AS5rmcKugG6FqLxIhwwrurE wqj6DZBhirfAFpUM7poErhNnrnlV4almfDr1Rs0QvJV3GkZn7BmLuL7evqFGt1x20AYvVccnmh9Q urFtUJ6unSqE5zvi2qDYwg3c9pJ/KEHae4mfrr3Vx58eF/8AAAD//wMAUEsDBBQABgAIAAAAIQCq Jg6+vAAAACEBAAAZAAAAZHJzL19yZWxzL2Uyb0RvYy54bWwucmVsc4SPQWrDMBBF94XcQcw+lp1F KMWyN6HgbUgOMEhjWcQaCUkt9e0jyCaBQJfzP/89ph///Cp+KWUXWEHXtCCIdTCOrYLr5Xv/CSIX ZINrYFKwUYZx2H30Z1qx1FFeXMyiUjgrWEqJX1JmvZDH3IRIXJs5JI+lnsnKiPqGluShbY8yPTNg eGGKyShIk+lAXLZYzf+zwzw7TaegfzxxeaOQzld3BWKyVBR4Mg4fYddEtiCHXr48NtwBAAD//wMA UEsDBBQABgAIAAAAIQA6Rw304gAAAAsBAAAPAAAAZHJzL2Rvd25yZXYueG1sTI9Bb4JAEIXvTfof NtOkN13ASBFZjDFtT6aJ2qTpbYQRiOwuYVfAf9/pqT3Oey9vvpdtJt2KgXrXWKMgnAcgyBS2bEyl 4PP0NktAOI+mxNYaUnAnB5v88SHDtLSjOdBw9JXgEuNSVFB736VSuqImjW5uOzLsXWyv0fPZV7Ls ceRy3cooCGKpsTH8ocaOdjUV1+NNK3gfcdwuwtdhf73s7t+n5cfXPiSlnp+m7RqEp8n/heEXn9Eh Z6azvZnSiVbBLIp5i2djFb2A4ESShKycFSzjeAEyz+T/DfkPAAAA//8DAFBLAwQKAAAAAAAAACEA ajyuXdwiAgDcIgIAFAAAAGRycy9tZWRpYS9pbWFnZTEucG5niVBORw0KGgoAAAANSUhEUgAABXEA AAJICAYAAAAnw6feAAAAAXNSR0IArs4c6QAAAARnQU1BAACxjwv8YQUAAAAJcEhZcwAADsMAAA7D AcdvqGQAAP+lSURBVHhe7N0FYFPnGgbgt47rxnB3h+HSAUOG23B3uTjDHcaQscGAwXB3hru7u7u7 tkBb6jffn3O6EFJoS1rS9n12/5tjOUkLND1vvny/XaABiIiIiIiIiIiIiMgm2Wu3RERERERERERE RGSDGOISERERERERERER2TCGuEREREREREREREQ2jCEuERERERERERERkQ1jiEtERERERERERERk wxjiEhEREREREREREdkwhrhERERERERERERENowhLhEREREREREREZENY4hLREREREREREREZMMY 4hIRERERERERERHZMIa4RERERERERERERDaMIS4RERERERERERGRDWOIS0RERERERERERGTDGOIS ERERERERERER2TCGuEREREREREREREQ2jCEuERERERERERERkQ1jiEtERERERERERERkwxjiEhER EREREREREdkwhrhERERERERERERENowhLhEREREREREREZENY4hLREREREREREREZMMY4hIRERER ERERERHZMIa4RERERERERERERDaMIS4RERERERERERGRDWOIS0RERERERERERGTD7AINtGUiIiIK oaFDh2pLHy4TERGRbeJrNxERRWasxCUiIgqjYcOGaUtEREQUGfC1m4iIIiuGuEREREREREREREQ2 jCEuERERERERERERkQ1jiEtERPSFpLk8BwcHBwcHh20PIiKiyIwTmxEREYWCvGxu2rQJv//+O/bu 3QvXH37ADz+U0vYSERGRrdq7dw/2GV67hwwZYhhDYWen7SAiIooEGOISERF9gqXZq69dv44lixdr a0RERBSZ/PDDDyhV6uM3YC295hNFFRL9+Pv7452dD+57vkS8QGdsf38NCexiokKMLJjpcRSpHBJ8 cnmB5wnEt4+JajFyhGh5uecZ9dh1Y+X95LI3/NAkVoFQLdeNmRdbva/CPcDrk8unfB/iou8Tw32/ D/HyYZ87+F/s4iFavuj3FHu8b4R4+Yb/C2x9fzXUy/K1+9kFIEnsBIgLFzg4OKjvIUUvDHGJiIg+ QS7oOJM1ERFR1CbVuQxxKSqSyEcCzWPutxAjwAH9nq3DIa9byOWSHOe9H6ljJHSVYyLTsviS+0e2 ZbmNbx8D9/xeY1vqTgi0t0P5xDnVMRR9MMQlIiL6BNMLOnnFDDT8d+3adSxbukRtK1GiBEqWLKmW iYiIyDbt378fBw4cUMslXY2VuNJNwbSlAkNcimok7nnu4Ya5r4+gz7M12laKKiTYvZVxKBLEjgd7 e055FR0wxCUiIgoBebH0DwhUvwyv27AJP9eoqrb369dPDSIiIrJdo0aNUkP0GzAYQ4cOgb29HRwM g61xKSpy8/XAsKcbsdPtclDFLUU9UlGdLWZSLEnXhkFuNMA/YSIiohCSizxVjcv3P4mIiCIt+VSN einnyzlFUW4+Hnj47iUmPN0Z7gFuvYQFMClVfW3NekrGyYQuScpoa6GTxjkxdmTujuHJq2lbvoyc 52z2QR99nfK1H87aR22Xx5TnK8dFJPnzXe52CgdeXYWfn5+2laIqVuISERGFgLxY+vsHIsDwsrl2 /UbUrWX8pZCVuERERLbPtBK374BBGDpkKBwcWIlLUVP3B8ux6uUp1T81PEl42SlJabXc9f4yTHy2 S22rED+H2vY5W90vovP9pSokrZ+ooNoW084JKZ0TqmXhenUc9mX5RVsL3nXvZ8h8wRig3s81Wp3D M8AHP12fiP3vrqvtgd9PU7efo38tums5RyCTS5IPHkNIUPxj3KxqWZ7nlkxdEMveGevczqL6zSlq e0RJ7ZhQPZfZ6ZtrWygqYiUuERFRKPCtTyIiosiNRbgUVUmN3uO3LzHn+aFwD3DFuKfbVVAqRqWo qapRUzsnUoFnSIYcK/LETBm0zTTAFXUTfq8thdwatzPqVgLVxelaqeWwkopgeV5i8rPd6laXN2Yq dXvO64EKine8uazWqyXIo74XEUn+vOe8PowLbve0LRQVMcQlIiIiIiIiIork3P29MOXVPrgHeGlb wtddn5f44+l2tSyB6ay0TbHz7RVViRqSIceKez6vVJXrA5//gueFr46q6lap1NXJfexOtvtgyP3M yX0kWBUSCuttEMwfP7hx2vO+Ol6MTVlL3eqPo59LWikkdoytlsXaDB0R28FFLcuxE1PVU9tkRKQd 766wrUIUxnYKREREIaC3U5DJzdZtYDsFIiKiyMS0nUIfrZ2CI9spUBSz/OVx1LszU1uLONJuQILY Vnfmq2A3rKSn7F+p6qll05YGehsECVjN2xQE1+pAKmFPZhuAzW8uoMnt2drW0JEqXL2Vgzyfwcmq qOD2iMctta1I7PTq9nMkbI5IM1I1RuskJbU1ikpYiUtEREREREREFIlJ9WVW+2+1tYgl4WnZa+PD HOBKVasEuAVjp9W2QC3LNtO2BNKmQAJd06G3OjAnz+X7yyNVgKtPOhaaIQGuaRWuPB+98nbJq+NB Ae5LP4+gCl7TqmB9m4yIliDAhdW4URQrcYmIiEKAlbhERESRFytxKapz8/OE65Xfcd77kbYlfEkw Wj1BHm3tP3olbUhJhatMjhZcGCv7Q3JOvRJXAlh9sjGht2oI7fOS8LV4nIwftEwQ5lW4phXA0jpB gmYR0dW3pkrETI8l6dogZUxjz2GKOliJS0RERET0ld27dw/nzp3T1oiIiELnhufTCAtwhQS4Eoya jrDSg1apatVJf1zZ9tT3jQpyPzcGPVyr7icBrgSp+qgQP4faHhZnvP7rjavb/ubyB20UEjnEDup9 my1mMm2rMdDVR0Q74HUL697wd4qoiCEuEREREdFX1rdvX5QoUQIdOnRQgS4REVFopEA8pHZMqK19 HWvdzgaFqvokZXIr63oFq9CPkSH3kVYMUs36yv+/EPf3p9vUtu+c4qlg9nOjYaJCqgWCJabPS59M TcjkZ/p2WZ78bHfQ+rin29XzkopaPVyWryGhQyy1rJNKXT0wNq0mNg2SI1p8+5ioFyuvtkZRCdsp EBERhQDbKRBFTYsWLQr6iLVIkCCBthRybm5u6rZRo0Zh+nkwZcoUFeKKKlWqYOrUqYgfP75aJyLr YDsFiuqWPj+GBvdmaWsRRypN9aDStIWA+YRjwR2nM51ETEjYKhOlTUxVL8RBqISv5pOhmbY70Cc7 k+DVM8AH2S8OVb1z7+cajZTOCT84Vqc/b9PjX+T5U+2T80jAe/DdDbUulbh6kGvaC9d8MraIsC5N e1T9Jp+2RlEFK3GJiIiIKNrSw1IJb2XIuvm4e/duUKsDS/vDEvzq5Lx6sCQhsKUAV/a7u7tra0RE RB/zCPDWlmyDHmZKqwRLFqRricNZ+6hJzYQ+iZhOqmsPZOmlliVc1YdpywXT7TKk9cKnLE3fOqjH 7R9PtwdNxLbG7Yy6lecsz0snz61svGxq+ZXhcSVQludc8+bUoKphuZWQVsZlr8dqm9C3fY0AV9zw C9skc2TbGOISERERUbQlla8XLlzAgQMH1Ni4ceNHI02aNOpYaXVgab8MOUdoq3ClbULDhg1VQCsB 7ujRoz8KcOUxJcQtXrw4g1wiIgpW3Vh51cfobYFpEGoabJqKZx9D9ZYdkaK6mozMtM+skMpXqY6V ycWkOlYfetWrMN0uY9nrE9qej01KVT/oMaTFwwu/d0E9a1M7J1KPJ2olyBfUlqFKgtyIZe+sluW5 SEWunGP/u+tqm0jhlEBVHcuQ56rTt8n4GprE+l5boqiEIS4RERERhSvp9ZoqVSoVSAZnw4YN6pic OXNGeFgpjyftDOQ5hJYEsfKc9XYIISWPWalSJXX/kiVLWgxwhXzPUqdOHfQ4nPyMiIgsWff+ItwD vLS1r2d48moqCBUSjEpvWXMSnOqBp1Tq6u0SpC+tbpXbaVV1+797iz8IRIMLSndk7q5ttazlN8W1 JWMgKxOxyePqQw9r5XZy6vpqefrz/epWnodU+srzM22TIOR4qeCVoVf5Cn2bjK9hj/dNbYmiEoa4 RERERBSuJOCU0FL6z+7fb7wgMiX7JMSUW6lItRRmhid5XtKXVqpiLT2/T5GQVZ63BMByGxISxEpl rR7gLl68ONivOXfu3Dh48KC6lfNXrlyZQS4RURRx584dnDlzBmvWrFHLMmWRPl6/fo2hQ4eie/fu Fsfp06c/OD6en5N21q9HKlh7flcuKBCVIFZvWWDaVkFCUz3wlFBUr9aVCch0xz3u4JuzPVR1rWkg GlxQKtW0n3LYZGI1nWkrBglo5VbkjplSfS1ScZv2fH/1PKTSN8+lEao9gukEavrEbTKCm7zta7jw 7n6o/v7of9+GDRumhvyd3LNnT1Dff7INDHGJiIiIKFxJywIZQoJScxKgSjApQWXHjh21rRFHHlMe W8jzC2lIqofSEsAGV0lrTo6XIFYCXAmsPxXg6mS/HMcgl4gocpNATIIxCcvy5s2LUqVKoVmzZpg1 axaOHDmCd+/eBQ0PDw/EjBkTSZMmtTicnZ0/OD67c1KUiPlhS4LwJhOF5Y+VWlsD2n5bEi3vzFMV uBLONrk9W9sDdL6/VG0zDU5lXSYik2pdCUClxYElpoFocEHpoIdrta0ftnOQdgfS21YmSZPjJJSV idVkmLZikIBWjpEw1/XqOBXgSpuHX74rpyqHpdpXJkCTCdNkm84r0Fd9DTKe+b7VtiJom4yIlssl OVolKBaqvz/63zdvb281Zhn+Tg4ZMgQJEyZUf08l9KWvzy5QInciIiL6JHmx9PcPhH9AINZt2Ii6 taqp7dIDMyyz0RNFNxI+6q0SJDSV0FNIqKn3hZXeslKZ+jWYPj9pXyA9bnXSDkJCU5l0TIJXIesS ppp/PcGR0NY0IJbH0M8l59BvTYeQC37TdZ0Eu/L90sNnIvo06S2tTyLYZ8AgDB0yFI4OdnCwt4Od 2koUviR6yZcvH+LFi6deV+Q1xJo/w98GvEf2WyMjrKWCVKNuydQlqOpWJ5WpV72fftR24FMk6JRA uHqCPKrNgZDAVSpzZZupBokKBvW2lWNMycRmbb4tqSZFMyfh7wmPu0HVtp8ilb2iQaJCH1T+6uRr yxYzmTpOAuuHvsZq1UQOsYOON30cCZg/1a/X2qQ38rl0/ZDQIZa25cvIp43k97PEiRPD0dERTk5f v+o7umKIS0REFAIMcYm+nFwE6JW4MomYTBgm6xLkWgpC5SJXQkz5N6YHnjqpgpVARi6ApUo1NMcG R6+SFXKxIiGpMA9xJVDVq2E/1w7BlITEEuZ+jn4ufUI1CXyFbJchX488Bwa5RCHHEJe+Jj8/P/j4 +ODVq1cher0Iq65PV2KO+xFtLfx55JukQlwJSFM6JVS9ZkNL7lv0yhi1LJWvpiGu0NdDQoLTox63 0ThRYRWu7nhzGWXjZfsoaA6Jha+OonDsdEGBrvTFfeXvoVo/7Hx7BZ2SlA7a9znytURkRW6tuHkx N1ljbc36HBwc1O9EP/74o6oop4jDdgpEREREFCGkpYJeaSvhrd6OQEJKS2+GSC9dCT2l76xp+CnL +j49FA7NscGR56YHwLly5VK3lsjzlgBXnndIA1wh55Zj5fugh9ZyfwliJdS+f//+B0O2yZBjZMgF k34fISGveYUuERHZBnljMSAgAF5eXmr4+/uHa4Arfk9SE6kdQx+khpW0HpDK2/q3ZiLV+b6Y/Gz3 B5OThYRUx1qTPhmZtHWQ/rVyK0GxPM/QkPPI1yMBrLRe0PviyjlNA1nTnrjBDdNev+FN/vz/+u5n bS18yN/l5MmTqzYLEyZM0LZSRGAlLhERUQiwEpfIOiR0TJUqlbZmJKGk3jPXnASv+sf49MpYfZt5 9W5ojv0UCZb1sFlYaqcgQa6EuKbHRSR5PhLihncgQBRVsBKXIpIEuM2bN0fRokXV609EkZYKRe/8 gXt+oQssw0p6zR7xuB00edmXkhYNer9Z6ZMrfWnDQp5XeLcvmJSqvppMTSZsk36/tiKVY0IcTfsL 4ti7aFvCj/7JpHTp0qmJ0Cj8McQlIiIKAYa4RNZjGqZIeKtXlloiFwh6r1o9hJXKWglQDx48+EGI GZpjJQTVK3Y/F4Tq1b1yIa63WzAnj6mTZfOWDjo5z927X1519LXCY6LIiiEuRZQzZ86gRo0a6nVA XoMi2kXvx+j1bDUOeP03ARhFDzKhWccEJdEofkFtS8SQayH55JD83afwxRCXiIgoBBjiElmHBJx6 P1md/OL/qb6upr109cBVgl9LQWZIjzUNdKxNHlfaIVhi+vzC6lPnJyLLGOJSRJAKXPmIeYMGDSK0 AteURDyr3p1Fi8cLtS0UXWxI2R4FY6ZGTLvQ9wD+UvKG94MHD7Bnzx5tC4UHhrhEREQhwBCXyDqk KmnKlClB7RMk1JRK2QsXLqj14EjwK20OxOdaI4TkWAmRz58/r5Y/V4mr99SVc0lrBUtMK3HlfMG1 hzANcUP7s0Oeg97G4XPfLyL6EENcCm96C4WUKVOG25uEoTH+1S7McjscYa0V6OuJbx8TP8bOgr++ q62WvxYJcocPH4706dNrW8jaGOISERGFAENcoi+nB5gSckrPWunpatr+ILiqJQkvixcvrpblWLm/ tEeQMNNcaI4NKUs9ccPK9HsQ2mpa/b4McYlCjyEuhbehQ4fi1KlT6o1K+RlvC+76vUKuW79paxRV nUnXDykc48PFzlHb8vU4ODggVqxY2hpZm712S0REREQUbvSgVkhYK+0T5CJX3ybhigSw5uR+Utkh t3I/aYugbzMXmmOJiIis6datWzYV4Io0jokwI2lDTE1a76tWaJL1yZ/nsG8q4+/v6iKxQyybCHCF v78/fH19tTWyNoa4RERERBTu5MJWqlmlitS04lYqWyXQDS5slftJawQJZOV++iRosk32mQrNsV+L LV3cExGRdfj5+anXGVv8GV8vXn40ilcQk76rg3KxsqqJrwRD3chH/szkz69IjLQY+k0ldExYEk3i F7K5P0tvb28EBARoa2RNbKdAREQUAmynQBR2EqJKGwAJaqWNgvkkY1KBK20VhGnLAgl9pb+tkPvp k5+ZtiTQWyWE5tjQsmY7BfleyPOU58N2CkQRh+0UKDy9f/8+0lQf+gT6YbfndTgY/uaXjZ0V7gHv McvtEKrEyYnvHOOFeLlkrIzI7JzEqsuFYqZBwRhp8PfrfSFazu2SXN3/c8vydU4xLKd2SqS+hpAs Sz/hBA4xUTtu3hAtL3I/rr6/jeIXDPHye8OfRasERUO0vOLtabwP8EW1OLkQzz4G7Oxs+ydXp06d MGzYMKRNm1bbQtbAEJeIiCgEGOIShZ0egkp1rN4+wZw+4ZketsqthJ1yP0v/zvTJyyQQlorbkB4r AW9o6c9fnrtpFXFYmIa45mH250jYLc+DIS5R6DHEpfAiHx/39PTU1ohIyKerChQogG7dumlbyBoY 4hIREYUAQ1yisJHqW6kglVupYpXwMjiLFi1Sx1WpUkUdJ+tyq6+bMj2v7JflkBz7uedgSXiEuF9C nn9oq3iJojuGuBRerl+/jqRJk2prRCTk964xY8bgzJkz2hayBoa4REREIcAQlyj6klYPUgVrjRBX LmpM2zuEhtxXKpYZ4hKFHkNcCg9r1qzBkCFDcODAAW0LEelSpUqlQly2VLAeTmxGRERERPQJUr0r Iyz9dM3JOfQ3f2Q5NEOqjCVIDq4lBRERRSwJqL700xVEUZX83iJvdJD1MMQlIiIiIvoECVxlUjO5 GPlSMuGanC8sFb0S5Mr9vnRyNSIisg4JcXPlyqWtEZEp+bfBdgrWxRCXiIiIiIiIiCiUJKCSN+eI 6GPy5rObm5u2RtbAEJeIiIiIiIiIiIispmTJknyTw8oY4hIRERERERERhdLdu3dVtSERfUwmYh04 cKC2RtbAEJeIiIiIiIiIKBTkY+Jp0qTR1oiIwh9DXCIiIiIiIiKiUEiQIAGmT5+urRERhT+GuERE REREREREoeTq6qotEZElnNjMuhjiEhERERERERERkdW4u7ujUKFC2hpZA0NcIiIiIiIiIiIisioJ csl6GOISEREREREREYWCfEx837592hoRUfhjiEtEREREREREFAoS4rZt21ZbIyIKfwxxiYiIiIiI iIiIiGwYQ1wiIiIiIiIiIiIiG8YQl4iIKIzSp0+vLREREVFkULR4SW2JiIgocmGIS0REFEYS4vbr 109bIyIiIltXtIQr+g4YrK0RUUht2rQJTZo0Qfbs2TFlyhRtK9Gnde7cWVsia2CIS0RERERERERE H7hz5w5GjRqFXLlyoX79+li7di0ePHiAvn37olSpUti+fbt25MfevXuHNWvWoEuXLir4LViwIFat WqXtpeggfvz4GDhwoLZG1sAQl4iIiIiIiIgoFBIkSKAtRT0Svkpomzt3bhXi3r17F1mzZsXQoUMx duxYZMyYEadOnULt2rXRpk0bFfaK8+fPY8KECahWrRqSJ0+Opk2bYu7cuSr4vXr1Kpo3b4569erh 7Nmz6ngiCh2GuEREREREREREoSAh7vTp07W1qOP+/fsqfJX2CaJhw4aqAnffvn1o166daqmwf/9+ 9O7dW+1ftmyZCnulWrd48eIYPHgw9uzZo/aVLFlSre/YsQPDhw9H3LhxsXnzZrW9f//+qlqXiEKO IS4RERERERERUSi5urpqS1GHp6entgRMnToVkyZNQrFixWBnZwdHR8eg0atXLxw/fhw///yzOlaq daX6tnHjxpg1a5aqvF25ciX+97//qYBXAuCjR4+iVatW6vjJkycjT548mDlzplqnqMnNzU1bImtg iEtEREREREREREEktP39999VyOrg4GBxZMiQQVUjb9y4Ebt27VJtFebPn69aMSROnPij45MkSYJF ixahRYsWKF26NJ4/f44ePXqgfPny2L17t/bIFFW4u7ujUKFC2hpZA0NcIiIiIiIiIiL6wJw5c1Qr hWHDhqnqW/NQVh8lSpTA999/Dy8vL7x//x4xY8ZU7SZSpUqFadOmIWXKlEiaNKnqrythrxz3+vVr dOjQAWnTpsWRI0dQvXp1tX7v3j3t0SkqkCCXrIchLhERERERERFRKMjHxKVPbFSWIkUKVVkrE5O1 bNkSvr6+sLe3/+Tw9/dXLRkCAgLU5GcnT55E3rx5VeWtBLqVKlVSgW/fvn1x+PBhFC5cGG3btlWP J1W60mJBJk8joo8xxCUiIiIiIiIiCgUJcfXwMSqTStvx48erStoqVarg4MGDH1Ximg8Jc/38/JAu XTqsWLFC9cO9dOkSatWqpQLckSNHqonRunbtihw5cmDBggXo0qUL6tSpo0LgX3/9FQUKFMC///6r PQsiEuES4g4dOjRoEFHUxH/nREREREREUV/q1KlRtGhR1cu2U6dOqopWWiKYV+GaDyHVuzLZ2Zkz ZxAjRgzVB1cC20SJEqFnz55YtWoV/vrrL7x48QI3btxAv379kD9/fly7dk09Xr169dR9iSgcK3Gl ZwoRRW38d05ERERERBS1OTs7o02bNqrP7c6dO1WVbcGCBVWlrKXw1nwEBgaq+06dOlVV4a5Zs0bd f8SIEao3rlTlPnv2DA0bNsTWrVuRLVs2FebGjx8fmzdvhqurK/r374+3b99qz4goemI7BSIiIiIi IiIissje3gHj/pqOVq1b48SJEyp8lerZyZMno1mzZrh69Srs7Ow+OYT0ya1YsaKqrP3222/VRGeD Bw9Wn+6U3rlSJCTtFZInT44JEybgypUrarIzIY8lvXU3bNig1omiI4a4REREREREREQUrLLlK+L3 8f+gRYuW2LZtG0qUKIEtW7Yga9asKF++PNq3b6/CWUsBrukQEuZK39tly5apycz279+PHTt2oHPn zliyZIkKbN+9e4ckSZKoZenDmytXLtWKYe3ateocFDnInylZT7iHuIEcHBxRchAREREREVH0IAFs xUqVMWHydAwcNDiotV737t1x/vx5ZMqUCXXr1kXTpk1x5MiRj8Jb8yEtFqTPrrRnKFasmAqFpdWC j48PPDw8PjhW9ksfXopcpB3GwIEDtTWyBjvDPxyr5jFytgoVKmD79m0oV64cypUvb9hqfLeFiKKK QGzfts3w73w7+g8YoN5FlX/88gJLFFXJi6W/fyD8AwKxbsNG1K1VDWXLllWTMRAREZFtk49ty+jR ZwAGDRmKGI72cHSwg4O9Ha9WKUzc3NzUx/slwIxKpDWC9KuVa7vr16/DwcEB2bJlx/lrDxE7hqM6 5s2bNxgxdABu3riK3377DYUKFQrqfzt9+nRMmzYNWbJkQatWrVT7hJCQxzONp/RrS+m/++jRI9VP d/To0SoonjlzptpHts/FxUX1VCbr+OIQ19LM9FOmTFFl7kQU9ZUsWRKly5Sx+MuvpZ8PRJEVQ1wi IqLIiyEuhQdpKyDVpFHJ50JcJ6f/PtC9dMkiDBnYDy1atECnTp2QLFkyFeTKfefNm6daJTx8+FAF r/Xq1UPOnDm1e35Iqm/Ngz5vb2+VK7m7u6vWCjIZGkPcyIchrnVZpZ2ClNGbDga4RNGH9C8abvYz QAYREREREVFU5urqqi1FHw728gaIgxqNGzfFgUPH4esXgJw5c6kiHj0PkgnPJOSWvrfSA7d27dqq AEIqdaWKWUhN4ZMnT9Rx+rpU3kpwK0OWKXLT/6zJOqxaiSsnkrNNnToFLwz/cKV8vlatWsadRBSl yLug8uOjWImSKFO6tHq31d6sjIGVuBSVsBKXiIgo8mIlLoWH9+/fw9fXV1uLGj5XiRvDxRGOjg7a 0f95cP8+pk6ZhPnz5qJNmzaqYlbaTZjavHkzVq5cqYa0ZHj8+LEKfaVdQpUqVdT30t/fX1XhyvD0 9FT9cVmJGzlJEC+9ju/cuaNtoS9llZ64cgr5B+5nuLD1DwDy5s6JK5cvoXr16liwYIF2FBFFJQkS JFDvqP7Sux9G/Pqr4RdgwFFSXMPPAv4iTFERQ1wiIqLIiyEuhYfoGuI6OznC3ryCR3Pr5i0sXLQQ q/9dgSRJkqBu3ToqeJXrR50sSwWuhHymIa4Et5IvMcSNGuTPN1euXHj9+rW2hb6UVdopCPmHJnFw wJdnwkQUiQSof/cScNmpkIuIiIiIiCiqk4+J79u3T1uLfuQNEEsjTdq0+KVXX+zYexTN23TCrr2H 1LaQkCpcKRQiIsusFuIaMcIhio6Mb+Lw3z8REREREUUPEuK2bdtWW4t+7Ow+DnLNlXAtg4Ej/pAL xqBrxk9dN0qAyxCXKHhWDnGJKLoxvAzz7RsiIiIiIqJoRlou2Nkbh0p1v5BU4sogIssY4hIRERER ERERUahJV+mQdJbWq2w/VWmrh7gMcoksY4hLREREREREREShJgW4ISnCDUk7BT8/v6BBRB9jiEtE RERERERERF+VaSUuq3E/zzQYNx+2onPnztoSWQNDXCIiIiIiIiIiCjXJC0OSGZoHjOZtFWS7r6/v B4OCN27cOMSPHz/Y0bNnTzx+/Fg7+uuQ5zFw4EBtjayBIS4RERERERERUSgkSJBAW4q+Ag3/BQQG qPE55iGupUpb03YKMiz1z43u4e6uXbtQokQJ7N27F5MmTcKSJUswd+5c/PPPP5gwYQJGjx6tAtwz Z86gaNGiOHjwoHZPigoY4lK4c3d3D5dBRERERERE9DVIiDt9+nRtLeo4fPiwtvR5gQGBJuPTQW5I QlzzSlxLge3GjRsxY8YMbS36eP36Nbp27YoOHTqgSpUq6NOnD1KmTAk7O7uPRrx48fDjjz+iUKFC qFixIrZu3aqdhSI7hrgU7qZMmYJUqVJZfYwaNUp7BCIiIiIiIqKI5erqqi1FflevXkXLli3RpUsX tS5hYBDD4oqlC7UVo4DAQPibDfkvOFJVqw8R0hBXD32l+rRIkSLw8fFRlaZly5bF7t271b6oTipt 8+XLB29vbyxcuBBlypTR9nxalixZ8NNPP6FOnTpfLch1c3PTlsgaGOJSuJM+KCJ16tTo2LHjFw/T 8xERERERERFR2Hh5eWHIkCEoWLAgVq5cCXt7ewwdOhTOzs7aEcDGDRuwfvVS9O/TMyhU9fMLtDiC E9ZKXBkie/bs2LNnD+bMmYN06dLh2LFjqF69uqpMffDggTomqjl79ixq1qyJBQsWqB64ErCb/rmE hOQmUo0rQa7+vY8o8glqqQYm62GIS+FOD13TpEmj+rN86cidO7c6HxERERERERGFzcyZM9X19fjx 49V68+bNce3aNfTu3Vutb9myRd1mypQJGzasR5zYLqhQrjROnjwB/4AAi0MqdC0xD3Gl5615kGsp wJXKXakoTZ48uVquW7cuzp8/j/79+6v7LFq0CHny5MEff/yh1qOKESNGoHz58qr6WILrvHnzantC 75tvvtGWIh5bYVoXQ1wKd3qI+ynScqFv377Yv3+/tuU/8o9e3l27d++etsUoJOclIiIiIiIisjb5 mPi+ffu0tchHWhH06NEDT58+RenSpdWEWdOmTVNhqVi/fr0qopKP74v3799j+PDh6NihPapXrYSx Y0bB3z/A4rDEPMSVANc8xJVWCabDxcVFVeDGihUrqA2DtHmQauGBAweqSlWpMJWwd9iwYShcuDDW rVunjouspOevVEXfvHkTO3bsQNOmTbU9YSfVvOLRo0fqliIvhrgUoc6dO6fCWhmmJMSVsXjxYm3L fyTYlXfXihcvzndxiIiIiIiI6KuTELdt27baWuTj6empLQFt2rRB0aJFVVCqT44lPWglUFy1alVQ pa70ZK1VqxZOnTqF2zdvoGwZVxU0+voFfDD8Az6uxjUPcaUSV4Yp0wA3UaJEqkpYAlvT52U6MmfO jPnz56vnKNW4ly9fRuvWrbWzRS4PHz5Uf5+ktYVMWjZhwgQkTZpU2xt68n3+/vvvVUVvihQpUKBA Afz999/aXoqsGOJShJIZPPXAVgJdIRW2MqSyVipuZcIy05BXPiohSpYsyepbIiIiIiIiIivRq1on Tpz4UUgqbQw2bdqES5cuBbUvkIA1Xrx4mDVrJnr90lP1ye31SzdcvXYNPn7+QcNcSEJcCYllSM/b jBkzqgpbYf68zEelSpVw9OhRtSwVw5b67dqyqVOnqsBVwtYDBw6oycjCSr6/Ev7KJHUy+dvatWsx ffp0VKlSBZMnT9aOosiKIS5FKGmqrVfbNmzYUN1u2LBB3TZq1EiFvBLimoa8UoUrJOAlIiIiIiIi Iuv5888/sWbNGvTq1eujgFQqYqVFgVTDSqWoFGBJSPrmzRsVnp49ewbpUqdAjcrlMKhfb9y6eRu+ vsaKXFNyf30IS+0U9OpRvaWDMH8+loaTkxMcHR21e0QeR44cUZOOSTXz1q1bg4LysJDvnXwPJLiV AFdaJ0iucvHiRbX/8ePH6NSpk1qmyIshbhQkoad89EEPSU1JOwLZLvv1NgUhPVaE9nhL5B0gGfLD X36oyDtNonLlyirklb47Qs4lQa4cJx+jkEpcIiIiIiIiIrKe7777TlXiPnjwAPXq1VMBrXlQOmvW LDXJlky2JYVZEhp6eXnBw8NDhb83blxH8qSJUfWnHzBkUB8cP34Upk0V5Hh9CH3iMn1duLq6ImHC hKo62PzxLQ0JLeVYaW1x6NAh7Sy2T6qFJbCVzEPG6tWrv3gC95w5c6JZs2aqSlr6GB87dkzbYyT9 jv/3v/9paxRZMcSNgiQglR9iUuFqqfesbJe2BPJDIjTHitAeHxz5uIAcJ+eQwNc0pO3YsaNal/BW loUEvERERERERERkfVKMVapUKSRLlgwVKlRQLRTMQ9PevXur9goSOsq1ulR3SjXt27dvVWsECSYl zM2cPhWGDfwFDWpXwoolcz8IcPXQVm+noLdUkPM7Ozt/9JiWhoODg7qVEFgmZJs0aRJev36tzmPL 5PvUt08fVW0sbSOkdWSLFi20vWEjrROk/ULWrFlx4sQJHDx4UAXrum+//Va1wBCmFc4RpXPnztoS WQND3ChIwlEJSYUEq3pVrFS1yrrsl5YFchuaY0Vojw+O6Xmkgtc8pNVbLsh55Vg9zCUiIiKiqO/G jRvaEhERRQRpqSC9cTNlyoTq1aurUNdSD1UJIHfu3KkmEpOwd8WKFSqYlTBWKnhluWvXrujRvRuS Jk2Mq+dPqsDSPMTVK3FlCNkuVbWfI8fIsdIDVz7Fe/jwYW2PbVu4YAEKFyqE7Tt2qB61kp9Iq4qw cnFxUX8WxYoVw6tXr1RrhmfPnml7jfvlz0MmpZOK5QsXLqjgOyJJliN/p8h6GOJGUVLVqgefUp4v Qamsy22/fv0+qJQNzbEitMcHx/Q489BX2ipI1a9IkybNZ0NhIiIiIor8Tp48qX6/zJ8/v5ovQWZA JyKyRTKfS1TSo0cPNGjQAL/99htixoyJZcuWYfv27ShXrpxqVWBaCStjwIABWLVqlTquefPm2L17 t+p3K6Fs4xaN0bp1a5y/dx7nr55V5zPviWsa4kq1qDB/DNMh4a1U4EpgKYGk9JGNLCR07vi//6Fl q1a4cuWK+p6GhZxHvgfp06dXrSekF/CZM2dU/1udVDPfv38ff//9N+7cuaP+jP766y+VsVDkxxA3 CpN3pSQolXBV+qNIVasEo3oAayo0x4rQHm+JVOzqpK2CtE/QybJpla8MIiIiIoqabt26pT5yWbp0 abx88Qy9e3bEi+dP1Ud7u3Tpoi5EiYhsiYS4UlEZVcgnZbdt26YmxpL2BNI2QfrkVq1aFY0bN1YF W1JRaxqsFi1aFPv27VP7peJTbiX4lev3Jn2aYPCswbhx6QauXbumAkh9CD3AlYKtggULqm2m59aH 3h9X+u/Ka4XewiEyunz5KnYYvj9hId+DJEmSqBxGQm95XZTvhd6OQty+fVv9mUmWMmbMGNUbN1++ fNpeigoY4kZxUqIvJGwVegsDS0JzrAjt8aakd65MkmZacduhQwd1KyTUlfPq7xZJRQYRERERRS3y +96QIUOQN29eHDlyGH//NQr/Lp6Mbv9rrm4nTfgNBw8eUBetw4cPx7t377R7EhF9fVINGVXI9fiP P/6oqjjlY/oyyZlMlJUjRw5s3rxZVcBKICjtE8zJJyekvUG7du1UsO0Q4IAFYxagbaG2GLdj3AdV uHolrvRplQBXfv5LQKmHuzrZJiTolTYBEljqvV0jG/1rK161CeYtW49+ffqq729IyPchVqxYqvpW 8hF5HZTvhXxfdHrl7ezZs9GqVSts2bJFhfG2QOZUIuthiBvF6b1ldRKcBic0x4rQHq+TX9b1wFdu ZcgPb73iVsJhCXnll3V5909+UEllrh4aExEREVHkJx/vlHBA+gSOHD4Ae7YuRa3qFWBn7xg0fq7x E/ZtX44RQ/sZLk5nqU+AyYUqERFZlwSNcj0u1baenp4qtJV+qzVq1EDs2LFVb9PBgwfjjz/+UIVY GzduVAGj6ahXr56aWEuqQOW+GTJkwJWlV1RlqHmImzhxYlWBK/cT5ueS5yMTgUmAK1W4kdWBY2dQ p3ErtZwrdSJUqFwVSbIWRpce/TF/3jy1PTjSLkGqb9OmTau+J0+fPlXhrbRUELIur4k9e/ZUbygc P34c9evXV/tsgWQ/hQoV0tbIGhjiRmEShErwKQGpHrhKhaul1gShOVaE9nhT0kZBfojLD37pryvn kCBXXgRkdka9zYLcSoArH9vQ101bLhARERFR5LNgwQI1IY5U4LZt3QzHD25E6+Z1YW/vEOxo27I+ jh/YiGZN6qvfDaVKbOnSpdoZiYgorCQs9fDwUO0QpF+rVHxKiwSZDEv6qcpH8uUYGRLMSg/cn376 SfXOleBwyZIl2pn+U6tWLRw4cACrV69WE6VJdW6RIkXQu3dvVaglChcurIJJS96/f4+XL19G6vD2 9IXLqN+0NSqVdUWcmM5YtX4zUiZLjCK50qFEvkyoWq8x7rsH4n+du2P3rl3avYwkpI0XLx6SJUuG GDFiqGpW+Z5IqCtkWb6nFStWVMdcvHgR//vf/9Q+W6N/cpusgyFuFCX/UCRUFRKQSmCqty0wb00Q mmNFaI83JcGvHv5KX12d3F8CXDmvnF9+OZeAV8hHM2SEpt8uEREREdkWecO+TJky6kKzTKmSOHlk G3r3aIdYsWPDzt7hsyOu4YK2X6+OOH5oC4oWKYi2bduqIEH6LxIRRTQJ1iTsjKzkzbQUKVKocLZJ kyaqz+qECROwa9cudOrUSQWsEiDKtbhpFa2MypUrq3C3adOm6iP80mbBUn9g+fREr169sGfPHlUl KhN6bd26Ve2zFOBKu4Q3b96okDI0JCiWN/bka/naTp+/gqat2uOHYoXh7OSIYX/Nww/VGuO+WwC2 HLuBey/eIXWyb1G5ZF5UKF0MeUtWxK5jF/HnhMlqgjIXFxckTJgQcePGVd8P+V5IX2AJ1eV7Nn/+ fBWeS24iE7xJdbS0W6DogSFuFCX9bKRqVX7g6gGrBK56awI9hBWhOVaE9nhTEt4K/Xhz8oNIzqtX 3+rkeNlm6T5EREREZLsOHz6Mn3/+Wc16njpVCuzZvhpjRvZDqpQpPqq4DclIlzYN/hwzCNs3rUCi hPFRu3Zt9fvjqVOntEckIgp/EuLKm0m2bOzYsfjuu+9U2Hrp0iVtq1HKlClV79SsWbOqHqvNmzdX H9WXibGk2jZbtmyqolaCQ70S13RIq4Rx48apn8FSYStv1Mk2+QStVPTK/UxHqlSp0KZNG6xdu1a1 a9C3C3lc+X5KgCvBpelkXZ8iLRjleAmK9Ypg+Tr0dgMR7dTlO/iheCH4+PmrIrURv/6K+Im+gR5X S8R86dYTXHvwEq/eeSN7hpRoXLUkChQuivgZC6BGlaqqAlfoQbZU38rXs3LlSlXoJr2HpUJaWhIx H4l+GOJGQVLpKu0OzKtd9bYFQo6RlgahOVZfDs3xQoJZnfyCLT+Y9fDXlL7P9LyWmJ6PiIiIiGyT XMTLJDcVKlQwXGS/x5qV8zFz6u/InSuHxXA2tOP7/Hkwf9ZfWL5kNl68eI5SpUqhS5cuasZuIqLo 7Pr166hevTp+/fVX1ZJgzZo1qp2BVG2atihIkyaNunaXCc0kWG3fvj1u376tqlpl4q2dO3eqiczM K3FlCOmbK5+u6NGjh6q6lX65cv9KlSqpn8mTJk0KdgIvOYeEtRLeynmkF6+/v/8H41MkFJbeu9LW QSpYCxQooL7OyZMna0dEvHxZ06jbMpVq49DlJ/DzD0Tb2qVRoXhuw760Ksx99eoZzl27j13HLuPO 41dYufMUHrn7wM3b+D3VJyyT8FaG/BnIp07mzp2rAnKpgJbKZ4qeGOJGQfJujFStSq9aCVdNyTs3 elWrhKGhOVaE9viwMD+vkEnTZEiVb0j67hIRERHR1yGT0PTv319NZnLhwnnMmTkFq5fNwQ8li8PO zsHqo1yZH7BpzSL88/d4NaGOVGYNHz5czeBNRBTdSNgnvWt3796t2iVMmzYNjRs3VvukXULevHkx Z84ctS7k4/vSu7ZFixZqfcCAASq4leIqaX9Qp06djwJcGUKKs+T6XdZ///13NGvWTFXGbt68WbVo kKpRCRzlOHleUrQlVbxyvExaJhNzSXhsHt6aDnOSNUiFcatWrdT5pfWA9POV1hbSskd/bl/T2AGd sGP9Mhw5exXr955CzBguKJYvCyr/kB+JEiVB1nTJETduLBy6cBt3/ePi6ltH+GudIKTqVsaxY8dQ t25dVWUs31epmi5btqzxIIq27Az/gL64aYh+Cr+AQMMA8ufJhSuXL6l3fmTiAorepDJXwlcJeeUj FmEhLRwkxNXJC4X8ks6PD3w9CRIkUC+Q3Xv1xfARv8LJwU4N9bEY7RiiqERe6fwNv135G17r1m3Y iLq1qqlfpOTjTEREZLgW8PNTF9JyIZ84USL80qMLWjSL+Fmyp0ybi3F/TlTLcvFrq5O9UMSSCjYZ PfoMwKAhQxHD0R6Oht9dHez5uyuFjVT9S7WpfGzeFki4+csvv6hWCKJevXqqNUKSJElUdae0MZCP 4MuEY6Jo0aKqAEu+Bt2ff/6JoUOHqmUJXgcOHBj08X5z0m5Bet0+f/4chw4dUlWwMkGahLNynSiB qoStEkhK73I5VvrhSusGqb4NTRQlx0qgK/13pdJWHkN07dpVfQ220hNWnqdkFZmz50EMF2fYBfjg h0p1kS1PAWRIlRQ5MqbCkbPX8PT1G9jHTYhbT15h37LpOLL1X6RPnwHv3rjjzwkTMM7wOnr/wQP1 5xmZX8Pk72SuXLnw+vVrbQt9KVbiUriToFVeAOQfb1jJu4AysZncShAsDbwZ4BIRERHZhlmzZhl+ 18upAtxev3TDudMH0LJFQ9jZ20f4+F+Hljgvj9+8ibq4//7779VHg4mIoqpNmzapUFYCXGdnZ/UJ WRk3b95Un2S9ePGi+pSCVNjKm23SD1f6lVerVk21UJC5bYS0RdAnKJM2itIOR66/JZQ1HydOnFBh avr06dWnL/7++290794dWbJkQZw4cVRYLJOnSY/atGnTqtYOEnK+ePFCvelnXnH7qSEtBaQ/r7wR I49ZsWJFVdQ1cuRIm5rUSwqaLl+9ilKlS+Hhg3t44+GNY/u3Y8mU37Dv4CGs3HYYr3wC4BczNhZN GYexLSsgc4pE6nvZu3cv5MiVS1VNp06TRv2ZRYU3ITt37qwtkTWwEpeIwoSVuBTdsBKXiOhj8hFc mdhGKtE6/a89undpjyRJvtX2fn137tzFH3/9g7lz56uPF/fs2VN9PJiiH1bikrXZSiWutD+Q3rNC ettKb3AJZ8WtW7dgb2/4u+7oqNomSFWthLxSGSmhqgS6Qo6RN7369Omj1i9fvqwmIdNbGcr55JMN llofCglmpS1CpkyZ1Lq0OVi3bp1qqyB9XaXyVs4lbXZOnz6tjgkJ+R7L1yYhtZDzDxkyRAW6IZ38 7GuaMn025s2bi2dPHiN9piwoXaUuThw/jF2rF6FukxYY1r+3ankRlcnfO/k7R9bBSlwiIiIiIgoV +VisXNRLn76cObLjxJG9GD1yiJoF3c7O3mZGunTpMHnCGOzdvcVwEemkZlE3n6GdiCgspKjlazp+ /HjQ5GFi2LBhqm2BBLlHjhxR+2WyMKmKjRs3rmp7cOrUKbVNJp6UUFaqceXnohTnSFVr/vz5VbWu tEqQSloJTIUEsvLpWktVuVLhK60T5A09aZcg1b/SwkHaKkoFrbx5phcACQlfPzekr67075WKWwlw JWSWXucSBMtrjxwTGXRs2xJHD+7D9BmzkCB+fIzt3wnxYziqkHzm339F+QCXrI8hLhERERERhYhc QLdo0UJdRLs4O2H71vWYOX0SsmXPBjt7B5scDs4xkT9vHnRpWUn7KoiIvpwEk3rrgYgmAaeEtRLK 5syZUwWdlSpVgnwqUqpiJbjNkCGDemNNSAVt9uzZ1Rtb8jF9aYEQI0YMNcnZwoULVcsZaT1z48YN NWGYBLsSAksAKxNsSWtE6W8q1bqDBg1SFb56iKtX78qbe1IV3KBBA3U+mVhNJi6TuXGk8jekIa58 wkPCW5mQTUh7AQk9pdWD9PaNjMqVccW/yxbh2YuXmDdtEsNbCjOGuERERERE9EkPHjxQF/MlSpTA 3bt3sXzpQqz+dwmKFyv6UfWrrQwn59jq9sH1Izi1dw6ePbiofTVERNbh6uqqLUUM+VksYe3gwYPV uvSzPXv2rAo9M2fOrNoYSKWt9LyVj7BLmCuBq1Tcynj58qUKd2PGjKn64MqxIl++fNixYwfGjBmD RIkSBVX0ysRa33zzjeo/K5OcSUi8fv161c5gxIgR6tx16tRRIXKjRo1Uv1oJe+fOnYuWLVuq1w1p qSABrx7iShBraZw8eRLt2rVTX9ujR49QuHBhdV8JypMlSxZ0/8gshrOTthR9SCsNsh6GuERERERE ZJGXl5f6iK1Ueu3cuQNTp0zC/r3bULVqJViaVMwWhqNzTMMzt8PT++dx8cgKFeL6vDfOZE5EFJn9 /PPPqs2BVNguXrxYVcaeOXNGBbLXrl1TbRCSJk2qqnFlQjAJcmVSseTJk6t+snI/mQhMKnPl2KtX r6rWC9JuwcHBAV27dlWfuNAn1JIAVSYnmzx5Mnr37q2qcosXL672ScWsPB8Jc9+9e6fuK+0WGjZs qPZ7eHioyl5pq1C6dOmgEFZaJZgOqdb97bff0Lp1a3X+xIkTq/tI8CuPJdW5FDlJoC99kMl6GOIS EREREdFH/vnnHxXeygznI4YPxcXzp9G8WRPDHrmEsL3h4OAMOzsHvHV7gpvntuL+tUN478kKICKK OqSKVkiVqlTkJkyYUIWzMtl8lixZ1ARmUn2bJk0aNSmYXn0r1bUS3kpQe+HCBRWuSegrga+0UZD7 yMRkMgmVfNRfqmH37duHypUrq+ra/v37q09iSCgr1bFS8VukSBH1XNauXYu6deuqidLevHmjJlaT al1pqyDk/sJSJa4E0XLfNWvWqH1yX+nX27RpU7WfIj/5u0bWI7/xEBERERERKcuXL0fBggVV1VXT Jo1x7epF9OzRLahNga0NewcnODrHgJfHazy4cQR3Lu5Sy0RE4Uk+Ji5BZ0SSCb7E48eP1c/plStX qm3S8kBupXesVMVKD1pZl0nHUqdOrSpzJcSV0FdaE1y/fh3ffvutup/0xpV9EppKVa4++ZmEu3L+ BQsWqKpdqdCVYLZJkyYqNN62bZuqnJXnIWTyM9nfqVMn7N+/XwWxEvDqYa5pJe7evXtV5a1U3Mon Pn766ScVDI8ePVoFyVGhdQJReGCIS0REREREqgeiXEjLhXWxokVx6eI5/PbbCHXRb6ltwdcfDnBw dIav9zs8vnVSVd6+c3uifTVEROFLQty2bdtqaxFPJiCbOXMmatSooSpuJbSVycsk4JXnljFjRlWZ KyGtDAloL126pALdHDlyqInZ5DgJdKVCV4JbCWul2lfaLej3k/YIEuxK2wQJWCWYlSpcqdaVit+d O3fi0KFDKvQVJ06cwNixY1Wf3j/++EP16pXWCBL8yhg+fDiGDh2KmzdvqucobxyuWrVKPTZbJxB9 GkNcIiIiIqJoTi7sZTZyF2dnHNi/B9Om/W24uM4AmcTGFoe9gyMCA/zw8sk1PL59Gu/cnxq+ikDj F0NEFEVJb1lx/PhxDBkyRFXByrYOHTqoCtj79++rYFWqb6WyVoJSCWil+laOlZ640n7ByclJ9cuV dgryRt3p06fVZGcS2saOHVsFwjJhmkykJpOXSXVvr1691GuFTFgmJkyYoPrlzpkzR7Xe2b17t2qF UK9ePRUQC6lUHjZsGMqXL68qeCUolknS5PElyJXqXmkLwfCWKGQY4hIRERERkfLbyEEoWqw4LLUt sIUhlbcyadnbVw/x7N45vHN7jIAAXvwTUfQgAapMKCYhrQSif/31F+bOnasmIpPJySRUlSpYqXiV qlkJUyWglV61EubKpGFSnXv+/HnVekGqcqVnrVTwyj7peav31ZXeuBLsJkmSBPHixVPBa/r06TFt 2jTs2LEDpUqVwpMnT9SEZhUqVFDVtjKB2owZM9REa9Ln9ocfflDPQ1ooSBgsJOSVx5aWPRLesnUC UcgxxCUiIiIiIuXJnTN48/KB4WLfCXY29J+9vaPh2dnBw+0pXj6+irduj+Hvz0lviCj6+fHHH9Xk ZAMHDlRhq7RD6N69Oy5evIi///5bVcPmzZsXS5YsUT1vpXWChKpnzpxR95eQVvZLaOvv74+0adOq bRK2yrKEvnKs7JNgWPrl3r17V1XNSnAsE6IVKlQIW7duVYGtBMrSzqFatWpo3769OlaUKVNGTXD2 /PlzTJw4EUWLFlVBsFTuSjDM6lui0GOIS0REREREir+fDx7dOY1Xz27B3tEJsLP7qkP63sqtt9cb uL+4C483z9RzJCKK7qSS9dGjR/j5559V+wOpjpU+uRLsDho0CPPmzUOVKlVw4MABZMmSRYW5EtBK Fay0pZHWCjI8PT1x8uRJdU5ZTpcunTpWAmCZdEwCXmnBIAGvVOpKaCttF2S7VAZLaNy/f391/8WL F6tqYJnYzFTz5s1V6Pvy5UuGt9FM586dtSWyBoa4REREREQUJDDAHy8eXcXLJzfUx1zN+9FGyLC3 h72DgwpsPd48h4f7U8OFv7f2DImIvj4JJaVX7Nc2e/ZsFaTqE4tJdaxU5spElVIdK/1yZUg1bq5c uZAoUSJVaSstFiT8lZYLsl22yc98CYGl9YKM27dvq/67EvzK8RIGS4ArYa703JVx584d1fdWKoFl cjI5hx4KU/QmE+RJxThZD0NcIiIiIiL6iPvLe3jx6IrhIv19UEVsRAx5rAB/P3i9e6Uqb/18vLRn RERkGxYsWICePXuqnrG2QCYok4nF5HnJJGbS67Zv376YP38+RowYoSpuJagdNWqUCnFlWSYtk8nL pN3B1atX1TapvpWw18PDQwW8ejsGmSxNeuRKsCsVuFmzZlXBroTHsk/efJMAt3LlytozIqLwEC4h btZs2dVt9erV1S0RRT3yAi569OqnbomIiCjq8Xn/Fq8eX8c7t6dAIIJ61IbHf+rSxPAYPl5v4eXh Bj/f98YnQURkQ6ZMmYI+ffqo9gWzZs3SttoGyWAkkNUDZqmilYnEbt68iRUrVqgKWglrFy1apIJY WZZJ0HLnzq1CW7nGk3YKMgmZBLxCKm/lXFJ1fOLECRUQy61MYib3l/1yP+mXq09eRkThg5W4RERE REQUrIAAP1UR6/7yvjFYtTNcQphVz37ZMJ7P3+89fN6/MbZNCAzUHp2IyHaMHTsWEyZMwLZt21Ck SBG4urpqe2zLkCFD8OTJE9UTVyxbtgxVq1ZVFbujR4/G3LlzVbuFffv2qWpbIcHs27dv8fDhQzWh mQS0EtRK312ptJWPxks7BanczZkzp7qfbJfw9/Xr1zhy5Aju37+vzkWkc3Nz05bIGhjiEhERERHR Bw4dPYMDhz/saSgB7jv3p3jv8Uq1O4Cqnv3CEQgE+PnAz8dT9b+VijAiIlskk4VJGLp9+3YVYto6 CVhlojHpTyvPV36+Sggt/XJr1aqlAt527dqhbdu2uHv3LgoUKKBaLAipxtUDWhcXF1WVK1W9UoUr FbxSfSv7hAS369atU+0b5BgRL148dUvRm7u7OwoVKqStkTUwxCUiIiIioiA79hxFy46D0LxtX6xa t1XbahQYGACf9+/g5fESPt5v1brhOj/UA4b7Bfj7wt/PW1X6MrwlIlsmwadUrUoFrvSAjUwyZcqE Q4cO4Z9//lHVszIRWefOnbFq1SqMGTMGCRMmRPbs2TFy5EhkzpxZ9b6VsFbaMggJcxMnTqwqcyXc 1bf5+fmpcHfAgAFo3rw5jh49qiZJGzduHFq2bKmOI5Igl6yHIS4REREREVk05Ne/8OfEGdrafyR0 lcpcb6838PHxQkCAv2Gb7JGENvgh95NjfX29VeWt8X4McInIdrVu3RrXr19XAa6EmTr5mLgEu5FF w4YNVc/ajh07wsnJCXv37kXNmjXx9OlTLF++HJcuXVJh7sKFC/Htt9+qwFdvsZAyZUpVfSvhrQxP T08VAJcpU0ZNpibat2+vQl2p7CWi8MEQl4iIiIiIgpQtVRiN6hn7KL59+w7TZy1Gu0694eHhqbaZ Cwzwh7+vBLJ6KBvwcTAr4a2/H/x8veHr7aXuI8f8N7TjiIhsSP369dWEXhs2bFBtBUxJiBsZA0vp iXv79m2ULVtWrUsIK1+nVBhLy4gZM2agfPnyuHjxomqxoFffCvl5LYFviRIlMHDgQNULV86za9cu 1apBqnqJKPwwxCUiIiIiog8M6t0OW9fNxvf5csLrvTc2b92F74uWw6o1G7QjPqbC2AB/FdZKqwTj MIa6vr5e8PXxMKz7GI4MCGYQEdkGb29v1TM2Tpw4WLp0qbY16pCetdJOQapxpd2CVNZKuCstFerW rYvSpUurCuRWrVqp9gvixo0bqFGjBurVq4fTp0+rcFcCXzmPhL3RkUxyJ99LGYcPH/5gW548edS6 kIpn/TgZsi5Wrlz5wXZ96OfSyTmJBENcIiIiIiL6SIZ0qfDv4ikY0r+r4aIyvuGi3hW37z5Ej16D 8fjJU+2o4BkrbP3h7+8XNGnZpwYRkS14+fKlqkSVcHPmzJna1qgpX758auKzP/74A/Hjx8eVK1dU v1yprP3tt99U9bG0WJCq22zZsqkJzES/fv1w5swZFehGZ926dVNh9+zZs1G0aNEPtklrCdGjRw/0 7t0bb968UUOOlbYW4ueff8bw4cPV8ab7K1SooPZLgC6hroTtRIIhLhERERERBatls3o4cXQHZs34 C/369sDIkYPQpWtv9B8wFI8fP9GOMrIYzsr/AgJCNIiIvqa7d++qANfV1RXjx4/XtkZ9bdq0wf37 99UEZfb29tixY4eqyJU+ue/fv1cVujKRmWyTKlwJcaU3Ln2etK7QA14hwW2LFi20tY/JfqlylgA3 bdq02Lr1wwlGKXpjiEtERERERB9ZuvYoTp+9qJZjOTsiMCAQjk4u+CZJSsyYOQPLlq9Cxsw50Lfv AFy5clWFtcb/+3hYCnctD8PhRERfwYULF1CuXDlVXTpixAhta/QyceJE1QtXet4KqQCVn805c+bE ihUrVJVohgwZ1D5b9OrVKyxevFi1gfjpp5/w/fffo3r16mrStSVLlqgevhFNqm71lhQ6qdaNLqSy m6yHIS4REREREX1ELnqH/PoXVq7eiEePHsPP2xvv37nj7aun2Lplk5q53NnZCRP+moSixUuieAlX TJs2w3CR7PZhMGs4l3Gys5ANIqKIduTIEVWBK+GafPQ9OkuRIgU2bdqEjRs3IkuWLHBycsLRo0fV R/wDbPgTE9KWQCpX5bVLAudDhw7h+vXr2L17twp227VrpyZvGzVqlHaPiPHPP/8gd+7cQX1wP0f6 3/7444/qazEnvXL1vrnST1ent13Qh2lorG/TH1969cq6ac/e8CItOqQVB1kPQ1wiIiIiIvpI4sSJ UbXyj5jw92z8M2sBDhw6YriA94e94QqiXp0aOHp4F2bPmo78+fOpSYCOHTuO/gMGIsl3yeDsEkuS W5NhuPAP8WA5LhFFnO3bt6sKXJnYq2PHjtrWz0uQIIG2FDWVLFkSx48fVz2C/f39ta22RyqoS5Qo iXHjxmlbjFxixoKDoxNcYhhej0xIiFu5cmV1v4ggrRSk1+0PP/zwQZhqSnov62HrnDlz8Oeff2p7 PiTnklYLcj5puyAksJWQWO+pK0PWdbIuofDq1avVuvTqNe3ZS5ELQ1wiIiIiIrKoa7eu+GP0ICxa /C8WLl6BqdNm4/adu9peoGaNajh0cC9u3byKKVMmIXOmjGp78uTJpImC+k9Yqrj91CAiiggSbEkF 7vz589G0aVNta8hIiDt9+nRtjb4G+f4XK1YM584ZA8lYceKhfvt+GDNvG6avP43ZWy9g2obTGG1Y r9uun2F/XHXc/v371f22bdum1iOCVHlLoCohrHkVrOnEZmvXrlVhrnkLBr3a1jx8XbNmjWpzYUrO J1W7Oqku1yt35bZOnTpqmSIfhrhERERERPSRBzeOIl787/Bj+erYtH4xnjx9jn+mz8W4Pydh4aJl ePLkqXYk8F2SJGjVojkOHtgLb6+3uH3zmrGiVlXVSlsFy2FtcANgkEtE4WvBggUquJUgL6QfdTcn E6DR1/H48WP0699fWwPyFy+HkTPXoWq9FkiTNh1iOtkjpqNhGG5Tp0mLqnWbY/i0dchbrKx2D6j+ x9euGV6vwpG0RzAlVbbp06f/IGQ1JW0UpDWE9CfW7dy5U/X2lQDY/H737t1Dy5Ytgyp5ZUhl78OH D7UjjBW8ixYtUsvSZsJ0orXw5ubmpi2RNTDEJSIiIiL6BHd3d1W1c+vuXbzz9cdLbz888vLF8Ws3 kSJlqg8unExH3+Ejcc/DN2gcvmK7xxcpUkT7av/j/f4tntw9Czv4o3DxCpgyeTxqVK+E1Ws3Yu68 hZg0aQrmz1+IWzdvWQxi9XH79h3D7X+ZbkhHeJGv1fx7IyMy/XmZjmw5cqJ2vQZYvmad9hUS0edM mTIFffr0CWqlQJFPr1694Ovjo5bzFv0R3UdMRvJkKRDD0d44nGQ4BK27GNaTJU+BrsMmI29xY5Ar bSIGDBiglq0pderU2pJxcjhzEsaGhrRDkApcGdKb2JQ8llTi6pW8+tDbLeiknYNU4Zo+t/Amvz8V KlRIWyNrsAuU2Qa+kH4Kv4BAwwAa1q+HNatWqr9I5n9xiChqkD55vr6+uP/MHQnixYaTg50adnaG oR1DFJXIK52/fyD8Da916zZsRN1a1VC2bFmsWrXKeAARRTkS3K5evwHLFi9Gxhw5Ub1ZaxQuV1Hb G7XcuXYFHSqWwsp5o5A1S0Y4OsWAo7NhOLoYll0QK+63iJMgOe7euYErl89h5uyFWLtuk+Fi8keU LF5U9R3MlDEjMmfOhHRp06mJcHQ+cESA1yttLXQCA/wR4O9nGL6Gn79+CDQs+8uyYQT4+RiX/WT4 GI7xgZ+vt1qWYVz2Vrd+htubtx6iff/5mLp5D9Jmzqo9QuT39MF93Lp8Aemz5cR3KVMhvrMDYht+ J/N/8RhXLpxHlSpVtCOjN+mDKaNHnwEYNGSoCnUcDd8nB3v+7hrdjB07VlUqyu9wOXPm1LaGzfv3 79U1EUUseX2WvrYiZfqs+G3GWrgY/k07O9ira1Ljv2vDv2zD/ySvCjAMP8Pv8T5qBOC9bwB+79MC V04bq1qln27btm3VcmhJpa0EtXrPWamUlb9j+rpe5a2vm/awFXJ/qabV++Dq+/U8zfx85uvm5xM9 evRAly5dPpgcTT/u3LlzFidNCw8S4ubKlQuvX7/WttCXYiUuEREREZEJuTgsWqw4Bv76G967xMbo Rf/it4X/RtkANyS8vd7gzcu7qhL0x3JV8Me4MVi3ZgmcnZwxcPCvuHjxIp49e4zjx45i3J9/qQtm fYjAQP8wDfo8CW6LGv5uyq1w9/HHIy8/nHv9Hj1790Fhw99luWgnImDQoEFYtmyZqsD90gBXPia+ b98+bY0i0rx587QloGbTTkEFRTIctSDX2dEw5FbW7WWbhLyGY+yNx9Vr1087AzBt2jRtKfSk161U 1uqfjmjfvn1QwCpkn7RD0PfrQaqQAHfw4MEfTGwm+6WdggS4ErxK5a3cX4JZIQGurOt9dSWQ3bp1 a9D9ZUi/X/OgVm/TEFEBLoUPhrhERERERJpZ8xegfoOGKFGjDgZMmY1GXX5B+uxfdqEfVQQE+MPr 7TPDgi/SZciGchWqYMb0ybh1/TQypE+LUWPGY8LEqeqiE4EBQUNNbxZguA3LkHNQmEioO3vvcVRs 2ho/12+Atu07qGovouiqe/fuKnSVHrhp0qTRtoadhLhhrd6kL6OHoE7OLihYshwc7e0+PRyM1bmm I1X6zMhduLQ6z/Xr1/H27Vu1HBZSRau3MTCfeMx0nz70IFWf7Mx8yHYhx+nb9EpdCYhl3fRxpMet fpwMS5+Il1YKhQsX1tYosmKIS0RERERkIH1uc1aqjTl7j6FGi7aIHS++todM+bx/C483T2GHQHyb JBVSpc2uKoROHN2FkSMGGo74cCIz6Udjuh7aQV+mXO16hr/Tx+H4bTIUK86qXIqeZLZ+CeokwJW2 cBS56ZN2pUibGfb2drC3s4ODYciygz3UuvmQ4Nb01nCDdNnyqfMI8/A1qpBqX6nOjegJzSh8MMQl IiIiomjNLzAQt9/5GIavYRkMb0PIz9cLXh5u8PPxQuw4CfHtdxlQrnxFpE2TBtKDUB8q1LVUZRvS wSDXKqSqfMDUOShRogQrcilaqV+/Pt69e4cNGzbAxcVF20qRlfxZ6lWznh5vVE9r1dfaztjfWg1Z NixIUCu3ahgPMbm1Q+pM2Q1rRufPn9eWoha92lev5KXIjSEuEREREUVba9evx7lHL1QPUQqdwABj xa2f73t4ebyGl6cbHBxdMHT4SLXdtJLWdD0sg6wjd+FiWHn6Kh7ZxdC2EEVd3t7eamK/OHHiYOnS pdpWiuzkzzNO3LhqOVbsePJhDzUMLxYfLhsW1FDr2q1x0fT/iCIVhrhEREREFC3Jx8r79O2Hizdu a1soVIKukI0jwM8X3p7ueOf25IPtqiI3wP/LBoNcq5FKc/8YcXDljbe2hSjqefnyJcqXL49MmTKp SaMoakmeLJm6fXjnmnqNCTC83AQNw8uFcdk4uaZxv6UB3Lx4Up1H5MqVS1sia+rcubO2RNbAEJeI iIiIoh13d3e0ad8B9Tv35MRlYWG4+DWvlg12GP4LMNx+6SDreuntr/pAE0U1d+/eVQGuq6srxo8f r22lqCRnTuPrtq+PN47v3wH/gED4GYZ/QIC6NS4bb03X9aGv373yXx/cPHnyaEtkLfHjx8fAgdIr n6yFIS4RERERRTvt2ndAtkJF1aRPFDJPnz3HqjUbsGfvActhbTDD8H+w2Os2DIOsa+ex02jTrr22 RhT5XbhwAeXKlUO9evUwYsQIbWv4SJAggbZEEa1BgwbaErBq7kT4BgQaRgB8/SWgldsA+BiWZV2/ lW3GW2OIe/f2NVw8dUidQyq242otGohsGUNcIiIiIopWZHKb02fPomHnntoWCoktO/bDPYYLVl0/ heWbNkKfuOxzQ1gKd8M01NnIWqQKfe/+/erfBFFkd+TIEVWBKxM59e7dW9safiTEnT59urZGEalC hQooZ/izFg9uX8Xk4d1VWOvjF2AcKrDVbrV1H79AeKttxmB30Z991f1Fu3bttCUi28YQl4iIiIii lYl/T0GDLr+o3qAUMr6+vnjr5Y0aVavBtVwZ7DxzzHLIamFI7wWLfW7DOMi62g4cjt59/gsziCKj 7du3qwrc0aNHo2PHjtrW8CctGyjibd68GQ/u39fWgFOHdsDbN0CFtO/9DMOwHDT8/I23hn3evoHw NuxfO3c87ly/rO4rgXDbtm3VMlmfm5ubtkTWwBCXiIiIiKINmcxM+iUWK/eTtoVCwsnJCf5eb3Ho 0mk4OzrBK9BPXZhZCm0/HlKR6x+m4e/vi2fPn+PJ06fqVtZVQ16ymqLlKsLP8GfEalyKrFavXq0q cOfPn4+mTZtqWykqevv2LVq2bKnaZVy+bAxh7ezskCpVKlw+vgNeWnDr5SfD3zhUkPtfoHvjzH4c 2/6vuq+4dOkSlixZoq2RNcn8A4UKFdLWyBoY4hIRERFRtJE+Ww5MWr+DVbhh8GNpV2zeuB6z581B khhxETdOHAQGSJXtp4ew1N/W0ti6+yha9xqHvD/UQ8a8FZA6czHkK1IJ3xerom5lXbZ/X7oR2vef jJ0HTqvz05dp2OUXLFy0WFsjijwWLFiggttt27ahZs2a2laKiuQNwUaNGmHlypXaFqBw2Zr4dd5O VG3YFnfP7se+JX/g0f2b8PTxN4wA4/ANgMd7X9y9chpH10zD4yvHkDlzZjg5u6hz3L9/X7VTqFSp UlAwTNYjQS5ZD0NcIiIiIoo2Xhku6Bjghk3OHFnRsXw1tPi+NH5p0Bh2kEnL/EMwAhEQ4B/skFYN nQZNQpYCVdCqTVccO3EWjrETo0jt9qjSZQzqD5qO8s16q1tZl+2OcRLj+MnzaNexL/KVaoLeYxYZ zsWJz8JKKtM3bdzAi22KVKZMmYI+ffoEtVKIaPJphH379mlrFN4kwN2zZ49adokZC51GzkTzniPx 7XfJkKdkNRSu1BT29vY4s3ke9s4fiUOr/sbh1VOxb9FY7Jk3DNcPb4CPpxtSZy+Ehn0mYsTcHXCt 2kidTxw4cAANGzZUn9YhslUMcYmIiIgo2nj23k9borDIljUjKpf5AYkTJ4Tl1gmWhlTk+lsc9+49 QIGyjbFp7VoUq9YEg2dvxKh5mzDsn2Vo0Kw1qtaohdKlS6N2szbqVtZlu+wfNX+TOr5YtabYunEz StXujYePn2vPlEJD3tjIU6SYajdCFBmMHTsWEyZMUBW4RYoU0bZGLAlx2Us1Ysj3WW/5kjR1Rgye vhE5vy8GJwd7ONvbG27tkCxNJlRq2gvVWg9A7mLlET9+AsSJHRupM+ZAzqI/ocCPtVCpxQBkyf8D YseOi0SJv0H9Dv3R+6+ViJ/4O3XumzdvqiD32bNnap3I1jDEJSIiIqJoQfp+emsf76ewsdQC4XND WKrAldGo80g4x4yLCQs3omvP3iiYLy+SJ4wV4iHHy/0mLNwAp1jx0H7gbPV4FHptBwxHlpy5tDUi 2zVo0CAsW7ZMVeDmzJlT20pR1aJFi7B06VK1nOCbpGgzYAJcHO3gJOGtveFWliXMdZBbO8SOHRvZ 8pVAmRot8GPt1ij8Y03kKvgD0mbOo/ar4+V+Kvy1R9pM2TB87k5kK2CcpO78+fMqyPX09FTrRLaE IS4RERERRQvt2nfA0wf/zWZNoSOBrLQsCO2AqsT9ONxdfeAG7l29gAHDR6FQ/txIGj9GmEeh/HlQ rH433L9+CZev8884LNJnzwmX2HG1NSLb1L17d9XCQCpw06RJo22lqGzixEnaEtB6wEQkT5MeN45u wb0Lh+HoYAdHCWTVrb1al2DWuG4Ma9Uxhm3GfcbwVl833se43Mpw7gw5jZNwHTt2DOPGjVPLRLaE IS4RERERRQsXzp+Hxxv2/Awry60SQjAM/1mqwr142/hx1YQJEyJRbOcvGv7+gXj07LU639PnL9Ut hZ6HP/sKk+1q3bo1rl+/rgLcxIkTa1spKlu8eDEuX76klotW+Bnps+TA/XMHYe/ggMz5imsVtXZw 0MNaCWVlOWjdfBj3q3BXDahbub+LkxNaDvgLceIb/279/fcUvHnzRi0T2QqGuEREREQULbxxd+ek Zl8gIDAgTAOBUsX7cT/cjGmMPQiXH7kPOzs7JIjlHKbx9M17zNl/C7ESJVXnS5XsW3VLoefHDJds VP369fHu3TvVF9XFxUXbSlHdpEmTtSXgx5rN4fn6CW6e3Ik8JaoEha8qwJVheB2RUDZom1rXx39h rel9HBzssHn6INj5+xm2QfXKLVmtiXo8Ly9P/P3332qZwq5z587aElkDQ1wiIiIiIvpIxlzlMH/x arUsbREstUQI0QimElf2Cf/AQPRYdAqz9t6C+3tfxHJxDNG4/8oT/x6/jz82X4W7lw8vbKxg3vSp 2hKRbfD29kaVKlUQJ06coL6oFD1cvHjRMC6o5SLlayN56nS4fXoPsherhHgJE8PBzhjG2gcFs1Db VHir7VNhrVq2/+8Ys+O/S5MFL+9fDTrPD1UbI2aceOpxpRrXy8tLLVPoxY8fHwMHDtTWyBr4uw4R ERERRQsP79/DdylTaWv0OetXTsP6TTvRsetAvHz1EoGB/mEaUoprabuEuyK2iyNSJ46Na0/foNei 02g98xh+XXsBM3ffwJqTD3Dw2nMcv/0SG04/xOy9NzF2wyW0mnEUv2+8ghO3XyN5/JhwcXQ0XIwH P2nd1ZtPsGjDWW2NgvP7EF5sk+14+fIlypcvj0yZMmHmzJnaVtuRIEECbYnCw+XLl7UlIFPOgvD3 88azu1eQOks+2NtJeAt1K0GsvZ3ZsuH/1DEyJJw1bFOhrxpy7H/HJ0ubBc/vX1PLst3ZxQXFqzRW j/vmjTsOHz6slolsAUNcIiIioi9w48YNbYkoasmWJT1WLJyMVCmToXzlhvh39UZYaovwuQE1sZml 7f99dl+C3KzJ4qFyvhRwzfYtksSLAU8ff1x65I7tF55gw6lHhuU38PL1R/xYzihlOKZ45sRInTim 6nsYnAePX2L87F3oNGAO3vg4Y+TsRUibOau2l4hs1d27d1WA6+rqivHjx2tbbYuEuNOnT9fWyNqu XLmiLQHJ02TEy7tXkDRtdhWy6iGs8VZftoPhf0HbpdJW3y8te/477sPjk6XJiqd3rxrXDfeRY9Nk zq09MnDz5k1tiejrY4hLREREFAZnzpxB48aNkD9/fjRo0EDNZEwUlejtFPr0bI9xowZgweJVqNfk fzh89CQsTmAW3DCcy2I7BcM+S76LFwP50yRE5XzJ0fHHTBheOxcG1siBZiXSonT275AjRXwV5H7K 23demLZwBxq0H4fzVx+i359/Y/Sy9cj/w4/aEURkqy5cuIBy5cqhXr16GDFihLbVNknITOHDNMRN liYDnt+7gqTpsqngVYJWw43xVtYNy3pYa9wv20yDXTnYeJzpMbI/drwEiJvgW7x8eFPdR7Z/kzy1 4UijW7duaUsUFm5ubtoSWQNDXCIiIqJQePjwIXr27Kku3J48foxePf5n+AX1FcqWLYt27dp98PE/ si0pUv13UUafp7dT+F+3QciRLRP+XTwF1SuXRbdew9H1l2E4cvQUPup/a2EgMJieuIbtViVX5wYb th9D9aZDsG7bUXQa/CumbDsI1+q1jTuJyKYdOXJEVeB269YNvXv31rZSdHT16lV16+jkBEcHRzy7 c1lV4qqgVXZIEGu8UcGs2iTb1HZjGKsvq31BS7L8H1lOnCId3J/JJJva+ncp4WB4TMEQN+zc3d1R qFAhbY2sgSEuERERUQj4+flhzJgxyJUrF7Zv34bxvw/HqiWT0bVjEyybNx7TJo/FxQvnUbhwYXXh KWEv2Zatx05rSxQS0k5h+cJJSJkiKSrWaIZVazej7s+VsG/7EuTInhH9hoxFncb/w6p1WxAQ6B/s UD1xA/w+HsFU4oaVn7/xfAuXb0GtFu0wZ+8JVG7WWm0jItu3fft2VYE7evRodOzYUdtK0V3i71LB 398Xjk4ucHR20bZ+moSxFplsNz0kTvzE8HjzSlvTaCdhiPtlJMgl62GIS0RERPQZc+bMQe5cufDn n3+izy+dcWjXStSrXRH29g5Bo2ql0tiydg7+GDMUmzdvQo4cOfDrr7/i3bt32lmIIhfVTmHRKvTq 1hpjfu2DhUvXomHzbjh+4hxaNvkZ29fPQ/PGtbBqzRbkLFARXXoOx7oN2+HxzgMfVONKJa6//0dD VelakbzRIn6duxQNuvWGS8yYap2IbN/q1atVBe78+fPRtGlTbattk4+J79u3T1uj8CSf3rBzcNDW 9GkxZck4gmgr8kGPoGF6hL7/v0UlVtyE8HrzWh0v5CbRdymNK0Q2hCEuERERUTA2btyI0qVLo2vX rqhcqTyO7luHTu0aw87OPtjRsG5VHNmzGoMH/IIZM6arMHfixInaGYkiD72dQueew5BDqnLnT0DV iqXRs99v6NFnJI4eP40KPxbH3GmjsXPDXBQpmAfrNu5EzoKV8OEEZtJOwe+jYe12Ck5ahVbCb5Oo WyKKHBYsWKCC223btqFmzZraVtsnIW7btm21NQpP/v5+sHdw/C+YDRrGiDZAbmVdLcutyX+GdbXN sCBvHar7qHXjcbItVvxE8Hjz0rCmbZcFIhvEEJeIiIjIzIkTJ9SEKjJhWepUybFzy3IMG9gVSZJ8 Czt7hxCN9q0b4vjBjWjZvBEGDx6s2jDMnTtXewQi25ctU1osnfMHUiX/DpV/boc167ehbs0K2L1x LnJkzYCBw8ajfvPuhu3b8U2i+KhXqwKm/TUUN85u/SDEVRfJhlvzYbisNj6QldipmWvoSxy+yo8N U8SaMmUK+vTpE9RKgcic5KkBfv7GEFdeT1TIqgWxss/wUqIHtHqYK9vkOP1W7Zf1oOP+2ya3LrHi w9fbC/6+Pv8FvYZbIlvDEJeIiIhIc+/ePXTp0gVlypTBG3c3LF88E/9MHImc2bNarLr93IgbJy56 d2+Lk4e3okK50urcJUqUwKpVq7RHpIjUtUUTbYmCs2LdHm1JLn6NYWuPzs0wamg3LFq+AY3b9Mbx U+fRrFF1bF41DU0bVMPq9duRp1gNdOszCus27VQtRD4Ia+VC2WRdH9buiUtfLm68+NoSUfgbO3Ys JkyYoCpwixQpom0l+tCrJ/fh4BJbtTvw9w9QQay/Fsj6B0gQawxj/bXbAH1b0D7jduN+2W44RguD jcfIuaBCYj9p92NYkfMT2SKGuNGEfIxTXhhHjRqlbSEiIiKdl5cXRo4ciZw5c+LAgf2YOmkc1iyf idKuRT/oexvWkTJFcowc2gv7d61F9myZ0bx5c1SuXBk7duzQngFFhJ1bNmlLZC5t5qzoNmIMlv27 FSN+n6O2Sciqj+JF8mLJ7LGoUsEVvQeOwy8Dfsexk+dQvkxRzPp7OLatmY7CBXJhw+Y9yFu89gf3 lXqmQH+/j4dcNVuT4eKciCKHXbt2IX78+Dh27Jh67SUyV6BAAXXr5+cLD4+3iP9dKrx4fBsyh6WE sXqAK+GsCnUlfA0IgJ9h3U8LYtUwLMs24320MFcdqx1juFXhrvRqh71x2TCIbBFD3Chu8+bNKFmy JAYOHIhLly6pEDdPnjxYsmSJdgQREVH0NmPGDOTOnRtTp07FsCH9cXjvBvxcq7J8NtvqI2uWzJj0 5whsWrcUcePEQq1atVTLBrmIJfraKjRshqHT5mL1+h3o2HMU3ppV1MqoXb0stq2dhuxZ02Pwr5PR qHUfrN24C4kSxsPPNcri7z8H4PKJtR/cR8LVQOmBaz4CWYlLFF3JJ17atWuHBAkSaFuIPlSwYEFt Cdi7dgHiJkmNl49uq4DVz98YzKoAVkJaCW/VrTGUlaDWuC1ALasgVwtw1X7tGOMy1LnkdQn2Duo8 sp0xrnV07txZWyJrMFxRUFR048YNtGzZUvXzO3v2LLJnz4a+fXqiwPd5cPv2bfWCWb16dRw6dEi7 BxERUfSydu1a1dqgZ8+eqFO7Bk4d3YFO7ZvB3t4+3EfhgvmwYPZErFgyG+7ur1G2bFn12nz58mXt 2RF9HYXL/oSxS9bgyo17aN5hCG7duf9BICvDzg5oUr8y1i+fiMZ1K2HNhp0o4FofPQeMU5W47955 fHA85GOrJuv6YIhrexbM+EdbIiL6umRi2Thx4qjlnStnYPaEX7Fk2jgc3LHOGNJKkBtgHMaQ1jBk u1pG0PANOi5A3Sfo2KARAF8fH/Vme1AIbBhMcb+cVNtLQSFZD0PcKEiqbfPnz4+VK1fCwcEBw4cP xd7tq/C/1rWxeulU/Da8F5Ik+Qa7d+/GTz/9pN4ZefDggXZvIiKiqO3w4cOoXbs2mjRpgmxZM+Pw vs0YPvgXJEqY8KOetuE9fixdEutWzsPsGZNw8eIFFC5cGL1798bDhw+1Z0sU8bLkzY9Ri9fAziUO 6rfoi6X/bsMHE5WZjLKlCmH6XwOxYflfKJgvOzZu3Y+CpRp+eJzhojrA3++jYf0QlxObfakxgwdo S0T0OawiDl/p0qXDnDnG9j7C/dVzPLh3B+vmT1ThqwStEtD6arcqkPU3VuT6qlt9yHZtSGBrfh/D eP/ey9gTV1uXMJcZLtkihrhRyIoVK5A3b96gvrdNmzbBmRP70bJhBXh7uRkuFu3UaNqwFg7uXIGO bRur4+bNm6daLPz+++9qnYiIKCq6efMmOnTogAoVKsDX1wfrVi/BP5PHImvWLLCzd/iqo2b1yti7 Yy3++nOMaoWUI0cO/Prrr2qCKKKvIUmKlPhtyRpUbdQcI8b8g5adRuDk6YsfhrMm45tE8fBztdKY NPYXnD+09IN9ciVsqRIXhgtlIooY+rWgPmRSMVPB7V+6dGnQto4dO6ptoSH30e9/69atD7ZJQZHp +U2HbBfyPGTd9LH1bTL0c34NEuJOnz5dW6PwIL+zyeR3GTNm1LYAL548wN9DO+P5sycqmPX1+y+U NQ5jxe1/64Yh4W3QMYb9hvtIWKsf6+H2EjHif6MdG4inD27h9ZO72iMS2Q6GuFHAmTNnUKdOHbRq 1Uq9iEkVz7o1yzFmeDckime4OLRQ+RMrViwM6NMZu7cuRbUq5QwXs74YMWIEvv/+exUGExERRRUS hA4dOhT58uXDqVOnMHvm31izYi5cSxQxvCZ+fOH4NUezJnVx9sQeDBsyQPXqlTBXJicl+hocHZ3Q pNdATFqzBfaxEqBZh6EYO3ER3np4ICDQP8RDOgtaqsSNYe+tHufBxaPq9ksYrs/x5sk9bY2ITEkA JhXx+pA3NO/cuaPt/fT++vXrq/lUZNuUKVPUttCQ+0gQJ+dInz590DY535YtWz44v+lzkH7xBw4c UJ9OkX3btm0LCmxl25gxY9Sbs/o5vxZXV1dticKLtImU399mzZqlbQHOHt6B3o1KYfb4Qbh1/ZIx yPU3Vtn6yFAVtwGGZf3WsN9Pq8I12W8MewPg/vIxXOJ/FxT07lr0JwLlhcVAHp/Czs3NTVsia2CI G4l5GH6B7t+/v3rh2Lp1q3oncPyf47Bx9VwUyJ1O/dCxFOCajiyZMuCfib9h/qzxyJc3F65fv67C YJlo5ejRL/+FmoiI6GuSycpk1uu5c+di9KjhOHJgK2rXrGqxGtaWRpdObXDhzEG0adUcgwcPRq5c udTXQF8mRarU2hKFRsZceTFkznL0Gj0eG7cfRPUGvTBl1mrcvfcIMpv35wYCpSeu3wfDy8sLt86e QPI8pXBm62K8eBD2ajqZ1Obxveu4smEyfqrXCGkzZ9X2EJEEn+XLl9fWjCRETZs2rVr+3H5rkEnM 9u3bp60Zfe78EuwuXrxYWwPatm2LcePGaWsUHUnh2vjx45EwYUJtC3Bg8woM61ATw/5XG//Om4wb Vy/Axy8waEi4a7w1BrkS6gYFvGqbcfu7V0/gHP87PLl3EyvGdsbdc8a5g8qVK6feRKCwcXd3R6FC hbQ1sgaGuJGU9IaRFgiTJ09W6x07dsCpY3tQv2Zp+Hp7WgxsPzXKlXHFptVzMXJYbyROnAg7duxQ P7C6deuGJ0+eqMcgIiKKLP7991/1yZQ+ffqgebPGOH/6IDq0bWHYIz0zI8eIEycuBvTrgYtnj6Bi hXLo0qWLmoht1apVhv0UFluPndaWKCzK1GmA6TsOo2KDpli9cT+qNeiFHgMnYeeeYx+0T/hoBAYg wN83aKzdfhaNuk7Dyg2HULZ8KcROkAgzetbE8n/G4vWLkP/eKTOUX75xF1vmj8eOUU3wXdIkaNN/ qLaXiHRSxWpOqll1n9v/pYoVK/bBY0irhJ9//llbCxl5PvLG7Ndsn0BfnxScySTu0goyS5Ys2lbg zrULWDt/EoZ2qIW+LSpg8vBuWL1wKk4c3o2nzx7hraenFthKeGsMdr39/HDx5EGsnv4b1i2ahmVT RmJWnzq4owW4MhHtyJEj1TKFnQS5ZD0McSMZ+UhJxYoV0bVrVzx79kzNZr1z2wYM7tMWMZ0DDNd8 hgu/Lxgtm9XH4b1rDRe6TdXjzZ49W4XF8o4XERGRrZNKn2rVqqFFixb4Pn9enDlxEMMG90W8ePEN v4w7RMqRMmVK/D5mOI4ZLkRy5siG5s2bo3LlyuoNV6KIFtvwb6lBt76Yd+gshvw9A74OsfHL4Mmo Ur8PWncbg/2Hz+LVa3d80PtWa6ew+/B1tO23CBNnbkDFuo0wd/9JNGjfHvN37EaN//XH6e0r0LN2 MbSp9SN69+6FqdNmYP6SlVi/ZQf++HMC1hluFy1biZmzZmHU0AEY0LwKFv1SGfeOrEW7gcMxce02 xIoTVz1PIjKSdgNSxSote8z74IrP7bcGeQNSWh/oAey9e/c+2wZB2ik0bNhQWzOSFgoyebetkI+J m1cYU/hzcnJCu3btcPz4cVXcVr16dbVN9/TBHZzYtxlr5k7ApEHt0adRaXSpnh+dq+ZB34au+LV9 VQxoVAK9a+bF7OHtcXTLUjx5eB/P7t9UrTyEFLQdO3YMWbPykx1kWxjiRhJPnz5VFTiVKlXCwYMH kSpVKsyYPhVL509GjiwpDUdILz3LVbahHfHixsWQAT2wa8tyVKlUXn3cbciQIaoMntU/RERki65c uaIuQqtUqQJnJ0ds27wWU//+ExkyGi4STd6sjMwjW7asmDZ1AnZu36g2SeujS5cuad8BoohX5CfD hfDMpZi94wDK/twQr974oGu/CShbsxvqtRqGX/9chDUbD2LO3EXoPWY9fpu0GjkKu2LWrsNo0nuw CoR17Xp0wYrj59Fn0mxkK1AE188cwvSxg9GnQxP8XLUChg3ohS5NauDPPm2xauqveHbtGH4oWwpD p8/HkiPnUKNFW+1MRGROqlglnNq1a5fh9ePjsPZz+61B+uJKKBYcqbKVx9aHtFOQ8NeUPE/5hI2t kBBXfvegr6d27dpYsGABHj9+jIULF6JRo0ZImzadtvdDfn6+eOv2Es8e3ILn2w/7tDo6Oqpb6Q89 evRo9YmuzJkzq21EtsTO8MP6i6eF1U8hs/v5BQAN69fDmlUrVRVnaD8mQR+bNGmSmqFawlTRx/Di 1bNrWwT6e6r18LZl2278MXE6zp27qNblBbhv375qEjSKvhInTqwmxLv/zB0J4sWGk4OdGuoXL+0Y oqhEXun8/QPhb3itW7dhI+rWqqY+DcE3t76u169fqx558lqZO3du9P6lG2pUr6ztjXocnFzg+94T 2zfMR+2mfXHkyBFkz55d20ufc8/D8Lrl6autUXh4/eI5bp07jWuGcfXUUZw/cwaeHp5wLVcBtTt0 Q+Y8+bQjQ8bH29tw0f1aXW/I7xhxEySEs4uLtpesLYGfJ3Ik+0Zbi1pGjRqlRo8+AzBoyFDEcLSH o+F3Vwf76Pe7qwRV0gdXet9aYr5f2h9IxWlwx4eEBMMyWdovv/yiwlyZ0Ez3ufN37NgxaJ9pwCxZ w9ec2Ey+nlKlSuH8+fPaFrIV8hF++XORIVXg8vuibJPg/ezZsyhQoAC+/fZbpE6dWhXKScsPCYKT JUumnYGsQb7nMq+DfP/JOliJa8Nkts6SJUtiwIABKsCtWbMmjh7ag56dmwABXh+8Uxmeo2KFMtix cSlGDOmD+PHjq0nUSpcurV6AX7x4oT1bIiKiiDVx4kT1i+Hy5csx/o+xOHxgB2rWqGLxtSyyD2eX 2IZbe9y/ehCnds/As/sXtO8ChUbXFobfoShcJfzmW3xfpjwadOuDofNX4d9ztzBj+0H0+2deqANc IYFt4u+S4pukydQtA9zwFdekOpqiBmnHJ8OU9BSVylfxuf3WovfFlXYIpgFuaElwa0vVuGSbJLeQ Sm6ZlEze7J81a5b6uyetqJ4/f47Nmzdj/vz5qlhO/m4KBrgUGTDEtUHyTlHLli1Rt25d9S6RVNgs XjQfM6eMQfrU36qLuK8x2rdpiuMHNxtum6vnOX36dNUvV6qfiIiIIsqyZcuQP39+DBw4EB07tMOl 8yfRrm1Li69dkX04OccyfMV2eHznDM4dXIR71w7C2+ut8RtBobZzyyZtiSJSyvQZtCUiimjJkyfH 4sWLtbX/ZMhg/Hf5uf2fIhW0IaX3xZXq1S8hlbcSzDHIJaLoiCGujZGP+OTLl0+9S+Tg4IDhw4bi 0L7NKFeqAAIC/D7ojfc1RsKECTBiaG/DRdBKVPqpHN6+fasqheXdq3Xr1mlfBRERkfVJrz75yFub Nm1QsmQJXLl4BkMG9UOsWLEML1GWQ9DIOhydXGBn74A3Lx/g6ql1uHN5L9578KNoREQUOhJ6SlWt aRsCCV+lZYL43P7gSIuD0JK2fGnTptXWwk4+EUpEkUPnzp21JbIGhrg2QkLbvHnzqhBXNGnSGOdO H0XHNvXh5yOtEyxf5H2tkSd3TsyfPQlzZkxEjhzZcOHCBTRu3FjNIirVw0RERNYi/cxatGiBGjVq IF68uNi3ZwemTp6gLgQtvUZF5mHv6ARHp5h45/4cty7sxvWzm+H59qX2nSAiCl8LZvyjLVFUIlW1 Urmqt+iRT7JI6z7dp/ZLoCvXeOYTj8m6THwdGmXKlAn66LrO9PyWgmHZpj+2Tq/GJSLbJm0t5OcJ WQ9D3K9MAs86deqo9gm3bt1SL4Tr1v6Lv8YNQdJv437wQmmLo1qVCti3Yw2GD+2HuHHjYOPGjaqP r/wSIE3DiYiIwurZs2dqIs3ixYurj1+uWL4Eq1YuNbxWFrT4aZHIPKTq1t7RGe893HD36j7cOr8d 79wead8JIqKIMWbwAG2JohLpcSuTA+pD1k19ar/0rzXdZzpCO6lY7969VVsFU6bntzSxmWzT95uS 7aF9fGtLkCCBtkQRIV68eNrSf/RtlvZ9TljuQ/S1McT9Sjw9PdG/f38VeMpEYfIOxZ9/jsOOzf+i ROHcahp0SxU6tjo6tW+Jk0d2om1rY79cebdUZgmXWyIiotD6448/1KRl0qpn8qS/cOjAblSrWtnw mvPxG4qRfUj1rZ+vN57ePYO7l/fjzauH2neByKhihqTaUsjJfSwNc+bbLB1jynS/fs7gRkh87jhL +0N6bp3+fCyNzwnJ8Za2B3csEUUdEuLKPDH0eeaBqawHN8LizZs3Yb5vSJk/T0uDKLwxxP0K5syZ owLOyZMnq3X5KMj5M0fRvFEN+Pl5f1SdE1nGN98kxuiRA7Fjy7+oUKGsqsSVilxXV1ds2sSJRIiI 6PMWLlyoXiNHjhyJXr/0xNUr59GmTUuLrzuRfTg4uRhu7fHqyQ3cv34Ibi/uGvvfU7RmGhjq41Pb deb7Nt988tGwRLZ/7lym+82PNz+/+brO9D6hZel5mG4z3S4sbbf0HM2Z3k8f+rHB3Sc4cqzcn4ii NrnWpc8zD1llPbhhidw3uH26z+23BtPnaT7IMn5C27oY4kagAwcOoGLFiujatav6iOiPP/6I3Tu3 4rdhvRA3trPhes5ylWtkG9/nz4elC6Zj9ozJyJo1C86cOaM+JiM9c6V3LhERkbndu3ejXLlyqvdd hfLlcf3aJQwc2A9OTlHn9VEfDo6Gr8nwn9uz23hw/QheP7sFfz8f7TtB4SlFqtTakm0zDw1N1023 mzLdrt+GNEQ0Pd78PPqyKUvb9PsGR/bpz8fS85Jt5tv1c+rn1c9hvk1f1pnuCw39XKG5v/58dPrX IcN0nYiIrEMPg01vLQ36+tzd3UPdO5s+jSFuBHj69Cm6dOmiZtQ+ePAgUqZMiRnT/8HqFfOQL3dm wwXdxx+tjAqjVo3KOLJ/C4YN6Y+YMWOqj8RKI/sBAwbg3bt32neHiIiiu0uXLqF69eqG1woXHDty CJMnTUDKFClV0BmV/rN3cFQ9/Tzcn+PpvXNwe34Hfr7vte8CRYStx05rS7bLPDiUddNAUBeSgDGk 9PPq55R108f93GOZPj99WBLceeT4T+3Tz2d6a2n5U0JzH9ln/nwsHW96nL5f1vVt+rK+ThRZSStA +TSp6WRoRKEV1mpVCWSDu695Jaz5urWZB8WmgyyTIJeshyFuOJs0aZL6WOjcuXPVeu/evXD+zBHU qfWT8SOTdpY/YhmVRtfObXH6xF60atlMfQ/07wn7BxERkanu7Wsjb97csLM3/Hpi4fUksg47e0f1 Nfl4vcXrpzcN4wZ8fTy1r5roY3ogaBoMWgoMzZkeExJyvPl5Tdf1x5WhM102JcfqI6T0c33qPqbn DW6EhOmxn7qf/pz0r1sfnzrefL/puiwTRWZ3795V87jIJNw//fSTtpWEfEx837592hqFlKUA1Hzo 9GXTfRLQmh4TUUwD4uAGUXhjiBtO5F1KebGTqlMvLy/UqFEDx48dxIA+nWBv52+4pjNc1EWjkSzp d/jz9+HYvmU1ypYtgxcvXuCXX35B6dKl1cRuREREPt7vcPfaIQQEyOuktB6w/JoSeYY97O0d4efr Cbfnd/HyyQ14v3+rfbVEIWceCspycOGgbDfdp6/r20z3yXlMw0fzdWHpGNNz6Mwfx5z5dlk3fyxz +n7Tc5sPYX4efbt+GxpyLn3ozM+vMz9OyGOa3zcsz4PIFkgrPGl1VK9ePYwYMULbSjoJcdu2baut kSWm4asevFoKPi1tE+bb5FbOo6+bn9t0+VPkGP1cIaGfNySDKDwxxLWymzdvomXLlqhbty7Onj2L bNmyYenihZg/ZwoyZ5A+bPItj76jUMEC+HfZPMya8TcyZsyIkydPok6dOmjevDmuXLliOIaIiKIz r3cv8eD6URXkGl877CLlsLNzgL+/L968fqjaJnh7sTqDQsY0BDQNAOX2U2Ggvs88QDQf5vTzfmqY s3SeTz2GkO2m5wvuuOCYnl8fwdH3mR5j+timy5bo+80fx9J99ONM6ffXR2Ry+OotbYmiuyNHjqB8 +fLo1q0bevfurW0lCh09gNVDV3MSega3z5TpcabH6+c23We635pMHyu4QRTe5OqIrGTUqFHIly8f Vq5cCXt7ewwfPgwnju5DpZ9KAYEBZtU50XvUqV0dp47twdDBA+Dk5IRVq1aphtdDhgxRlctERBR9 eXm8xoMbxxDg7wvYGX5VMbxuRJahWkEgEB5vn+PNq/sqvJU+uGQburZooi3ZLj0Q1ANAPUg0HUK/ 1Zmvh4alc5uuh0RIQsvQntOU6fk/9zjmzL8e83Wd+XlNH0vfbr5fv9WXTR/D9DayiBsvvrZE0dn2 7dtVBe7o0aPVhKNE4cE8wA2uijWkQW9ImQfCwT0ukS1iiGsFEtrmzZtXhbiiSZPGuHThDLp3bm24 APUxXNN9HGJyGEfP7h1x7vQhtGjeVH3vxo8fjzx58mD27NlqnYiIoief92/x+O4Z+Hq/M7xe2Ett q03/Z2/nINktvD3f4O3rx/CR8DYgQPtqyFbs3LJJW7J9piGjaXAYUnqwaDrCi+lzNV0Ojc89P/28 5iMkzL8H5us6S+e2tE33qX2mPrWPyNasXr1aVeDOnz8fTZsar9GIrM1SMGspUNXX5dZ06My3me8P TxH1OESmGOJ+AWmXIG0TpH2CNHqXStIN69dg6uRxSJH8Wxirhzg+N1KmTImJE8Zg6+Z1KF26FJ48 eaI+tiPv/u7cuVP7bhMRUXTj8/4dnj+8BM+3LwwvF/KaYdhoY8POXhaM/Xw93z5XlbfGVhBEYWce Lpr71H59n3nAGFyQaLpd7ivrcmt6HnPmj/+5dV1w28WnnqOQ+wY3gqPv08+tn9983VRw5zM9l7nP PQ+iyGLBggUquN22bRtq1qypbaXgJEiQgDPvh4F54Go69O0604pZ06Ez32a+35yc23y/rJs+JllX 586dtSWyBsMVEYWWp6cn+vfvryYukwnM4sePj/Hj/8SeXZtRyrWIOsZS1SnHp0fxYoWwfs1SzJg+ BenSpcXRo0fVLw+tWrXCjRs31PeViIiiFz9fbzUhmNuLOwgMCISd4VcXw6uGDfwnv0LZwd/PF+89 3eDt9RYBAX7GJ030FVkKGT9HDyH1++oBp6Vw0vQ4Yb4u9PuasnScMN9mfj+dHGdpWKKfI7j9wQnu OQrZbulr0u+j38/SOczvZ8sWzPhHW6LoZsqUKejTp09QKwX6PAlxBYPc0DEPXM2HOUvbKHKQrGzQ oEHaGlkDQ9xQevnypfq4/+TJk9V6hw4dcPniGbRp2QgB/nLxZlaiwxHq0aBebZw7fQSDBvZX4e6K FSuQP39+NSOqr6+v4RgiIopuPN88x8sn11RYavwkh+E146sNewQE+sH3/TvVPsH4+k9kXXpAqAeA 5uuW6OGheYgo9Pua7jPdZuk++nbTx9SPM7+f6TFC364zXZdl/bHNR3AsHSvDEvPnZX68+bqQZdPn aLpPpz9vnenjCPNzmB8fGYwZPEBbouhk7NixmDBhgqrALVLEWJREIZMmTRrcvXtXW6OQ+lQwG9w+ vVo3rFWzlqpwdbL9U+c1v59+LvPnE9z5ozPJdMh67AKtMNuGfgq/gEDDABrWr4c1q1aqvqY///yz 2hdV7N+/H5UrV0bsmE7458/BqNWonbaHwsPde/cxesx4zF+wUK1L64W+ffuyP5MNSJw4sQrV7z9z R4J4seHkYKeGqqzWjiGKSuSVzt8/EP6G17p1Gzaibq1qKFu2rJqYkb7MpUuX1EXjinkjkSVTejg4 OMPBUR9OsDesOzo6qlt7e0fEivstYsZJoPZHLDsEBvjD388bfn4+aln63gYGBqgWCoGBxnW1HOCn bo3Lhlt/fd0PgWrZMAy3/ibLMpGbVPaqdcOtv2FdbdO3+/sYl319cOvuE3QYsFDNHp49e3bt+dHn yIWWachGRB+S0DmqhhAyf4mMHn0GYNCQoYjhaA9Hw++uDvbR+3dXqZLbtGmT+n1GAkkKnZs3byJJ kiTaGgXHNPQMzc+YTwWkpvssMT0+pI8bkuMsHaM/l5A8RnQTO3ZsNfE/WQe/k2GUOml8JIn5FnuX jMDzuxeNwRWH1UfaNKnxz5Tx2LJpHVxLlsSDBw/QqVMnVKxYEXv27NH+NIiIKDqR9gVv3Z7A29Nd eyNZLr/DcxgYHkbCW18fLxWkRiYODg5wdnaOckO+LiIiCrvu3btj3759qgKXAW7YpE+fXlui4JiG nnIr6yEZ+vGmt+Zke3BDJ+cyXf8UOU5/bHP687J0Lv0xg7tvdHX//n0GuFbG7+YXSJY5HxKlzIQL B1bg1Pa58HzzyrDV0sUfx5cO15LFsGXTakz752+kTp0aBw8eRLVq1dCuXTvcuXPHcAwREUUlL1+5 G4abtvYxqVyVMNfjzTP4+njKx4IsvHp8+ZD0Vh7Lz89bVcgaa7IjFwk7XVxcgkaMGDE+uW4+Prc/ pONT5zHdJ8uWhunxMsIS4qZIlVpbIiKK3lq3bo3r16+rAFc+YUdhI4VHDKk+zTz01APPzw2d6XJo hSbA1cnxehirB7f6eT53LtP7RnfSK7pYsWJwcwv+93kKPf60+ULxkqRGlqLV5Kc3ds4fiJundxgW 7TnCaTRt3ACXzp9E//791Pd/yZIlyJ07t/polBU6gxARkQ148OgZipdrjCKl62Hpyo3aVsskYPX2 egMvj1fw9X2PgMAA9Zr8pSPA8JoiLRP8DOeUyltpmRDZyYWmKfP1kNA/KWM+TJmv6+R1OiT7ZFl/ TTddtoatx05rS0RE0Vf9+vXx7t07bNiwQb0pRl9GWj5RxAtJOBuSYyzR7ye3+gipsD5mVCOtSNOm TRs0ASBZB0NcK0mRpQDyVWiJFw+vYs+SYXh257y6COSw/nAwvEgOGtAbF8+fQcOGDdX3X0JcCXMX L16s1omIKGoYOWYKBg3/Q1sLnoSsUpHr6/0Ofn7vIf1nDVuNO0NB7ufv5wN/CYQlvA0IkJNrQzso kjIPQ8MajurBqj7MyTY9kJVb02G+zZT5ufTzyLD0OEREFDre3t6oUqUK4sSJg6VLl2pb6UsdOnRI BVZE9B/59HSNGjW0NbIWhrhWFCNOAmQpUhWpc5TAxUP/4tS22fByfwnD5Qf/C4f/MqRPi9kzpmDT xnWqTF9mBW3fvr36xeTAgQPanwoREUU2KZMnQc/OzdSyh6cX1m/aiXJVGuPKtRtq26dI2CeTgEkI KxOAqYnFQhAAqsnJpG2Cr7ca+v3MR2RlHpyaLgvz/cJ03dJ20/3m9O+V6fdNXzYdllg696cei4iI Pu/ly5coX748MmXKhJkzZ2pbyRrSpUsXVFxERMC9e/dUpX+3bt20LWQtDHHDwTepsqFQ1c6IETsB dszvj+snt8rVB0c4jTKlf8CuHZsxZcpkJE+eXDXnr1SpEv73v/+pidCIiCjyadP8Z6xaPAnp0qSE m9sbXL5yA+UrN8TcBcu1Iz5PBbMBfkFD1j8KDg3rxvD2varkDQzqexvciJzMQ1N9XYJR032WjtGX debbTfdZoj+GKfNA1jykDe1jEJF1HL56S1uiqESKXSTAdXV1xfjx47WtZC3ykXGpOJRPhxKR8ZPS zZs3ZyuFcMAQNxylz/sjXOsPgNvzO9izeBie3jlruEox7OAIl9GyRRNcvnQOffr0NmwAFixYoFos DB8+XK0TEVHkkitHZmzfMA8VyrkiZswY8PPzw6+jxuOnKvVw+Mhx7agQCDT8L0DCWn8V2BqHVNoG wNfXC74+HoZ1X+OBIRqRk2mYqgemsm4eqH6OaeBquqwzXTc/Th/6Np15SGt+nOmxX6Kr4XcFIgpe 3HjxtSWKKi5cuIBy5cqhXr16GDFihLaVrG3ChAmYMmWKqkAkis6ktYh8MppVuOGDIW44ixX/G+Qr 1wKZC1bG5UOrcWrrLLZYCMf/Yrg4Y/jQgTh/7hTq1a2rLvjHjRuH1atXa38iREQUmdjb22HapN8w qG8XFeR5+/jgzTsPjBk3CYOHjcGrV6+1Iz/FNICVqk6pyPWHv7+f6n+rV3qGdERG8r0zfe6yHJpg 1PRY0++D6bLO9Nz6fkvjU0yPCcnxIbVzyyZtiYgo6jty5IiqwJUwpXdvY6ELhQ+pOGzRogU6dOig bSGKnqRH9JAhQ1iFG04Y4lrR4X//wIPLR7S1DyXNkA+lGg1D3ETJsX1uX1w7sUWuiIIddvb2cHB0 gXOMuOrW0jEcwY/MmTNh/vxZqFevrvr+X7t2Td0SEVHk1LRRLWzbsBQzZ/yFXTvXYP36xejbrzv6 DxqBEb+OwcNHj7QjzQQGHyQaM111QOiHjShSpAjixYv3ySEfaVNfr4FpmKvfBkeONQ1jdabbTZdN mR9v6fZTj296XtNlU/J1Wfp6LQ0iouhm+/btqgJ3zJgx6Nixo7aVwpO0qrA3XMczyKXoSn5fk09C yxsaFD4Y4lpRnvIt8Ob5fZzeNhtuT+9oWz+UtXBVlG/1O96+fIg9i4bi6a0zJnWkdrC3s4ejowuc nGPjvYcb/P394f78nuHFwMkwHE2O5H+f+s/B8L1yco6FdGnTaN95IiKKbJZvOIFr129ra0DOHFlQ tUoFxIsbB87OcZAoURLMnTsD12/eQbYc36Nzlx44d/6CdnTISJAYlmH4P+0MX5dUWb158+aTo1+/ fiEKRc0Ffa0WfPC9CAem5w7uceTrsvT1WhpEFDILZvyjLVFkJp9ClArc+fPno0kTtpGJSGvWrFHz sri7u2tbiKIH+d0yRowY6o0MCj/87lpRrLiJkN21DpKmz4fzuxfi2vGNFi/yYif4DoWrdEL24j/j 8uE1OLFlBjzfvlAVt47OsVRfvjuX9uDMvrmG+wfgxZOreHDtqGExgFW5nxmqgtnJ8IPDwQl3r+xT g4iIIqemTZvi6MnzOH7ynFqXNgh+3j6wM/z6Ir8oOhh+1js6xcZff/2FWLFiYfac+ShdpjyqVquJ hYsW4+3bt3KvTw49IAzLiEz052vpucu6fD8/9zWF5BhdSELikByjC82xRBR2YwYP0JYospJ5QeT1 c9u2bahZs6a2lSKKfIR8z549SJo0qbaFKGqTNyzkDXMJcB0dHbWtFF4Y4oaDZBnzoXCN7vD19sD+ 5aPw9I7x4tNcikwFUa7FWMT7JhW2zeqtAkiPty/w4vFVvPd0044ycnB2xutnt/Hi4RXY2zmwKtfC f1Kt7OgUE29fP8SeVSNw89w27btHRESRUcqUKbFh0y7cf/gI23buV9sC/Hzh4/XeMDzh5+2F1y+f 49mzJ/jmm2/Ufk9PL2zfvhP9BwxGom++Q/UatQwXtAvVL5d6gKkPI7kN64hc5GuWMNQ8jNXXQxuq 6sOcfj7z5ZAyPV5fltvQnoeIKLqRibX69OkT1EqBvh4Js2LGjGnxdZIoqpAAV9q1TJ8+nQFuBGGI a0WmPXGdY8RGjhJ1kaVINVw5vAZnds03XHBKRdDHshczvkPq7+utzY5tmb2DA2LGSYRXT27C6+0r wwuCPezsDS8K8roQjYed4fvi4OSCgABfXDiyDGf3LzDsICKiqKBCeVf88ddM3Lp9D0tXrMHTZ8+h KnINr5ne79/BycEfWTKmxtFDuzBi+GAkSBBfXTQ9efJE3X/Tps0YMHAQEn/zHWbPmWvYIkGgcaj/ V5OchX1EFnrgqoeh+kWlachqul1n6Tihn8d0m07fZn4fnWyz9Dj69s8NIiL62NixYzFhwgRVgSv9 0unrk1ArduzY+Oeff7Bo0SJtK1HkJ+Hthg0bUKJECZQuXRrDhg3T9lB4Y4hrRZZ64iZJkxM/1B8E lxhxsGvBINy5YKwk+hIyOVqMOAnw9vVjODjGMGyRC5roNyTEdnBwVlXJT+6cxsmd0+D+/K5hHxER RRUtm9bB6JF98evoSdi2Yx8WLlmJXbv3w8fHRzvCSC6SenTvgscP7xgulv6Ga8mSKvBzcnLC48fG QLd9+44wyXAlTfzyoU5k+yQgNQ1U9WXTbcLSuj50n7uP7lPHybL5un77ufElUqRKrS1FDw9v39SW iCgqGzRoEJYtW6YqcHPmzKltJVsgv4tIVfTo0aNV4HXv3j1tD1HktH//flSuXBnTpk1TPaC7d++u 7aGIwBDXioLtiWv4wZ2tWC0UqvI/3Lu4D0fWjMeblzKLtp1hv+EmlNcj7s/vw/e9B2InSAJ/fx/1 whDdhgS30h/Y4+1znNo1Ew9uGCugiYgoaombIBkKF8yLVcum4fad+1i9djN27N6H8X9Nxdlzlicx q1f3Z8OF7Ga8evkU06dPRaFCBdX2YUMHG15y//tPWKquDe2gyGPrsdPaUtR2/dxp/NGpJVqXLY4x 7Zvh8gn+nhTRGKDbrlMnjuHWzajz5yMByr59+1QFbpo0nNTZFuXNmxd37txRM/ZL+CVj1KhROHfO cttFIlskOYz83ZWqf6m8ld7P8nebIpZd4JeWNBjop/ALCDQMoGH9elizaiVmz56Nn3/+We2LKvR3 HbKl+wbLFk1SPVidnGLA0TmGcWIyJxfDrTP8/fxw6/Q2uD+7i6zFaiJZ+vywd3CEg70Drp/cggv7 luHnXou1swIrf2+Imt3nwsvTDR7uT+D2/C5ePr6GIhW74+b5bYgZJzEcDeeV2bjjfZNSPUZ0vHA0 tpBwMHx/vXHv6gG4v7yv+iNKKwV/Px/DMNz6y7Jhm78PZi3ZhSVrj2LAgAGqPxRZT+LEieHr64v7 z9yRIF5sODnYqaGCdu0YoqhEXun8/QPhb3itW7dhI+rWqoayZcti1apVxgMozC5duqQ++rli3khk yZRefcpCXudixf0GSVJmh7e3Jx7duwyv9z4Y8/sULFu5DsWLFkLmzBlU39wKFcojb57c6vXB3jDk NiQ/h+zsnfDe45W29mWMVaL+ahLSgAC59VO3xmXDrb++7odAtWwYhlt/k2VpqaRev2Rdez1T20xe 19Syrw9u3X2CDgMW4siRI8iePbv2LCxzdnaGi4uLthZ1eHt7f1SR/Tn3PAyvW57Bt66K7B7dvY1N s6bg30ULDP+mCsG1eAEcPnoG+w8cwk/VaqByyw7ImCuPdjSFhztXLmHtP39hy/q1KFWuAqq17oBs BSLPR9srZkiqeohHNTLRZZ06dXDo0CFtC9C3/wAMHjwYMVycI+3vrq1bt1btg/79998o+XM+qpLq xTNnzmDu3Ln4/fffVb4QYPj9QX6XkI+onz9/XjvyQ6lTp0ajRo20NSMe/x8eb73j5XUgfvz4Kkdx cJDfr+1VexBpoyCT99HXw0pcKwppT9xMBSuj9i+LVCCgj5DYu3gEntw+oy5Oo12AK9W3Do6Gr90e L59cw9WTa/HOzfjxWCIiipq8vd7g0e2TkpAiXeZCiBM3Ibp0aoXfRw/B9Ru3MGfeEuzavQ9Ll63A 0GEjsXv3HrhL+GB4YZX3lz83DP9vtf9smb+/vwo8o9qQr4uMPN64Y9mfo9CqTFGcP34Uf/81Cv8u moyuHZtj6bwJmPXPn3jx6D4616iAaf174O71q9o9yVo8373F0j9GokPlMnhy/w5+6d4B/obf/XvU q4G/urfHjfNntSMpok2ePBm5cuUKCnDTpk2rbkf/NhJZM2fCrFmz1HpkU79+fbx7906FMAxwI5ca NWpg6NChqjpX3lyIFSsW4sSJg7hx4+Lp06fqz9PSkNn/5RjTweN5fHgcnzFjxqC/m7Iu7cmkWIsB 7tfHStxQ+lQlrreXBx5cOAA/P29k/L4iEifPBAfDX3b56P/Vo+tx//IhFeymzV0K9nYOhu++dlKD f39v9NlK3EMrxiJB8gzw8XiDXK4NkCp7ce3eUZtU30pllZfHK9y7csBw0eaHQFV5q1UpqaolWWcl bkRiJS5FN/JKx0rc8BFcJa5xGF5HDevxEn6H+N+kw8N7N3Dl8jm88/DAtOnzsXX7bnWOnyqUxfff 54W3jy9y5siB3LlzI3OmTJ+cKdfewQle715qa19OtVewwUpc+k9UrMTdNHsq5k4aDxdnZ3Tv0g4t m9TS9nxszfodmDxtHi5evIR6zVvhp+btkDSa9QkODzuWzMXc8b+r5V+6t0fTBtXUstiy/QCmzlyM EydOoka9hvipRTukyZRF22t7Evh5Ikeyb7S1yG358uUYN24crly5otbLlCmDTp06oWDBguqabuLE iepnqChZsqSqypXXdVsnb2LVrl0bSZMmxcyZM7WtREQUHbAS14pC3RNXEgF9hNB36XPh23TZcenQ v9i//De8fHBVBWZRcdir8NZRXfxKJdaD6+znRkQUXXm+fYkXj64iQcLEKP5DRaROkwH/69gaf00Y jbI/lsKWrTsw8jfDxfrlK2rSkEMHD2DM2LFY+e9KnL9wQV30GlsemA55mTbfFvZhfPUiW9a1RRNt KfLbt2op2pctir9HjUC7Vs1w/MBGtGpWF3aG352CGzWr/4Sdm5bgz99/xfF9u9CiVCEs+X0EXj9/ pp2VQuP0nh3oU7si/hjYF/Xr1cLhPavRvFEt9furPipVKIX1K6Zj6sQxuH7hDNr/9APmjhiAJ/dt c3KjuPHia0uR1+7du1XRjbQakABX3tSbPn06FixYgMKFCxv+XOzxww8/qBYEEvJKWx4JdWXyqaZN m+LGjRvamWzPy5cvUb58eWTKlIkBLhFRNMQQNxwky5gPhWt0h6+3B/YvH4Wnd4wNyxMlzwTXegOQ OEVmbJ/TS20Li1gJkiBN3h/gFCsODq8dj1NbZxkubqWnn3kMGlmH9L11NCza482rB7h/7aBVK6WI iChykn7onu6P4evlhpy58qNYiTJwLVEcw4b0xeRJv8PVtTg2bNyKwUN+xZR/ZuLtG3c4OgAXzp/B +PETjW+smg5I+PrhJGVfOsi27dyySVuKvE7u2op+dSpjVK9u+LFUSZw8vA29e7RD7NixIZ9cCslo XL8Gjuxdj1EjBmHbmn/R3LUA/p00TrUEoM+Tvrd/dWuH/q0aI13qFNi1ZTkG9fkf4sWLZ/j1VevL bTZqVq+AnZsW48/fRzBADycXL15UE0dVr15dhbLJkiVTk0dt3boVVatWNfzdlwKRD4f0h5Q2C926 dVPnkKBXAtJBgwapT5zZkrt376oA19XV1fCaNl7bSkRE0QlDXCuSnrh3z+01XGT6hKAn7kLDkvEC 0jhCL3HKTMhWoiY8PV5hy4xuuHps/cd5aCQbdvbS+9YBPu/f4cGNI3B7fsewg4iI6D/yGvHO7TFi xXBGnnzFkD1HPlT8qQKm/v0HVq2Yj5o1quDSpSuYMPEf1G/YCrNmL8Dtu3cMr7YBHwxFgldrjjC+ phN9zpWTxzC6XRMMbNMM6dKkwO7tqzHm135ImTLFR4FhSEfrlg1x+ugO9O3dDSvmzEAL1wLYMONv 1eaDPmba9/bpg7tYNG8qZvw9CjlzZIOlsNzSMAbo6xigW9Hz589V27SiRYuq6lqZhKdnz544duyY CnVVq69PDJn8sW/fvjh8+DDq1q2rzvnrr7+qnpC20i/3woULqlK4Xr16GDFihLaViIiiG4a4VpS/ Ylv4+njgyJq/cO/iAbUtSZqc+KH+ILjEiINdCwbhzoX9artpfPsll3vyC3iKbIWQ84d6atKzrTN6 4P6VI5byUdsehl+g5BfbwIBAvHxyHS8eXTZsJSIiCp63lzveuj1CzJgxkTZdNqTLkB3FS5TAhD9/ w/kzBzF8aD+kTpUSBw4ewd079z5+8Q0MNLzuBFh9EFnTvRvXMLVvF3SvWw3w9cbqFfMxc8o45M6Z 46OAMCxDAqyu/2uNs8d3o13r5pjx5xi0ci2AbQsj52RP4UX63rYtUwQbli3GmFFDsW3DYpQv+8NH wXhIR+uWDXD66HYtQJ9uMwH6ghn/aEuRg7RDkEnLpk6dqtabNWuGEydOqFBXJuOxVH0b3MiQIYOa BG3lypUqEJbWPNKSQSpfd+zYoc7/NUjfXqnAlWrh3r17a1uJiCg6YohrRS6x4iJjgUrIXboR3J/d xcF/f8ej6yckobTQE/ehungMGl8oRtyEyFCgAlLlKIrLh1fhwMqxePX4lmGPxcjUpoadTPJm+Kvo +fYFnj+8BJ/3rEQgosjj1q1bmDJlCm7evKltoYgkvWh9vN+pyS8dDK+333ybCslTZkbadJnQvn0r nDy+G+vWLEaaNKkMxwZ8MNT9w+E/OSvRl3r94jkWjRmGdhVccevKJcyZOQWrl8/BD67FLYaCXzri xY+Pfr274NzJfahbuwbGDxmADuWKYe/Kxdozip5M+942bFBXta9o3bwBLAXioR3GAL2VTQXoYwYP 0JZsm7Q9kF63w4cPh6enp+qBu3379qAet+bVtqEZ0i933bp1mDBhAlKlSvVV++XK1ySPPWbMGHTs 2FHbSkRE0RVDXCuSdgoPLh9B3MTJkat0I2QpXM2wfliFts/uXvygJ+6OOX20e1lXwmQZkOfHxoid KCn2rxiF0zvnwdvzjbbXxthJ71sH+Pq+x6vHV/HOnT3BiChykQA3b9686mOY+fLlUzNbv33LN6K+ Fj/D68l7TzfVOzdGzLj4Jkl6JEiUEj+WLY+0adNoR5kxfUPVmoMojKQSc920iWj5Q0Hs2rAW48eN woFd61GzekVYqh609kia9DuMGNoHZ0/uQ9nSP2B0nx7oUa0sDm9crT3D6EH1ve1u7HubPk1K7N+9 AcMG9VRht3kA/qXDGKB3xrmTe1G3dnUG6J8g/W3Lli2L//3vf7hz5w4KFiyIJUuWYN68eep12FIo G9bRuHFj1ZJBWjOIiO6Xu3r1alWBO3/+fDRpEnUmZSQiorBjiGtFecq3wJvn93F622y4Pb2Db1Jm QaFqnZEqe3FcPLACxzdMUdulJ26tnvMN95CLPH2EzoVdS/H0lnHCNEtSZC6AwtU7q6rWzTO64dqJ zTD8NmIjwxjeIjAAb92e4O2rh9qzJiKKHHbt2K4mEZIQV6RJYwwIpWpHPtYpH8ekiKdX2EqY6+31 Bp5vnxv71DvHgZNzrKD9QcPwX0BAQLgM5rgUFruWLUCbUoUwZ+Kf6PVLN5w/fQAtWzT6IPCLqJE2 bVr8MXYYjhzcgfx5cmJ4lw4YUK8qTmw3/E4ZhX3Q9/b+PSxbPBtzZ05ELiu1r/jUSJo0KUYM7Rvt A3RLTp8+rSYhq1OnjgpW5e/npEmTVKhboUIFw/fP8psSXzqkJcOAAQNUi4b69eur5xIR/XIlMJbK 323btqFmzZraViIiiu4Y4lpRrLiJkN21DpKmz4fzuxfi2vGNckWJFJkLoXSjoaoS99DqP3F6+2x4 vHmpLvDCWrCTpWgVeHu+xaW9K/Dy4TVt64ccnWIgU4GK+L5iazy+dRrbZvfCw2sntL1fh50EuIZb 7/dv8eb1Q/j5eBl3EBFFAjt37kDZMqXwz5RJ8PDwQJEiRbB48WIcOHAAq1atQpkyZfDq1Sv0798f hQoVwvLly7V7UriT11ILw8/nveH10h3dOrX5eL9ivtGag2xNilSptSXbcnTrevSsXg6/9++FWjWq 4cLZw+jVoxOcnJyNvzt9xZE9W1ZMnTwOe3ZuRNpUyTGofQsMa1YHZw/s0Z591GHse1sUG5Yvxrjf R2LPjrX4qUJZiyF3eI7oGqBb8uDBA9ULVlocrF+/HrFixVKVsBLqSqWspQra8BjSL1f67kp1bLFi xcK1X660aJKevnorBSIiIh1D3HCQLGM+FK7RHb7eHti/fBSe3jFWzGbIXw7lW42FS8x42Dqju9oW Vk4x4yB1zuJIlaM4Xty9hKuH1uKt9Nm1IG6i5Mj7Y1Okz1cOF/YvxcFVf8Dt2V3DHolTI27IhYBU RL1zf6IuqCnqu379OsaPH69uiSIz6YHXrGlTw8V8eRw4sF/125O+ezILtlxYSrVO4cKFVeXM9OnT VZ++K1euqAs86dO3e/du7UwUXj6qsg3BMPwfAgP8w23I+cm2bD12WluyDRcOH8CIFvUwtGMb5M6Z HceP7MXo34bgu++SWgz3vub4/vv8mDfnH2zZtA6OCEDfZvVx59oV7SuJ3FTf25+NfW8bNaqPcycP oG2rZup31685olOAbs7Hxwe//fab+nTL7Nmz1bb27dvj3Llz+OWXXz6qmI2oIW/Wbt68WVUBh0e/ 3LFjx6pP9UgFrrxRTEREZIohrhXpPXGFc4zYyFGiLrIUqYYrh9fgzK758PF6q6pjsxevjZo95hmO +vJqnbjfJEeWYjWQMHkGXD+2ETdPbIW31ztt74e+S5sTxX/uhQRJUmHP4qE4t2chfL09tb3hR969 lq/xvZc73nu4GTdSlObl5aUqETNnzowePXqoW1mX7USRifS8k4of6YEnAa2QiqBDhw6pj3VausCr WrWq+njnqFGjkCxZMnWBV716dbRo0QIXL15U5yArM7yMygRnoR3qrha2W3MQWXLr8gVM6tEBvRr/ jDgxnLFty3rMnDYR2bJl/SjIs6Xh6BwLRQrlRdc2VbSvJHL7sO9tahw+uBMjhw9AvPgJLAbZX2sE Begb10S5AN2SGTNmqPB29OjR8Pf3R+3atXH48GEVcCZJksTwd/HjStmIHs2aNcOZM2fQu3dv9Zyt 0S9X7rts2TJVgZszZ05tKxER0X8Y4lqReU9ckSRNTvxQfxBcYsTBrgWDcOfCfrli/HiEknlP3CRp cyJvuZZwdImJExv+wb3Lh7Q9H0uXpwxKNx4Gn/fvsHl6F9w8tdVC3awVhvolR59oxh0BfuE/AQB9 ffIRsPTp06sAS+i9QmVdtst+oshAet1JzzvpfSfq1q2rLiJlEjOZUdz8gs58SGirT4ji4OCgqnaL Fi2qPiL5/PlzdU6yFnkdDf3Q/z88/yMy9fzxI8wdMQD/q1IWTx/ew/KlC7Dm38UoUbyIxTeFbGW4 xIgLO3tH3Lm8H6f3zMaLB5H7DakP+t4+uIcVyxdh4bzpyJUzp+Hnt+UA+2sP+SRfiRLF0a1tNe2r iHrWrl2LkiVLqtfNx48fq1YF69atw9y5c1Woaem19msO+V1AgtezZ8+iQYMG6msIa7/c7t27Y9++ faoCV//dmYiIyBxDXCsKrieu4VUe2YrVQqEq/8O9i/tweO0EvHn1SF3a6SO0LPXEtXd0RJpcrv9n 7ywA2nbaMP7gsLExl//c3V2/ubu7u7u7u7u7u7u7uzB339iG2757rwkLXVpaaKHA/dizJBdp2qbJ 5cl77yFPhVZw//YBV/bNx+dX9/g8beydYiFHycYoVKMH3j+7juPrhuHD8xtaLmxoxf5jCgwM4EYx mbiCqM++vXtRqGBBdOvaFR8/fuSVcMoHSrlCaUjTVE69CVNPwlQpFwgsEcptRzeOlAqBct6R8bpt 2zbeWRnlxFMzOHSJOkQh05Y6RKGoHYJy6lGEEaVjEIQO1yfPsGHTdixcux6PXZ+yS616uoSQxP5T TYNgagkEPl5e2D53GlqVzI8rp09g4YK5OHfqKKpXq8qqTDYWKzt7Z1ans8arJ5dw59w6Vme8zNOF RWbkvLf7t2zEjOmTcf70EVStXEH1HG4JsneIwe4VrPDi4TlcP7EYX97cld6Jebj4WNNhZ3hCD0gp 2rZ58+bcEM2cOTM3QQ8cOMDTF6gZqJYkqhtQ9DDl7C1WrJjR+XJpWUo9RgZu/PjxpVKBQCAQCP5F mLhmQFdOXOrYrETDoYifLAOOrx7CSkJv4+rLiRvDJQGyFq+LtLnL4dXdM7h1bA1+6ciXGzdxGhSu 2ZMve+fEOlzcPZtt5z2b848za7Co+WiAnzf8/UTT+ejA3du30KRBXdSrU4sbVVSRnTNnDjZu3Mg7 fqDKLQ1pmsppPi1Hzcupt93r169LWxIIIhbKZUc57Si3HaVAoFx3lJeObspKlSqlenNtqGhb06dP 5zdzlCPX09MTY8aM4blz5TQNAsP4+fMXDp88D+d0qfEjth2Gr1iAT5+/8GuPsSLUys0hgWXQs3Vz aSz8OLJuOdqVKogtK5Zg7JhReHjvJlq3bM6uj+oRl5YgWzsnBLI63YfXt/H4+h58fHENvt6/pXcU OVHmvW3WrAnu372Ozh3bs/erbmBHtGxtHfHHyhZf3rvi4ZXteOt6Llz6lIgV20UaCx9q1KiBihUr 8hQC8eLF4y23qG7YqFEj9jmom6aWKjKcyYilVmfa+XKpM1Q16H26u7tj3759/MGvQCAQCAT6ECau CTEkJy75tRnyVUGtXiv/8XCNucWT0ynoy4mbIHkmFKjWBfGSpsO1g4vx8MJOnTlwU2QqhLKtJsIl YQocWTkAd09vRGCA8ekPKOIowN8HgYGBUokgKuPo6Igq5f+HvXt2w8nJiee9pQprvXr1VI0sKqf5 tBwtv2vXLuTPnx/dunXDp0+fpK0KBOGLWt5basp59epVHhWkdqMWWuXJkwdr1qzhDzUoIv3ly5c8 Or1cuXI8j64gZN68e49suXKjWNFiKFK8KBLlTo+VO7epGqchia68f9j1KjwksAyOHzogjZmfC/t2 okfl/2HmyKFo0aIZXF3vsXNLT1b7trJY2djZI4D9NH58fYmX94/j86tbrF75S3pHkRNl3tt0qVPj 6uXzmDxhDFxiu7DzsrqJHZGytrGDtZ0Tfv/6gufsO3jB5OX+TXo3UYuGDRvi1ClNJ23Uh8LDhw95 3nm1OmRkkpwDn9IvEVS3mDp1Kh+X8fHxQbVq1eDs7IxNmzZJpQKBQCAQ6EeYuCbEoJy498/QLeM/ fxxq2mkg2ukU9OXETZmtGErU11QiTm8Yi5d3dPeSnrFgdVRoN4M/6T+wuAee3zouzdEPmbb+fj4I CPCXSgRRmRkzZvCht7cmVUabNm147s8ePXqoVma1RcvR8rQeMX/+fJ4vlzqwEAjCE+28txQRQxFA w4YN4xExasevKVSpUiUerUO9W6dOnZr/HurXr887S7t507J6z7c0/gT+gbuPF/wC/BDHwRk5cufE 489v8fs3GU10HTVGdP1VKzeHjHlUK4jM3D57EiOa1sbYnp1RrGhhPLh/GxMnjEHcOHFVTTtLkI2t PTtCbeDx6zs+vLiOjy9uRHrzVpn39vPbN9ixfQs2bliFHDmz/2NeW4zY9+Dr7YHXj8/i5b2j8Pih 3pIuqpA7d24+TJMmDQ4dOoQTJ06w41H9IWhkEwU6TJgwAV26dOHvUcm3b99QoUIF/vB42bJlUqlA IBAIBCEjTFwTYlhO3LO4vGc2fn//IK31F2Nu79TSKXj8/KQzJ66dQwy2D7VRoHpXfH3rinNbJrEK +t+O0ZTQ+8hboR0KVu2GN48u4OT6kWw76vm3KJIpIMAXgUyadyBuUqMy1GNuvnz5MGrUKB69WKVK FW5EUdM3Y3sLpuVpPVqftkPNywcPHoxMmTJh3bp10isKBOZBO+8tpfygyPBFixbxlB9qx6w5RJG+ 1Ls1RQLHiBGDp2743//+xyOR3r59K+2tQEmiRAnw8OF93Hv9BO9+f0VMOycEWFFUky83eI0Su2QF /gk0ub5+/46Hj5/wobJcEPV56foIg1o1RkxHB5w7ewpLFi/gD4rUjFNLkLW1HWxsHODt8RNf3tzD h5fX4OPxXXo3kRdl3ttZM6fj4oXTqFq1supnYAmytXOEFbst+/LmPl4/OsPuE95KrQXCn7VLF0lj 4Ufp0qXRqVMnniueonMpL25kha7ttra2XM+ePfunI9NXr15xA5fqIDNnzpRKBQKBQCAwDGHimgG9 OXHrD0Z8NjyxZqjG4JVFhKKyppZOwcbeUWdOXJcEyZG/Skeky1cBDy/uwLWDi6QcuFqwCkiCFJlR osEQpMlZGtcOLcGV/fPh4fa3yXtgoD9PnSCaiUZ9KAVC9erV0b59e97xgtwknHoLpigKbWPKGNH6 tB3aHm3X1dWVG1tly5YNamInEJgKtby3FA178OBBfhOpdoyGh/r164c7d+7wm1hixYoVvPMziuLx 9aWHZAKZxIkSonTe3Ni3fz9uvnmMwyePIJaNPeLFdWGX0UCjxB880jUslHr75h2mLNiMKk36oXDF 1shSsAZSZSqOXAUqoVyVpnxI01kL1USRSq1RtVk/TF20DW/ffdS8GUGUZeL4ESgi5YW3RFlb28DK 2o7XVb+8f4DPb+5GCfP2x81zGCTlvW3eohkePbyHLl06sfesbp5GtHgENDsNff/4HK9dz+PX15cI CEU6M1MyeQS7R4kAChcujCVLliBr1qy8zjlixAieR1bt+LVUkXFrb2/Pc9xSp2yUUkHJvXv3eP2D jOqxY8dKpQKBQCAQGI4wcc2Eak5cz9+sovYH6fJWQo0ey/i4LA2Gm7hyTlwZtXQK+nLiJk2XF6Wb jIJLolQ4vXEM7p/bigA/pVFA+6JRymzFUbHdDMR0SQhKsRAYGAB/Xy8E+rNKJu27mgRRAoog6Nix I++I6fTp00icODGmTJnCO5+g6Fm1ZuKhFW2Ptkvbp9ehJnVkqpHhRsaxQBAW1PLeDhgwgEfBtmzZ UvVmLLxF0el0/Mu9dAcEBPAUI2TmUq/Xgr8ULJAX5dJkxot95xHvqz961G7ASunaY6zY/yrmrj59 /vIVQ6asQOEq7VCkdF0snLcQP/0dECdNbmQt0xD/az0c1fsvQJUe0/mQprOUbgCX1Lnxw88Bi+Yv QvHyjVCyVneMnLUJX7/94PshiFp8fHUbHr++wtrGnv2+1Q28iJENYGXHU2C5fXmObx9d4ePpJu11 5IaioJvUq4f4cVxw88YVTJ08AS4usdl7Vj/nRqSsrW3ZGcgK7j+/4PObO/j55QX7TjQpqqI7lNZo 586dvK8E+UG/9udnaaJ6rJ2dHbtG/OFGLaVI0oZa11AELrW0ofqHQCAQCAShQZi4ZiZYTtx1w3g6 hX9vIuUbSc3QELRz4hLWtraq6RT05cTNkK8yyrWeBF8vDxxZ2Z/NO6GZobV7rIqCLEXq0BwE+Ptq z/5HgsiNl5cXRo8ezSNjqQMmgiqdN27cQNu2bVUrsKYSbZ9eh16PIMMtY8aMvDM02i+BwFi08942 btyYN9UkU5ciZtSOw4hU9uzZ+U3rnj17eHPLDx8+8I7WSpQogd27d/P3IACqlS+LpSNGY3qffkib JhVvFWK02HWXcrobqqFTV6FgqXrYvm034qbIjIaD5mLUlmvoOHIOmnQfhprNO6Fc9XooXPx/KFa2 Eh/SNJXT/E5sOVqe1ouTIgt27tyPklXaYuy8HdK7EkQVqK707tlV/Pj8kndURTWpiNYfKxt2HAfg 988PcPvyktX9fhlV94ws9OpUF5kypocVRRurGtkRKLZPsLaDj487fnx6DrfPT3V2OhydiRMnDk+x RX0wbNmyBRUrVsS5c+fYZ6h+3YxI2djY8AhcynN7+fJlfP36VXoXwaH67OTJk1Vz5AoEAoFAYCjC xA0P2AWe58St2hWvH57Dlb1zVXPiGmN/quXE/S2lTIjhkuCfdApe7j905sR1jBkHecq34vv3zvUq j8yVc+mqo7RrdYjuFwSREor4y5kzJ6ZPn86nKSKCeumnZm1OTk7/VF7NIXodej16XXp9gvLnUudn CxYs4NMCQUho570tVqwYzzlLx3h45r0NrcqUKcObY5IJnTlzZm48U6oRitKlaN3ozh8T/Gk2FGiQ Gncdj7XLlqFk3XaYteM8eo6YgnIVKyOxiyMSxXYwWLQ8rUfr03ZK1muPDavWoM0AcW4LD5KlSCmN mZ/AAD98/+iKb5+ew8qaTDz137q59cdKU933+v0Nv3+8gx83b9lxHUXx9fHEu2dXNOYof+//GtoR Ieo4LsDfD7++voIbOyZ8vSN3x3HhAUXi0jW7Ro0a6NChA7p2Zfcq7yyjszeKviXz1sfHh1+fnz9/ Ls1Rp3bt2vwaLhAIBAJBWBAmbjgSN2l6FKs7EPGSZsDJdcN59IMsIjTBEGo5cX283Pk8tXQK1GmZ rpy48ZNlRLF6A5E2VxncPLocVw8ulHLgSsZs0A0vGxoiQaSCzKJSpUrxiD9qwkadK5HhtXDhQqlT FvWbQ3OKXpdeX+7s6ePHj7wCX6BAAR6lKBDoggxQZd5bMv+pEz0qVzvWLFn0IOP69ev8QUa8ePF4 2hGKSurcuXM0jk5n185AlchaI0XXKrWIW20NmrwKF08cRp8py9G932AkiO2E+LEcwizaTve+g9Cb bffy6RMYPV+c18zN4Ss3pbHwgczSn19f4ev7J+xY+sPNXPbDDhfxqE9YwZfVC91/fYa/jzs77gM0 OxbF8fV2x4eXt3jOX00U7L/n1vASpU4gPH9/wc9vb9i+/WZTop5sDHXq1OEPZp2dnZErVy7Mnj1b 9bMOD5F5S9G3xPv373mufbpOhAQ9jBUIBAKBIKwIEzdcoQrbH26gVu++JGj6b0XO8AqdITlxZdTS KejLiZsia3FU4DlwE+HQsj6qe2mIBJEDygnatGlTbhRRGgPKGUodS8hNueWctREp2g/aH9ov2r9r 166hZs2aPKqBzC2BQAlF7Jw8qUkbM3DgQN6xSOvWrVWPrcgkSjHy8OFD9OnTh7+39evXY9asWXw8 uqHMURsWGbqtHVu2IkfR8qhRvRrixbQ3uWqy7dL29+wQJm5UxcvjG759eAQfLw9YW9nAypx/UuSt r7cne90f8PeNPuatEjJwP799AB8yTekzsVI3u80lMuwDWYXY0/Mn3H98gJ/3r2j5PZgKinrt378/ 9u/fz1ujUEdo+/btYx81HfPhI/l6TB2uUb8RP3/+lPZOIBAIBILwQZi44Ym2y6kUDQx4iitjTE5c ws4hhmo6BdWcuNI+UQ7cOn3X/d1HaT/ZHa2BkpYXWCSfP3/mPeKTQUqRrjFixMCoUaO4KUqGrlrl NaIlRyTSftL+7tq1C/nz50e3bt149LBAQOTNm5cPKf3Gjh07sH37dtXjKTKKInGnTZuGTp068fcY faELjIn0hyJydcv1yXN+jWzYpBHixLA3mxo1acxf5+mLt2y/BFER6riKonJ/un1CIB17JjcWrdl2 reDn5wtfH3cE+HmxQzh6m4Z+vl74+v4R3H9+ZFPsPBouf9a8Guzr4wNvj2/cvA0M9NfskCDM0MP8 xYsXo3fv3hg7diwPRKAHnOaErr9k3lKHoxR9S3VogUAgEAgiAmHihiOaDHzqf8ZibE7cX9I8lwTJ /0mn4OftGTwn7qbRkvkr3eAGE6FWrksCS4Q6iqC8txTZSlCesbt37/JUCtqmkSWK9pP2l/abmD9/ PjfsqCd/gUCmdOnS/FhZtmwZqlWrxjtFiazQzSN1wkZNNil6njpQib6wqyb7HEwidpmijp5CEvHM MzZiO9maTU+9YvHXEURtKLLb1/MHj8z09aV0KFYmETucERDgj0A/LwT6+/DjW6CBfsO/v7/Dzy+v EBDoxz4u9pmZSZR/OCDQn6dM4OYt+04iGxcf68/tailUrlwZJ06c4PXZ4sWL8w55/f392degXncM rej6S/z69Yubt/QaAoFAIBBEFMLEDS+CRaiqiC+iGRqDsTlx5R5w1dIpxEmUGsXrDUCanKVx6+gK bvB6/Pw3J672ruuTwLLYvHkz8uXLxyNZPT09Ub16dZ4zlEzdxIkTq1ZeLVW0v7TftP/0Puj9UE/G mTJlwrp166R3LIjuUFTu3LlzuaFL0avUK/SbN29UjylLFN082tnZ8fx7L1684PlwX716Jb276Iky n3xYxbamWh5cmtd9/dWTy9nBzuSi7b76InqoDw96tg7fjoXOX7qJcxf/TfsT4O8D799feZoFXz8f XsZ+8kaLrNqAwAD4k3Eb4MuOV2He6oLSKvz8SjlpNfVk9gmaTPxswj57qmf7Ue7hSGjeysSK7SKN RQ6oNdaVK1fw4cMHZM+eHWvXrpXmhA35Ouzn58cfnEbfHPQCgUAgsCSEiRtOsNtAvX/yUoYS1py4 MtrpFF7cPokUWYqjfNtpPCfu4WX9+A2sLA00YpjoBlgQ8chGZ/v27fHkyRNu5G7ZsgWbNm3iJpfS NIpsov2n90Hvh96Xq6sr7/23bNmyOHXqlPQJCKI7dPzv3LkTsWLFQo4cOTB58mR+flI7pixBZN5S /j/S9+/fcebMGd55SnQjQ66K2LBlrzSlQc5Tawrx7QUG6BX+aCJx7e2sMevwY2y9+gZO9tYmE21v JtuunS2ZQQJzc/zQAWksfGjTZThadRiIxcs3SiXBCfD3hb/Pbx656eXnx45LKv3XJNQWLUdNuyll QqCfN6zYcSrqXMFRM9ApMtbj12d4/vrCjXR2ug2z6MsIYN+dv683O2eIKM2I4L///uOdnVEnpqtW reKtby5duiTNNR66DtPv6ffv33B3l01/gUAgEAgiHmHihhdUsdYnvojh0ROmyolLOMaM8zedwpOr OLN5LFvvPjIXqY3afdbwZYJD+2uMBBEJVWSrVq2K06dP8+hV6giJTF0q1zaOIrPo/dD7oveXJEkS 3sSOoi9btGjBo3QFAjJGKRL30KFDePToEW+CuXHjRtXjKSJFUbdk3tJxe/XqVTx+/Fh6B9GPnRvn YfO2Axg0fDICAtg1Uu36GQZpIm3VDV6lCAdbaySK7YSzDz+jw4qrmHXIFQ8//IK9rY3Revj+F1+/ w/KrOP3gE+I42bMKGblBgqjKoqXrUbN+O1y78fcBvBJq8m8d4IMAP294+frCL0BjygbSsaqAyiht AqVi8Gf6Iy33V9KCAr0Gur+fD7w8vsPL8yf7PP1YCf3+jFNA4B+ef9jf35t97mTeig8/oilRogS/ xlPnt40bN+Z5c+lBqNq1Vp8o+pY6L6MURgKBQCAQWBLCxLUkjKh5mzIn7u9v7/m8+Mkyoljd/khN 6RSOrcS1Q4vhGcZ0CiRBxNGwYUMewUdQblDq+KFjx46qFdaoInp/Dx484D0YE9SsbsqUKXxcICCS J0+OcePGca1cuZLn1aMHAGrHU3hKjr6lm0eKmKeo8uhO9qwZsHvLQm5sV67VEtdv3kHgn0CTiVAz bYPr74WMImfTJWHX3wQx8MHNE5P3PkSLxZfQZdU1zD/6BFsvv8F51694/d0TsLHiQ5qmcprfbfU1 NF90EZPYem+/uyNxHEckjx8D9rbGVcfuuX7Auj23pSmBJbN1zQwk+y8xfrj9xP2HT9CgaQdMmDxL mvsvdMzZWQXChro+kyLBvf384U+R4exY1Ji37PjiEZ90bKpJoESfgR4Y4Adfbw/2uXqCOh9T/t51 QQ+U/P19ef5hnsKCf09Rx+xbu3SRNBZ5adOmDW7fvg0HBweeYoH6TjAEMm29vb35dVggEAgEAktE mLjhAasP/o2QUJdmMcMr3pRO4fOLeybNiRvg58vnpcxSDBXaToUzpVNYrjHCgkP7aYwEEUXu3Ln5 MF26dLyX/m3btqmaR1FN1GSemsuLHvwF+ihcuDDWr2c39zVr8mOF9PLlS2lu+EHHLJmUdC2gnH7P nj3jN5GCv4wf1Q9tWjRA7QbtsHDJGvzTQVkoxT50NtSkTdAnbeLFdECOlHFRO38KlM2aBGkTOePL by9cef4F686/wLCtd1B/1jkM3XIHa8+9wIWnn/HplxeSxYuBEhkToXKupMj0XxzEiWEvbdEwHj// iEkLj6DvmPWwtnfh5/WsWbNKcwWWSM7sGXF4zwqUKlmYH29eXt44ceoCKlZtwIZnpaX+RVM/1Byn ZOpasePQw9cXfwIo5cLf+qOaBBqMMdDpdx7g54PAAF8e6UyfvXoUtB/8/b14xDRFT0fFz37yiKHS WOTG2dkZEyZMwL59+3D8+HEepXv48GFp7r9Qh2Wi0zKBQCAQWDrCxA0XZDNTn2jwhzfQMoSMRarC 6/c3PDq/Gz8/vzZhTtwTQRXRTIVrolbvVUHTQZVTGhorQYTyv//9j3f6RYZVuXLleOdIURGKZKQe /OlYpQiM6N2Dv8BQ6tWrxyPWEyZMyPPl0k0fHUPaDwdMLTpeybylcTc3N95hGeXfE/xFmRO3Yb3q OLRnDY+mq1yzOY6fOsdK6foSFrH/2XcdkvSRxMURxTIkQN2CqdCtQiZMaJALK9oXxJbuxbCwdX6M rJMdncpmQPW8yVEoXXwkYssby/NXHzF10SF0GrAYbu5/+Ll8//4D/HwusHwcHRywaslU9OreFhUq lMPyZXNx4sRe/Pz9Cx0798bly1elJf+iehxy0cMHAyRQNdAPHj6JUuVq4uhx9Zz5ms85kOfOJcOc InX9ecqKQPjyTss8WbkmYldNAsuDAhq2bt3KO0CjVlqUZuv58+fSXE30rTBvBQKBQBBZECZuOKBW ydOWZrlALkOwd4qFVDn/h0Rpc+D1vXN4eeskjw4IS07cAlW64P2Tazi7eTw+v77P56mhtv8hif0n rS2IKMicmjZtGu/gadCgQWjZsiVPO6BtLEVGkRlGPfhTU/TXr1/zfGjUk79AYCh0DFHKEeoIhW7u qPnlunXrpLmmRz52qbdrir799euXNEegRJkT19/PDxnTp8bSeRPQpUNzjJ0wGz36jGC/+bfQjpw1 WOzaRNF0+mToddkcvP3wFdMX70WLbjPw4u03LFu2DCdOnOTncUHkYOuBW7h7X5MapVunlpg2aQQy ZkzLrleOaNy4CQoXKYQGjVqgdJmK2LJ1G19OA9Wbgov/r6hb6RNfWBDMQC9YIB969+mGceOG4/qt 22jbvpuqga6EPkvqNM7Th6KgfVmBwijXJYFFoP2bqFu3Lm7cuMF+fxn5NZ7MW0qbQB0EysuYE9E/ g0AgEAhMgTBxwwOqFIQkxWLGEC9pWuQo3Qg2dg64fWQlPj67FaqcuPSy8ZNlQNG6/ZA6ZyncPrYK 1w8vUc2JK4jclC9fnnfmlDp1alSoUAFDhgzBjx8/gpmikUlk3JKB+/PnT96ZGeX9FQhCS8qUKXkP 1zNnzuT5lCtVqsSjdNWOvdCIzGISRf18+fKFH7cC3Shz4lap0xo3bt1n18k/qFqpNE4c3IDUqZKj ZIUGGDV+Fp69eM3nGSO6rskPUPUpvPn67SfmLNuLuq1G4cbdF5g7dy4uXryEBg0aSEsIQkuyFCml sfChXbt2eP7qHQ4ePc0jQRPFd4G/rx9evXyN23ceonjxUkiQIAEuX7mKPn0GIHacBGjeohU2bdrM I/ODH69UT1Q/RtUU3dl28HYwA33Vstlo3LAWrweNHDEUcePFR516TbQMdCv22f39zIPE5qiWq0hU ly0bCmQg6Dr8z3dnRshAFggEAoEgrAgTNxxg1YIQ/+QlQ1Xzs7JGimxFkbl4HXx754p7pzbyTs6M yYn7gHLi+lKEAZAic1GUbz0FMWMnwpEVA//ulrRr2hUeQyWwLKg52f79+7mJRFG68+bNUzWdLFVk 6pB568uOW6oY37mj3uO3QBAaihcvjl27dvHOASlXLnWYF9Z8uXTcUsQPGTPu7prc5QLDGD+yD1o3 q4t6TTpj0bL17JqiMal6dm2Fc8e2wsHBHtXqtkXvAWNx49bdoPkhifjzh6Kw9Cl8zbBNO0+hcoO+ OHb6OqZOnYpbt27zlhMC03D4yk1pLHxInDgxlq/cDG9vX6xcuxUPHj3mfRAkih8LmdMlw93bV/gx Rvk7v379yvNhk4Hbf8BAxIufCNmy5aSDVCNWEVMevyFKrrhFU9q2bYtnL97ikGSgx4sTG4H+7Bz8 yx22djExdcpU/rkrDfQWLVpi0+bN7BxNqW00n7lG9BWofMY6JBBoc//C31R3AoFAIBCEFmHihgfK OqAu0cBIszNTnqqIlzidNAU4x02CbCUbIH7yzLh7cgOe3TwK6hDDkJy41Bna0dUD8eLuSbY7mr9M hWugZq8VQdP0p0G548ZIYGm4uLhg4MCBWL16NY82zJ8/P7Zv3y7NtUxkA5eawVHKBDJvRSdQAnPR pEkT3Lx5E8mSJUO2bNkwfvx4fuwZAx2zBB2n1JzS2PWjM3JOXLqW1a9dGfu3L8P1m3dRtU5bHD95 gZcnSRQfA3q1x9UzO5ApQxp06zMKbToNwJbt9JDqF19Gp+i6SykT9OnPvx2bmZMjJy5i5MhRePDw IX94IIj8TJk4GNNmLcG37z9w7PhZLF+1Hm/fvefHX53aNXDj2nmsXb0cpUqV5MvTA8qPH6klFPDk 6VNWg5LqYPRPxTDUp+gMGejbdh5AzFjOWLNxB54+ew4/H2/YWQfA8+cX7Nm9DfHjxwtmoG8kA73/ AMSNlxBZs+VgnyH75HndXDM0WJpdEEQQqt+JQvqWMRdpAgL0dqwmEAgEAoEhCBPX3PC6gKbyp1/s fyMq3HePrcf5XdNgZx8DKTIU4VGzMknT50GBal3hzyqqF3fNxMfnd0LIiRsXucu1Qv4qnfH+yXWc 3TIBX14/4PPUUKvwGCqBZZIpUybMmjUL/fr1w5w5c1CrVi2eG1SOerUEyZ1A0ZButiifL6WBEAjM DR1zlHbk7t27vPMxOV+u2nGqLYKabPr4+PAoXIFxBOXEHTkV/gH+yJAhFRbNGYNO7Rpj/NT56DVw HF6/fceuooFwdLRH+zYNcPboRtSoWhYnz1xCnqLV0aH7UGzbfRC/3d35ckrR9VfV3A2m8L127dmz F7169eLHnSBqULRYGZw8sgmfPn/Btp37cf/hY8yeuxhr12/Gly9f+TIVK5bHoYP78PXzByxaOA8F Cxbg5ZTihVWguPif6jGqR9HcyG3Voh4mTJqHxIkS4PDRU9iybTc3yOlzqVmjCi6cO67bQH/ylC/H P0NeXaehERIIFJTz9cWZvZqOOgUCgUAgCC3iDsHMqBmZatIsbHilz4rd3Lm7fcKJdcPx4OJ2xIqT FAmTZYG9ozOfb+cYA5kKV0emQtXx8u5p3D65Fp6/vqjnxP36lr9u/KTpULR2b6TO8T/cPr4aNw4v hSd7jaD9Cto3XpMNpQSWTKlSpXgPvmXKlOHNdzt37hzmJuSmgMwMEkUxPnnyhOcSFQjCm1SpUmHR okVYsGABz5dbrlw5nD59Wpr7L3KP18K8DT2UE3fXpvmwYb//GvU74iblxGWfa5UKJXF0z0qkTvkf ylRujjET5+E55cSVjKvqlUtj3vThuH1pLyqWK46jx88jZ6FqQfNl0WWJvid94suFI46OjtKYICrw 4sEp2Nk7IVW6ApgzaypGDOmNi5eu4fjJs9h/4DAGDRmJZStW4e1bTd8Fzs4x0bRJY5w5dRzenr/g +uhesLoiGzP6LzpTt24DTBo/CBOnzMPTZy9YBRqYv3AZdu7ex1PbEIYY6PyTZ/VgY0TrREYuPn4u jUVelPdYatK3jLmgxwRnjhzRTAgEAoFAEEqEiWtmtKN+dIkva1TlwQpJMuRhyot3jy7h1KYx+PDs BuImSgeX+ClgbWPHl4qfLCMK1+yO2PGT4eymiXh+8ygvD54TdywenN8Of19f9vpA8kxFULblRMSI nRBHVw3mZbI4ygJjxd6twPKhJuRnz55F/Pjxeb5cakJOZpRapKE5RcYtRd9S78GvX7/Gx48fpT0U CCKOkiVL4uDBg2jevDlv7t6hQ4dgDzvI+KPfCw0FYYfMkDHDuqNFk1po0KIXlqzczMtI3Ts1w+nD 6+DoYI+aDTuj75BJuHmbOj/TzHdytEetamWxYOYIPL1zJKg8SPT3Tw5cbYnvMSrRs3VzaSx88PPx wKc39/Dz6ysk+S89qtdqiHWrFqFh/Zq4fvMWrly5jkuXrmDZ8uVYsngx7t69ww56dsypiVCrW4Wk aMrrx+cQK04S/K90ZRzet46XzZyzGAHsM3nw8BGGDR+L9Rs2GWSg06f4z/nDAEVGYsV2kcaiNkHf rYrMQTamy88jv0EuEAgEgohFmLjmhioChki5rBHEjJsIafNXgEuiFLhzci0u7JgKz9/fET9pRjjF ii8tBaTJWQYlGg1mNxFvcW7rZHx5dZ+XU07csq0mwNfLHcfXDsaru6dYKe3DHx7FW6PH0qBpjej/ sP0JIgfUpJDSK1y8eJEbVJQPdMWKFdJc8yIbuGSCffv2DZ8/fxaGmMDiaNasGU+xkDx5cmTNmpWd vv/wBw4UeWvOG8FoBX2O7LdPqlezPPZsno8bN++jRoPOOHn6Ei9PnDAe+nZvhYvHNyFT+tTo2X88 2nUdhm07D4WcE5e9ROCfQP2SHrQKogbHDx2QxsIXT3d2LXt7D1bwR+HiFdCrVx9s2bAC7du1wE+3 n5gydRY2bNqC2XPmYM68eTh38QI8PD2D6k70p/w9GKvoiLfnT7x9dhU21jZIl7kQhg3pjwF9umLH jr3Yu/8wO29n4p1Mrl6zBiuWrcD9+6xuTOdtNTHk87oxEoQ/at+DtsIbCq2hMBpnVrf9/v07LxMI BAKBIDQIE9fMUD3BEGmWZRVtptCQIEVmZC/dGNZ2tji1fjRuHV8JOztHuCRIBTuHmHwZiqzNU741 0uYph7tnNuHOibXw9foNx5hxkKtsC+Sv1BHvn97AuW2T8OX1Q76OKmpvwBgJIhXUnHDmzJm8GfmO HTtQunRp3jGDdtSsqSTngfTw8OC5b319ffm0QGAJaN8I0jFL+XIJir4NbyjFSFRi8056kPgX7VYr GdKnxPyZw9ChTQNMmL4EfYdMxhvqIIrNc3S0Q9uWdXDy4CpUr1IKp85dQYH/1UfnXqOwY+8R/PZQ yYlL110y3UOQQGAqPH5+xvePzxA/fgIUL1UJnTp1xvRp43H/zmWUKlkcz569wICBwzB48DD06Tcg 2PmGfhHq0eIhi471aAn73L59fAJvj+/InKMwatauj3WrF7DPuiimzZjH6jV7YM3O4ylTJ8WFi2cx Z95cnLt4Hh6eHlrnCvbZq5jjhkhgmSh/W9oyNX5Mq11ckMjBgQcmCAQCgUAQWoSJa054nzaaSnfI Yv+HseJgbWOLFFmLIVfZZnD78hrH1gzBizvH4RgjDmLGTggbKcXCf+nzoXTTUbB1jIHja4axZU7x 142bND0K1+qFVNlLcoP3xpHl8HD7HLRf8r4pp0MrQeSjUKFC2LJlC286TqZVo0aNeBSiqZBNXOoA ys3NDV5eXtIcgSByoHauI5mT27dvS2ORG4pkpk4Vt+06isFjFsPfX2OcqhkipMrliuHQjkVIlSIp yldvh3FTFuHFizdB86tVLInZkwfhxtmtqFC2KI6duIi8xeoF2wZJ8yJkcOmTMGEEpiUgwA/uPz/B x8MNsV3iIUu2AkibPgv69OmBrZtX4fMHV/Ts1pEde2xhOv4k8XOK1jFsjKIzHuzz/vr+EVxiu6BM +VoYOWI4Du3fgqJFC2Drtp3o1384nj9/iVw5suD7l0+YM3e+1nmchuoGeUhiH75mJyIJa5cuksYi H8rvTJ8MWdbUnPj5Ey7W1qJTXoFAIBCECWHimhOqABgqvnjoKg0nz1xBxjxVMHHGYj7tFDs+shSt jTS5yuLpjSM4u3Uivr13RYxYCeDgFFtjllnbIGvRuihcswc+PruOS7tmwO0T5Wn6g+SZCqNMy3GI 6ZIQx9dQhBntkyxCOR1aCSIrderU4SkWChYsyDt2GjBgQJiahsnmLTVBp05GvL29pTkCgWWhvLnT VkTx6PJlaSzy06pVK+zevRtXr99Hy86j8OLVW55GRZ+6tG+EY/uWwcHeHnWa9kL/YdNx8/bDoPkO DvaoXrkU5kwdjIfX9gRbl8S+vH/KtBVZ81oKLB9/P294e/7gqRao8774CVPgv+SZ4BInKWrVqoXU qVP+c56RW22FVtGZwAB//Hb7AM/fn5EwUTJkz1UEQ4cMxeGD2zF6xED8+vUbDRq1xpx5i/Hy5Sv2 YdM5QiP6+NWMcUMVmZg8Yqg0FrFkzpwZb9++laZMj/K3pSZTky1jRrxmddx48eJJJQKBQCAQGI8w cc2IWoVAlzRQJc/4it7BkxdQo0ENvP3+CzMXrJRKNZ2aFajaGfGSpsPFXTNx5cBC+Hp7wMk5Pmzt NL1fx0mUBoVr9kaStHlxafds3sEZbzrKdiljgWqo3m0JH1d6r7S7YZUUpiyIxHTv3p1H4pLJQVF0 s2fPDjJkjREd/xR9K8xbQWRH+7wuy5ykYefr48ePS1ORH0rXcuToUd6bf7N2Q3D+4g32wf41UtSU JGE89OnaDOcOr0LG9CnRZ8gUdOo1Bjv2HMXvX79V15HFviE2CAhBbFmBwIzQMebr4wkv9+88jytB rajs7GNonUtCfugQkgSAn68Xj4T283GHc6y4SJ4qK6rVqI3JE0fhyeNr6NihFVvq7+eu+ex5SZj+ BMYzb/JkacwwlN+ZPhm6rCnJwOrK39lvkDoNFggEAoEgtAgT16xoKtyGif3PLuyhuVnMkz0z7Njf iFEjMXvuSvj6Uualv1CKhRINBvHxoysH4OHFHTy1gr2jM0/BwKopSJWjJEo3GwM/b0+cWDccb59c 5eXafxq09z20EkR2KJpgMqtgHzlyBJcvX0bevHmxdetWaW7IUA5RynkrbiwFUQG1G0BZ5qIc+/1c OBAxHTWZi7Rp0+LI0WMoXaY02nUfhc07j6p3OKYlewc7tG5WE0d3L0bViiVw+vw1FC7XDF37TcDO fcfxy939n3XoUhQYGBCiBAJzooyUpVQLvj4e8PL4gZ7d2gWbR6eS4NPGS1xv/6KJhP7J+4ewt3dC /IRpEDd+StSpUw+pU6Vin5fyHM6GUj09tBIYz7XTp3nrr6hAhgwZ4MvqvcLEFQgEAkFYECauGVGr POuSZvnQ3exXq1AC27dsx65Tu5As83+4feeBNOcvdg4xkKVYbRSs0Q1f3zzC8TVD8db1EmztHdmN b0xYWVvD3skZOcs0Rfb/NcazG4dx/dASnkOMKq5/9Xc/wypB1CF79uxYt24dxo0bh/nz56N69eq4 cOGCNPdf6CaSDFxxMymILKidw5SKKEoynT95UjMRhbCxscGKFavQv39/jJowH8PHLcT7D+x6RNdL A1S1QjHMnNAXV06sQ/nShXDi9BUUKt3s32XJmGFD/RLXq6hEshQppTELgh1nhokdr4Fq0eLGibYj 0EC/cX9/H27muv/6zI1dqhePGjNe+v1rJC8bNonPXRfUka1a56Ajvbwwd+JEaUo/ymtySDJ0eVPy 4cMHPqRWaAKBQCAQhBZh4poRtcqALvHlpT9jiRUrJtYsnojFYxfi3aP3yJ4tkzRHw+KVq1GtfmMs XLQcLglSIH+VTkiXtzzun92KCzun4efn13BwjA07Oye2E1ZIlDIbSjYYApeEKXBy7Qjasb8iaH9N Iml7gihDxYoVedPuGjVqoGXLlujUqRNevnwpzaWv/Y8wbwVRFu3zurbMQTamq88pn3nUZPjw4Vi1 ahXuPniOynW6YenqnTwy1lA5ONiiWsXimDmxD+5e3PzPfPbNqJpcSvHOzQRRhsNXbkpjEYuHh6dm hJ8f1Ay/f8UXN9GfQILOzQr5+3rB28MN7m4fg5Xz87jK+cFYCf6yYt48zJo6FanZ+MNDh1C0aFHs 2LFDM1OiNZM9u8ZRx7ohoX3N1SdDlzclyvqwQCAQCAShRZi45oIq23TxN1RB6xhubn17/VgaAwoX zIUbp3fi5cMzcHLS5LslvLy8MWTwWKTMkgbrdm/BtGmz2I2rPxKnyYkSDQcjVoLkOLlhFG4dX4kA fz84xogNGzt7XsFPl7ciqnZdKFX3NX/EH7CbCRNJEDVp06YNz5ebNGlSni+XKsJ+fn7cwDVX5Vgg MCfK41ZNhi5jSuyYjjI529hE6d6uqTPF6zduYtDgQZi1YD1qNxuAI8cvssslu46EUexC9I+x+6/E tUpgWi5dvo55a9Zj+KwZ+Pr1m+r5Qk10wKoZg6GRgME+UjWzXFVUa2XDsIq2JQCWzpmDLdOm4RSr F75g066+vrjGhvtnzsS44cP5MjKjPD15NK6pz8VqvzE1mYprUagjUoFAIBBEHMLENRPssm/UH0GV E5Ih9YVMRaohwM8Xzy4fwo8PuqOw7ty9j1z5cmLJrCUYOXUURo+dhB/fv/MeeklpcpRCiUZD4O3+ E0dW9IXrtQOwsbGHg1Ns2FjbUg0nuAjtsrBIECVQq/Ta2tpi6FBND8dqTeTCEy8vL2lMIIg6UPbz VS4uSOjggC9fvmgKozADBgzkD4fy5s2HvsNmoc/Q2Xj89CU73yiMFiPFzl5QM3eVIiOXcPto3igq esAqiPr8+PETazftQrVmjRGQKj5W7tqmemyqix2xKsdoaBUdefjIFUuXr8H67Tt4Tn71z/lfsf/Y Z6ZuiBsrAdg5fBjms/uRgtI0kY/ppqcn4hw8iEZVq2oKGaWZSv3+jVmzZmkKVFCrh+qTMeuYioR2 9OhVIBAIBIKwIUxcc0EXfWOkvU4I2Dk5I2WO4kiZvTjc3j/H06uH4f5dk2tJSZ7cOXD7+h3cf30f dgntkKzIf+zmYWOQiUuyl/Ll5ijVBO8eX8bJ9SPw4ekN2Dk6887PYGXNdulvRUZZsQmr2Nb4NgVR G7XvnhRe3Lp1SxoTCIxH7djVliHLmYOTP3/CxcoKbm5uUknUJlWqVFi2fBV27tyJ77+8Ub/lYAyf sAQXr9yBmkkVotj3EjzqNrh2H72NIZO3wdYxJp5cPCTthXn48PAKu+7G4K0XBFEXO3tbZMuTA7Gc nVGscBHce/cSAawupmYcaovqTH/+BJhM0Q1PTy8cO30JqYoWxOXf77F53x72Ofx7rlYToXoOCaUs mYuPwydFT25pqM0SPz9000o9MIqVzZgxA69fv5ZKgqP2nemTseuEFXumDvTQoFcvTYFAIBAIBKFE mLhmQq0CoE+adVjFLqiibhixEvyHTMVqIX7yDHh+4xhe3DoBX293aS6rNNjbo0q18mjauimW3liK 71Y/cOnaNXZzSnlJgyt2whTIXaEVkmbIh9vHV+Hi7plw//EBMZzjsi3RPkqVGNpfU0ogMDOPLl2S xgTRnUyZMuHFC2q8aThq52xtGbOcKcmSPj3e+Pggblw6T0cfypYti1OnzmDmzJl4//k3OvWZjLot h2DZur348PEL+6z/Xk/1iVAztw6feYDW/ZZj1pJdqFuvPho2b4N3d87iybVTfB1T8+LmGdzZvRDN 2naRSgTmomfr5tJYxOAcMyZistr3oQsn8fH3dzg5OOKHmxurh2laY+kTO1rZUP2BQ2gVnQhgn6GD c0zkyZ4TpcuVwdHbV1V//2qiz16tPLSyZGLFdpHGIo4OTMorZhqmEQ4OmDFmjKZAgdq1NiQZu15Y +P37N3zZMI+/Pwrt2aMpFAgEAoEglAgT11zQzaEx0qykkHEkSp0ducu3gb1jTNw4uAxvHl7k5XST OmpwP/x67oYjEw/D64IX6lerzvPf6lKiVNlRsGYPvq2jKwb+s1usOmPSP0HkRq2yq1RIy4QHsXx9 cTIK9uAvCB0zx42TxkyL2vGtLVOTLnNmfA8MRLx48aSS6EXbtm1x4sQpnD59GuXKlcf6LUdQuUEf 9BsxH0dPXVE1rZRiXwq7BPsH6dQlV3QZth5T5u9A2bIVcPv2bUyaNBkLp4/H/6rUwYHZfXF0wwL4 +9EtuWk4vWUhjs3vh+KVamP2xBFSqcBcHD90QBqLOMqVKYkHJy/gzK6DyJM+I+KSaRbIzg8hiE4h alGdYRHfaDTBydER392+48zdq/AN8IO1nS1+uv1inwOdB0IQ+5zUjPWwKLpDXfstYBrNNI8ppMzu I318cOnECZw/f14q0aB9nSXNnDABLi4uqvNIutbTpbDwgF1HRrIh9WRiY22N2bNn48CBA3jy5Amf LxAIBAKBMQgT1yywC76Rf0RYK3bWtrZIlaMk8lRoDfcfn3Bt/wJ8enkHKZMnwZ2LxzG99UhcOrMP FcoWRyCrvIaklNmKSVv++440E2xoSsnbFQjMRGVvb5w/flyaEkR33l+7hr1790pT+lG7mVOTscua inTp0sHX3z/amrgyefLkwdTps/Dq9WssX74cf6wdMWDkfFSq3w/9Ry7Eyg0HcPnaPXh4eLAvSnp4 ysS+EXa9C8CF6y/QZ9wOjJu1HfnyF8GlS5cwe85cpElD8V8a9m5ahfY9B+LG/tUY26I0lk8bgQsn j8DXx1tawnBuXjqDVVOHYGLz4ri5dwU69h6MA1tWS3MFUZ1k/yXB+F69MbZRG7SuVpOdF9ixaIDY QcvqiOoPJMKi6IKtrQ1qlv0fLhw5hjULlyFj4mSIFSum6metLQ4NTSgrzVajLfFtbLCcnWNHsfF5 bEhXsb5M72imCnTTOtLLC9NHk+2rQfuaeubMGZQrWBC3Fi6USnSjfW0OSaHh1KlTcPrxg7/Hi9bW SF+kCJ4+fYo5c+agUqVKvP+ILFmyoEaNGujXrx8WL16MEydO4M2bN5oNGMCUKVNgZWUVTEr0zVcr M5Tnz58Hrduli6YVibLs3LlzQeNK0fuWkctoPRm5TN6mQCAQCIIjTFwzoHbhD0maFRWVuzAQwyUB shWvi7R5yuPNgwu4d3oTfn59i7q1KyNF8iQICPAzWEHQPkr7qbb/YZUgcqL2XWrLkOXMTVGmC8eO aSYE0YavX7+qdqo3ycMD08eOjfAO90zBx48f+ZBueAQa6tevj1279+HmzZvo2asPYrkkwq4DF9Cl /wyUrNYdjTuMw4RZG3nZipXrMWzGAYycvg3pMmTnN9yLlyzVmZd2+tiheOr6CB06d8P7x7ewYFgH 1CuWHm0b18akiRMwY9ZsLF6+Chu37cKxk6exd89u7Ni9B3Nmz8GIwQPQu30ztK2SHwsGt8H314/R umNX3LlzG1NHD5ZeQRBdcHJyQNIkidg1UN00VBP7j1URA8yg6FMPy5I5I7rXqo9RdVuge4OG7DNV 1L31KvoY6GuXLpLGzMvCZctQsVEjPl6sdGns378fn5s1Q3I2rcvMbc1k8/QpNmzYwKfleqS7uzsG 9OyJTo0bo/vbt9j561ew+drSN0+XjIU61V23fDkWemse9F20scGwYcMwd+5cHDp0CM+ePeMPFrdu 3YrWrVsjUaJEuHbtGsaMGYPChQvD2dmZP6Bs2LAhX2/16tW4cOFCsI5MN23axIfyPtI2CdkUDWm+ /L7koTGkTZsWZ8+e5Q+TFyygmGpN2caNG3l58eLFg21fFi0jG7S0P7T+tGnT+DRBy3Tu3Dlom4LI R0BAAH55e2Cf2x2c+f4IX3/9wKSPh7D3602eXmTmx2PY9uWaweMLPp3E+i+XDB5f/ukslzHjtL4h 4/Re6HUMGaf3QONHvt0zaHz0h30Gj59mn6sx45d+PDFofNXXC3j2+yN+KtJzCiwPK3aiNP6srYW8 CX9WCfRn9ZwmjRpi145tWLFiBerVq8fnRRXoolS1alVkSZMAm9fPha2dE+zsHGFr7wgbWwc27QBr axtpacM5s3E8CtfuKU0BHr8+49sHVxSu3BvP7h6Bk3N8XNg6BZmK14K1rR1sbJhs7flQnramMhtb NmSylsTG3z66hGc3jyFBiixIkbUI31dDubR9BuoP3IzfPzVGwaHFvVC6+b/5qEwB5eWlmwmeo5c6 XaNx6uyDTZOhLHfExjsACfTTpH+gcjYM5NO+QWU0DAzwxfKNJ7Bx92UMHToUAwcOlF4p+jBx4kSu Nm3aoH379vyJvw2rRMpDWdbW1sHG5Wl5XBYZRVROQ5o2hDhx4uD79+/SlDp0DlFGopOoAkCSx8lw k8toXFt+fn5BQ3mcKpJUOaYGa/kdHeHGKtSCqM2imTPRd8AAJGLfv529PZ74+qIZuyls1aoVkiZN imzZsvHY/3Z2drBr2xbDhw/nx7LydyAf64Ye40TChAnx4cO/nUvqgo5rOkblY1w+jmVRufYxTT2p y+N0A0vHdpEiRXDx4kX8km5YBbp5y27sydi9euUSrrIb5Zs3b8PT0xMVKpRHr169+Q2nsbx79w5b 9x7GoSPH8OjeHXh5/IKP5292/QluzsSIHRfxkyRH0mQpkCljRnRp1ZAfi4LwJ3bs2Dj4TFOnMQcv XR+hc+VS2LZmMrJkSsfqhax+SPVEVj+0pXobqytSnS00WDsnwq93d6Qp00ImMdWn/FndiYZUp/L3 92HjmqG/n4+mjIZ+3nj28gM6D12HhQdPIXXGzNJWIhaDPns2tLYyPobFKkZ8/P5wX5oyLXJd1lI+ +8rpkpj9mkK/Q7pPpJQCcj21U6dO/BpMdcZ169Zx01LtJpWSY7WKFw83XF358ps3b8YYVs+vza6R k37/hrNmMR7p/OOHepKG//77z+j8+ISyDqpdH5Wvz7LGDBqEHA8fYgGre+5g6w5JkACPFAZsSPz8 +ZN/PmqiOsqkSZNw48YNHsFLxqgMGbcFCxYMMkv1zSdoW2GxA2h9MmPl7VHk7wBWD5NR275cRmby tm3b+D2achu038LEjVzQ9/nbxxPrfl7BVfeXSGoTGwt+nMXPQC+4WDvxIRHZx4mwrB8Zxos7pWVD b6R0iIc1SZojtpMz9w4EloOIxDUDdBIzVpr1FNEWJoTSIpRoMJjnuL15eDnePb7CK4OGKAjaxaDr L+2fOSSIbKgdy9oyZDlzQrfKZ5isWWU7JDNZELmZP20a1o0fj5PsZopuzVzZDd1bNkzEbgbLlSvH byxkJrIbrE3sBvLWrVtSyb+oHau6RMgPIAyRqbh57Zo0JgiJ5MmTo3r16hgzdjwOHjzMo5ivX7/O biC3h8rAJZIlS4Zendrg0I4NeOl6D5/evYbbjx/c0H/Ibt4pLcP79+/x8e0r3L92Hsd2b8L8qWOE gRvNUdb3jBH7jz/sNodo29GFQPZZGiu+HvuczKHoysGDB6Wx4FBEqtIE1KY0yd0dgwcPRosaNbB8 0CCs/fYN8xQGroza9Zqkb54+GcrksWPx35s33MAl5jPlKlyYjxsK5fTNnz8/GjdujBEjRmDt2rX8 mvKNvdf79++jQoUKfLkrV67woUyjRo2CmbYhzQ8rFStW/Oc1jGXy5MnBonEFkY+t36/h5M9HmPzx MFa5XcLEb0eCzEF5SET2cSIs60eG8XNez3HX5z32/7qHUq9m43+u07Hz2w3+4EpgGQgT1yzQRd5Y sf/ZjX1QRxMmxs4hBrIWq4OC1bvD69c3PDizBd/eP2E/Rl+9+otiP1UqNaaQIHJhzHem/V2ryVxQ UpC1Tk6Ib2/PK76CqEu3/v0xj33HBaVpIhnTdCYyc+Ov/ptzNCHTBIraGTZMU6AFRYlEBhKKJ+Nh IkOGDNKYaYkZMyY3eCktAzWJFQiUqJmEhojqYWomoKkUHVDWtY0Rq6iolptCUvU62rFv5048fkzd fRlPInaNXrp0KTJfuYIrbm4oI5Vro1bfJBFqD1hDkiFMnzABzg8fYrMUdXuZ6QZTlnz5+LQpSJw4 MVKmTMmjVcnk1VVnCWm+KShTpgzPRUxQZC3tlz4oypbSJSgh036hAXmMBZYHNbs//+0xGr5chlpv l+C1f0hdFAoiE2TmXvB6jl5vt+Ct+9eg86cgYhEmrhnQrigYIs16rDInyVzEjp8M+Sp1QIb8VfDB 9TqeXz8Cjx+fEMCbaP0rGeV+shGzSGR0jFwoj199MnRZc3LJzw+xWOVbmLhRn9zSUBvZzFUeaXQL YcdutKjJpjZqx6g+hXadsGDP1IEd2z6i8w+BwGCSpdBvMJiaTHmrYcv2A9KUdJ5g16NQia+rHklr Epmx/mkpKOvaRokb6JTqyzyKjuz298eunTulKcM4wVTQ2RkPCxZEu+bN8SmEB5nKa65S+uaFJF1Q +oOxw4fD7/p17Pr6VSoFZllb4+8dlemhfaJ0f2TUqpm1Ic0PK0WLFsWRI0f4OEXkUqoGbeTXJpHR q5YqgaJxlS2mBJaPW4AnJn0+jCZvV0ollkkJ5wxwzT42SGFlzH81cDHzQD40hIZx8/Pl16ZpI5X8 S49EZfAn32IuGrc0yJxP/XQEGj1fwtPHCCIWYeKaGNWKnwHSXtd8UOXjDxKnyYmSDYcgYcrscL20 H+8eXYGvjxf7UVL+rb/6i2Y9PqaoyJhagvCHItE+ffokTUVN0qVNCy92A0w5RQVRH7LqKWceKaQb p4ne3pg0Zsw/Br/a+WnlypU8j5/aPF3r6FNYoE4W6GjOwypSxQ78NYgEAoF+Dl+5KY2FD9vWzsTa jbsxcuwsPq2s6xkrQi2C1pSKytBZVy3C2RDRyqrGuqkUxmtCZOO/OHFA2Xz3Gfi+qYudbvb2aM6u wa1GjMDKHTswfto0nHJy4td6XVDee0ppo3b91S4zVGqcPHkSzRs0QI6rV3FIkbprKdMlto9/Gyyb B7kTMeoLQjZKlYQ0PyzQtimfLW3z9evXqqkalJ8fdeqmBkXjRsf+SyIr1LT+zI/HmPTliMVE35L5 qaY8MVIgmV0cZHBIxEVmqtpypJCYm6IRhietisIx06JRvAJSqX56JS7Ll68TJw9S2ceXShGiqWwq 09mUHP71EN88f7L6QtR/6GvJCBPXxCgvUsZIe11zoNy+rDQ5S6NEo6FwcIyFJ5f24uvrhwjw9wkS 7QmXtDzfjhn/BBHD8uXLpTHzoDzm9MlcJE2ZEp/ZMEGCBJoCE5A+ffqgqAJZcqVYu5xUqVIlPk+G OpbQXsaUlWp9yPtOQxm5jKIgaF+V+yVLRl723LlzUsnfMu33Gd5McHREUmtrVGfj7VxcEFI3jhQv 0s7fHxMGD9YUMNSOzZ6dO2M1u3HUNV9XuT6FhQe3b2MkG1JD1HwmbKIpEAhMS45sGbBz03y4e3ig buOOePzkKfv9U9RraBT4j+lqapGhGBL3n3zAuj23pSnLhaKgV67dLk2xc7TSNDVW7E/t8zKlohMZ 06UDZVGtrJnUy1qmTPb28KpRA2du3EC9li3Zb+EPr3P0HT4co2LG1CyoBaVRclq4EDlz5uQ5ZZVm LiGPGyslFH07ddw4zB05Est8fDDV/W+P7o+YurH6SDojc+Eag3bkKuW7pYhW6iyMCGm+qTBFXlyC 0iyIaNzIwQm3h1j67e99gCUwO0VDnYphTe3XNDSLV0h1GVJIdH+zCd/8Pfg4GcKGGL+zPh3nQ9qH fonL83FCNpV1EdL8iIDy5iZ5MgQHft2TSgQRgTBxTQ1d3EMjWlVRWTQP9Dr/yjFGLGQr2QB5yreB r/tvvLp1Gr++vAuWTuHv8jSgiAQzSX4NQbhCJi518mMoapVaXTJmeXNBHRr98vdHwoSUCdU0PH1K N+J/kI7diFAEAo3L0Qfye5HflzyP8oARZH5S/jDlfIJuMMID2ndCbv5G0DhV7CkSgqIkqEJOze/k /aPoDdn0pfXpfY9jNy4yVEaVb10RFuHFXEdHdO7WDVS9Kl2vHi/ry/SOj6kz0dcXZw8fxokT1FAz ONTxWen8+WG3Zw+us5s1fWjnzgtJ8vduLKdOnYLTjx8YxcYv2tggfwQb58ZC0cxq6CqXCWl+aDDH Ng0hol5XEP6Qkbhj9xFMnzQUFcv/DxWqNsX0WUtYledvnc9QEappEEwsXTx9+RGTFx1B71Hr4GUV E+NXbkDqjBRPaZns2zIfJ09fQttOA/Hy1Vt2zmXvL5Rin7xquSnF/uP7rY/IYqCHRJ2WLbE5Rgxp Sje1YsXCzNSpMX31aoyZNYvnGyfkugmZkgGsbqLWmFuZE5/M3Fy5cqEbqx9Q3YaQt2GsiAcPHmD0 kCEoXqwYbPftwz13d1STOjGT6eLkhOaNGyNevHhSiel5+fLlPwEAypy0Ic3XBQUaGAPlxR02bBhP rRAW+vXrJ6JxIwFufh7o8H4D9rlbppFHJusTn88GSzZltZHTG2grvu3fB0dk/Kotszud5p6Phk3i FYRnoC/ueL1FSvt4QfNkKNq2f2JNR4UEjVtaBK42p348gp8f9TwjiAiEiWti1C72hkizrqIiZ2qs Qt63OIlTI3/VTkiXpzy+vXqEj0+o13Z53zTLKMfNJUH409veHsuWLZOmoh5k3voHBJg0EtdYKP+X 3GnDhQsX0KRJEz4uI99UhBfaURNkIOurfNONEpm4cvQt9YpMxq0yGtcS2Lx7N+LGjStNAfv378fn Zs2QnI3rMnMpo95EdvM1XuoNWz4XUfqEUqVKoeO7d1iiiK5Rnq9khRdebD/Xr1iBhd7efPqitXWk iMQNrXGrD1pXnwzh169fBi+rvX15PbVykjnQ9zr65gkiDmU6hXatGuLM0c148fI1ylRujINHTrLz R6DBYv9BLYLTHFLy7sNXzFh8AG17z8Przx4YPm8pxq/fhbwlLS9vn5IM6VNhzbKpyJ83B8pVbYIV qzapmtaGiD57tXJTSxfhaaBffGz+VkGtWrXCh5QpMUGa1kVGttz2EyeC1U+0r799RozA6JgxoXnM 8S+ymUtJkwpv2YLRHTrAil1DlyxZgvv37/Nm4WoPWrVFy27YsAH1qldHe1YnSnP6NN6w8hWentCO Ba5tawuHHDlQvX59qcQ8pE6dmj9UV6I0U0OarwbV61atWiVNGQZtjwIaKLVCWKCAB+1OzwSWh5eX N/9NWCrn3Z8i473haPtyDbwCNan0Xvt+52VqouXNRY04ubgoCjenU/KgaSUUbZvc/u+9C41bWgSu NsvcLuC6+ytpShDeCBPX5NDNfGjE/ldUSEwObdNAJU2XFyUbDUWiFFnZilITank+Hw1eeTK1BKaH nsJT1ABVVNXo6+vLTVxDonHVvjN9MnYdc+Dq6sqHypQAEQ0ZuUqo4hvWyq8xKHsTJmh/jH19isRV RuNaAtqRwGTg9+nTB8eOHcO3li25matGI6YM795hxowZ/Djs3aUL1o4ahWusvKNWdI32MUsitG/4 DJGxzJ44EfX9/VGaje9giuniEhQhbcmomaU0TeVhgdZXkxpKc1OpkOYp0fUaynLtedrI29V+LVkh oe919M0TaOjZurk0Fj4o0ynUa9IZnh6emD11OAb07oDps5aiQbOu2H/wuKqh94/Yn5rhag4R3378 wpzl+1C39Vhcf/Aa/afMwszdx1C0MiWssXzkdAqdOzTD1vULcO7iFZSu1Ajbdu5n5211o1yn2PbU PidTi15LSUQY6LFiu0hj5mXJjh2YZ/+3ibM2jx49QocePaQp3RQrVgyFK1TAGGlaFxQP25vp9rdv PBfvmylT0KdJE2Rg19Dq5crxKNBZs2Zh+vTpvGXShAkTMHbYMDSrVQvZM2dG72bN8ICVd3zyBB/Y 73nsly9Iyrf8F4pLq2JjAxQpgm5SCiZzIkfVUv1WFtXL5PpcSPNpWh7KKlGiBK8jGgNtj4IDtFFu Xxu6NyGDmSJvlSkU6HuQuXnzJjeVo3rfHdpQi6uZM2eiV69ePJggd+7c3JAn1axZk0dAKtWS1W/l +doyx/JDbqy1mDy4uqA0B4cy9ODGKRmiZWNlVo2YJWmbqtpQpO4et9sh6pLHvw/A1CJ/SYTaNtRk iVBahSoPZgU7LkgReXzWYudqGh/F7t9Gjx7Nf0dRFSt28xlm10TehH/gHyagSaOG2LVjG1asWIF6 UnPWqAJFy1WtWhVZ0iTA5vVzYWvnBDs7R9jaO8LGVndFJCQu7ZiF3BVaSFOULNwP3z64onDl3nh2 9wicnOPjwtYpyFS8Fqxt7WBjw8Rej4bytDWV2diyIZO1JD7NKhMm8uuPrRyE4g000WrmJKhCG+DP blz8+edB46QAXuaHAH8mKmfDQD7tG1RGw8AAXyzfeAIbd1/G0KFDo13znDdv3qB26dL4+PkzirFK 8jumO+7uvEl/p06d2LFiw5WZVUzpF9yHzXeXTnzW1tZ8Hg2Vkit4xkAm2ocPH6QpwyBziwxnOTqC htQTplxG49qik7g8lMcpBcDWrVuRhVXQH0rpD0wNGWiUikC7Iwf6nJSvJ6dSkHvkpfUoaoGk1gkE QfllDx8+zMflVAdKlPOp8mxMKgOqFFMkjJxagSrQyu3TtilaQ67oU9M6mpaXp/dD70X5/uWyiII+ 85gODmjRpg2Pem7bti06duwIW1tbLjqms2XLJj02+xdquES3XLnZeyrw8WOw6FsZOvq/KzotkUmW LFmocxrTMa48lkl0nGsf0+PYDWF8dlO7md04EmWZ4rDvadWWLXw6skBGpZrJqGZgKpfTXk/Xdgi1 eYaW6ULX6xuzXSondM1TK1eivYxyWt88wV/oczn4zPD0Qcby0vUROlcuhW1rJiNLpnTIVqgeJozq g8YNa2D56q2YNG0xunZshl7dWvHl9x44gTUbdsLDwxMtm9ZBtcqlETOmejPzGAnS4eOjf9O+mBpv b1+s2XIMS1btQJy48dCwcw9UbdFWmmu5aH/2L159woTpy+Dk5IQRQ3ogdcrkOHX2MhYuWQsfXz80 a1wL9WoZkpUVcIqfBh9dT0tTZobVHT6x8/xa9h2s2bgPqdj1tUGnHihTlx43mp8UMeyQMqadNGVe unbtirVr16INu27LdVPlNVtbVBdVgzrUKly4MOgqnEZTxK/XfSRRNK4uKHkc2SR3mCj1gjU7R9iy +oSdjw/svL15B2yUPz+kpAgULtAhRgwkLlkS7fr04Z3p0jV8/fr1vC46cuRIXscWGM7OnTt5/fTJ kye8Tk2dMavJxSV8HjyYE3p/VNej+h/9Jm7fvs1N+Bw5cvD3FydOHGnJf1NiUG5mki5MuXyAgzVy /dR01GlpkHGbwNYZNePk4uatobz1/YGpnzQp5uZ8/nuNJYOXINOVInZDgl5fzqtL5mvNZwt46oQs Tkn5+g3j5sfYZDV5dPCZ3094agVDoChiysVraVRzzo7ZsWvB63vwumZEHZ937tzhQ7oeEOfPn+fT 165d49eUqISIxDUh/zy1N0KEHJlFMj1kW5hC7H92kTG3BGGDjLZyRYqg2ffvoFPgAVaRvO3uziuY n1nFoH758jh+XJNkXYaicZcuXao3GtdYA1dG7TvWJ1Pj+uyZNBa+yKY3iQw+pcFJ3xEZuBSFIM9X QiYqmazyZ0J5zZQ5ymg+RUooPzNjUhuQOUuvT69L0r4gEhSNIe9/48aNgwxcJRTRMW3aNGkq4pnC brrWrlghTRlOR3t77Eidmo/XfvtW1cCVkT9zpQjlOdwYGcL0CRPg/PBhkIF7mekGU6Y8efi0JUOm mVLaZfI0GY6yCHmovZw8TsjT2ooo9L02zZPfn3I5eZ/l9xsS8vLKbcjomyeIGJTpFNo0q4sT+9fg xcs3qFCtJQ4dOYNqFUthy+rZGNi7A06euojs+augY7dh2L7zENx/ueNPAKsnSqJqWCAbmlNkHFas 3w+rNu5Hy179sfLc9Uhh4Kohp1PIlzc7KtZoiZVrt6Jk8fzYuGY22rdugP2HTiJ34SoYO2kOHjxy ReCfAJ2iD5+CCswtL09PLF69B1Ua9MfB41fRbeR4LDp6IdwM3PCG+iwwBrXrLylFihTo27XrP52c uXfooDedEuHAxDs5ZSKLdQQ7Fw9hN/79vb3Ri01T1vmQrJYZTFlZXSlbw4boLHK6mozatWvj4sWL +Pr1K4/MptZS5cqV4wb5rl270L59e/4QnUQRqzRNpi+Zv/fu3YMPqxNaMidPsnNQ7tx4yOp3Hh4e fH/J+Kc696RJk3hwBNXFqXM+qqfL0oZMXuV8bWkTluVjJ4jLzTtLpEDM1OibuPw/Bu7x34+Q+u4Q WF3vyKWMbiUDt9/bbdy8VRq4pqKYc3oeCUwGbnFpPJ5NTFR0yRaUWiEk0bKWyFnPZ3hl+yvYsUPS JryOz2rVqqFp06YYPHgw1759+3gAJqWi+/37N/990X2Xm5ubtGbkRZi4JkStUmGoNOsHN3WDE3pj izav9pqhEd8e2D6aWXIWB0HoWDxtGlqzE9VwVhFQkoFpKzuJTfr0CQuHDUPfTp00MxgUpUC5cRcv 1jx1VEPtmAhJoVnP1FSTtikbkmGVoZEUyvekFiVL0as0jy4wZObKJqxs6FIeWhnKoSunP6DlyFBV Rs7S9uWoWUOR8+KSChakW5jg0H4p34MatI8Uias0oenzUfvczC2CjujlRlTarzPlc3aGD7vwH7t2 jUcb39ER6SOzevXqYJ+L/NlolxkjXdAT5LHDh8Pv+nXsYjcxMrPYPlr2rclfZONSHlcb6kN7feU6 8rT2fHlaG6XJKRud2mWy1AhpPr0uzVN7fWWZvJy8rNryasjLKiXvC43LQ1mCiIfSKezaNA+/3T3Q sEVPdjPhiZmTBqFfzzaYOXcFGrfujQOHT6JE0bxYMGsk7lzajQpliuLI8bPIUagaOz9QE3tZrIYU 6G8W7dh/FtWaDsG0uWtRrXFzrDpzHXU79QC18IqsyOkUOrVtjE2rZ+H8xWsoX7UFN8grlS+JZfPH Y/uG+bC3t0PrjgP5vFHjZuPo8XPw9PRCsI7l6LMPCDCr1m45ior1+0a4gb526SJpLHLRa9AgnHJy wklpmqDo1+vs+imbuV2Z7vM5puEiU+kYMbA7c2asXb8eTdpGzgcekQFq2Ue5d6m5NAUQbN68madb cHd3x6VLlzBixAjkz58fnz9/5n0a1K9fn3eER/VrCnzo3r075syZg4MHD6oGJYQn1MybzFs6Pilt Bz3M0FcXtCQOuN/n5p0lss/tDs89S+kPer7ZjHmfNWcDSqXwINsoHMvYG19zzeDGKEEdjRV/PBWb f1DyNPPwPUDTaVpiu9hBkbdURtG1yvQKcudq1AGaspxEy1oilFLhlre+rqMtC3r4Q33AUN8plKok MiNMXFNCJ9/Qiq9OlURZmrIgtKeNgtY1ldj/gX/CRYLQs3jDBnTTY2TVYnrAbvALa+WKoWhc6uhB VzQuHZfGKjTrmQo6WVMyEbnjDLXXCo3C2hxOmfuLIPOVUj9QhxkEXWAoTYLSoKQn8bJR+vbtW5Pk QZXz4lKzE10pHQyhA7s5Ukbj0uej9rmZW8nYRZmqEg00uxEiS5jyMzUZMABTFy3i2+jZsyeeJk0K XY2WqJq3jt0o9OnWLdhrE8ppY6UGRWg0b9AAOa5exSFFCoelTJfYjWrwTL2WjZqxSdOyARleaBuc ymltqRHSfELfPELbvJWnTYG8PYFlQU3Ap4zth/JliqJqvU6YNX81yvyvMPZvX4xG9apg1bqdrLwj Nm3bj0BW/6lZrSzmzxiBJ7cPs+nAILGzDBsGmFSHTlxD4w7jMXbqChQpVwlrzt1A037D4OwS+Zsn 79syHydPX0K7LoMR2zkGFs0ejaH9O2Hrjv2o27gLtu88iFQpkqJv99Y4f2wjZkwahCSJ4mP1uu3I lq8Sq4sGBImdqFU/P1Nox/5zFmWgTx4xVBqzLOhaqfw9aIvoOXhwsGhcKk+UKBGGDx/ODT/7Tp1Q 0t6e58H/2yuAcVDtmuoPhdl1uHm8eCjGtjmL1d+0OxAThB8UiU11WkqhRfXRPXv28OhWimqlIIce PXrwevPjx495rtny5cvDnh0HlGKL8mj279+f3/9QvYvq2OaCIgDp9aiuSelDqPNdqt9HJmJZO3Lz zhIhM7bR86VIcLsPbnq+wY8AT27UEmTukpkb31ZzfqAIXEppQKkXUtnH52W6oOhZ7Ty6apJTKSiR DVh67Zg2FPcPvPT5hnKuM4N1riabvbS/ynISLWupNHcpII1FDihql1JOUnQ/3V9THvTIiDBxTYj2 Tbkx0myAmsoppCBomVCg/VphkWaDWvtpLgnChHZnC2oMY1IeWXI07qJFERuFEXSshZFnDx6A+gWm CncOI5vsmRvt1AfKJoX//fcfj5LV/v3J0by6mh8qo2ENgSIaKIo2rFBEMOWgNfb1TU3mDBl4mgFD 6MCO8wWpUvGIjKbt2/My+XMeMmECBrObs+Bx7BryMV13d4fjjh0oX7gwbt26xdchtG8ojZESir6d Om4c5o0ahWU+PpiqSO3wiKmbtTXSsdeOLMiGpRqy6WiM+ahcjsZlaU/LZWrQPHmf9C1nKMrXlKWN XE6vq3y/ymm19Qh5npq056tNC8Kfrbv/xgPKRmCrpjVxdPdSvHz1FpVrt8eRY2dRtUIJbFgxBf17 tMaps1eQu2gtdO41Cjv3HIH7b/egdbnYuUbuHyCsOnPxLtr3mY2h4xYjfe6CWHz4DNqOmIiESf+T 9jryw9MpLJ2EvLmzokqdDli9fgdKFMuL9Sumom3Lujh49DTylaiD8VMX4uHjp8iaOS3at66H1Usm 4umdw+zzps9cEjfQ2WdnQh06cRWNO4zD2KnLo5yBHlE0aNAAfmnTYqU0rSRBggToO3Qorj9+jB12 dmgTLx5SOzhwQ5fSIVCtTNOPfXDo4fA+JurGtY6tLeIz7SpSBG3Gj8deVpdr2EqT31pgmVDO3CpV qnDjdP78+bze++LFC37dpTRlLVq04MfG5cuXeWRsgQIF+LUzX758vLUZPQBYs2YNT+vw7ds3aavG Q/VFir4two4dMm+p2XdkpFasnHCxdpKmLIcx/9XA7azDec5ZMlTPZOqH4UmrBqVWkCNcaUgkt4+L bolKc+P1ZY4JfB2K0l2bpg2fbyo8AjRBVWTgypG4t73e8ly5SgOYjGKicMy0wcpJtKylctSD7kwi F2Tk0n0r3YtT1H5kzFUuTFxTQTfxakakoWLou6lXT7FgIHzfTCS+ueDGkrnE/uOvZwrGs4qW8qY2 qkvJCyY6vWr6mg4ZisallAranZGpfUek+dOm8ddUm0fSt64+hRWqoN178gQU80qdVeQIQ6SpqaG8 PcrIWoKahpUsWZKPy1Gxyhy4dKGRI3gpcpeaginn0/i2bdukKcOQ8+KSmRtWqOO1iKZhu3bYopUP T428bBmPSpWw9+xZnmeMUB57lFeteLVqGMLnqLOY/U46s8+Oojm6dev2zzk7NDx48ACj2Q1mCfa9 2O7bh3vu7qjmFTzaoQtF/rCbinjs5jOyQDdKMnSuUE4T2tNqy8hoz6NxWdrTcpk2+rYfWuTtqb0u vZ78mvpeV54vL0+SkedpS54nD9UkCF9SZ8yMXuOmYPP2Qxg5aRk/pyijLpMmSYCp4/qid9cWmLVg LZq1G4iDR86gWOHcmDt1MK6f3YJypQrj6IkLyFO8brB12RmKVRnVc6kaqmu3XNF7xDL0HT4fcZOl xeydB9F98hykTJ9RegeRH6WBTnl+O7Sqj/XLp+DCpZuoWLMdduw+igplimHRrFHYsnoG7O3s0K7r MD5v9IT5/LP38PDi68piX2Sw7yIsOnPpXpQ30M2B9n2SLvVk19HRUl1AbT5FxlMnN2TALtixA3km TcJdVv/qnjw5z49LN8e8YzMme7ZsbnbdnZojB97Vro3irK6z+9AhTF++HCVYPUIQeXF0dOSdhtWp U4d3fr2cfafUOo3uf6iFGgW01KhRg3eoR63jyASmaF6K7C5WrBjvt4LuL7ds2cINWsppqwu6DlCa h4kTJ/I8t2QiRVa2/75lkZG4X/3dud5o+sMAAP/0SURBVGErm6EERdtSPtyxH/Yj5s3uPKqVhpRq gfLiKk1dgqJ0KSUDoYzOpeVo+ZB0yePfYBZ6fYIMXCcrTYeRR3895MOogKvvZ2ks8kH3gPRA5cSJ E/zeLzJhxU4qYXZL5E34B/5hApo0aohdO7ZhxYoVqFevHp8XVaAckVWrVkWWNAmwef1c2No5wc7O ETZ29tISoePa3kXIUrK2NKXh59fXKFy5N57dPQJ7x1i4vHMWMhWvBWtbO3ZBYbK150N52prKbGzZ kMlaIyt24TElJ9eMQKFaPaQp88NTS7CbjoAAPx45Qgpg+hPohwB/6sGTlbNhIJ/2DSqjYWCAL5Zv PIGNuy9jKKvQ0QU6ukA3/xvZcACrpP7w90eMGDHw2dOTRxJU5Uvop4+9PbzbtsXYsWN5ZVetN2Dq YGBYjx6wfvgQR37/1pkkPGnSpEG9RBoL9dBKFW4ayj32y+Pa0u7Jf1Dv3mj/8iV6seX7sW0lGDAA g0xoNFJFjgxQJTRNBqycn5VQO8WSIavdfIpMUGWOW0L5GhSZq51XV/k6nTt3DtZxmqFQnjDt7VIZ VVgJOudp59qVX1f7NdW2Fd78L3t2VLx/H9QYtC07hqlpnbKna2o6N37YMDRu0yaojI5v5WdJULRF sQIFcJj9bv7NFvwXaiS1mmkGWz926tSo3aQJr9xnzpz5n22qQc39qAfiHRs34g37rtux32qXL19U I+lrs/31zpsXHQcP5qk3qLdrOXm/JaM0I7VRmoy0HE3LQxltM1NGbTnltDbK7YeE2nbU1pO3pxwS ynEloX1tbeTtKJdVKxP8S5Zs2bHs1BVpynxcPXEEE7p3QKH8uTBlTHf2/ThLc4Jz4MhZbNhyAB6e XmjaoCoqVyiOmDHUo5xckuXEyxs7pSnjeOj6Fhv3XMSxk5dQqERJ1OnYAzmLGJdHPTJweOMazBo2 APVqV8L44d2k0r+cvXAdS1Zuha+vPxrVq4za1ctKc4D7j57h4uVbOH/pJi6w4eMbVGvS4PJfNry6 tUeaCh3X7zzHuu2n+bZLV66KWh26IWNOy+ucsnK6JOF2HiFTi9SGXZOpeTldk5XXbFlq9VB99GP1 02179vBOYdXIkiULrl69Kk0Fh+qd8pDqcHZ2GuNFF7Scsv4pi1J6Ufn69ev59ZoiMGlInXAJIi+U cu7JkydwdXXlQ6Uoby9F/ipF9UFqQUf3L1GBg+4P0PC98R0IhwcUsfor0BvN4hWSSgyHjF3qGK35 C81765GoTFB6hHXfLweV66OEcwb0S1yej5N5Sx2lyduhnLdyKgfqXI32lXLzkvlLaI/T/lAKBrm8 5jPj7/HMTUrbuDifui9crB2lksgLXYfq1q3LI/AjAyIS10TQRT4sUttGMEIbiUvbMaX4JpW5e80r QegZnzIlirKTETXErtaoEc8RVY2Nt2SV0ZD63qRoXGpmoB2NK7Ng+nQULlwYle/cweHfv6VS3Wgf 24YqtKxatQqZ3Ny4gUtcc3BADinK1VRQJKz2/soRtMoyNcgUVS5D0jZwCeVrqJmjyvVDY+ASatul Mnm72gYuoes1I9rAJdYdPIh59rofqlE+NLWmj/J7kkWRroNGjMDgECJ7KR62N9Mbts68Fy/wZsoU 9GnSBBnSp0f1smXRt29fnn+Nfn9k1FMHFmOHDUOzmjWRnVXsezdrhgesvCOr/H/w8MBYFQPXj6kK u4lld4DoxvYpskFmgGwIyONqBgGVqZmfupaXoXVkA1Mel6fVkLen3K5amRqGLEOvrWu+9vrKablM H/J7U1teLgvp/Ud3Dl+5KY2ZlwJlKmDqpt14/vYTWnYaicdPXnKzR1uVyhXDmiXj0adbC5w+dw35 SzZGt74TsXPfCd4ZmnJZOjcpUyIYoucv32HivN1o23smPv/yw5glazBq1ZYoaeASFRu3wJila7Dv 4Cl06DEWbm4/2Wf3NwqWIp5XLx6PVs1q4tCxcyhUujEmTl+Kh4+fIUvG1GjTvBaWzx+Nh9d2B1tP 89mz8VDo/sNXGDp5I7oMmI0A+9iYvG4bBsxbbpEGrqWivD4boh796PG97vX0zaMHsCTZUFZbRilD KXLxIjfzqF7w7l3k6QxIEJwkSZLwQAwKFJg0aRK2b9+OO+x+iHrAp0jeQYMG8Qhfyru5du1aXu+M KgYuUdApFYo7WU7rRiVkdBpitqpBhqtyXTJQZa56qD8M0uas+xO+DyTaHrHb7TbP05vv4Xg+TdHB ZOxGBV77/8BL37+dLkdmKCAmY8aM/MFbZECYuCYiWA+2oRDfhjL3FpMSVk2QxoxDrbIRFkkbDV8J QsXkhQuDdVZF0YHHjx9Hwh490C1ZMuSMEQOUJl2tv0uKEejj4MCNXEL+/ilqsG6FCjg1axbu0TLe 3nw+oTxOlNI3LySFBspZdenIEayQ8lbRHl728+N5qARRH+rcopKRecbUjj0S5Unzy5oVml+BBoqt 7cukdvtVmmk1O9YeurnBg53Xlz9/jso7diDunDlIxCryKTZuRAY2zLF+PYaxCv9rHx88+v4da9jy bbXSJsi4MpVnv9VY5cuj8zDKYh050WdsmgLZwJRl6Rj7ecjGrCHvT15GXkcQcaTPkQsTN+xEjLgJ 0aj1QKzddIDV+VgdT0VFC+bArEn9cPnEGpT9XwEcP3UJBUs1DbYMOzEFm9anT5+/Y+6Kw2jWdQYe Pv+EwTMXYPKW/ShQtoK0d1GX4Ab6CLg+efHP51OhdCEsmD4YG1dMgr29LTr2HIOq9bpi3JTFOME+ ey9Pz2DLsw8fanlt9en5q3eYMG8X2vSeES0MdHOido3WJzJLKWWV2jwSoXxAEhbJ2wuJ6Uy8i6UZ M3T2bSCI3KROnZqn2eratStatmyJTJkyRbpm2iFhb2WDuz7qQT6WBqU3oIhWXVJLfyBTzPlvB9Ky IWssFJk7J0VD9EpcFucy9edllItXrQO0yAjlRo5rE3Iau8gEPYyJDA9dhIlrItSiSI0R3wZVBBRS oj1tELwlL1UsTCn2v8r+m1OC0KGWwoBu6CmR/uaDB9F73jycZRUNXf1x9vHx4ZGWcjTuQlbppKZg VaTo22y81DC0K8+GyljoSfjsyZOxxN0dcaQyauqeK1ky0XwtGkE5h41B7diTNWjUKAyxt8cXaVnC vUMH0O2XLjOXoLx6lIahHROlyx/x6xeG/PyJ/t7e6MWmKZNeSFltqaOVrFZWyNawITpHgXQwSkNR NiSVyGXmMB6V29aWPF9NxiBvX/t9mQLapr79J9TKzbEvAuOInzgpxm/YhQbtu2DSjGVo3nEkLl25 zep1wU1FWTEc7VG9UnHMmtAHdy9sCjaP6mFqZqFSP3/9xrJNp1G33WScveaK3uOnYu6B0yhZo45m h6IJSgO9YeuBWMMNdFav1FLKZInRs2NjnNizGJNH90DihPGwbvN+5C3ZOPiyrEqijMzVp4+fv2PO isNo2mV6tDPQzYHatTmsMvV2DYVqomTmCqI2lMajdu3aPIVXVCOWtSPqxMolTVk28W2deUStLtF8 NeamaBSU+uCOF3/0Eipe+37n6RCoszIyb2UotUJUYH2ylkhp9/d9RRUoZcrJk39z61siwsQ1FXQB D4toE8rKIpOS0JiZ2maoKaTZrnoFxlwShI49ik6v1ChUqBC6DBiAlDFiSCXBkaNxqcOtehUrqkbf KlH77kj65hkiQ6FeZQf174/5bFyZ93cJU1qVlAACgSFQBHeT5s2DpVWg3ouvX78eZOZ2ZbrP55iG i0yl2e9yd+bMWLt+PZq0bauZEYnRNiHDai6Gdhvyfiilq5wkY8jrycvQUB9hff/yvqltQ988QcTS uNdALDpwArESJkO7HuMwdtpKfPv+Q9UE1CW6Jqo11yf5+fph4+4raNh5NnYfvoJOQ0Zi+elrqNCo ubQH0Q9tA71ZxxG4eOUW+yzVDfDMGVKiddNqWDJ7CDfQlfPYh88+ZzauRz9//sayjadQt+0knL36 ONIa6Bcf645Oiwi064WmEKEWVRtaCQRKqNMz6jeiWjVKZBf1mJqoNo/CtHSokzMyUXVJ2QmakixO fxObLf96Xhoznle+33jHadQxGuXInff5JI8ATnC7j7SEbtomKBYsGtgS+eJPSRujHnSNaN26NXbt 2iWVWB7CxDUBrDoQ5j++HRXDVEaucBiDsrJiKmm2G3w/zS1ROQodty9fxt27d6Updd6/f4+UDhQz qA49n9y4cSMK3r4dYvSt2vFC0jfPEBkCPS0bPGgQNtvZoamPj1SqMcNeMVGOG4FADe0bMTX1HzYM x5ycoOnqTbMO9U48fPhw3Lx5E/adOqEwK2/EdIYvYTx01NIDh8LsdZrFi4dibJsz169HunTp+Pyo gGxuksGobXQqjU3t+drLqkHLKKWEpk1pampvn1C+htr7k1HbF3lZtXkC09OzdcSZmqkyZcXgxWsx ZOZ8nL10BzUa98fMhZvh+ozy5fqHKHY1VS3fdfQWGnebj+UbDqN++65YdfYGarbtrHlRgbqB/uMH Av8EGCxWI1E1bkl+vr68E92GnWdFCQM9VmzL6jlfrW4YVhHa1/qwKiToGi+I+qxcuZJfz7t06SKV RD18/vhFis6sKOKVDFRd0hURW851ZtAyoU2lIBPzZndkvDecb7P7m02q2yODlzovo6E8nswublA0 MHXWZmm0cymKcjEzSVNRCxcXF97RWa9e1HbSMhEmrglQMx6NlWY7FGXxV8GQKhxGQeuYWubabkgS GM12b28cD6GjKepYIY3C9JShqMKKzs44nzMn2rdvj2fUqVIIqFWSSYRaZdcY6WPdunWYNHo0jrLX qqUVJdzWygpRo8GKwFyoHbPaos5N+o8ahUGS2aacFz9+fPQZMgQBTk5Ix4Zt4sVDagcHbuhSOoRz TL60khaUhoH6PR/HVMfWllXUbLGrSBG0GT8ee8+eVe18LbJCNzOyQalmdKqZl8r58ri8jK7llVKi PW0s2q9H42plSuRllKjtN6G2PX3QsrK00TdPoOH4oQPSWMRRokZdLDp2CQ07dsPxs7dQv+VQdBsw CwePXvynVVYwsXNOYIBfkI6cfYA2/Vdi9pLdKFOzHlafu4GG3fvCgZ2PBMH5x0Bv1B+zFm7Gk6ev 2GfL6t0hiH34rD4S8I+EgW5elNdbU8oc2w6Jiay+0NFed8ergsiPm5sbRrN7kk6dOkklURNKqbA5 WRvkcPhPKrEsyAQljfmwjxuoukTz5WW1Ke86C8Pf7ZamTI/SuCVjV+4MTR7f+P0Kn0/Ru6HtrM1c UBT26IRVI0U0dmihKHoyc6mzdEtEmLimgC7cYRVDn3EVKBm9hqJWuTCFzLltfcIfnuBXYATUjdfu EHpYpEjctJ6e0pSGGY6OyM6GJXr04Llz6UnUvXjxEFKDgm4dOuDs2bPSlPm5ffs22rVqhScbNuCK nx+0+/mky+4POzvesZlAoIbauUaXqlevjmSFKd5WfT2iWbNm2HvuHBbs2IE8kybhbsmS6J48Oc+P SxdbWysr2DHZW1sjt5MTpubIgXe1a6P45MnYfegQpi9fjhKVKFuu4dy6dUsas1zInNRlXiqH2ijL dY0Tauvr2qYaIS0b0vZ1ra9dru919M1TQstpS0bfPIHlYe/ggDqde2HJySsYt3Q1HFwSYsjYRahQ tw9adR2Pk2ev48vX79wolMVONjzy8+zVZ+g+agsmz9uJXEVLYcXJS2g1ZAziJkgobV2gC6WBfuzM LdRrOQRd+8/EgaMXgurfamJnejb0C5LGQF8hDHQzo/ZdmELm2HZItOzWDWjSBPljxZJKBFGNWbNm IQer25UoUUIqibpktU+CPvG0774sAzJBZVNUH7JhStKGUiFs/nFNmjI9SuNWDYrapfk0tDSqOWdH LGvdLXmjCtQ3UO/evaUpy0KYuCZALbLWWKltJxja0yFCpoI5xP7X2s/wksBwSmbNilNsWF4zqZP3 rq5IJY3L0bf7smfHqVOn0LFXL/a5awyqgePHY5ieSuc3poI7dmBky5YolT8/Fi5ciO/fv/N1CXk7 oZUSMiao87LuHTqg05MnOPjtG7JI82QotriPnR2y5smjKRAIVFA71vSp3+DBOtcj5Bu5VKlS8Se4 /djFf92hQ7h37x5u37mDm7dv49rNm7hy/TpOXb2KBRs3otvYsahYsSKSJEkStL68PUN4c/w4enYW UV8CQWQmX5mK6L9gDdacvoKaLdrDy98GfYfPQ8V6fVGv9UiMnbYOO/efw+rV6zF42n6MmbkdKTLn xvy9x9B5/AwkTZla2pLAEFQN9DGLUKFOb7TqMo4b6F+/sjpMYPBI3D8B/jh35Rm6j9yMyfN2RFkD fe3SRdJY1Eb7Om4KhcTilSvRYdo0aUoQ1aD0boMGDZKmojZWVlaoGys3BsUvH6UjMgV/oe/5dMqe mJ64tlQStcmZMyeKFy9ukdG4wsQ1AapN3oyU2nZkDK0YKFFWKEwpzbbZ/kWABIZTjDoik8b1QekU 6NZPjr4t2rUr1u3ejUyZNDlu5O+9cuXKyFCyJG/6rQb1sk/PqW6TwfryJZ5MmsTz0Hbo0AEB1OkK O57DqitXrmBQnz4oVLAgPNk+Pvb2RgcdnayRgZsjd27ET5lSKhEI/kV5bjNEqVOnxosXL1TnEWrH rSwZa2trnp5BbRmlDOWury/stm7F//LmjRRRuQKBQDcJk6dEvW59MOfAaWy5/ggTV25AqVqN8Pm3 P2Yt3ophw8fBKUEKTN+8G31mLkLarHTlFoQFVQN92FweEV231QiMmboWO/adYzdx6zFo6j6Mnrkt yhvok0cMlcbCD7WWA2rXRlPJXNtXw909eOc/VDeW6w2CqMWBAwe48ROdGBK/Ig6noC5+BVEZMnCL xEiNTA6JEcMq+qSFmTRpkkVG4woTN8ywG3gT/Gk2RU/6FZIw2sSkzVHlwBzi21cpDxdpXl4QMsXK lsXpGDGkKd28evMGI9hye7JmxZEjR9CWmnpJaJtUA4cNw3BW/kQzWyfUsGa1hwd+sGGFnTuR0s8P BXPnxtixY3Hx4kV8/fqVLxcSFMlLEcFz585FzdKlMapTJxQ4fRqf2L6s/fkTiaXltNnItNvREY36 hNzzpyB6o32Mh0Wm3h7JUBb7+qLT06coWbKkVCIQCCI7seLEQe6SZdCwR3+MWLUN224/w9Kj5zFs yTpkzV9IWkpgKvQb6FswbPhYYaCbkW3btmH27NnwYPVHGbXroqlEqJmwYZUSf39/bNiwAQcPHpRK BFEZ+r61j4HoQlaHJFiapAkmJaoponKjINSJ2YO0w7Dlv7bRysAlUqZMicWLF0tTloMwccOIMlI0 LCJ0VQSUyxgCq56Y7Y9vX7Hf4S2BYZCZkzBXLoTUoOfjr18o2bEjVmzdyiNnlWhXeNOkSYOBAwdi mAHmMBGHidL6P2HrnvzxA/8tW4a5nTujfLFiyJcjBxrWrImhQ4dizJgxvJd/an7Uv2dPdG/TBqUK FcL/ChfGiv798WflSkx8/hwP2DYG/PyJBHzr6mxg6mBri+5suw4OUT9XjyD0aB/fYRWhfQ4Pq4yh gzQUCARRl+Rp00ljAnMiDPTwg3r/rsnqg8T69et5eqG1a9eqXmdNKUKt3BQiDh06xDu32rJlC59u 3rw5+rM6rSDqYmy9LarRMHZedIlTAtMS1UYd51x8nBCmbuRC/r5S2sbFjTQDsSZpC4xMWDla5MDV BbVIls/tloIV26Ew75G8Cf/AP0xAk0YNsWvHNqxYsQL16tXj86IK1HFT1apVES+2E/Zum4c4Li7S nLBx/+QWJM9eUJrSQJ1YFK7cG49v7uXTd4+uQ6bitWBtawcbGyZbez6Up62pzMaWfavm8+YvbJ2K nOWaSlMRQ0CAP/4E+iHAn4l6aGZD6mQiwN83qIyGgQG+WL7xBDbuvszNQjIgoxM/f/5E0UyZ8MbT E23atEH79u1ha2vLm3LLQ1lyE2/luC5K58uHCe/eoZY0HRo+MD2QRD332zk6gp7r2Xt782FepqxM xkAGbic7O4wdORJpc+bkT8Q3btyIrVu3YiQrGzVqlGZBQZSHvmvqHbht27bo2LEjP961j31TQx1Z nD9/XpoyDXRtpePYz8+Py9fXN2iconvo2FZewKn7R9GZlUCgnyzZsmPZqSvSlEAg0KZyuiThfi2h llr0QJ9SZxGJEyfmBi/dc5mDQoUKcaPV1Fy/fh3r1q3DjRs3+DR1cDVixAiUK1eOTwuiJm5ubrBj 9yDR3ciVofqr+x9fHHK/j6R2LsjvmBI/Ar14FOdytwu8Y6zEtrENHi8RIz0y2icy6XhBp1Qo4JgK 83+cMWg8p8N/fP2QxsvFzIwFbDylXTz+HgwZX+52EXFsnHiOYUPG1/+8yj/npi4FdI43unQUHr6B 2FuyImqcPYx8KR0xMtX/0OTyUbz65YXz5Wvw5b3/+KNtnCJB483Zug99PoLdLSGbY1K+PQHg6OjI f+OWgjBxjeTx48coUKAAH4/l7IRuHRujaf3KfDosPDi1Fcmy5ZemNNDnyk3cG3v49N1j6w0zcfmt vHm4sG0acpRtIk1FDGRuCxPXMLp164Y1a9YYbeJSsnpdUKV3eo8euKfI8UVLj2UaxqfCH9nAnTBm DNLnzs1NLmHiRl9CMnHpGDc1lAONHvKZGsoprc/EpQY+chSuMHEFgpB57eGHN55+0pRAINAmIkxc md27d3PTk/LPE5kzZ0afPn1QuHBhPm0qyMSl/KWmgvqYoEhiOXUCNcGl90H1EEHUh+qd1EFt06YR G+gkiN48/eaNHntew/WLDz67a+o5mRI6Ylm91Bhy8C2efffF+18UPsXuF8ZQyJTAUKiFr7295aSS EOkUjIQ6fDpx4gTKlCqJ3+5emDh9Beo374Mz569Drfm/oSL+LdOY43+nQ4b8dDJ/zSXNawTfz/CW wHCSJUsmjZmOSpUqIb1KJ2fXS5VCNhcX7JKmwwOykTva2WFonDiYOHMmskgPWAQCfShTFphK5tyu PibEi4eOFlSpEAgEAoEgtFBqhdu3b2P69OlwYXXKR48e8Y7AunTpwgNp1K6ToRGhVm6s6OHq8uXL 0axZsyADd9iwYXj69KkwcKMR1LEsHa8CQUQx4eQH5J3zANfeegYZuM721phVPSUGHniLy6xcNnCV xB5xg6v99pe49PpvTnJBcHbt2sUj7i0FYeKGgvz582PXnn38op06ZXI8fPIGXfpOQt8h0/Di5Vv8 YRd1Y0WoVQ4I5TIy905swqfnd6Spv/wBW9aM0rwIG0akBGZHzcBXqv+QIf90cjZ//Xr0nTEDQ5Im RcMYMULsAC2sbGPKam8Pj9KlsXr3bmTPLjoZEYSM2vFsCplr2yHRpGNH+NWvj3zOzlKJQCCwVCjC 0VBoWaV0lYWEocvJaL+GLF3omycQhBZqPfbs2TPeio5az5w7dw712bWOOsmlDnLV7pmMEaFWboz2 79+PVq1a8fQJBOW9ffLkCd9HS2p2KzA/L1++5NHXAkFEMOjgWyy69JndiADefprzm4OtNcpliI0V 177izgdP+FJzeT1svv0d9dY9ReF5D7Hm+ld2DyLNEHDmzZvHH9ZYCsLEDQNUmbhz7wFvqm9tZYUj J6+iRuO+mLtkM/z9/djBH2iwiD88TUBw8XLFMjKZilSDj+dvPDi9Fd/euUqlDFapMKsYakZDeIp9 MHw/BOZB7TPXVurUqXkHDcpOzqicOqQ4evUqUnXtCuomrTOTqU931GA9E6vQD40fHwNZRbkHEzWR FwgMQftYNpUItZs8UygkZi9ciJbjx0tTAoHAnKiZm9plcrkSuUx7OblcjYPPPnIpUSuT0bVtXeWE drm8faUMRXtbgsjJxcfPpbGIhZqu0j3WvXv30LhxY162fft23skMBdKEFbVruSGivLcDBgzAjBkz 8OHDB5739ujRozx9Wfr06aWtC6ITFKEXJw516SwQhC/ttr3kRq2bl79UosHHPxDZk8bA0Se/4O6r +16iYa540hjwyzsADz57Ycjhd0g2/haGs6HrF29pbvSG+j4RJm4Ug54S37l7Fw3q1+HTS1fvQuV6 PbBr/2nVi7+aCKWpqzRulcvI2Dk5I2X2YkiRrRi+vnqAxxd24/e3d0HLmkuE2n6GtwTmQ+17V1OP Hj1wN27coPQJ2vNu3rwJ527dUJzNo07QNI3MQgc17pjPVIBV6NslSICaXbpg64kTKCI6ihDoQS2n n/I4NaXMvW1tfv/+LY1paN26tciHKxAYQM/WzaWx0KNmbuozPWVzlNBeTm15GTUzNCSDVG372lKi LJOH+rYfEmqvYQy6XtvQfQrLvsvo20ZY9y80GLNtWlYpXWX6iBXbspqFJ0+eHIsXL8bp06dRsmRJ nhd+/vz5KFu2LG/iqvbwMyQRauX69PbtW0ybNg2DBg3idVyKvFy2bBnOnDkjOi6L5rx69UpE4grC nbbbXmDfIzcp+vZvfzZ2NlboVjQxxh17/4+5q03bAgkR2zF4h89k5rr7BGL2uU8ovvARaq5+gv3s daI7uu7JIgJh4poIfiFfvgp79uxB/jw58OmLG0ZOXIK23cbg+q2H7FtnPy59YhgTiSsTK8F/yFS0 FuL+lw5PruzH85vH4OPtDnbrb5Y/QmmmRpws50cUlVAaR4aoz6hRGCo149aeFz9+fPQYMACBTk7I N2YMBrHfSEIHB9Rky05iOsXkQyuq8IBpI9MgpkqOjohvY4PDxYuj09Sp2H32LFp1phhfgUA/1PHX woULeSd3MtrHqalEqN30mUJKPD09sXbtWrP0qi0QRAeOHzJdZ0aGojRJlWaaPrNTNkNlycuT5Pna aJfJ6xHykFBb11jk9yCPmxJ529rb1VUeGsKyLV3rGlIuz9Muk8u1kcu1l5XL1aDvV+1YMMX3HpHk yZMH+/bt49d26qPkx48fGMPql9QykjoWVbs26xKhdr1VE+W9Xb16Ne8k+MiRI3xdkfdWIEOpFFKl SiVNCQThw5hj73mUradKlG1sBxvkSOKE+DFDbqlaOGVMpIrjIE0pIE+Yyds/ECef/ULXna+RYepd zDr3Cd889RvDURHy+l6/fi1NRTzCxDUxpUqVwonT5zF79mwkjB8X12+7om338Rg9ZTk+ffmuWpEg EWoVB8KQnLiJUmdHrrItYWvvgNuHV+G96zVyK0wvhtr+R4QEpkftc9anChUqIF1xirXVvS5Rr149 bDp0CFuZSs+ciSfVq6MfOxk6snm2VlZwsLZGDCZnGxvEsLVF9bhxsa5AAfg1bowa06fjyIkTmLxk CYqWLx+0TUOgir4g+kGpPmrXrs3HV65cifLsuNmxY4fqOdZUItTKTSWCmpFSnkB6LwT1gtyrVy8+ LhAIwg9dJppcrmaWKefJksuMRV5XDblcHsrL0pBQW08531BoeXkdY9fVhXI/lNvXVa6N/N5oqC1t dG2HlqVytXXkeYRyfV3lStTK5TK15Qm17SqndUHrae+/WllkhVJ3Xb16lUfjJkiQAC9evEDv3r3R uXNn3L9/X/Uaqi1CrVxb9MCUOlbbuJFCC0TeW4FAEPFQ/toFFz+rRtnGdbLFoNJJsf7WN3zzMMxs 7VgoAZzs9NmCVvjOXuvTb39MOfUBaSbdwcij76V5gohAmLhmgpq23nvwCF07d+DTO/edRrVG/bBi /V78G1UqmbV/Av6RpvzvMjJqOXGtbGyQPEtRZCvVEB4/PuHO8XVs3hO2rrq5FhoRyv2OSAlMj9p3 HpL6DByod11CrgwnTJiQG2p9Jk7E6gMHeJ6zm7dv4/L16zjHKuQnL17EqfPnsefsWUxZuRJthg7F //73Px7Vq6xUy9s1hIpMK2fO5E3uBNGDmDFjcqOTctTlzJkTP3/+xKhRo1C3bl1cZMeY9jFqChFq 5aYQRf5QtM+SJUv4e6Hf0OHDh3mUsZOTE39tgUAQfijNNCVq5bJ5Js9TGmnKMmW5PK2Udrk8HRK0 jLxP8rjaelSmLJen5TLlPBl980KDvJ/KfaShWrk28nJqUkNtOyG9ltq8kNYJC9rblSWXq0HzlJKX J8nzQ2Lt0kXSmGVDhurz588xYsQIbqheu3aNdzQ2evRofPz4UfV6KotQ1iu1RekSKB/vnDlz+LZE 3luBLigXbrdu3aQpgcD8tN/+Ep5aKRRkfnj5o2HOeDjzPHjaNX00z5sANrSpEG+v/0j5df9g5tmQ ryUC8yFMXDNCN9cTJ0/DpUuXUKn8/+Dn54+5S7ahbovBOHryCqtEBDckdadT+FvhkNGVE5etBCfn OEifvyKSZymCD67X8OTSXni4feLzwixCrTwiFMKZ5ua9lzh6lhrmCwxBWbk1RtTJGUVBqM0jhbRt Kysr3jEZdWBBv5kYMWKoLqctQ6FG57N//cLwNm3QqHp1HkEhiB5Qjrrbt2/znHX0IMDV1ZVH1FDE DuUvUzuuQisiICDApLpy5Qr69OmDcePG8RvVXLly8VQKFJFbpEgR/poCgcAyUJpsJBmlgaYL7WXk aWW5cqg9T0Y27AgayvuhvU9K5HLltuRtK6UPmq9r+6FF3qb2ttX2RW05GXleSKgtp2ubhDxPexld r0XLqG1LLg9pPZovSy4zFnndkJg8Yqg0Fjno168fHj16xNMdEAcOHECtWrX4g09KhaDrmq1m3r57 944bt8OHD+f1B5H3VhASwsQVhDe/xuTVqzhONqrlSilht+JolieBNKUfF7ZtMo+7FEmsKRBECFbs Qma4G6IDeRP+gX+YgCaNGmLXjm1YsWIFb0Yt0LB//36MHjEYj5685NMli+RC+xbVkSVjKjy/ehRx kqfg5cRjVtG6cf8VEqUuiuqlUsHJ0QFPLu5HpuK1YG1rBxsbJlt7PqTpb68f4b3rVbgkSo3/MheA vWNMaUvAp+e38e7xNcRPngnJMueHrR01Yg8d1/YuQsaiVaSpiIdXuvz92NAPAf6+TH74+Pkblq0/ gkMnNT0IkslIxgcZINGNiRMnclHFlpphk1lqY2MTNJRlbW3NzVRzkC1bNv4gwxxQrlNZ1NGFPJTH 69SpE8zqH8c0nMkEpz1BJIOOCYrOGT9+vFQCtGvXDp06deK/h7BCpirl6jMF9FBk06ZNOHbsGJ9O mjQpv0ml37BAIAgbsWPH1mmYGYK2CSYbY2pDmZCMM137I6+nti1d6xCGLKNE3l95qIb2PLV1dI0b C61LaL8eEdI25dcNaXnlcvIy8jpK1NZX27a+19N+DRpXlqmhvT215dWWMZSQXjuydpRJ6RRGjhwZ lLvW2dkZHTt25PVBJWTIrl+/XprSPITdsmVLsDRclPdWjvIVCPTh7e3N65kCgbnw9PuDJGNvSlO6 cRudF3FG3pCmdKNt5Lp+8eadmFEOXF3k+i8GuhROhOpZ48DZPvrFgn79+hVp0qSRpiIWEYkbjlSt WhVXrt/B6BFDEcPJAWcu3kbzzuMwfcEmvP74EwdP3sGE+fvQoMtCdB+5Hiu3nMPkKVNQo8lA7Nx/ RtqKOglSZUX2Mk1hY++Au8fW4/2TG0FPmxOlyYkcZZuwpf7gDpv38dntoHnGivgTyMYtRNqs334K jTtNDzJwBw7ohzt37kRLA9dY1L5vU8jc2zaGYdJQEP2gmzCKaKVIbDlfLkXXUO/WpsiXS6iVG6Pv 37/zHH9kLpOBSw9YqBfsu3fvCgNXILAgyADTZ4Jpo1xeHleWaUMmmmzaaS8jl8nLqKFcT9cyupC3 q5Qa2vtlCuTXU+6/jFymb59kdG1DG3k78lBeRykl8murzZPL5GUMQV5WbR2119BGexl5WlmuHGrP i4pQ4MC2bduwe/dunk7J3d0d06dPR4MGDXDy5Mmg6y0hj1OahO7duwcZuCLvrUAgsDQOPXZDPB4F q5tYDjZ4/8uPD40lY0JHlEhLnZXruL9m991v3HxRJJVztDRwCQoMtBSEiRsB9O43EPcfPEKzhhoj YeP24+g36zBmLj+KUxcfw+2XJztIUqFatWooUawIvru5Y9z0NVi8Q89TFfbDsra2QfLMhZClRF14 un3GvZOb8OP9Mz7P1tYBKbMVQ6bC1fH761s8OLMNbh9f8HlGib/U3zQQES32H9+n0xfuoFmXqVi4 +iD8/ANQp3Yt3LhxA0OHjeDzBfpRM0hNJUKuKJtaAoGxUC477Xy51Lt1w4YNecS42jFsiAi1Y9RQ UURQixYtgjoto+h5Mm+HDBnCU40IBALTkCxFSmnM9JA5RmZcWE0yeX1tg097Wu115Hm60DVfuU1t hYWQ9keJ/Hq0ji7p2id5voxyHe15hLwd7W0pl9O1jnKb2lLbJiHPVyIvp7Y8odyu9rRcpoY8X7n9 kNaJapQuXRrnzp3jD2v/++8/niaBImup9Q2lSSBoSNd/yi8v8t4KwgLVJQUCc0KdmX330qTaVMUK SBDDFu9++cKBJ7g1njb5EyC2o47WiVZW+O7pj/rrnsBHT7SuIHwQJm4EQfkZFyxdjRMnTqBowVxw sLdF1apVMG3aNJ4H8c6du9iwYQP2HzzME+sTj19/58N/4CbCX2PT0dkFafOWQ7LMBfHh6Q08vXIQ Hj8/83lOseMhXf6KSJIuF94+vIRn1w/D69e3YOvrk+bl1OdFhJ6/fIeBYxaj/6glePbyA3LkyIEt mzdi1WpRATMGNVPKVDLn9gWC0KKdL5eibrp06cLTFrx+/Vr1eNMnQq08JFHP12TYrlq1Cl5eXqhe vTpOnz6NWbNmIXny5Hy7AoHAdBy+EnJzxNAiG2dqZpnSVDMUWl57HbUyUxDWbYbm/elC+R7lcWWZ Enpd5WtrLy9LF/J3JQ9pWXlcF8ptyuPKMjVCmq+Gch15XFmmjfKz0F5GLpOXiS5QBC7ly50wYQLv c4HSLVD+Umr+TpG21FovRcqUWCry3gpCycuXL1GhQgVpSiAwD2dehNBRGbsVSeRsg3c/fWEXShO3 auY4cLIje/Dv+hTVWydbHDjycuDFD1/UX/+cjwsiDmHiRjD58+fHoWNn8eXrd2zcuIl3upM5c2Zp roaaNWvyoa6fo5oxQHJJlBKZi9WGc/ykeHxxH17fOw8/X28+L06SNMhasj6cXBLi4bkdePvoMs8n q70NbWleT91QDU8FBAZg/vKdqNd6BI6fuQEHBweMGzuG9zxfqXJVvp8Cy0HtWDKVQoISiZzQjAoE /9C2bVt8+PAh6GEZNbekdAuU1oA6RFGLmlUTod0xmT5R1C8ZxjNnzuQRQgULFuRNOSkiN0+ePHx7 AoHAspANMnlciXKeNmrzqEzfOoS8jBK1Mm3kZeTltKe1kfdBbV/k9ULaT+35NK3r9UJCXk97G2rb o2X07ZsuaFskeV1j9ldezpD9Cwl5G6F5D9rI26DtyVKbNsVrRTbIuKWHtXStJeT646AhQ/HY9Qmv CwgEoUVE4grMCRm4dtYhG7MZEzrxdAruvnoidkOga5FEcLbXvBYZtxkSOGJVw7QYWjopYjlYw9f/ D668cUevva/5MtEFeuB36tQpaSriESZuFEDN5FQqYepsyFaqAc9wQikWPr+4EzQvcZocyMrm+ft4 4/7pTfjy6kGwdbWleT11My28tP/IJdRsNhQr1h/g+9OyRQvcu3cPPXr2CjJTBIajbUaZWuZ+DX3Q A5CNbNgmThzkdnbGTE2xQBAMtXy5K1euROXKlXlePbXzkLYItXJtubq6YtKkSRg1ahQ/b1F+JTKM KQduxYoV+XYEAoFlojS/aFyeVo4TynFCe5rQXkcbeb5yObUybbSXUZMxhLSOvvkhrasLWkfbcKRp Q7alNCyV0kbfvsmvH9J8eZzQt7w+5PXU9pEIzXZpee111MqiG7FixeJ58IlSZcvj+t1HGDlqjMh7 KxAILJrb7z0REELckoOtFbIkcsLz79747RN6P6R53vhw96X1/8DbLxALa2tSUPUsnhj1c8aDi5Mt PNn8rXe+Y/a5T3xedIDS8+zZs0eainiEiRvJod+zmlGgLRtbeyTPUgjpC1bG76/v8ej8Lrh9esXn 2do7IUX2YkidqwzcPr6E66W9+PXl3T/bIPHXVDF3w0P3Hj5H90FzMHLySnz4+A1FixbFgQP7MXfe PCROnJjvm8B41L5nU8rcr6EPOZdoq549MWP3btyuW5dPCwRqqOXLHT9+PJo2bcrT3Kgdf7IItYcM sj5//szz7vXu3Rtnz57lzTqp12t6skudqAgEAkF0hwxLWYZMqyGbldpSQ94WzZe3qdy+cpyQp7Xn 65omaFx+fWU5oZynhtp8KjNkPZIStTJdXHwc9ZvK5s1fEGnTpZOmBAKBwHK59tYTv330R9c62lrj v9h2ePbVWyoJHfFj2CJX0hhszApdiiTmxrDMrOopUTBFTNjbWnGjePzJD9zMFYQ/VuzmU78LYgDy JvwD/zABTRo1xK4d27BixQrUq1ePzxOEHsrlRM1/bG2sMXpwB1SrXBI2NnbcmKXOzEKD26eX+Pjk JhxixUHSdHng6BxHmgN8f/8Un57eRoy4idi83LCPEUuaA9w+sgap8pSUpsIHdw8vLFmzH5t3aULY KX/l8OHD0K5de26OCHQzceJELsq5Sb3b29ra8h7v5aG1tfmf4+TNm5fnfjYndBz4+fnB39+fD+Xx jRs38ibqI0eO5JGPAoExLF++HAMHDsS3b9/49P/+9z907dpVNVctRfdQHnNt6DikY3D79u08jQLR uXNnnkohYcKEfFogEIQftRs0Qr/5K6SpqM+7F8+QLI0wqwSGkyKGHVLGjJrRqXK9uM/AoRg+chQ3 PmxtrGBjbaUzbZ1AoA/KiVuqVCneGW10gtKCffr0KSjto8B8FJr3AA8/6zdnqVOzjU3TocO2l3jh 5gMe6aeHX2PySmPGQZ2aFV/4EI+/sNeQWFo3NRrmiidNRU0WLFjAO8CkNHiWgIjEjQRQjtxChQrB PyAQQ8ctQrf+U/HgkeYpuRwFZqxcEqVCpmK1ECN2fDy+uBfvXa8hwN+fz4ubNB0yl6gDB6dYeHBm W7D1NC8aGG7atvc06rQaFWTgdu3ahXdK0KZNW2HgGsGvX7+kseAov1tzKTxeRxe/f4eQBF4g0IN2 vlzqcIw6SVm8eDF/UKB9DCqnSQcPHuSdpW3ZsoUbuHXr1uV5uydPniwMXIEggjh+SJOKKarz8tED zO7VEe3KFcPkTi3x8NolaY4gvCADXSAQCKIK1EKN6sAU1ECduVFLsmrVquHChQvSErqh+/c5c+Zg 3bp1UonAUD67+7P/9buy3gGBSBbbHt+92LL6Fw0TDrbW2NosA+LFsKUbH1ZihSOuIid0eGMzyoTh aYHseyRt37YNjx4+4E9msmbNKs0VhIUWLVogVgx7XLl6BU+evcHWXcfg6emNfLmzwNaWonHpR2S8 YsZJhHjJ0uP317d4/+gyrG1s4BSbnqSweXETI3G6XMGW//z8LlwSUxRa8O2YWldvPcbIqWuxc/95 +Pj4oVKlili5YgWaNmsuclcZAeVvIT148IB30pQ7d27++VEEbnhE4RJLlizhF3ltg8uUIuRm6yTq dZiicOXcNfSEnCQQGAtFrJcpUwbNmjXD27dvecuI27dvY+fOnTy/XoYMGfgxuHbtWtSqVYuPk1FL T2yPHDnCztOeKFGiBObOnYtevXohUaJE0pYFAkFEQFF4zXr2k6aiHp7uv7F97jSM790VzjEc0axx Hbx+9RpLZ0zFt5dPkSBZCsRLbFizekHoIAN99bhhmDFsAD49fYREyVNGqs/cxc4GLvbGtfQjc8fL y4s/+KT6V6pUqfD161eeRihTpkzBxqmFCl0jqWUdtQzTN05DZ2dnk41TnbRdu3bo0qkD5s2bB39f b8SLG4ebS17seu3i4sLH6dqtNv7jxw++fyGN//fff/x1qePSFClSGDROrX8ob36aNGn0jlMaJqp7 kBn28OFDnlKODLJkyZLxOoiVlYgpDk/c3NywatUq/tA+qkJBDBSAQMENVLeliEQKRqB7SepPgo5F isrNly8fYsaMydehe7HDhw9z03fAgAGYNm0ab5m5f/9+Xk+mcwQd94KQGXHkHftf/+/aN+APxldK jtHH3ksl+hlcOqk0ZjxxnGxQIHlMrL+lSaWwpVl6uDiGrnV4ZOHq1atwd3dHpUqVpJKIRaRTiGR8 //4dI4b0w5oN2/h0wvhx0LNzM9StWY5PhwUPt8/49Pwu/gT6I1GanIgV/98f993jG5AiZ2FpyvR8 /uqGpWsPYd/RK3w6NTvBDx8+FA0bNRGRt6GAKtRUWd27dy+fpgos9dDbpEmTcDNxCxQowC/45oYi HenGgMy1zZs38xsGggzkRYsW8RykAkFYoCvdkSNH0b9f36Bmc+nSpeMpFihad/Dgwfy3Rhd6glpR UNoEit4VCASWQezYsfXmE43MHNu4CqtmTuXj/Xp3QvPG1fk4cejoOSxathHXrl1HrYZNUKl1R6TK kEmaKzAFZKDvWTwHqxfMRe7cuVCudFGcu3gdly5dQd1mLVCtXVckSZFKWtpyObV+OYb26i5N6ef9 +/dwcnLieeTJ6CTJ10cal3vtF+PmG0+ZMiUfz5EjB0/rRPflVCYIH8jEXbZsGTp27CiVRC3ofdGD GRnqhLdx48Y8WI9MrRkzZgQ1MScDt3Tp0tzAJcNWee9OQQxk3L5+/ZobvgSl+6O6s+jbRmDp0AM3 S0qnIEzcSArloRk+pD8uX7vNpwvmy4oenZsjb67MfDos/PjwHJ+f3UWMuAmROG0O2Dv9zYl77/hG JM9eUJoyLeu2ncTSdYfg56/JGzlo0AAMGzZCmLcmgDpSIpPp1q1bfJouon379g2X6FRKBXLo0CFp ynxQxPH69et51DFB0ZPDhw8XEbgCk0FXuoCAPwhg1zqKql3EbtRlKPJFvhbGjRsX/fv35w9MBAKB ZREVTdybp45h09zpuHPrJrp2ac/qg80Qy1kTDaXNrr3HMX/xaty//wANW7VFpVYdkSSFMHzCiraB 3kJhoO/Ycwyz56/C06dP0aZHb27mOsV0luZaHtQBmq40XDJk3syfP58bNVTvkg1FgWVAEZBUD6YI ZIH5IdOS0mxFRahVNbVEo/QJEyZM4PeQ2vYRReNOmjQpKGhIpkiRItzUpRZpefLk4WUUYDR16lRu ihFk/JKR26NHDz4t+JfYI25IY/pxG50XcUYatizlxDV0u8YuGxURJq7ApKxauQJjRo/C1+9ufLpx /cro3rERXGKHvXL4+cU9fH52B9nLNZFKgPsnNiNZtvzSlGk4c+k+lq0/jGcvNTdV9evXw5DBQ5Au fXo+LTAdFKFKxiadhAjqMK9Pnz5mTXtCJi7lBjUX1MSMIg9OndLkTc6YMSN/j9T8XSAwJUoTd8++ /WhQpwZv3vjixQvNAgwyd8nApVQLAoHA8ohKJi4129+9aDYO7d2NmjWqoWeXFsiSOYM0Vz8bt+7D vIUr8Pz5C7To1JWbuXETinQvxmKMgb5s1TbMnLOYjVmhRY/eqNSivWaGhRGSiUvzKEUXpXqjB+gC y6N48eLcOCPTTWB+ooOJmzRpUt7ZL7Vw1MWBAwdw7NgxbtzSMUgR42pQGgU6f9B2aR2CovnJzK1a tSqfFvwlzaQ7+OZJx5fulArODta40i0bisx/gJ/emoA4fRhqzMZysMHzgTmQZNxtfv+jmz+I62SH V4NzStNRD2rlS/d9loDo2CyS06p1G9x/+Bid2rfh0xu3HkSl2p2xYQs7IZK5HgYlSp0N2cs2Dl7O INPeFHrx+hOGTVqLweNXcwM3e/Zs2LJ5I1auXCUMXDPRsGFDbnpSKmzKjXvlyhU0atQII0eO5Ccm te8prCLkXLWm1Ldv33jusQ4dOnADl9IlUK7Dx48fCwNXEG5QOgWKcKcIhJs3b2LMmDHCwBUIBGaF mu1vmj4enauWwae3r7B+9UIsmTcB2bJmhrW1jUFq2rAmLp7ajQljh+HIru1oVTI/z6VL2xaEjNxx 3JC2zZAmZTKcOLQFwwd2gUvs2KqfN6lDm4a4en4vWrVoiNmjh6NbxRI4v2e7tMXIAXUYSw//06ZN KwxcC4a+G6oTU9QYpRoTCMLKlClTeO7fWbNm8Qhv6jNCW9WrV+d9QFC6Baofx4kThy9LIuOWckWT GUz3bhS9T+lYKPiBjGLK9UzrkblLuZ4Ff0kWm/oD0p8T187aGu9++SJhTLasqdJis+0kiGEL3wDA NkTX0ApJYkXtyP/UqVNLYxGPiMSNQpCRMGLoQJw6e5FP58yaFj06N0XhAjn4tCl4cGobkmbRNIcI LWTALd9wDGu2nuTT9vb2GDVyOHr17isqGuHI58+fueG0Zs0aPk2mbufOndG6dWs+bSqKFi36T/Oa sLJp0yaeOoGa5BCUk5Sib0VOJYE5oSuddiRuuXLlsGPHDs0CAoHA4smSLTuWndLk3Y+MKJvtD+jX HW2a1+fjYcHfPwALl67D7HmL2HnOCs0790DlNh3ZTbloiq2NMu9tnjy50a9XR5QrU1yaazivXr/F vEVrsGbtRuQvXAT1OvVArhKlpbkRi75IXKo7tmrVKkwGLjXHpg6ScuWizpP/Qp2GUsddr169kko0 UDPrsmXLSlMaKK/mli1beLowQrnM8ePH+UN+Q6DgBuonQobyfKpBUa2U416GltMuI2i/qGk55fyk 1m/a7N69WxoDb0Wmtoxyu7S97t0Ny0+sBkVDUv2YmsILzAd931G17w05Epc6N6OWLNRJGRm006dP 5/2R6IL6XnFwcODmLt3f0++bjmvqIJgil6kjwLp16+Lo0aO8Dwm6h6M+THx8fPj69LBoyJAh3CeI 7nTd9Qprb3yTptRJENMW06qmwLIrn3HupYdUqhtDI3ELpYiBjU3SI/vMe/D01Z/islyG2NjRPOoG 4lHfQpbScaQwcaMgVKkZNWIo3r7XJA2vVfV/6N6pMRIliMunw8LD09uRJFPwSpcxHD51E8s3HsfH zz/4dJs2rTFk8CAkShz6HhIFYYPM/2HDhuHMmTN8OkGCBPypaJUqVfh0WClWrBj27NkjTYUNqphT cn25gl+rVi2+79QbqkBgboSJKxBEfl57+OENb5YYuVA22+/erTP6dG+LWLFMm1f19293LFiyBrPn LkLcePHQpHN3VGjWVpor+MdAbxH2Titv3rqHOQtWYt/+gyhXpRpqtu+G9DlzS3MjBl0mLhmK1J8C 5VsNLRQ8QNvQZXj17NkzyIAlg5V6tE+ePDmf1obqlrLpSuZojRo1+LiyPCTIMJXrvwS1TlMzVteu XRvUyosiBsmAJuN49uzZvEwNajFGeRRHjBghlfy9ZybIGFPrnV+5XTKEKU1YWKHvTu21BGHn5cuX /HiLqpHpShOXjiGKqqW0CnSOoGhvMnT1QWYuBQrRkExfiuSlflqo1Rr9Hug+kbaxePFiHpRDLUMp 4pdIliwZN3L1pXCIDsw9/wljjn+ADxltOnCwtcLIcsnw/Ls3ll3RdO6tD0NN3OZ542NImaQoMPcB 3H30m7jD2XL9S0VdT8eSTFyRTiEKQj2h33vwGH379OLTu/afRtV63bFq/R5We2A/vrCI8YcNjdX9 x6/Rb/RKjJ+9jRu4RQoXwoH9e1lFba4wcCOY3LlzY9++fTy6lS6idPEkY7Rp06a4du0a+/7U0yQY KkI7FYKxIqOZ8iRRk3UycPPnz88r7Dt37hQGrkAgEAiiLLzZfm9Ns/20qZLj7Im9GD2sD881qNZk PyyibQ7u3x13rp1Cg7o1MXPkUHQuXxSnt22Q9iZ6Qgb6wLqVMX3YIDRp3ADXLx5Bu1aNVT9DY5Uv by6sXjYLWzasgMePr+heuxKWjRyAj2+CR6NaApSOKywGLpmTFBWqNHDJHCJpQ9G6FAykNHDJFCVT 05RQJK9ym9WqVZPGgqPsJFdp+uqDIg3p/dL7VoPemzIy15x4eHjw+rTAPESnjv1SpkzJg2gKFy7M +z1ZunQpN3bJpFUTQfmCSTRND3GuX7/O10+UKBHvN4U6SezUqRNPr0ARu5T2r2TJknj37h03dul3 ef78eb6t6Eiu/2LA3kaa0IGP/x9u4KaN58gNXVNA28mSyAmvfvjCMYR8CjHsrFEoleV22BlW6OGd 3P+OJSBM3CgKnSRHjhrDc55WqVQe3j5+mD5vPao37IV9h8/9Y5IZKkLNpNWl3+6emLN8PzoPWowr t54iXry4mDN7Fo6fOIniJf4XtE1BxEORt5TTk5rHUHMZykdEOYuo6QsZp2oGrSEi1MoNEVXsaX+o oygylJMkScIv9FevXg2KuBBEfug8QBVgMusppzEdb3KOWarAGTpOUQKmHj9y5Ah/sEHjR9m4249v mDplMny93PHmzRt8+fKFR19Q868ZM2bwDh0MGSdonB6gEBStE9I4NTPdvl2TP9GQcUo5QgppnJqy 0c0x/eYEAoFlECzv7ZvX2LR+BVYunc37D7CytjGrErNr7ZiRA3Hr2mmUK10Skwb2QZ8a5XBx/05p 76IH/xjoJ/dh9PC+iO3iovq5hUXlypbE/l3rsHD+DNy5fBGtSxXC1tmT4eXhLu1NxEMmbligFAoy VL+j/IIU2Uei6KZ58+bxZunEuHHjgsxeT09PHiFLLcUoKpWWpYhdMntMgdKYVpq1MhStK5vJtC9q 6Q3ICKb9kveNrqkyyvetDbXmoe2bG9oHS4kgE0RuKL1Bp86deRAQ1WcPHTrE0yI8ffo0mHmrLYLS KlA0brZs2XiqvY4dO3IDmNIprF69GpcvX0bFihV5ND2dFyhyn/Lo0oOTypUr8wcicufc0YmSaWJB b59iEo8+e+G/2Ha8MzJTQMYtbe/uRy/EtNO/Tdo92s+oCt3rmaplsSkQ6RSiCfSkd8K40Xj4+Cmf zp87Izq2rocCebPyaUNxPb8HCdNlkab0s/vwVazYfBK/fmvylvZkJ97BQwaxSlnUfUoTVaBcs9RE hpq8yFCi+fbt2/P8Rsbwv//9D9u2bZOmDIN6Paa0CZQaRIYicSmiwcnJSSoRRAXIuKUbQ8qRRR3s yT3ZylENNC3GzT9OUQ4UkUTGcqVKlUTnbIIoS2RIp6Bptj+NaukYPKAP2rWJ2M46Hz1yxdwFy7F+ wybkzV8Atdt1Qf7ylaW5UY/geW/zYGD/7qhYPnzz1S5cvArTZsxl91is/tWjNyq1aC/NMT9x/D2R LWkCaUoDRSFRftWwQNf6DBky8PGQUh4o0yMYklIgtOkUCIr6pSbxMhQBKOfaJaijpm7duvHxS5cu oUiRInxcX9oD5TqEbKDK98xkBssmtfa65kinQFAABLVkE5gWOnbI/L97965UErXQTqeQNWs2jJ08 C7OmjOF5nbNnz86jcUePHs2NVrV0JGrI5u6DBw94egZ6gEMGLUWN04ON9OnT80AGKh87diymTtWk sqHfDaXXIyM4OtF260tsvftdmlKBnWJSuthjef00aLbxOT6566/nGJJOgTo129g0HVZf+4oDj3/i u6fuvovKpo+NnS2ibj5cOhbp+KTOIi0BEYkbTaDKzOWrN3huqfjx4uDaLVe07zkBQ0bPw4tX76hW YZgYahG3Sl278wzdhi3HrGUHuIFbvlwZnDtzCuMnTBAGbiSBjFJ6+klRjtTTKEEdoNHFeevWrex7 Vo+cVROhVq5LFHVIZrFs4FIeJKr4T2DHjzBwow5ubm48kpXMecp7RwYuQaaibCwSYlyDucfpd0fT FK0zfvx4DBo0SJojEEQtera23Nx6vNl+PU2z/aZNG+L2tXNo37YFrKysI1RZsmTGgrlTcer4fqRO 8R+Gd2qN0S3r4/Y5y2laaCrIQO9Qpgj2bdmAaVPG4+TRXahUoazq52JOdenUBndunEMbdrzOHj0c 3SqVwPk9mlYW5iZWbM3DVCWUC5Ae/IUFuTNagiJQ6dqvC2VOXjJ+yRQ1F9T6h0xqGUpLp4RMXRlq uWIIZL7qg1r7yK9J749y7poT+u7SpEkjTQkEYaN2nfro1msg2rVrz81riqglk5cCfch8JaOLAnKU kbjaIqglXpYsWXhULuWcppZv1AL0wIED3DRzd3dHzJgxeWs4CvogE5kegERVw1wfVbO4wElfmgR2 y/3DKwDJYtvD0880LZ29AwL59q689dBr4FLkL+XOFYQfwsSNZlDz+AcPH6N3T01+pgPHLqF2s4GY Pn8Dfv12h5opqxShVk76/NUNUxbsQf+x63D/8VukTJEMK1csxe49+5Azd16ROiESQjlyqbn1/v37 ebMZupjSk1CKsKemLWomrLYI+u5DEkU3UNqEhQsX8ot4mTJlcPLkSW4ey5EbgqgBGbj0XVOP0NQM S2BZUMWZRE3jBIKoxvFDB6QxyyF4s/2UuHjuOMaPHsqNF7U8qhGlfHnzYPWKhTi0fydsEYhBLRvh pesj6V1EbrQN9DvXz6FDu5aqn0N4iVJbjRzWH3duXECJYoUxrndXDG9aG7fPnpT2OvxImDBhmE1c Zf5XiqajvhguXryomjN2yZIl3KyRoahWeqBvLjNXmedWadpSlG7OnDn5OO2PspMyfZQtW1Ya06SO UIMih+X3WKdOHbOmVaCHtKK+JTAlTZu1RPtO3VG1alUefZspUyb+u6Vxal1H95AUFEB1fjnViJoI ul+k8wD9HiiIgNKPUUSucjnqTJDy6EZXKmWKAy9/zX21Ln77BPD0BzQ0BdSRGW3P9Yu3VKIOvR7t nyD8ECZuNISiGUePHcefADesX4uXrd18EFUa9MGaTQfYiVTdpCURf/4E/KONu86jWY8FOHRKk59q 2NChPKdq3XoNef4bQeRG7r2XmstQXlqKoCQTjpLN0/esbdwqRaiZtrIoWmHKlCk8/xlti5qNUUQC NZVRy00miNxQZY4iUJYtWxZle/KNKuTNm1c1959AIDANwfLevn2NrVvWYd3qxciRg/LeWlukHGK4 8Gb1vTpEjbz0ugz02LFdoBYhGxFKkyY15s6cjFMnDsHZ0R6DWjUOd/Oc8tW+fv1amgodZICuW7dO mtJApgylDiCDVmliUjoDaqmjNHLpgT6ZufSgX834DQvUUlGGTFsybwllPltltK42dG9F+0QmMxnT yn4bdu3aJY0FhyKAqd8Hgkxt+ozNibe3fiNGIDAGO1trtGjZCtt27seiRYt5yjuCfj/Ufwn1KfHh wwcemUstLOkhDnVupgaZtGrzZJOXIvMvXLjAf/vRlRh2VjwFQkiyZh+ZWrm2CLVybRm6Pdo/Qfgh cuIKeBLxsaOG4sz5K3w6dYrEaN+yJiqV/fdp17PLhxA3ZWppCjh/9QlWbzuHF2++8OnatWpgxMgR rKKVmRt0gqgJ5c2knkNlKOUCNaWJFy+eVPIXikagnEnakJlHHTDJnTZRBZYqAKIZd9SGIjwp37Ga gUs3P9TrLUE3VHJOOroxUka1ENShCVXmKOWHMnedEroJoxswenqvhNalDsDoBio8oP2YM2eONBX8 vWmjjFSSbyqpaZkSupGmhx+UJ0wt95jyc6T3qitySPla+vIHUmdzSZMmlaYEgsgNRTcefBbxHaPI eW/pHnXIoP7o2KG1NMcysbVzgq+vF96/uImPL67iwYNH6Dx0HRYePIXUGTNLS0UeguW9zZuHfQd9 UbliOWmu5WFt54gAHy8c2bsGdVsMNOvnfmr9cgztFfwBHpmspsqnStd0MmO1W1mRYUs52ZXXRzJ2 6UG/WgQe5cmUr29hyYkrQ9dLOepW3jYZsvJrU4dlyms5vQ85d60ulDl0CfmeWZnrVvt1qW5jjpy4 ZISJfPemh+5nKDCB7oOiImo5ce89eYeYjnawt9PEA/p4e6Nf31549/Y1+vbti/Lly4NSJpAJ+/79 e54egVp1khFLkbsk6ouB0rQQ1BEgPSQpXfpv7nH6rdA5gToQppagdPwOGzaMt9KkiF/q7DC6ElIu 29eDcyHlRP0dP5LxGtJ2Pg7PgyRjb0pTuqFtRXVETlyBxVGoUCHsO3gsKB/TyzefMHTcEnTqMwVX bzxgZ9HAv2L8CQxgy3zGmFm7MGrmTm7gZs2cAVu3bOKdXqRLl1EYuFGcPn36wM7OTpoCz2VUq1Yt nvpAGWUrHwfaZWTedu7cOcjApYje58+fCwM3ikMXP0qXoSsCl3qkpZswEnUmI0MGrlwuiwx/usmh CHG6udTOrUc5namzBFpObd3Q3OCFFjKLixUrFvT6lNZGDXoP8jKUL5BuZOlzkMtk0c0vvXdqiko3 e/RelSg/R6pM62qiqdymPui15B7DBQJB2FA222/WrAnu3bmGTh3bsZtdG4uUrZ0jOYj4+sEVD69s x1vXc/Dx/JtPOzIi573dv2UjZkybjHOnjqBKpYqq7z+iZe/gDFjZss/9Mm6eWYUv7+5L78J8TB4x VBr7S+LEicOcTkGGjFAyJiltgTK6lR7mk2GrhK6DZIKmTp36n57Bu3TpIo2ZBmVKBTKhCNlcJZNJ aeDqg4wnel9k+ioNXF3QNV2OOKZrdoIEwTuVMxWW1LN6VCJOnDj8O4yOkFFra2uDmM4xsXDxUrRq 047XsVu0aMkfThDJkiXjkbgUkU71cjJqqcPrRIkS8XtCqseSUStD5i1F5f7+/ZunVBD8y9K6qeFo Szbev7GYMe2tsfnOd5RMG7YHNkVSOePQYzckcv57v6+NvQ2woJam1YIgfBEmriAI2dSYMH404seN jas3H6FT32kYOn4pnr96z0+qgYF/sHLLWbQfuApnr7jC3t6OJxu/fv0mKlaqIlInREMOHD2N/5Uq zb/7RYsW8ePo8OHD/HiRIw5k8/bUqVPo3bs3b05HzbrI+L127RpvQkY3CIKoCx0LNjY2PBWHqaFo Hmr5ITd/pOgYqkTSDaEMRRHoyksXHpw/f14a+3tTqA1VcmX0NdtUEj9+fP5e6T2rQZ8BRR2HBXr6 TFEmAoEg9Cib7adLnQpXLp/DpAmjuTGmlrYgomVtawcb+xhw//UVz+8fxwsmL/dv0ruJnAQz0Js3 wb2719CpUzvV9x/RsrN3Yrfn1vj45h4eXt6K988uwdf7t/ROwh+6Dig7wzQFZNBSSxmluajr+kgP Q6l+ScaoDF3/9HWOZizaKRXouirXI6hTJX1QxKycu5M6YqL3ZajpS5/Djh07+Di9nqnNaRmRTkFg DmzY+UpW/foNcf7iVRQqXITf41FKLqr/yveE9JulDqupRR5BnZ/9n72zALCieqP4YYPuEAEJaUEE ARUQJFRCRJEGkUaQEAQEaVSQDgVJ6frTXQLS0t1d0g27LGzxn3N37jL7mC3YeLv7/fBz7uR7b97b iTPfPZ8jFHB5zygET+2CqdGmxGtIShXVAU9vfwzZfB1fF0qDFIlenB8WuF6jImmx6uQD3PR48TtC PCChuwu6l8uE+nGkoBmPy8Hda0UHIuIKL9Cm7Q84fvIM2rZsosZXr9+Jmo174fuuv6Pt4JWYvTTA dqFB/Xo4duSQevro4ycH27hKgYKFsHz1WsxfuFiJacxWYHewZs2aYd++gG4aR44cwW+//aa6ebMr OLvksevbokWLUKRIEbWMELvhjc3777//yjeBvNnTN0pW/zje+NBXmVg97CjcMoOHXcAYer2oziwN zm/PCosHakaMGGG2nmO9SeSNLP/WNNbP7Aj/Lh2zdcMLvbAFQQg/Vt/bm/9dxsL5czF75lS8U6CA 8bfs4pzhlgA+Tx7j0sktuHBkLTzvXTE/TczEVkDv9zNSOJHvrQ43Y9/DxQ0P71839v3fuHJ6O544 QeYze4e8KsHdAOuMPSsUZ+3Ok1YboIiGQjHtDwivKaznVdaEiEwobPEcTyh0RQa1atUyW4IQcdAz 1c0tXpBo07YN9u8/jMxZs6Nd+x9QslQp1RPv7t27QZJ87PDz8xMRNwz0+iQjKuVNAXfXF71o7z72 xanbT/DA6+UKnHG9KvlSYsdFD97AmVNNjNHE7q5o9l5a/FAqbiVg8X7SWRARV7AlYcKE6DdoBA4f PozqX1RQ0/7ddQS37nnivaIFsXrlMowd/xdeez2THGgFxedVquDEyZMY9eefKrOIPpoUmvjk/+ef f1bepRSCaHa/e/fuULtwC7ELemJF9LGCT/j1DRehNQxhgRENHyQ4et9yPTsvWd408gaRQXuZkCpF c1kuo5enSGp3w6lhpo01E9jR55avpW/cKM7avT8rzPDRmQwkuOwlaxfNkN5faNADO6zZwYLgzGTK HOAXHRVYu+2PGD4E27dtROXKFY17oucVt50paJ1AIfHW5aO4dGIzHt39L8SbbWcnJgnoLq7ucHVP hMee93DlzE5cOr4RXkbbWaD9wavaKTDpg71xeO6koMvgw31r5umZM2fUsF69eti7dy/WrVsXuCzP s2vXrlXzCc9vdufKt956K/DcrIOvExas29fn1bCckyMCisb6nB0ZiJ1C5BHRWeoxDWs2LsPFOKYl TZYM37Vqi5VrNqHND91U7Z1s2d4Mk4jLEEJnYo038VX+VCor1mqt4OP3DEM3X0ePTzIisU22bkhw +d8qZcbFe09x8b43u1KacwJI4OqCdh+mw28V3zCnCNGBiLhCiPCmf/KMearCZKWPS6BZ1SLYtGkb SpQsLdYJgi28GGc10i5duqhxfaJmlWH63kZWNzHBuaG3VWRw8+ZNs/UcLy8vsxWQPRRad0se55gJ RI9Z7RFbv3595Y/neOPHZenBy2W5jF4+LD67tBPROBaIsfrkhtZtU6OzdkLC2kXzVW7geIPCv19B iOms2RV6kY5Xxdpt/5sG9XHi2GG0+q6lrXjnDOHqlsC4/YuHuzfO4dKpbXh4+4JxE21fRTymEFRA H4rt2zahcuVKtp8/WsPFFS7MfH7qiWvn9+K/U9vx+IHzeZCzhkFECFVvvPGGOnfSa51BYVc/wKSA yV5bGk6nJ75eludZazE02ijZwWX0uVkHveLDAouZOQqpYT0nvypWW4WIhgK8toYQIpYLFy6gfPny 5ljcxSVevMBw5IPiJdHt58FGK6ggyIeHjmgRNyY/QIxK/qqRDU2KplXZsVYSuLngyLXHqJw3hfKu DQtcrkz2pGhTPB2+X3oJiZQ4/Pw7imf8G1o5M7qWzWhOEaILEXGFMMHKrHMWrcawaRvgK9YJQigw E5JeyRS7hg0bpoa8MLdmSApxi1WrVikrjYiGGTcavX1m3Wh400LBlRWmg+vKSXFTZ9xQGOW4tirg DaZejwIui7JZbyLD47XLaroax8zZMmXKmK2wd9vkza0muPdg7aLJ13wVWwX6mwmCEDIXTp1Q3fZf S5MG+/bswuABvwX43toJeNEczP58Zgw9Ht7CzcuH8ODWefj6xGzfzHv7t+Inq4B+/AhatWr5gues UwT3v78f7lw7jesX9uPxQz6UdE7hgr1FsmR5tSz248ePB5tpyp4eTZo0Ccx45YNVq2WQFZ7vaNvF XjWRgWOvE/Ymiyqs5+yIpECBAupeTogc4nomLtE9Oiyany3WTFy7HnpaxJVs3LAzoNIb6Fzm9SD7 /qmvP/4+9VAJvEXfSGpMCfmLie/mgvzpjXumejnQZ+1VXL7vDS+fgO/H3SUeMqeIjzXNcqFBkbjh gesIzwvWZJzoRkRcQRAiDYpdLGRmFb2EuEnp0qXN1qvBarYUVdkdkw8HrL8tfaPFTBoWz7PCmxdm 8nAdq00Ct6UFVZ6g2WWUGbVWr2bti0cLA2YREd5c1qlTJ9Brl1W2aRkSElZLBYrLWlClOGzdbnDd NvkQhO+X2cEUpZldpGHV3+CwdtFkJjxf72VYsGCB2RIEITR+/bkbCr77Lu9snS4oIMLVHU+feuDe jXO4f/MMfJ5GXjfuqIICer0aNZAmZQrs37cLgwdSQE9ufOTnlhHOEK5u8Y13Gw8P717FzcuH8fjB Nfj7O7dgkS5dOtQw9u2rwHMri37xfEm7LR3cJywEZj338TyeNm1a5UFoXVZ73HO+FW7bcT9bg+f2 sFK8ePEg6/LcbQevCcK7/bAsz3nh3W5o8CG3JFIIkY3xkw0VCrdavLUTatnTV4cQdjqUeh37vs+H sjmSIb7pk/vYxx/NF1zAwM/eQKlsSZDQzV76Y4G0whkTYV3zPJhz8C7G7LiJ6498VTYvM6s7l30d Rzu+jWJZKAbHTZjE40yWNCLiCoIgCJEOxddX9dMjWoxld0yrgMtiZdYbLWaz8IbPMaOF66xevTpQ yLUKoewSR5GUwRtCLbjmzJlTDQsXLqyGhJW6rTecfO3gbvSsWJ/ilihRQg2t/ris4hscFHp191Nr Rg19gUPKSOL70l002T114sSJqh1e7t+/b7YEQQiN6xcO4MGd/5RgZ5cFG12BeG7GjbMvHt6+iPs3 zsH7yUPzHcce2rWoijy5chif1xXxjFsdZwkXF3f4P3OBx/2buHPtpBJvndG2YvvJF61zKABGVEFQ npMogOoICXraW5d19LgXQofXXs2bN0fKlCnNKYLgHNhl4lpFXBFyw0fONAmxpGEuZbGQI00ClUF7 /ZEPKvx1Cu0/yoC+FTIhd7oE5tIBcLkuZV7H383yYNGR+/hu0QXlqesS7xnK5UiGIx3yo0vpDObS grMgIq4gODHMnrty5YoSjE6cOKH8P7U9AbvusM0iYRHVfvr0qWrzaVNo7c6dO6sCFWNGDsfa1Svw 6P5dDBwwAMuWLcPt27eVnYJjm76ow4cPx/z588Pc5mefOXNmmNsUqBihtblOaG16wPEzSpeeV+ev v/5Sv7WIhFmrFDCZ1WMnYvKGj1ksnG/tHsks2EGDBqm2tXsoBV3tvcfQ2bHaR06PE8csoLBitVQo VKiQGvL9aYYMGWK2QobHBn4mCtXMGgoNitpalKYNA4Xq8GKt1B2XYbG8Hj16SJGYGEq7xt+YrciF 4tz1iwdw5/pZuLi6BaQoRWPEczHeg8HjR7fw4M5leD+hT3ns9Bz0fuqJy2d2wsf7sXGnQ+Hafp9E VdD39pkxfOL1CI/uXDK+g5vw8/U2363zkSy5/QNX2mLxek6IWXz99dfqwbcgRCbPjH/+YfCxDclO gdN9fHyChBB+quZPhf3t8mN/+/wqCzd9UndUn3Ya336QDnva5sfDXwKSUjjkcu1KplfjzRacR+50 CTHs8yy41qMQ5nydA2+kYM8RwdmIZ/yxvPIVnN6Er/8zI4B6dWpj8cL5ynD+VbveCFFL8uTJ8fBh 7MvKiEnw74li7ZgxY9R3QfGW4inh03QthEk7atqff/65Esvov1a5cuXAAhxC+KDVgDWT1Y5TFnsE ipM6Q4cetzpjlsJZaAXEgsO6HYqg7NZpfU2KnNaiaFYoBltPl+zS+bIZQXwwoAVhWjLQs5fw9dlN 1ArFVgrKhFnFYelaaf1M7I6pYYE3/VoUwK2/ZetywTF58mRUr17dHItbPHnyBLNnz1bBBwca+gT/ 9NNPyJcvnzkleK5evYp//vkHJ0+eRIMGDYJkkgtRB69zVp29bo5FPOzS/12lMpg/bSDeypMDbu4J kSp9LqRMlwWuppAalfBv28+4UX76xAO+Xg/h6/tEZeL6+/moCGh7w8/XGDfC12hzSJHR1/ep0Q4Y +vo8DZjGoc8TnL1wDd91n4ExqzYiW+685qtFL3rfz5vaD3lz50LiZGmQIdu7SJAwmTH3lW93wo86 rsaDr/cTPPa8D7+njwL2t7+v2pf+RttP729+F8a05/F8fwfse2NoxJlz/6Fl12mRut8zJ3ZHliTu 5lhQ+ECeoqAQc2jfvr1KvgjLeV4IP+zFxboGhw8fNqfELnh9w+vTTZs2qWvUfPny48jpK0iS0B0J E7ghgbsr3I2w/ryozfr4+OGJty+ePPWFxxMfeDx+ig/fzY5bt26pZdhDT9eyYMIPi2JzP9oV0eW1 Oe+J+QB9w4YN6Nu370slIwjCy8Ikr+vXr6tEM2dAMnFjAK6urogfP36URO/evW2nR3TwMwkvQuGQ whUFXF5wMXtRC7hEC4tE2gFEdpvZuLzIaNiwoRIWu3btatxsSWZueIkoO4WwENyFHQulOEIxU0Nf WYqkdkGsy1otEMKL1b+2W7duZiuo1UJkQPsHnT36Mg8j4qKdws6dO9UNMH2E+fdPAZe/4w8++AAJ EyZU3yWtLejH7O39YmYdvYt5s1G2bFnkzZtXeRJTlKfnMqfLsSRu8PDuZdy+esK4qfUKKGhl3O1G frgo2dLb+ymeeN6Bz5OHSjyMS/g89cTN/47C6/F9lQ1r7JQoi2fxXOFv/H0/9rirsp/9fWN2wThN lSpV1IMrwfnhuYo9R3hvx2OCIIQX9kqkuBoaTHLw938eIT00c/TEdbwOcszEtWbjJkvGB3JQYm7/ /v1VWxDiIiLixgAoeCZIkCAweOMY0rhjhDbfGn369LGdzghpO9Z5bNuFdXkRcV+ENgXr1q1Dz549 lYArOB+0bGBXQmbmWoVeIXQiw04hOOgZy2xXFj+joMtgMTAKaJozZ86oITMrNayMbRWAKdxxPY3V r5bLch6X0csx0zUsWC0TdFE1YrVaiCysXr/hJa7ZKVB4/fTTT1WvImaB0PaC3stHjhzBokWLlEBb r149tezQoUOVPQaf1PM3xX315ptvokKFCsq6Y+/evXB3d0f58uXxLotdGXA615k1a5YaF2I33k88 cPfaaXjcv6G6nTqKfhEZz+K5wM/fV1kmKPHWL+76CtJS4fa1k3hw+7LSFeJF8r9nxq0VO234GPv+ yeP78Pd9ar6TmMP0CWPNlj0dO3YM7NUhOC8FChRA9uzZxQs3kuH+5XVnbGLt2rXKeovFqSmyuri4 IFOmTAEzjdPMmJFB71P9/J+9EMFBwVf3bAuriMvl06dPj3HjxgVed1HE5TXUvHnz1LggxCVExI1B OD5FfZmnqs8zNIKGFcdxDQ+gYZlnPThb20LwUNxiV2VmfAnOD20BmjVrZo4JYYFiVlRl4hLaFdAD Tvvb8gJbZ5/SSoHefoSZ79ovl963XFYft9hFznphToFXC6BclvO4jF6OF5hhgTYMVo9ewu2GpTBa RPCyWcQUxeMK//77rxJeCW1U2I2QNwo1a9YM7E2SMWNG1a2Kgi6L1PE7ZIZaixYt1LLM3M6TJw9a tmyphNqzZ89i6tSpWLlypcqKZjYvfwucT3GdWb9C7IaZsJ4PbypB0ceb1i28boq44NXWs2f+8Hn6 2AgPPIvD4q2VZ/5+8HhwHXdvnFUWBVAF3ox9FqHBzOd48PXxUgIubSiML8N8BzGLgb26my17mIzx 2WefKZsp8ch1PvjAmrZKtL6IyuuuuEpsEnGPHz+ORo0aKess1krJkSOHSjDgdY9ms3E9dOvGZZT7 6AMsXDBfCba+vv4vRHD+uFZtwE7EZa8mx0ibNq2ycuDvme+HvaDef/99Zb3Ah+a07zxw4IC5BUGI /YiIG4NwFEMdx8OKPnjqcITTtCDLoTUcp1lx3JbeDsPudYTn0EeJhcKCy1Skl6cOK8z+s85j6MxD ZgcGBzMGKchY1+N4WDMJI4pffvkl8PWtGY+O8PM4LmedpoPb4/RSpUqpZaxwmnXZ4PaPdbtsBwcL r9Gv2K6yqvAiqVKlirKbCV6EUqi1g+Ips2gpomkKFiyI9evX265DH1oNBbeSJUsG8UTVcN3wVO7e vHmz2QrAarEQ2VhtFcIKvzsW/Itr8PzFzFvezFC4tQseW7g/2YOCWU8VK1ZUbf5OKMzzuPTJJ5+o Hil6HWb58gZ78ODBymqEHm/M+u3QoUOgX5wQO9i2Yz+2bg94IKDx9XkCzwc34OVxF/Sl5dXUq4Zx oQU/Hx/lv/osjtkmhBUK5/duX4THozumwGC3J8Mf3JQvfW19HuOZ8X3GlWteWszUqlULXbp0UedG Zn4K0QPP0bT1ady4MVq3bo2cOXNKBq4QLphdz4fLCxcuhJubm7Lh4DWz9sBmb0Ty+uuvY0D//hg0 aCAmTxyHOrVrYM/evfD1838h7ODxUR8jdaatFUcBlxnAqVOnVmKv1hZ4vcTrJvaC4u/877//Vr2l aHnn6elpbkkQIg4+HAtJF4hqpLBZDIBPv3jzZ4c+mFnR34fddMdpmtB+BlwvtGU0wb0G0dugdQAP zEJAFi7/VniyDA7rvrfuX2sBIzsoIrBwki7AROGSYoO1C7eVsBZOiigoyOqn17rQlB30MtXvecaM GarSPkVWXaTKDn4WWlNosY4HXl0gilC0o7DiiHW7oRXR4k3LhAkTlNelEDIUKb/66itzLGqguKa7 rhNdKC0krCfo0JbXy1K8tYrCsRH+1nmBz6JQcQFm4lKMZRdCditkhm25cuXUDUJo50KukyhRInUT xHOd3cMB3pTwhoQXhcwYnzJlCv788081j55vfJ3YktnjbERlYbMrV2+j3U+D1fS+vTui0Te14OqW wIj4RrjD1dUYuhvD+EmQwAgX1/BbTbFoGYVgPAu4wcWzAL/BZxw3fmP+/gwW0+K4WVSLQ2Od2F7Y bPf+E8Y+dUfpj0oYf4/c7wxjfxv7P34CY38nTI7ECRMb11XMaQnbNa4V7ntm+Ro7UO177nO1n83p gfte7Xfuf3N/8zsw9qWzFjarlOP1lypyzKIv7FXGzDhm69JPk8Vh2UslrG2et3kdGpFtZuy99957 6hhLAYq9Kxo3+xY/tG+H94sWwXjjOq5okSKqlxWtn/Lnz4/ixYuH2mYRJraZIcjeRmFpM2GCgiuv M8PSnjt3rtq3FMuDa7M3CEXbt99+W50/QroPEyIHFj91FCNjGrzmmDZtmupBxIfM/M1qjh49qh7W 8NqGfrScx2sd/t64zq+/9sVX1WugQ6ef1G/Xire3X5DCZrpHG7eha1XwekgXNmPPJw1/09yeY7au lXv37qleAawnQ9hLislRtLAShIgkadKkTnN8FRE3BkARlxdDRP9w9D7nuF3bSnDLBLe8I3bLOU7j OOG04F7D2hYR9znfffdd4NPN4LDb1yQ0EZdYhVnH5SkuXLlyRQkK7B4e1SIuReVjx46p1yYUnB3F MC7D7uoaPmlldltoIi7h52NVVYrYjiIuYRaJo1AXHhGXdO/eXRUoEkKGDysoVrFQnBDz4MU2Pbsz ZMhgTondWEVcHjd5g8beEunSpVO+uGHJwKeIqx/Acn3aefBGhFlSvJkfMWKEOv7dvHlTnQdKly6t HgrRboEwQ5xiLrstCxHHW/nfxl8bd5ljEU9wIu5r6dKgdKliGNivJ5ImSx4o4roYvxMKjS4ubnB1 T2D8buIb53lW+g75RsHPj0Ktr5n5GfT3KCJugIhboHgtNb1rp5Zo1aJREBHXlfvcaFPc9XdLhITx E6q/d5dQ9jvxM/Y3RVrus3hB9j2L+sRdETcmQB9NRocu3dGzdx8kdHOBm2s8uLrEU3nVgvAy8GG+ vpeJqWgRl1mvvXr1UlZPjvBvZ+zYsUrIpcbD6xzqFL6+vioTfO68eWjV5gc0atJc9TpSGLewVhGX NStIlixZsGfPHtUm3IcUcfngnNuk3y1F47BCSypet7GGwf79+5UVRGyDD6Edj81208JCSOuFtk3H +S/7HmIaziTiip1CDMJRECUcD++PicvrdaxtjXXccTkdeprGKjISx+WsywrP4YkmPCeokKAgyf2c LVs2lWWqoWhLmwSGVcClEMHMV4q2HFIcjWpPRkdv0ObNm5ut51j9O7msnW8oxVb9O+Pn0vCCKiSB 9ccffzRbLw+fQkdVwa6YDE/w/I0KMQ9mQTCzKq4IuHbwWMIsD4o89Iqjv60SfEIICml8kMTsHK7P KuEsFLJgwQJUrVpVPWDiTROtRigas1gHM2D4sOmtt95SGSp8sNWwYUOcPHnSfCfCq7Jm136zFfl8 UvYDzJs2DJkypsfNW3fwz8Z/UbZCDWzZZn+uVcKgz1Mlqvr6+Spx1tFXkNdbFPx8fb2UmKrEQWOa NYQAvq5dWQ1/Hz0FX9Vujn0HDqtxK9zHrn5P4ev9GCxC5u1LkZUi+Iv7kdOUAMv9bkS8Z8wO43I6 BEGIazDRhEVLYwu8xpk2bZoSZfW9lY5u3bqp4q309+c9FG22mJjFYyPtoRYa1zdHD+1Diffewag/ RuDBQ0/jmBr0IaP1PMUH2zo0FHCLFi2qrpscXz+4oJhcokSJMNemiEp4//MyEVYonoa2vN38sKxn JTzL2sH1HUMT0jzBHhFxYwg8QFkvKNnmtLBiXdZ68LS2NdZt6/l2ERLWZcKyfFyF3of0VY1IKIzS JoBFdTQUBxxPbG3btjVbAVAcpU2BHY7etSH57TLjVS/LsHZPt4NPXDV86uoIT+QaRx9RO/i5rJ6l 9HdyRHdvZvErvsdXgdXoI/o7jI3wmMLufkLMg11dKSQKUF32eJxid1wWL+ONg/a5DS4oCDETlw/M mGXLGyMt3Pbp0wfVqlVTGSO61wGtG5h9ywdY7A7IrrLsCszjcEzvrhkXeeft3FizdBLKfFQMnp6P cePmLXzTqBWG/x7Q9dMOXjMxw5OZmszeZMasr3GTS8HR2/uxEhzhT99bXlvZhUB6dm6BJXP/RLo0 qbH/4DHUqNsc/QcFZ5NjXKv6+8GF2c3MYmYGrRFPfX0DbBOM78Tb20sVjWNGs762dQxBEOIesSmZ g9cn9PVncVcWauX1uzVor8XrF/ZMYq8i+tFShL1//76yP5gxY7px3bIQ/106i9LFC2LEsAF4cP+u uXXjSGs5VmpPXOu1DcVYCrmOr2sXfGDO6zBmArOwGa+1nA2KpWEJx2VDwk7wtJum4fYcp0U0Ib2+ JqTPF9I8Z4CJZBs3bjTHoh8RcWMI+mDHA5Zuh3axqA9wxLqsdbq1bcVxebthSK9v3a61LQSFXcu3 bt1qjkUsd+8+P2ESx6JL27dvN1vBw+xddnuhtywtBhjMHGMXYMciaBy/ffu2yiLTyzIcLQwcYZcd LaqyuzF9zKxY/XuHDBlitkKG3ZNDgp9di9x8j46fJTxcunQJ58+fN8eEkKBIxe+GXaiEmAMzcfm3 Gdfh73f16tVo3769sj2gZRSLyNCSxjEL1zF4DuRNBoOCOC8GeWxjzwn6wNEzmtm3fCBE72jeiNC/ kUX4atasqV6fxz8KyPQFF2IWCRMkwJTxg9G+bUBG+48/tscbWbLipx6/YN/+AE/AkOD1FrM+H3v7 KFGX4yGFsUbAigLy5c2JjX/PxheVPzH+/vyweOlqVKpSF5u3hnANpPelvz/c4K8E88fe3mHc93K9 KwhCzIbiLB8m0/qwSpUq6p5J38/rGDRokLou4YNpPmTmA2sWFeO9IJM2Jowfh3/+WQ/PB3fxSami GP37QHWM5HIM4ijicrt8+K2vm0IKfX1Fyyt6ca9YsUJtI7ZCYVQLnFbBM7gIDkeh1XE8vHA962uG 9voxFeo17PnrLIiIG0PQByzHdkg8v6B8ET0vuPmvinXbkfk6MR36rToawEcEFBvoc6tht1x6zWoz eVKsWDF1omUBBbvMWk6jiMBsVcLsVl3Bn11cKGDo9SiCctwq9NBf15oNHBJWS4Vvv/3WbAVkAPO1 CJfRBdpCg2KIhiKrI7zI4LY1YRWHg4NZeULo8LhFry0RcWMGPDbxQRN9nwV28UuAbsa+YFdCZsZS eGV2LdssnqNvPEIKwowV/h2MHz8eAwcOVNYMzMZlMQ5m4p47d05Vh6YVDC+O+R3wGMviPHyoxmJo fPgUlgdxQvST+93n54c2LRti9Yq5+KF9C9T/ujaGDumP/gNH4KeuvXDlylVzKRLwwN42mBUahhCC 8sfQnzF+9FD8PqI/Fi+agSfeT9G128/YvWefuYQVXrM6hLHvjR0btojhbD95zmwJghAX4X0RE3iK FCmirnM+/PBDdV3iCIVeWvHxwTN7bbHN8xTtAplMxIeWRYsWxmdVKsHv6XPrBQZxFHGt84KD11K8 n+C9HO8NeX/Lnq3OjlUs1RGVOIqsVrFVt8P7nri83gYJbRv6c9stE9I84UVExI0h6AOa3cGN4zyY hXbQC8symrCIxGFZRhOeZeMSPMFFVBccCgnayoBdYLT4SSGV2a6EtgpWIZeiK4tNMbOWYq4VFvzS oiwzv1iRlzYNQ4cOVdO4fe03yy7G+vUo3jK7jCf9tGnThskH1WqpQFN7DbvUaEKyUnjttdfUZ+dn cCzexifEdvDzae9gCtWOnz88UNQRwgaFLla95RPzyHiAIUQcrL7N4wp9n4WAG4exE+dg3PgJykaF MCuXv2cedynEskgHz3ehBc/FzMrlAyB2AeQDMW6Dx1T2RuC5gb0YWBGaFgx88MFqy/Tl5U0Ru3Qx U+aHH35Q70MIO+0a29sGRRb9+vXD3gPHzTEgZdJExoWbcSx0i4/4CZPhr78m4H9z5iNXnrfRuXNX 43zMZXmtZhfG/43fTpjCP2D5uM6cpbtx4NAx1a5c6WPjuqIoUqZKjS+/qIq6deug7teN8XH5z7Bg wSK1DLHdn8FNt4mYTrLkcm4WhLgM7Zzq1q2rCpnxHomFzNjmQ2Ren1ivZyi6jRs3Tt3v0SeX9U02 bdqksm2btGiiCqT9e/hfbN25WdWBCS4Tlw+3iXXbjsHrMB5jr169qu73tCWe3p6zo8VSq/AZFkIT PR3DiuM4sZsWGnbvOazTiP7c1tDvg2091CGEjIi4MQgetPRBzHqRqMc5DCt6O3br6O05tsOKdXnd 5jC824kLRGSlfoqx2spAi6/MmmUldA19b+llxO4A2sKAUIDl+qw+rylcuLDZgrILoEjKYPauht2B KT5YRdNPP/00SMYsxdLQsFoq8GJBZ/hqj1zOCylbllnF/Oz8DI7F2+wKoWlYrElnC1OAcbRyCCsU Y4SwkzJlSvVAgAK7CLnOB7Mp+GCH2Q0RVXgxtpC/wNuYMGUOVq5ao8Q5UqBAAeWPy+KQtErgcYhZ stbzbHChz40Ub7m/+XCDmbhr1qxRRc34gIuZLgMGDICHh4fqqcAbF12UkRnAGzZsUG0hbKxfvdJs RQ286e35yzBMm70Ix06cNm42/eDzxAteHvfh9fAOdmzfjOzZ31QFRv8Y+Sc+LFUaxUuUxNix43Hv 3v3A30jANRSH/mEOAcrT8eLla1i0bE2ArZQf3RH8ce36LaRJlwGZM2c2/l53ol37jkiRKh0aNGxs /C3OVQV7gu57Xsva72e7EARBiKmwJya9blmMlbVQmBw0f/58JEyYUD3c5/WK4/XM119/rSyheD/F ezaKwDt27sA3Xb5B36l9cebYGXX9Yj2m0q6BQTFP2+c5bpehezPxuMxtOFoGxkWsgqdjWOG4o2hr Ny0scB29nm47xsvysu8priIibgxBH8T0gY9tPf35xeWLQq7dckRvxzpNo6c5rqPhNLvX0dNDC+E5 FBEjQ8Riti2FWlY/54nWCgVW2jjwhpEip1XM5claC5naRoGwSw1FUh0aCjzcloZZuGG1PHDEaqnA J8DsPqzF6PBYKVCUpfUDBRXH4m2OcJs6o45CNgWRl4EF4ez+VoTgYdECPrXfv38/jh8PyFJjtqGI utED9ztFdYqQLLZFOxb5Luzh73TKzAU4e+4i6hg3KbRAIMw2YVYtux2yzWMYHyLZnQetQXj8YG8H 9g5gD4RKlSop4ZZdD9ll0Lp80qRJlQ2D9UGb4LywSEyHdk0xdfoCLFq6BjNmz8fZ8+fBIloUdCt8 Wg7/rFuBGdMmoUyZj1Txs/37D6B7j554LX0GxE+QmD8QM4wNUiAMY4iYCNUjaNxfs5QAMG3GPOza tQdPvR4hVbL4iO/mg+LFiqq/K147sAvw7Nn/Q8dOnZE6zWvIlTuvsR/NfR9OAd1YOuANCIIgxDCY AFSuXDl1P0lLBQ55fciHyoMHD8aIESPUPez169fNNZ7TqFEj4zi7S13jp0ycEtMHTkeDdxsgYZKE gVm41kxcJna8++67ajy4eykux/oBrKsR1+63KGw6CrMvS0SIpHwvwYUdWty1C8f5duOCPSLixhB4 wLIetHTb8UBmN65DE9o6mpCWY9txXA9DC+E5zAqJKDsFniz1TT4zSyiuhiZ8UuSk0GsVcq2etBqK s3bh6Df7Kll7VksFCrC0ftBY59lBwVp/dt6wUQwJKQPXCrOAtYDMLF4KMOFFv74Qft58803kyZNH HRtWrVqlsgrpEcoLRnbd2rdvX7ja7GYe0W1mRdJv6zejvXp1QLth4ybo2rWrKmpF0ZNd3jmdbfqG haXNCx4KdbNmzQpze/jw4aqAQ1jb7H7PCKnNIl0LFixQGYPMuKAVivyeg8fN1QUpkifD6PFTUKxE aXz6afkgXnHNmjVTv0n2SuBxmVkp/H3oY1RwQfh30KFDhyDHZKKXoZ8uf5e0l2FbiBlUr14Lwwb3 xNLlf2Pd+i1KTJw4eYZxjr5sLsFCMp9i9arluH3rOsaPH4O8efOo6XxoYFw9maIgr6NsBMMQguvE dXr81AZdew6Ei2s8HDx8xNj//8ONGzeRLm0a/Na3D86dPmb83bVXYkKCBAmMeQGFYC9evGTueWMf 8j+b/RtSxFSmTxhrtgRBCA0eN1j0OTbBaxFex/BBsva35QNmFl6lP//cuXPVg36Kr+yVxGtJ6/UM g9c+zMzl9WX58uWR6fVM+Ouvv9T2tIhLCwVm9nJ54rgNBh9kU7zle4lrUMjkvrXDKnY6hiN22+A0 Lhvc9sOC3Ws5wu3bhZ6nh3YhBE8844/0la/u9CZ8/Z8ZAdSrUxuLF85XhY5q1Kih5gkvDzPWeFEZ m+CBmN0n4joUiBihYf0z5QlNY/V/pVgQknWBzrC1EzdZLEdn3tL/lpmltE3QmbAUVYMTRbldq19t SMuGhn5NChgUx/jZ2GbWsCP0QaJ1BKGIas0ItoNWEDqL2HF52jew+7j29dWEZbuE3Y4ogAmxG/4V +vk9g59xrlu6fAVqVftC2UJYBTwhdvDvv/+iYsWKKnuPx1kO8+XLj4MnLyNxAnfEd3c1lwR2bP8X Pbp2QtmyZVTBRJ6zddc/Hq/ptz1z5kz1UI3ZubVq1QrsNmgHH+w5ZkHzfMlMQV7U8oaGXQp5zGfR Sh4Ly5Ytay4phAZvOladfTF7KKK4cOoEvqtUBvOnDcRbeXIgaYr0SJ+1IJ54PcJ/F46h34BR2LX3 IN55O7/xW3FHwULvoPynnxi/r7fh4uoG47bV3NKLPH3mAjy5Z46FHV5DMOv3mZ+vMfQ1jmPG0M9H RUDbG36+xrgRvkabQz9fb/j6PjXaAUNfn6cB0zj0eYKzF67hu+4zMGbVRmRjxqoToPf9vKn9kDd3 LrjHT4g8havgzs1zOHvqCPoa+/74iTOoXesr3L//AOXLf4KSH5ZEokSJEc/Y9y7xXLBixSqM/HM0 NmzYiIwZMuD8uVNq2wH7/r5qhweKuf5qv3P/m/ub34GxLzndT+9vzjOmPY/n+ztg3xtDI86c+w8t u06L1P1eKcfrsfYGWl93d+jSHT1790FCNxe4ucaDq0tIf3mCEDIs7MVs0ZgMhehp06apB4e8vuBD /Rw5cmDbtm0qOYaJO469gJh0wftG2gMyMYjB3id27N69W90vrV69Wlkt0EdX9zSyg9c9vNahZR2D +1cPddCCivB6i8LwsGHD1LGLvfz43p0JR8E0tHFHQpsfGnbrB/cegnut4JbXBLeeFS5DHNcjoa0b nbDnLjPPmSjjDEgmriBEI5Flp2AHn5byxEmvRgoN2uOW41brBO3Ty5O2hlmAVr9YtrkNQsGWWbka LqvncTltOh8W2BWZUEzV4rTVZiGyoLiiC7a9DGKnIAhxCxfjpsPduPlnlCpVEn+v24hHHo+Nm5si 6ibICo8PPPYyG4VQxKV1DW9g7t9/LgrxhuXIkSOqIAjhMYU3LLyoZYj3dszkyeMH+O/sbri6uCJH 3g/Qo9uP6NyhNbb9uxP79h/C5ctXMHb8RIweMxZHje/fMZvTGoS/i/BGXObSqW1IlCgFChQugyGD fkWNapUxYeI07Nl7EIuXrsAvfQdg0+YtKjuM++qzzypi1Yqlxvf2EOfOngyyD3U7PCEIguBM0DrO WgNFw4JkhGItk15obUdxWhecph8ufW+tlgjsTUfLPVr38V4qZ86cqreZtX6Khhm3U6ZMCUz80Zm2 jnC7FG8p8Ib1GMprKdYm0CKgu7u7GjobFCt1RBXBvR6ncX9F1XvR70Nf01rR0/QyzgiTtaibOAsi 4sYA2GWSmatRETzw2k2P6JBuoAHwpBNRdgphgeIoi4BZPW45rqGXrPbQ5YFKF/2iyMuTrr4pYZtF dzTcnu7+y2U5rpfT2bJhgd26HQnNSiGisNoqhBexUxCEuIerq0tgJE6SGCP+GIUx4//CgoWLlKct LTms0LqG51gKtT/88IPK9s2YMaO6YeHFK20SeNOi4XlShNtYgnE+vHP9NJ543kXeAsXw5Vc1Memv 31GmdEksXLgUR48ex4kTJ7Fy5XIMHjwQy5YtxYmTJ+Dj/dRY198SL4qEYY24ivdTT9y8chRej24h R+530aZNO/w1/nfkyZ0DkyfPwLZt/xr7ezmGDB6CDf/8A08PD4d9boYyVfB/iRAhVxCE6Ofo0aPK 05bXH7Q6YCIRM2k1BQsWxOLFi5XvPoVcFlBl7yGKarwWYc8z3utYRVwdfDBNT38+pOa1DMXcbt26 KUsGLdbqoIUaPXV536inaXgNxHtPisd8zdDOXbx2YoYvM3D5+XhNxXovzCZ2RrRYyXhVtOBpF1Yi 6vUc4etwu46v54h+T2F5H3oZvY6zkS1bNrMV/YiIGwPgjRwzdKIiWNjGbnpEh4i4AfDEE1WwawlP rHbwhEkhkt1lNHyiSjP74IRNXYyKUPht0qRJkIxcjRaCwwK3Y12ebYqrUQUFZ0cvytBgJrX8ngUh 7sHbDlcXlyDxYYkPsWjxMtT/ppHqjsgug/TDdRTUKlSooLzhiO4i6AhvjISIJ1Pm6Lu583xwA7ev nkCK5ClQ8bOa6NO7J5YvnY3ixd7Dli3/Yubs+bhy9Tq8Hntg7+5dGDLsd/gbvxcd5Nkzv5cKipBx mcePbuPW1ZNIlToVKlSqhi6df8Smf5Yb1z3vq7/ZeQsWYcasWRg4eBDWb9iAhx6PlACr//E/44/y 5UIQhFhNVCbkvAzjx49XnrZbt24NtDtg5qr2tNXXGyxmxvs/ZtiydwITevLmzauyaJctW6Yyaa3i rQ5C4ZVWmrSPevvtt3H16lU0aNAAH3zwAYYMGYLz58+r5RzhNRETvFgzghm4vKeyBufbMXXqVCXY akuFjh07qh6dfE1nxFHADE3QDAta9LRGWNCiKuFQC6ahrf8y8zlNv4ZjaOymh/ZacR0RcQUhGqF/ bIECBcyx4LE+wbSiCxAxQvLDJbQ9YMEzLktxQQffA4uB2Xm/8kTOJ7N88qSXZwYut+G4PAVYvh/r snrb4YHL688U0rp8fb1cWHxruX9CW56fl/674dkuvz8WMBIEIe7hSi9Fm6j3dT3s3HMAH5X5BIMG D0HRokVVzwd2MbSKuSGhb4yEiGXNrv1mK3qgD+qj+9fw+NFNpH89MwoVKYWePXtg1Yq56NXjRyXq t23XBZOnzsSFCxd5hxsY6p/xu3jZiOs88/eDx/3reOJ5B7nzvo33PiiFLl064Z91S9GuTUslJAwa PAK//NIXP3buGvh3GvC3yqGxH18iuK4gCLGTCxcuqMJdzggLgjVs2FBZI/A41qhRI3Wvc/jw4cAC 0vS5pU8/7fAIrQjot69tFGiRR0GX3cm5vvW4qIPQIqpq1apIliyZyoqdNm0aPDw8VFYuE39YOJqZ wBR6KXpzPT7A5nUR36f2FbYL6/UQe2iy5hIFXCaG8TXZk7R3797K8kEIGYqkryqQhrYNLcQ6ogVd u3VDmie8iIi4ghCNsIhXSAVuIgsKmjrCUoSMJ3y9vLZbCA7rsi9b4CwmwS5HkokrCHEXFsRxDP4j 9b7+BnMWLEe3nwdiz/4jyB6OQhs6C0WInfh4e8HjwQ34PPUwbnpTI2v2Avjyy2ro368PTp3YjRbf NjKWCiocUgu0joc7RExU+Dx9DI/714yd6Yf06TMjz1tF0ahxE4z+cwRuXD2JNq2bB+iuxj7TQZ3C ThgPawiCEHtxxkzcRYsWqexbDmmRMHnyZFW8jNcVFFppl0Cvfl20rGXLlqpHIq2eCHtotmjRQrXH jBmjRFn66VozcHWwZ6mbm5sSfOnr/9NPPyF16tRKmGXGL7Nz33rrrcCM3gwZMihLQb6utXhZSMEC 1BSS27dvjzNnzqj759mzZ6v3RbuqmEpwgmdY4LqOERKcH5yASsKyfnDbiO2wZ7KjTVp0IiKuIEQj 9KhNlCiROSbENGilwEIA1sJwgiDELZi1z0JnOjjuSOEi76Nr74GgEuSYvWK3PNE3R0LsxtfnCZ54 PYC31yPET5AY6dK/idRps6JatRrIljWrw+/FGBq/iVcJ4Tk+3o/x1Nj33P/x4ydEmnRvGJEtYN9n y/Livtdi+EuEsfMDXlQQBCGSYeYtM3CZ4cregrQZYBYts2KZJcsMWfrHVqxYUXnZ0qP29ddfVyIV p9FG4dq1axg8eLCyUEiZMqUSsVjYbOTIkUEEXAbvZdkTk2Irk3nef/99ZYmns3MpIu/du1eJvL/+ +qtxTHym7BMchVq7oMj722+/4fPPP1cF2dhjkuO0hqhcubL5iWMuFERfVhjlOo4RHKHNJ5xvfS/6 /KfFWz6s0FnUGr2ONYIjpGVCmucM8PfGBxvOgoi4Qrjgky8hYqEPMZ8sCjEPXlDwIkkQhLhNPGbf mhEa+qJYXwQHJ9TqTNzg5guxh2f+7FbqjSePH8LjoXFj6/MU8RMkRZ9f+r3we7ETCMMXz2++hAD8 /Xzg/dQDXh53lbAbP0ES9PmZ+/75flPLWUSLl4mYwvaT58yWIAgxCQpNzL6lBy4ZMGCA8oy9d++e ElFPnDih/G4zZcqkhFwWNuOD5LJly2LXrl2q6BmhcFuoUCEMHz5cFUGjn22VKlXUvLFjx6J69epq e/o6RQct5gYNGqSEYmb0urq6KuGWha51di6XI3a2CY7BDF4WVGMGMGnWrJkSpJlRHJsITVwljssE t05YthUSen3abDBZiaHR4wwK6MzkJlzHMRwJaZmQ5gn2iIgrhAkeMOvX/xqFCxdWhVp4oBciBnZp yZ8/vzkmxCTSpUsnWbiCICj7BP0vNBxFueDEHeuNkRBxtGv8jdlyIigSWsLX+zGeeN5T/q3W6ep3 4+/3yiE8x/r3yKCA/uTxA2V14TjPrmBceMKf32MMIFny5zftgiDEDCi60XP2yJEjqjA1bRQaN24c eA1B4TZXrlwqa5YiXNasWZWHLDNsWeyM2bLMcN2+fbvKnqUPLn1mWZiMFggUVCnavfbaazh16pTK 7P3zzz+VGKyPkYTZvD179lTvhe+B/rvnzp1TVgrMztXL2Ym2OrZt24ZvvvlGCcD0zKXITC/cYcOG IX369Gp9IXLgd83vir8D+g7TsoJF5PhggONDhw5Vvwv+Zlq3bq28k2l1IUQtIuIKIXLlyhVV7ZEF qq5fu4ofO7TC/ft31FMx+uTQqFx4dXiiYqVy69MuwXnh90TPJ57EgusKLQhC3CKsh4LnglDYRdyY lMXn7KxfvdJsOQnGz8Ca8RliGP8oBL5qcFuCCfdFWEItauy7VwxBEISIhIXVKHL269dPjTNLlR61 zJylEMvs2yxZsigbAsbVq1exb98+dQ/PwmAsSs0u7JcvX1aiLjNw6YFL8Y6+s1yuQYMGqrC1FnB5 30omTJiAjz/+WC1P2wNCMVh3u6cPL4VkZvhShKXAq0VlO/GWHrk9evRQGsP+/fuV0ExLhiVLligx WYg8mJXN77lXr17qu+7QoYOy3OB9rmPwd8LEPhYx5/ddrFgxEXKjGBFxBVvoQcMneuwWsXbt3xg+ +GcsnD0K7Vp9gzlTh2PcqIE4euSwOqB27txZib3Cq/Hll18qk3nB+eHfRcGCBZVHlCAIwqsQFhFX 3/QIsYMbN29h5aq12Ll774tCbQgBpfiaouKrRhzm8n9XcP36DdW2E7ntggK63XfyMiEIghBRUHCj tUHmzJlVpqy2HKCQ6+npiezZs6vsW3rVJkiQILAXIYtrM6uVIhyTU/LmzYuDBw8q0ZdFyljkbOfO ncqSgcusXLkSpUqVQvfu3dG/f38sXrxYCXlPnz5VWZpM8KJgywQXDvm6hKIf7RhZ8Jpis77moYBs DQrCX331lbJ/ILRf4PthD2AhcqEFxrvvvqt+D0wq+/DDD805ocOsby4v1pBRi4i4wgvwqdk7BQqo LgtdOrXFtvXzUKtaJeMg7BoYn1cqi1WLJ2HIwD5YtWqlsgPo27ev6lIhvBw8sdJInl1TaBwvOB8l S5ZUT6TZ1USypgVBsGIm1oZKWDJxOc+xuIcQO+B3u3r9Vlx4+gSz9mzCmk2bgvwmQgpquPy9RESo 7cVBDhw8gr7DRmHo/2ZgN0V07oswhLHDjP3GrPhXD2dn+oSxZksQhNBgQkd0erS+9dZbasjkEvrh UjxlATNaJzCTlUW0KcIyG3fPnj2qYBmnsTt8/PjxleDLAmgnT55U4m6OHDlUFi0zY5lxyexMWi4w O5bwPpWvRWGWmbUUc9n9nkIsNYRu3bqpB88UbemFywxhWi+wcBrh+Ydo8Xb16tVKqKWIy3m1atVS 74nbcXERqSoyYaEufncU/OfPnx+YYR1e+Hu4ceOGEvCFqEH+MoRA9JMvpsZX/qw8dm5eijYt6hsH UNdg4+taVbBj4yL06t7JOPiOV2IuD9rCy1O/fn1VuZNCLoMnXSH64P5n8TleVLBLDy+KJANXEAQr QYS2UHBcVt/QOOLYzZAhxHwePfIAJfka1arh3dLFMX/zWuO34B+moIpr53H7shEX2XfoJNp1/hEF y5fC6KXzcP9+QKXt0CJg3xvfQwSEv5Nn1g/s1d1sCYIQGtEt4mroHctsSt6rUPykAMvkKgqwt27d UqIrBV8KvFyW82mjQNGWVggUcGm3QMGX4u/p06eVny0fIjNDk/f3FG3Lly+vvG07deqEcuXKKcF2 /fr1Ssxlt3peq0ybNk0Vf27btq0SiCkO0lOXxc70NQ+9e5ltyyQwWjkwo3PhwoUqE1Rn8QqRA60T KKzTc/i7775TmdXM5H4VKAazEJ70zo4aRMQV1FO52rVrq6dgX1WtgnWr5qJP9++RLl1altwOU7Ro Whe7ti5H44b1lJcKu5uzsqUQftjtJG3atMpfiMETWteuXdXJl9UaeaLr06eP+t7C0+YJNiLbrDDK 93Xz5i38/Gs/rFq9Rl0k/GacCNasCWjzpGBt84lfWNr8nMwEnzdvXpjbfDI8Y8aMMLd5kcAIqU0j d3pCtW/fHv/73/+QL18+VWlVEITYDf/+w4P/M3qVBkRoBBWGntsmOOKYicuwg8e04IRgwflg5tOD Rw9x4toFpE+dDo/8vOHpycIw/mEI/n7spr9shP57jW24xfPDfW9P5Mr0JnxTJcT9B/dt9suLEQCH 9nH+wkXb6cEFr/UEQRAiCgpzTDhh9isFUd63UKSlcHvv3j01pE0Cs3Ap2FGgpe/s48ePVdEzirf0 pGWPw7t37yq7BQq+vCeljy7PXbRRZLYtg/N4n1m9enU0adJEJb38/fffyr+Wxa4I7RCYiUurBVoG 8h6S11cUetn7lIXS2bOR3fkpEHM5IXLR1gkU6vld0dM4ImBmd548eTBkyBBzSuyCdhH8zToL8YwL uFe+gtOb8PV/ZgRQr05tLF44H5MmTUKNGjXUPMH54IGaf2gUWz8sURzt2jRF6ZLvm3NfnqvXbmDM hJkY/9cUZYhOY+xq1aqZc4XYAk/uPAn/d/MBUiRPAnfXeHBzgXr6y1sTHhf0TUpMbAuCIzzT+fk9 g59xrlu6fAVqVftCXXDyQYsQexg5cqTygGNmCo9nLOLBYb78+TFw6CjjfFYDCeO7IUF8V7i7u8LF 5phhHErg7esHb29fPDHi8VMjvHxQrGA21eVMw+6FrNpMeCPFh1mcz4IkwRUOffLkiXpvfMDEjBvC i3H61NEbTwgZ3tSuOnvdHIt4Lpw6ge8qlcH8aQPxVp4ccHNPCFcj3NwTGDfQ8eHqlgC79h7C3KO7 cd/PC695uWJQ+07qNxYa8RKlhOeNk+ZYxMDjmr+fN/x8feBvhK/R5tDP1xu+vk+NdsDQ1+dpwDQO fZ7g7IVr+K77DIxZtRHZcucN2Fg0o/f9vKn9kDd3LrjH57439jv3v7Hfue937jmIdedPI+MHeXFo 7TZ8/2lV5M2Ty9xC8Kh9f/OUORaUC5fvoFS5z/FJ2ZL47ZcfkeH118w5IcOsXD+9v/0C9vnzeL6/ A/a9MTTizLn/0LLrtEjd75VyvB7uB1kxBSYLMDp06Y6evfsgoXHh6mZcv7q6xFPXroLwMvC8HF29 ZXbs2IGKFSsGPsxlMXJ6z27ZskVdVzBjtnLlymoeryso2LJAGe95+HCYD5Hpa0sxlZ/j+vXrSrDl fR4TV3huYjYtbRjc3d2VWMssXvLbb7+pbE5ui7BODhN8uB6zdRctWqR0BmYDa3ifpZdnFiivXXhe FiKX5cuXq++KhexYaI6Z1zpBgL9dx9B2Fzr4G9FDa/A3wyGL6BUvXhzffvutsuOIjffTfNDhLJ8r 9CtGIdbBPzI+FXv77bexdesWjB45BIvmTECZUsWMH6bLK0emjBnQt3cnbFm/GPneyq3S9XnyWLdu nfkOhNhEwGk4AOuBLaa3BUGIW7ArIC9AeUNBkZTnLd6waNb+/TeGDvwVEyeMMacEiLUU9R0jpIxc 3rzoIMFl4tpdVDMIxd9Ro0YpGyR2X2TBEl4484EpC5wIwZMpc/RbFBX/oCjqvlMCH7+WG61q1oEL Tz3M9gw1Is6XVUdcs1UoUawosidKiiNz16JY5pzImzuHzX62CQNHWwQdrm5uav6pMxdQpnxtTJo6 13Y5xxAEIXZA0Sq64DUArQl4/cL7GGbi0gaOIh0zc1monNcGtDKg7SGvN+g5S0GO1zisyXL//n0c O3YM//33nxJvKfIye5fb5XUHM3OZeUsBkGIxRV4GeyrSS1d7qTLLkwlctE7gdlhkbevWrSrrlwIi BWBe+/B9btq0Sb03EXAjF2ZoN27cWO1/ZkOzV2q2bNnMuREDf3v87rU/sxD5iIgbx6BpOA+u7Kb/ c++u2L5pGWpW+wzxmD0ZwZE3b26MHPYLVi6djWRJE6sTCC0b2HVCEARBEJwBdiekpRCLdxw9elQ9 4OQNyJw5c9SNBi1hCG9g1qxehVUrFuPXn3uqab5+/sFGcLyqiEtvujfffFO1S5curR6Q0oeMN0xs MwOH2TDReVPpzKzZtd9sRS/F3i+MBl99iTczZTR+C/5hjOCFxFeJuEbD6tUw4qef8E2VKjb7OLgI XkDXf8vLV6xEm7Zt0bvvcNRu0Ab7Dhy2Xd4agiDEbC5cuKB8YqMTCra8VuGDXV6rkGnTpinhjg+k 2WW+devWSsxjRi3FXIq2zMzldQ578+TNm1cNmb1L2wU+LKbYx8xciq+JEiVSom+yZMmUCExxlt66 XIa9r1mg7MMPP1SWe8ywZY8iXl8RbpeCL0VhCsa8PmGXfiFyGTx4sNrPFN8p7leqVMmcEzHwWpR+ 0Cz8PWvWLIwfP96cI0Q2IuLGEeh5wj+wjh07omb1qti7Yy1at2hoHLhdIj3eL/oupk38HXNnTTIO 2vdU92NWuAyuq6ggCIIgRAXslUIhdNWqVSobhDYKO3fuRNWqVY3zVzyVncuiG7QuYNYKb16WL1tm 3KRcwLfNm+LGjZvw82OXaPuww1HEDc7v1lG8ZbAbZLp06YxtBwhHfI8MZuHy5og3aWTs2LGqWrBc UDsvjkXGwhLGWrZC4CtHML/V2ApFWRcXdum1E2vtw/if7XfCsBYqGzBgILZv3474CZOhau2WGDBk jDHf13Y9RpDuTIIgxEic5aEp7/X37dsX+GCXginrmdA7v0ePHkrMY8ExWh3SPoHiLAVZWjnRNoEi La0SOI336bRV4XUHBVxaS7GXErNyM2bMqDKAKeBq0ZdCNrNrR48ejQwZMqg26+Q4EhbrIOHVoHUC /Ysp1NO3mPpPRMJr4a+++kol5/E1mN174sQJc27shJYg9G12FuSvKJbDC0kajrObw1t5c2P75lX4 pVcnpEmd2jiI0ucm6uKTcqWwdP5UTJowEkePHlEHF2YLSRVDQRAEITrghS5h9gizcFm0QAujDHrL cRmKuLxIJRRTp06ZghzZs6F0yWKYPWvmC+KtDjvYFVEH0Zm4jtm42odMBzMeWDhCL2d9nwzekDHr gtkWvJnijRa98D799FO1vOBE2IiEYQnjf8aqRjsSAs/ijp2Q3ecPLai22grgRugHMhpe327YsBG/ //47ps1ego8rN8CqvzfZrssQBEGISJo2bYrz58+rB7talK1fv74qNMaeRhRl2euID66ZJcvrEc6j tymFWop0FHj5cJv+tgx2lafdAgVrFremGMvg63BdBtdt3rx5oF+/CLZRC60TWGSOyQc9e/ZUBehy 5Mhhzn11eK1J8b5ly5Yq+YCJAhSJNfzNxFaYec7i686C/GXFUvhHzK4MFSpUMG44n2LJwlkYM3Ig 8uTJbfwFGl97NEbVLz7DxrWLMWLYQJX9xC4dPNh4eHiY714QBEEQoo7Tp0+rHiuOwigjX758Sshl hi67JhJ6y1MgnTlzBmZOn4JvmzU2bmQuwMfX/4VwxDETNzgRV2ffcnqBAgXUTROxe4/WeO+999Rn YfdGet3xfVsvsoXox/+Z/0uF8asxfje+kRZxAvW3Z+zLcAfF3xczaRkUeO1o27atyk4qUfIjtPqh Dzr81B/Xrt14cRvmscBZ2H4yoNiiIAgxGxbxY1EyZt8SFhorV66carMgGufxPpzCLq8zdDYlHxon TpxYPRzmNAq0zETk9OzZs8PT01N54VKkpdDLDF/aNWrRl+sKUYu2TqA4z9oIX3zxhTknYsiVKxfq 1aunMrN5jUmPZcdeZLzmFKIGF3MoxBIohLLbBP+I2Z1i0l9/YvG8qShdqnjgEzNniUbf1MLBPRvx c+/uyquXJ5E//vjD/CSCIAiCEDWwUi8zCnjDYyeM0huOXnOstkxfN0KBleet1atXoUjhgij/cUkM GzoId+/eDyLiqiQ+C44irrZTcLwYZkYMX7tw4cKqIi6Xd3xfwQW7RKoeOFJk4gXaNQ4owBKd2GV6 hiWINZM7osO5pMTIwU4cD0tQqLXLomVQ5CXWv20dvOGdNm065s+fj2OnLqL8l00xddaiF7bhTCRL nsJsCYIQG6BfKYuLaR9aCn6fffaZEl7Z04gPeyn+UTugVQK9bnm9w+sJCnMUaSnycpz38BR306ZN qywXaNugxTvO53GPAi9hW4hc5s6dq75H7nNaG3Tt2tWcEzHw+2WPLlp08fvetm2bKnpnhUXuaL1B +4x58+ap34EQuYiIG4tgsTIegKdMmYIBv/2C7VtWoVrVyjyiOnW0bd0Uh/dvRbOmDdUfP08S/AyC IAiCEBXwpmXo0KHKw42CLi9AHYPCKG+EaGnADAdmt/IGhX5w7FpGr6z7d2/ioxLvYuiQ/rhl3AB5 +/qpsKLFHX1zE5yIy+6O7LamM1rs3pNjMAOGN1gUgJmJIT1cXmT96pVmK2rIU/hzTJ6+wBx7eRGR Yfxo8EIWZwRHbCPXOxUwf9Eqc8zYhRSrXyJC2vecFxr0Dzx+/ATatP0evw4ci2+a/4QDh45ZthMg BAuCIEQGtE3gNc7//vc/9XCJdoYsStWtWzdltcBesZxHX10KdbxG2b17txJracnAawuKu8zKpYUC 2yyGxuxbnaBFOwX6r3bp0kW9Jq+bhMiBmdGffvKp+t54/crrU13ULiKgMM8kgjJlyigLDWZus8id FS5z48YNZdvA758PCtgLXIh8RMSNBSxYsED5b/GA2ahhfRzevw3ftWhs3NC5xphIliw5enTtiKMH d6BShU+VLyFPIgsXLjQ/pSAIgiBEHrwR4YUwL1LZZUxnwjrGyJEjVXHOBg0aqDZvdJiVmz59egwa OACbN2/CE88H+LhkEQzo1weHDh6A1R83rCJuqVKl1A2Q3XuwCy3gXrp0Sfni8sJaw+6T/HxxOaKL 5XP/xIZNO9C0ZRdcuPifRbR7iQghGzSiIizpuEdPX8OMpQfNMedm3owRGPvXLAwYMtr4mzP24ctG iPve/u/bMchvv/2muqEmTJIKtRp2wuA/JhvHB1+1ndA4efY6Zi6LGftdEATnhBm4zKjs3bu3eljM 4xEfTNNqgb2RGjdurLxyGzVqpGwT6I+rM2tZWJWWCszOpIBLeP3BayAKebx3HzFihHqATDGPAqMQ 8fB8wn39aflPce7cOVWMNyLhd0zxlhm2TAi4evWqOec5nMakO9qRcci6EXxQIEQNIuLGYHiTxoMu D7aFCxfC/t1b0KdnZ3Wwdby5iymRKVNGDBrQBzv//Qf587+lTiCVK1fGunXrzE8tCIIgCBEPi5gx m5Y3NilTplTnngsXLtieq2hVwKwEFkNjBgtvcHhR/eTJE+VdSzF3584deD1tcnT+oSUa1PkS82ZP DSLoMIhVxNXT+Bo6s8XxtR1DFx1h9zZmzbA7JLtGWvnnn39UV7e4HNFFrpxZMe2vwShauAA+qVwP k6b+z/ie/V8qjP/hmb/xO4nkCI4zF65j4Ni/8UOfGfCKlwT9Js9CttwBN/LOSqF33sKC2aNx+uwF NG3RETdv3DQ+o1+4g+K2rbjLQICI6/j3HVzQt5rXtRQ7Zs9bjc9qtsHf/zDzzT4b979rdzB84nq0 7jYJD73jo9+kmZG636dPGGu2BEEIDV4vMKM1psGMWWbU1q1bV43PmDEDxYsXV6IgLRYo4rGXEa9x 2OOImZ9cntmXfDDK6w8ez3jNUbt2bVVQi5mYLKRFQXfevHli6RTJHNi7DwsXPO/p86pQpH///ffV 8MyZM7h27VqQh5SEiQ78fbDIF+3FKP7zdyNELSLixkBoMP7tt98qk/L47m74e9USjP1zGHLmyol4 Lq6xIvLlewvjx4zA+rUrjJMEUK1aNeXzIgiCIAiRwfDhw1WW3LJly9SFKa0M2MslOHsfZhzQi4zn 4kqVKmHq1Ocirc5eYfGzzj92Qpo0yXHkwA6V3auXYRBdwEwHsc4PDi3went7q4ttZtOsXr1azpVO hrZT+O7b+pg3cwy2/rsbZSvUxvyFK+DYZT/UMLb3YhZoxIejmHjl2m0MG7cSTX8YhUs3PdFz1AT0 m7kYhT8KKJDjzNBOYe36rZg4ZiBy5siKMhVrY9acxeozhieo4tqJuyrMv1X9dxvWaNWqFY4cPYoS H5ZGuy6D0aXXCNy4eUdtizzy8MK46etQt+VgHDp5BV2H/YkBc5ahcOmPzSUih4G9upstQRBCI6aK uIR2TePGjVP2CRTieD3BLFw+1Oa8xYsXI0uWLOqh9l9//aWmaf9bPhzt0KEDihYtqoQ80r17d+zf vx/Vq1dX40Lkcty43vvll35o1aIl/vvvP3Nq+GFGNjOreV179+5dZbXh2DuMVhn0dmeB308++QTb t29X+owQPYiIG4Nglg0PjnxCwpu0GdMmYuH8GShR4oPAjJzYFG7xE+G9ou+iXbOAipqCIAiCEFnQ C5cWCbxRobcYe7mwTRGXvUKYfWB3ruLNG2+A1q5dixo1aqgCaLpQ1M99f1YPXY9fOY7jp4+qC2U9 T2c3WDNxGfSqI3avpYMCLrl165bKAubFNW+cBOfDaqeQPFkSTPizP3p2bYs585fhy1rNMI9iro1o aBfG/4zfjb3wGtFB7tx7iD8mLkf1xr9i77FL+HHQCAxfsg4lKlVR82MC2k6h/+DR+PGHFpg8bjDm LlhhfB+dcebsBeOzPv97DCkoutrtJwYF9peFf+88xvCB0Imz11ClTkfMXvA3ZszfgC++6YUlf+9A m159MfrvbfjoSxFGBEGIeFiPZs2aNSobN3PmzIF+uczCZc8BirR8yEyhj1YJFHpZ6Or3339Xx0Zm 4h44cCDQC1eIGj6q9BWadu6HR37x8UmZshjQ7zdzTthgLy6eg/LkyaOuP/m9U8i3ehm7ubmprFte H9NG48iRI2jdurU5N+7Ah660+3QWRMSNIfzxxx/qAMuLvOFDB2H71nX4qmoV42aOmTixK+InSGoM XXH51L/Yt2Eibl4+Yu4FQRAEQYgcmIk7bdo0lVnAC1Zd4IwZtvS75QNUdiFzFFQZrAz8999/q8zb 6dOno2bNmkrMPXTgEIpXLI6+U/vi1NFTOHXqlLrh0UGsWbjMeOG2OM/udbTFAm+i2K2R1aMF50bb KRQpXAAVvmiAydPm4qMP38Psqb+jeaPaWLH6HxT6oBJ+7f8Hjh0/ZSsS6ggxGzQCw+uxF8ZNXYbP av2IVet3o03vfhi79l+Uq14n4EPFIJ7bKZxH81Y/IXOm1zF/5ii8WygfKlVthO59BuPChUu2+8Ea 3Pd23wlDCexcwvK3Hd748ssvcfjwEbQybo4HjJiO0RMXGDfoX2Dypj2o3LCZ2r4gCEJkQptG2kQx 25JCHv1QmVXLXkoUdPlAi163Xbt2VXZTRYoUUfVrJkyYgOzZs5tbESITPz8/dOjcTbVLf/wp3sma BuU/+xwtug/C7kMnUazoe1hsZkaHBK2/+J3R95Y1FLy8vFSWtU4SILT9oUDPLF/aeNLjODprDEQ3 2bJlM1vRj4i4Ts6cOXNUZcAePXqg1XctcOzwHrT4lkXLXry5i+nhHj+R8Ynj4dqFAzj07yxcPrUN 3k8eBewIQRAEQYhEKNryJoU3JLyRYfYJM1HokcvK8qNGjVIPVJlZy+5mdlCI2bBhAzp37oyZM2fi 8qXL2L56O5btWKbmO2b3ES3g5suXD2+88YbKjAgOLseLbWbg8kJeCD+ZMmcxW1GDtlNo2bQO/jd1 BLZt34NPK3+DBYtWoeKnpfDXn/2wYNafxo2UGxq36Kzm9ek7AmvXb1E+hEHERAp+1vFIiOlz16JC zQ6YMns5Grb/EZO37kXlBk3NTxPzoJ3CkmVrMW5kX+TIkQWfGPt39rxlaNG0Lv7dMA/JkyVF+S8a ouevw3H0xGn4PzP+Nm0iYN+/6B+swphPrKLsywThTfKWLVuUlcvKebMxc+TQwHmCIDgnrN4fm6Cl FMVc9kgitJmiRy4toWjdlCJFCgwcOFBd77BrvRA1jBg1Brny5MWJU6cxedYCFH8nBzKmT2UMs6Pk u7lQpXZ9VGnQGmMnTEGt6jVw8sQJc80AqLfQEoPZt0mTJlW9uHidwetOirmcT/bs2YPvvvtOfe/0 bp80aVJgITvBORAR10lhERJWj2zevDlKlSyJE0cPoHfPrsYfXhLjD8w1VoWbe0LEc3HDw7tXcWrf Mlw8sRlPPO+be0IQBEEQIh+KqsyirVixosrEZZGwIUOGqO5jn376qco4YaEOXgDTA45Zu8FBEZg3 N4MGDULmNzNj3vfzkCJdCpXJ4CjasKsaveiY7WvtwqbRDzqZfXv79m11EyW8PGt2Ra3thLZTaNaq K5InTYyxv/+M7j+2VDYK1eu2UmJu1swZ0LFtY2xbNxvDBvyE119Lg6kzFiB/kYqwCqwB2aC+kRIL l29B5XpdMWTkNHxe9xtM2bwX1Vt+b9zcuanPEVNZNm8Mlq1cj7Yd+qDpN9Xx1+h+mG/s82/bdMed O3fR8fvG+Hf9HCRNkgjNje+oVv02mD5roRJlgu574xjh52cb2k7B+rdtF48eA3M2uqqwm6+Dxxf6 Ww8dOhQrZkzGd+VLYtuaFeo1BEFwLpiRWr58eXMs9vD6668ruwTaLJQsWVJ1tyd8kE37Jop8QtSw ZPkqFC9ZGjNnzkLtpu1Qs0k7PPRLiNW7zuCuhw/c4ydE5tfT4rOSBVG+THFUa9QaeYqURscuvTBs 8BBVoIzXmqlSpVIezkwIoHhLeN2pkwdY1O7HH39UyYNMali5ciXKli2r5gnOhYi4TgarOvKpV9Wq VZE8eTJs2rgWo/8cjqzZsvJOLlaFi5s73NwTwfPhLZw/uhGnD67CYw/pGioIgiBELRRHhw0bprzA KL6yyxSzDmiPQMsC+t3q7Flm7Pbr10/55tJigRm3Wmh1DIq5F89exPrV69Gjcw/lsct1uN3ly5er 1y5VqpTKauEFtt02+J6Y+asvuIWYhbJTmDAQhQvlw2fVvsXUmQtR6sMimDlpCJo2rIFVazehSKlq 6Dd4DI6fPIN8eXOgeeOamDp+AM4c+htWT1wKfHbd+V8lVv+zB3Wa98Uvgyei+CcVMW3rPnzdqQeS Gr/J2EDePNnxvynDlI1C5erf4tKlK5gzdRjefScvqlRvgV6/jFCCbce2jbB5zQx827g29u47gneL fxlExOX+txO/GfxeNFYx1hoUcBsPio8/FrqpqPhTApz+L6C6e3BBkeTggQN4K08e9G3VFBdOBc2q EgTBOYhtmbhW+JCZYh7tpHgtxIfbadOmNecKkcneA0fwVa16aN/ue3z5VXXMnb8AufIVxKHdW80l 4mHXsYtYtvUI7jx6goQJEyLvmxlR77MSeO/DD1G9SVucunwLVT+vogRcWiXQNoHnF4q3WsBlRi57 gTBhIX/+/MrfuF69euZrCOTQoUPYuHGjORb9iIjrJNy8eRM//fQTPjT+4PhEb97c2Vg4/3/4wLjZ s/ONjcnh4uIGV7eEKtv20sktOHd4HTzuXzX3hCAIgiBEDRkzZlRD+r/RC4zdxijaUjhlVi57w+hM XKu4wpuasWPHom3btsozl12fKeoGB7shduzYUQnE9Jhj1g49dAm7sFk9yDS0S2D2repSb7xmeMid O7daj+K0ED3MW7LBbDHL2w/fNq6JmZMG4d8d+1Hhy6ZYuORvlP+4BMb+3gdzpw0zfgfuaNa6h5r3 c/9RWPvPNnga36FVcA3IxA0qwr5sbN5xGM1+GIFuv45FzkLvY9yazWjaqz/SZQj4m4jJzF+y2WwZ e0w9fPFDh7YN0f/nHzBz7jLUb/YjChbIgy1/T0ey5ElQqdq36N1vJI6dOI0ypYpiyG8/4tSBVUH2 V2j7nugHPXaxYqcLrt2Np5YjHl7x0HZUfFy5ze3ar8PIkCEDevfpY64lCIIQPVSuXFld6whRA6/7 yn5UAilSpVWiatdO7ZD9jfQoX/xtFHyvpHFGes7B3Vuxcc9J3LzviTsPvbBsy2Fcv/cYd3xcsGdz wLUme3HxnMKEAR289hw3bhzeffddJe4ymZDXqsKLbN26VfXScxZExHUC2F2KRcv4wxg1cgS2bf0H Vap8xocrsS6Yfevr+xQ3Lh3ApRNb8fDuFWOGIAiCIEQ8rLTLKsr0mLRj8uTJqusys2hatGihRE92 H2T1Xd6wsKjDiRMn1PnZUVxh8MErxdyWLVsqzzCKu/Syt8uo1UHfW4rDS5YsUUKrYwYuL9w9PT3V e6KYzNcJD+z2yItNfp779wOsidKlS6eGQuSTLXdetO87CHMWrEbvAX+paRQSGW+/lRN/DuuBrh2b Y/7iNaj1zQ9YuGQtsr6RAT+0+gabVk3F4H4/KjuF6bOXoGCxqoHrMowfB575+b5S7Nl/Eu17jEeH 7qOQKlN2/L5oFdoO/ANZcuZW7zUmo/b9rwMxZ+Ea9B0yRU2z7r8PPyiE2ZMG4/MKpdG5+2D8OnAM ShZ7F5tXT1N2Ci2/74O6jTph5v+WGX9/j4KsyzvmZ7ROsAvO52vx+wkmblgEXA2F3Clr3G2Xd4yo ZPvJc2ZLEARBiE7yFfoAC//Zhz3HLsDH7xlyZH4djb4sjU+KvW2clgLODRR1yfEL17Bu51FcfeKG vT6ZYCweCDNurbFgwQJV+2HTpk3qepR6FG29hJiBiLjRyIwZM1QVanbL/LFTR5w8cdi4sWtq3MTZ Z7DG5FC+t/Fccff6Wfx3ejse3L5o3JgGeOsIgiAIQkRD/9oSJUqoqsoUZJk1ywq7Vlhllx70tDCi UMKKywcPHlTi7vnz55UnXMGCBZUtgqOowsiZM6fyC2P2AsXcZs2aqSFfl/YM9BcLC3p7FG9ZtIxD +s/pCEsRM1aMTpIkifqco0ePxsOHD1XBEX6+rFmzmksJ7Rp/Y7Yijwp1G+CXCdOwfNVGfNvuVyXI P3vmFxglixfCtPH90Lj+l1i9bgs+KFsHA4ZNwIlTZ5EvTzY0bfAVJo3+BSf2Lg2yHn8jjl35wxpH T1xA94Gz0Krz7/CLnxwDZ8xH51ETkfudd813HTuoUK8h+oydjEXL1qF1x4Hw8PRw2Id+qFH1E6xd Oh758mZHr74j0abjr8iZ/Q38s2Iimjeqhr0HjuK90rUc1gt+34e1sJkdW4+42S7rGFFJsuSxw0pD EAQhprNg5gTMGD0A/+7ci+nLtmDHoTNAvHh4yzhnta1XEW2M+LT4O0iUID6uP3yKx+ly4EGi15HM J2hPLC3eUrRl3SVeo/bs2VP1IitUqJC5lBBTEBE3GmAXSnbNbNWqFSqUL4/TJ4+iR/ef4O7mjnix 7J+ra3w1vH/zAq6c2WkMz8HP19vcE4IgCIIQsTB7lZWVmzZtinv37iFXrlxqOm0PKMjywtURFinj OmTw4MH43//+h/HjxyuRlwWG+NDVMQtXZ8iyQARF03z58mHChAnK156ZuRR2P/roI2WdQGH3+vXr anlHuB2+Z2YBU3h1fA0dIQk5FKd//vlnVZDi+PHjyJ49OyZOnIiFCxeqTGPhOetXrzRbkct75cpj 8P+W4NzlG2jQsidOnj5vfI9Bu+B/Wq4YRg/rhtmTB8Ld3Q3ffv8zPqvRCr8OGof1G7erTG3r8sSu sFZIce7CVfw2cjGatB+Gmw998Mv4aegzZS7eKR6QuRMb+eDTShg4axGOn7mIRi174/zFK0H2I8O4 B0aDup9j+byR+Lp2ZSxath5FStXGslUbUbpkEezZNDvI8kzF9ffztQ81P0DEtfvbZbyT3T5xgdm4 Dz1DtlTwj2IRVxAEQYhe2DNrw+atSJwoEa5e+Q/zp4/Dspmj8e+ufZiyeCO27T+Ja7fuY8mGPdi0 7xRc0r6ORJlzwfupF3ZP74ex35bFwiGdlC0Tr1MXLliAt/PnxzfffKMSG2jvRTFXiJmIiBvFHDt2 DDVq1ECSxImxc/s2ZZ/wxhuZjT9U+wzWmBq0TSCej27hxqXDuH/7Anx9nqhpgiAIghAZ8KKUFge0 NiD9+/fH9u3bVebB559/ri5k+/Tpo7qQsSuZFfri0kqBTJkyBR06dEDnzp1Rt25dVaXXmhWng1C4 rVOnDpIlS4YzZ84oEZeCMIVZ2jFUr14dmzdvVsUivvrqKyUmU6zl+sywZdEy+uI/efIkSPatXdhl 5FIgZiYxxWbSvXt35Z9Ws2ZNNS5EHzkLFET/WYuQOGU61G7UGdNmr0CQYllmZMn0Gtq1rIN/lo3D wJ+/R/p0qTBjzgoULlUn6LLGb8YqLIYU12/exR+TVuPrVkNw/NwNdB0+GgPnrsB7H8e+Kup25H23 iLHvFwMJkqJWw87434J1xj58bo9gjU/LfIAJf/TCinkj8V7h/FixZjOKlq4bdDn1N8/vwC5Cz8Qt kc8br6cKWM6RR14vl8UrCILgjPABeEiENl8IoEihd7Bh7Sq0bNkK586cxPXrN7BkxmisWzAZ/2zZ jgVrd+CezzPkfO9dpEyXDqunj8Hghp8ioc9DbNu2DS1aNMfbBd+Bj3GOqmFcE+bOk0clGDRp0sR8 BSGmIiJuNNHv1x4o+v57QfxiY0PEc3FV4e31CPdunDPiLHy8paK2IAiCELnQmujLL7/EyZMnlTct bQRYXZeFyZgRS9GW4ixtjLgMxdZatWph37595hagps2bN08VG6MoWqlSJeUny2Jkdhlye/bsAbMl OnXqpNoUgt9++221/uLFi1V2LoulUcBlVVu+j0WLFimbBnaxv3TpkqoKbCfYBhd8XbJs2TKVRUER l1BsphVEly5d1LjgHKRJnwH9Zi1GreatMGDYX6j/bS9s33XQ+B7txde8ubKi8ddVMP737ji8fU6Q ecwGfcbu+yHEw4ePMHH2BlRv2h9bdp/ED/0GY+TKTfjoi2oBbygO8VqmN/Db7EWoXK8BfhnwJ5q0 +RX7D52w3W+MtKmTocYXZTFq0I84Yux767yQMnEp8hLH44NjdKrhqZazkiOjH15LYWzHZnkdevtR xfQJAccUQRBCJ2XKlGjTpo05JhA+qHYUaoMTbkXQDZ12bVrg8KGDyPbmmzh+/CRu37mLDYunqXl5 CryFDcuXo1OtCjiyaSWm/DUec2dOVfWWKNayRxavefmdsNcZr0+FmI+IuNHE9fN74HH/JlxpoWDc AMb8cIGLi7vKtn1w+wLuXj+Dp08emZ9WEARBECKHo0ePKjFz4MCBapyCKos06IJlFFcJbQYo4K5Z s0aJrSlSpFBCbZkyZVTGLa0XCL1lKQBnypQJFy5cUEXIBg0aZJsdlyhRIrxpXFSzwu/Zs2eVRy6z flncjIXFOP/OnTvo3bs3ihUrhlWrVikrJa5L+wRm1oY3KDrzwpyfkyLw+++/rwRjVhjmexGck7rt u2Dsyn+QLF0mNGv7K/oOnoy7d+8hSKZtaGH8buxERIaPtzdmLd6BWi2HY/GaXWjZrTcmbtqD8nUi 3wPYmXEzrrMbdu6JEQtXAYlSoH7z7hg8ajYeeXrC/5lfmEPte+M7sAsPTy/1Wvq4EFwUeNMbY9o+ CMzITZroGVp+5mm7rGNEJQN7dTdbgiCEhoi4QlSQ0rhmnTV1IkaM/BPXr13B9dv3cfLIAXRsWA9j f+mMpg2/wY4tG1CuXFlzDSE2IyJuNOHr64OLp7bh9tXTcHHlExF+FTEz4sVzUzcQD+9dwf1bF/DU S8RbQRAEIfKhby2LiG3dulX5wM6fP19l06ZNm1bZG9APN1WqVEow5bQ33ngDiRMnRuvWrbFr1y5V iIwwm5V+uWPGjFHjFHsp+jZo0ECN0wKBdgx8HbtMOQaLoVWsWFFZKdy4cUNl+dKrlh68LDDGomM7 d+5UIjGhtUN4ggXPaAVBSybaMzDDmNumZUO5cuXUNgXnJmuefOg6bjq6Df8Tm3ccRJU6nTB8zByc OsNir/YCoTXwzF5IXPz3AdRpPQoTZ61BzeatMWXLPnzZ9DvzVQWSp+C76DN5Djr0H4qlq7fgi7qd MWbSUly8eNW4hjX2Yyih9r2DcO712AtT529Dg29/Uq/Rq1cvnDhxIoj46hhvvu6DKZ3uYuqP9zCl 410l7NotFyTMCuSCIAiRCbNiHYM2UI6wh5HdMtZp1nEh4qj+ZWUc3LcbH5QoidEDuyPnm1lx9tRx tGv1rbmEEBkwAeP77783x6IfqnBCNMGsipv/HcWtK8dUNmtMI54Lfz7P4PnoNh7e/U9ZKPBiUxAE QRAiEwqajRo1UtmoPO9QbN2yZYsSUQlFWRYRnTt3Ljw8PNQ0iqhPnz5VNxSpU6dGhgwZVGVeXWz0 /v37yoqgdOnSgf6yo0aNUpm7GTNmVFm5LFjGrFxmxDqKuLNnz1brsLta7dq1VbEzevQyS4fiMLfD wmMUlYljhm1IQRGZ4u/MmTPVusz6oXWCFqGFmEWpL6pj7LodqN2iDdZt3o8aDbui9Y/DsGrtthez b63BLv3+voHx95ZjaNxpIkaMX4xyVWtg6tZ9qN22IxIkSmS+kuDIp7W+xoR1/6JCrfpYsGwDqtTt hA49/sQ/W/bZ73MdDvuewnm978dg3rJ/0bxLd/QeNxWXbtxEyZIl0bdvX+Vxbfe3rCNtMm8kih/g cx1a+PtFrZ2CIAhxE3a510Md7OHDGgEattnjSM/ntc25c+fUPOt61tCIwBtxjBraH5ev3sCYYQPg 6upqThUik2zZspmt6EdEXCfg7s3zuHH5iLpIfNGmwPnCxcXNeNfx8PTxQ3jcvw5vr4fGe5cLTEEQ BCHyoXUAs2/p85U0aVJlI0A/XIqyFGqZkUsxl5mq5cuXR+bMmVX2LcVUirfr16/H2rVrVfEvrk// XIq9LFDGzN39+/erLFqKxMyq43wOv/76a/X6M2bMUIXEmAFrFXEp3FqZPn26KmpGa4VTp06prFy+ bxYyI3bZto5BWwdul1YR9M6lRy/F6t9++01ufl6STJmzmK3oJX6CBKj2XXuM37ALfSdMRYIU6dD1 l7H4tNoPaNiqnxIVb92+F+Q3hmfMBvXBll2n0abXbAwYuQAFS5TBpA070KjrL0iVNp25dSEkkiRP ga87/ISp/x5Ej5Hj8TReInToNhyV63RBs/aDsHXHYdy999B23//z70k07zINf/y1DJVqfY0pW/ai arPWKPZJBYxath7NuvbGOONY8kGxYurBjnUbLxuSICEIzg2tm2Ir7PHz119/qTYfZrNNb38Nr5H4 QJzzHLFep9iJuzqElyNFUnlgG1eJZ1wYvPKVgd6Er/8zI4B6dWpj8cL5qjo0u/0Jzzl27JjyxZs3 uS9y584OV1d3uLongJsxTJQsLdK8ngvxEyYzdqrziaIUcPld+3h7wfuJB/x8nxrjxgWmH4s6MCsp IFgAQnU1U+O6bQ4D2z7G+j7mNKNthp4e0PZW7bPnr+G77tOxY8cOVSRGcA4okFBkuHzzAVImTwJ3 13gqlNhvLiMIsQme6fz8nsHPONctXb4Ctap9obrJU0wUogZmgOibCQqazIpllgiz1eh9y+G1a9dQ uHBhJd6ygAOPU/pGgucwiqH0kqW1AjN6KdwSZuzSdmHixIlKNOV6hK/ZtWtXJEiQQJ2HGjZsqF6D 0Hahfv36gXYGN2/eVNmyOmPWCkVgxmuvvaay9WiJEBwXL15UojKzhEnu3LnRvXt3226NQvi45Gmc tx4HfLfOxq3/LmHT4vnYvHIJTp88qaZly5oJBfPnwttvvYlEKd/Awvlzse/gSXz6RVVUbd4G2fO9 rZYTXo3LZ89g85J52LJqGS6aWWU5smfBO/lyIv9b2ZAgeUbMnzMHB4+cxue16uKrlt8jY1Z7D+p7 t29hxojBWDl7Gj788EPVY4De1S/L0RMnUP7jjzFm1UZky53XnBp5VMrxeqwVVvr376+iQ5fu6Nm7 DxK6uRj3YPHg6iLXrsLLQfGSRVVptxQb4PWS49+/nkYbBV4/Udi1w3FdPa6vwUIith5zhNgDEz+o czgDkonrRDz1eojbV0/g8cMbAUKY04TxMzGGFFafPL4P7yePlBArCIIgCFFFzZo1AwVcZt4ywzVd unQq+5Y3CB988IHKuGWRM07nNBYW45BWCV5eXoHWClmzZkXChAlVm1YHzKqlGO/p6akEW2bpaj9c 3qwUKlRIWRrwISyr/LKwGNc/dOiQKorGcWb30ne3Xbt2WLFiBerVq6fW11DY5XujgEB0tq01aPdA GwZ+Vgq47CLHomh79+4VATcOkO6NLKjRpgP+WLkJc/eeQP/Js1Cmah3cfOSLEePmokfPX5EobWYM nbMEHYaPFQE3AsmcIye+7tAVY9f+i1k7D+OXCdNQonJ1XL33BMNG/w89e/ZF8gzZ8fvCVWjdf3iw Ai5hRnTbvoMwxPiePP3jqb9dWrXwIY9dpm1oIYm4guDcxOZMXD7I1tZNtFHIkiX8vVko0FojuGmC 4Kzwen/jxo3mWPQjIq6T4efrjfu3L+LuzXPw9fE2pkSz2h/PBf7PfOH71FOJzMycFQRBEISoRntR UUj97ruAok0Ubek7SxGWHrHMjKWoS7GWQiw5cuQIrl69Cl/fgPMXxVw+TacIy2xdFiyj+Fq5cmUl 7lL4zZs3rxJTKcaWKlUKV65cQdu2bVX2LzNomY3C4mUsosYMXV7cUfxt2rSpei9azF2+fPkLYu6C BQvU0NvbO0gsW7ZMibdTpkxR85nhe/jwYXTs2DGwx5MQd0iWMiUKfVQOtb//Eb2mzMf8g2cxYe02 9Bg/A/mKfmAuJUQGFGHfK1ce9dp3QZ9pC7Hg0Dm177uNnYrcBd81lwqd/Mb31H/GfPwwcAT+/mcD Snz4obJ/sRNqQwqxLBMEISrhw28d58+fDzbz1hGKsVwnJDhfRFshpsFM+6VLl5pj0Y+IuE4KBdN7 t84bQz7ZM27e4sWL4nBRRRx8vR/D+4mnysIVBEEQhOjm8ePHeO+991QmLnuLsJ0pUyYl4NIegSJs jhw5lAUBuzmyKBkzR1xcXJS9AkVeZpNQbJ03b54SfGmpQGGXy3CbHFIgLlOmDFauXIk///xTvca2 bduU6MsqtRR2f//9d/WaWsyl6NqtWzc1Tk9cZtayCNmSJUtQt25d9f65PtHZtxSbKdQOGDAA169f V765FH8pItPyQRA0b2TPYbaEqOZV9n35GnUwccMOfNmouSp6VrFSJZVpbyfY2kYUW6xtPxlgJyEI QtzEmiFr9b99FbQobG1bpwmCEHZExHVimPX66P41PLx3DX6BWbmRHQbPmBH8FL7erKwrmbeCIAiC 85A+fXr8+OOPmDZtmhJEWeiLGbQUXgntEVi8jPYIrBBP0ZbZtxRlKbS6ubkhf/78ypu2SpUqynpB z+OQNy3MjOW6xN3dXYmyzOildQJhcTOKxoMHD1bjWsxlMTRuh/73o0aNUoXNvv/+e/UE/5tvvlEi MDN2CZdnRu8PP/yAffv2qc/1xx9/YPXq1fjoo4/UMkLE067xN2ZLEKIONzd3NOzYFePWbEbabDnQ vHlztG7dWhU9tBVug0TUZuInS57CbAmCIDyHNQjoiRsWKM46ZtzqccehIAjhQ0TcGICvzxN4PLyB J56sUuxrK71GRFC9pXDs6/tUvU5AGR9BEARBiH5ef/11NaT3LL1xWWCsYsWKyq+tRYsWOHPmDDJk yKCEVAqzX3zxhbJgYPYt7Q0o9lLcZeYrs26ZqUuBlzcRtGIgFF9ZtIwF0gizfinKMruX26FFAgVX 2h7QnuHXX39FkSJFMH/+fLU8RViKsz/99BOyZ8+uprHgGsVe+uFyOkVarkvrBWb5Em6Xlgx870Lk sn51wD4XhOggS87c6DZyAnqPm4pT5y+iQoUK6vjArH0ed+xC7BQEQXAG2FOI11GO8IE0ez4JghA1 iIjrBNy5+8CI++aYPc/8/eD9xAOPPW7jyZOH8DfGA2wPjJmvGPTaoxevn88T+NM2IYq7bQmCIAhC aNByoFevXkpQpTDKQhss+MXMW2axMnuVXZWZdZsnTx7lecvCYLpIJ+czi6Ro0aLKz5bzmWVLmwSu T1sF2hdQ+GVWL+clS5ZMeeDypoVetlzm7bffVpm47GLIbZ0+fVoVNqtRo4Z6P4SWChSL6cVL/16K y4RCMoVfirjM9GUm8I4dO9Q0fi5BEOIGxT6pgJHL16NZ196YMnUaPv7kE/UwiNfkjhHVdgqCIAh2 8DqH8OG5Rj/E1nULrNm1YpcgCJGDiLhOQMlPv0GxcnUxaVrAQTAkeDHHzNwnj+/D28vDUmjMRp0N JdhFy8/XR22Pnrcc1xeMkoQrCIIgOBudOnVS2R76RoI3D8xko0jLrFb61BYsWBCTJk1S03g+o+8s z2+E2bG0U2Bo24W5c+cqcZaZthRSPT09A20XSIECBZTIW7VqVWXBQHGXyzLTl0XVWPAjVapUyuOy bNmy6j3evXtXrcuM34EDB+LkyZMqy/frr79W4jGZOXOminz58qlxQRDiHtWbfYdJG3fi3dKfqIc/ DRo0wO7du4Nk4vr7Ra2IO33CWLMlCEJopEyZUnnfxwa04BqS8MqeS7x20gLtv//+i/bt26t5ehqD Yq4OQRAiFhFxnYCObRuq4ZDfJ6J2g+9x5mzYuiPQ8sDH20sF28/C+KSey3F5+t4ynj1jt1Gqto4h CIIgCM4FhVaKtLxxKFy4sPKvHTJkCOrXr48PPvhAFSFjBVkWJVuzZo1aJ7BbMh9SGjDjlhmyLHpW rVo1lUHCrF0KtClSpFAZs//880+g9QIze+mX++DBg0DrBQqzLETGm7fjx4+jbdu2avr48eOVXy4L k1nha1I4vnnzprqpYRauEPuolCPA9sOKdRrbwYXGcZrdeGQQ3u1a35de125aZBJRr+G4nch478Ft M1XadGjbdxCGzFkCbxc3dSzr06ePesDD+OrLL8wlo2b/DuzV3WwJghAasUnEDavwyusgvRwfZGv0 eqGtLwjCqyEirhPQrFF1LPnfKGTOlAE7dx9AuUr18Nfk2ebc0FGirK+PcYPqGyDm+ps3qubNaiDG uPK89XkKn6deRpvLBSwWXAiCIAiCM0Jbg40bN6psVmbKnj9/Hq1atcLIkSNVsTBaHPTu3Vtlvx49 etQ4pz0LyGqz+Eu+9dZbyheXWbcUcQmH9H3LkiWL8rulRy7FXU6nLy+tEeiVy/naeoGeu7yR2blz JypXrqxuYOh/y/cmxB5eVkBbdfZ64PJs24UjjtPslrF7D9b3p+c7TtPTrehpjsvp6cFh9/7tpkUW fB39Hh3ft2OEB+t2rdht03Ganm5FT3NcTk8n+Yt+gN9mLMAPA0dg49atahptZOYtDFodPir3ryAI QngITcC1Cr3M2BWEmADvL1io2FkQEddJyJc3B9YsnYSa1T6Du3Ez2X/wKHz+1TdY989mc4mw8AzP /J+pG1SKtX7+7ILla4q1/vDxYdaupzHubSzLm9iwhCAIgiA4L8xopS9tly5dlBi7bt06ZbFAf1ra LdBegeMUVWlzoKyEHMRcWi8Q+unSr5aCrxZoCTNomZlL6wXeeNBOgbYItGGguMvgeiyWtnjxYpQv X16tx/lC7OJlBbTwrMNlreKe47gmuG1yuuM8Pc1uHW5bT3dczm55K45CJLGbFpnYvXe7aY7o96nf q3WcYbcOsduenma3jnVbjsvZLV++Rh1M3LBTtYcOHWrcG3yl2hr9/gRBEGIKduIup9lNFwRnRPs+ OwMi4joZg/v9hGGDeqr23v2H0L5jT9Sp/y22/htwMRc6TJ814xk9bhnsRkr7BB+jbUwORwiCIAhC TKB79+7K1oBetWTs2LHKboH+trReoO0C/W1HjRql5lOotQq5XJeFyCjoUnylIEwRl1m+1atXV1m4 HLI4GqdTuGUWydatW5XAe+jQIVUIjdNz5sxpblVwNjJlzmK2IgYtqFmFNUeBzTrdLhzhNKu45zhO glv3ZbAKinq7dq/pCOdbQ6/D0POdGf1ere/XOh5RWLcf1v3r5uau5o9bsxmlPguwXvmuUhk1zbo9 QRCiH1otCYIgRBUi4johX37+KTasmYdGDeqiX79e+PXXn/DYywtde/xi3CxuN5cKDiqvNqEGxs3q y4QgCIIgxAAouM6YMUMVGaPdAm+sfvzxR3z11VfKI3fevHnK7/b9999XGbOEQu6TJ0/UE3Yt0Gpx loXLuA5F3bx58yo/Xoq8OkOXQ1ovcN333ntPCbh8zYsXL6r5gvOxZtd+sxUxaFEtrOKa3fKOcLpV 5LOOc6in6fmOaJHQET3dbj3rPB162sug149sXuU9vizBvaaeHpH7N0vO3Og2cgL+WrfNnBJAVO1f QRBChsVWde8bQRCEqEBEXCchZ8GKZiuALJkzYuigX1Cj+mcoUKAQPq/yOXr36Y5JU2agQMEPMGz4 H7h69VrAwhpqtcGEmm00XiaM/wVsQBAEQRBiAMWKFVPZt+PGjUOqVKlw+PBhlUU7fPhwZavQoUMH DB48WBU127Nnj8rW1fYIWqSlKMuiZjVq1FCet5ym51H01edITsuePbt6Xfry7tu3Tw2F2ElYhLdX RW9fv5Z13CoQ6umOaJHQEbvpevt6nnWb1mmOr6WnWcNxuh6PTOw+T2Sj94sjdtP1vtDzrO/POs3x fetpOpp98uEL0/W4IAjRi2TiCkLshr3tWIfDWRAR10no168f9h04ao4FQPsDF5eAQivu7gmRJm0G VTjl7t17GP77KOTNXxBffFkd8+YtwM1bt4ylKLYGF8b/jcHLhiAIgiDENOrWrasEVV2MgNm3H3zw AQ4cOICFCxeqLFqKu+3atVMFzGiHsG3bNpWBywu2okWLKoGXnm0cJydOnFC2CxqKuLRqoFDMbX73 3Xc4duyYmpcmTRo1FGIPWnizEh4hzSrCBbee3r71texeNzwE97ph2a7dMnqadZ516DgvurD7zMQ6 Xc8LbjwsWNe1rhOWfWC3jJ5mnWcdOs4TBEEQBCFyYO+8pUuXmmPRj4i4TkLLli1x6/Z9zF24Epf/ C7g5pIjr4+UdUJjMCJI+fQaULl0aHh6e8PHxwd9r16Fd+454M3suvFOwMLp06YqVq1arytlBsmmV kEtrhJeLgG0IgiAIQsyCmbN9+/bF/v37VZdHns+GDBmCd999V9kjrF27Vi2XL18+DBo0SAm7WbNm VQLulStXlEj7xhtvIE+ePPjvv/8CbRc4ncEMHD6dZ4Zvp06dcOrUKVXgbOrUqSqLV4j9UEgLq9gX HgHOKgg6ioNsB7e+47JEL2u3jl5er2Md19OCQy9j3X5Y1osq+H50WLFO1/Mcp+npjth9Pr2s3Tp6 eb2OdVxPCw69jHX7YVnvVdh+8pzZEgRBEATB2RAR10lgts60WQuNm8M3sHrdZvyzcZvK7PH394W3 lye8PO/j8YPb8H5yD7Nn/oX5c2egZMkSSJAgPu7cuaOWZVGWYcNHoGnT5kiRMmj2j5JxLaLuy4Qg CIIgxFRy5MiB+fPnq2xZFh67efOmytCtV6+e8svlPForsPjZzp07A0XaMWPGBHrj8uEpbRc43c/P T2Xk9u7dGxUqVMCqVauUYNyrVy+1HfrwCs5Hu8bfmC3nh4KdVbzT7dAIz7LEurxuW6fZYRUXHZfT 0yJbbHQkql7L7jOHhHV53bZOsyM692+y5CnMliAIgiAIzoaIuE5Eu9aN0azlT0iTKiU8PB/jr8kz cfTYSTUvQEgNyIhlfFyuLNauXoHdO//Fz316qawfCrrk9u3bamgs6BD+rxgi5AqCIAgxm08++UT5 1jIbN0mSJCpDl5YKFGuZSduxY0eMHDkSFStWxLlz55Q9QoYMGVCzZk2VgUtor/D777+jePHiakgo Bh88eFBtQ3Be1q9eabZejuCEs5AEOSt6/eC2Y8W6jOPyWsQLD3qdsL7XkNDb0O9LvxfH8Yh4rbDA 14uq1wqO2Lx/BUEQhKiBxfJYYJfBGg6O07ZvDyh0z+QDPU0HlyMFCxZ8YZ41ucA63zrOoeD8iIjr RBR7vxBmTBmOMRNmYuu/u1Ck8DvYsGkr5i1Ygtt37ppLBSV37lz46acfcfjQPhw9chB//DEChQu/ q+Y9s/xzHH/Zf4IgCIIQG/j2229x8uRJNSTM0P3oo4/UtAkTJqBUqVJo1KgRmjdvrrJv6Y3L7Fsu V7lyZSX2Xrp0SXnsLlmyBGPHjlU2DELshqLZywpnel3HCA7rfN2meKeH4SWkdfW88KLflxW7aZFN RL8e90d490ls3r+CIAhC1EDbrjVr1uDjjz9W9ZCs0yZNmqQSCCjksoAvkwp0ENZ3IEwqIKznoOcz MWHEiBFqunU+6dmzJ5o1axY4XXBuRMR1IpKlyoi38ubEornjkCxpUnzTuC2ePH0KT09PDP9jDDZt 3mYu6QC11WfPkPmNN9CieVNs37YZT70eBWTO6uAi/v6vHszIFQRBEIRYALMOmJG7ZcsWJdrSmmjg wIHKOzepcR6eO3cu4sePr/xyL168qLJtmbXLAgepU6dWF9f01C1btqy5RSE2YxXOHEU0LfqFl5DW s87Tbf26diKedb5eT2Od54jdPE4LaR2NXs6K3bTIxPEzW19ft/V4WOE27faJ42tprPMcsZvHaSGt o9HLWbGbFpFMnzDWbAmCEBopU6ZEmzZtzLHYxaZNm9CjRw9lE9W/f39VFFZwDmj7xR5iVijyhgSF WiYfOMLs3V9//TVQMBacn3jPIsDsVG/C1/+ZEUC9OrWxeOF89aRAinoEhRWrixUrhnmT+yJ37uxw dXWHq3sCJEmaBuneyA9f36e4dvkkPB974fDhE/jlt+HwN/br1/Vq4P79R4jn6oLyn3yMD0uUQMKE iRHPhTp8vICNh4CLqxueeNpn874M/krU9VOirr+fr2r7m/HM31dNCxjXbXMY2PZRhdsCphltM/T0 gLa3ap89fw3fdZ+OHTt2qBtpwTmgjzP9IS/ffICUyZPA3TWeCuUjaS4jCLEJnun8/J7BzzgmL12+ ArWqfaG65jMzU4gd8LvkDQsLmJEiRYqgc+fOqF+/viqCpjMdWrVqha5duyJFCvGOjGlQuA9NOBOE uAwFYn2si21QiGJ06NIdPXv3QUI3F7gZ166uLnLtKrw8T548UfdEsQUWa2Vvo9OnT5tTnsMeS19/ /TXq1q1rThEiA2bastjuokWLzCkB01hwl/qazqht3769GtrB6x1m2jKLl9B+gdm7WqzV87/88kvJ wA2F0aNH4/r16xg+fLg5JXqRTFwn4anXQ1w9vxf+Pt54M/f7SJU6PXLnyo5xY4agyucVMHbcFGzd th0pkifDNuMPuN9vA7H+nw149MjDWJvSQmhh/N8YRFQIgiAIQmyjWrVq6mEri5W5ublh7969qF27 tro5o6jBDN3NmzdjwIABIuAKgiAIghCrmDNnDr744gsl4DJ5qnXr1ujWrRsaN26MxIkTq2ugFi1a qGKxzNClBZUQ9VC8nTx5shJitQ9uaDRp0kQV9LVCATck6KPL12Bo4ZiwradTXLb687Id22DyhuO+ i05ExHUy7t06j/u3L+CNrG8hZ55CcHePj4/LlcLoUYNRsGABjBs3Gf+s36S6fJ4/fxYDBw00/lAW 4Njx4+omUxc+ezEovgbYIURECIIgCEJshRkohw8fVtkmhD0MJk6cqC5MCxUqpKYJgiAIgiDEFq5e vap6H5G2bdti/fr1qncS27/99pt6yE3LqcKFC+PWrVtKyHvvvffQrl07XL58Wa0nRB3MnmUm7Tvv vKPEUzsxV89jsJe8zsrVZM+eXYWd8EoBl9fB2lOXVgx6OYrItG/45ZdflEcvs4PZ5vuJrT3xHfdd dCIirhPyxPMebl05hkSJEuLDjz5DgXeKIHWqlGjwdS3MmT3JOFgWxtz5izDyz3HGH9QjuLkBu3b+ q3z9Fi5aiKPHjsLb+6mxJabM6uBAKbkRF4IgCIIQS8mUKRPGjBmjLkgfPHjwgveYEDPJlDmL2RIE QRCEV4fXCLGBqVOn4t69e8ibN6/KsnV1dQ0SzMRlRu7q1auxdOlSVSeAMCM0f/78SsR7/PixmiZE DRQWKbBSUKVgy6xYK7yG1SIsrRQ6dOhgzgmA9gAUaumJa0ULwlZBltfB3IaG4q3VY5dtZxI6YzMi 4jop9JN9ePcqHty+iIwZM6NUmUrIkTM3UqRIhqZN6mP1ivn4rkVT3Lx5C3XqNcHiJSuMeUmR5Y0M OHL4IIYN/wPWTFyAQ3rYRlxwm4IgCIIQm5EL0tjFml37zZYgCIIgvBoUu2i1FJugjRRrnyRJkuQF IVfHhx9+iJEjR6pCr1roY0IZxdw///xTjQuRh9XagFBQZabtvHnzzCkvQi/cv/7664WMXf39WQXg a9euqUxsncXLqFChAs6fP28uEUCJEiVUdi7XZVuIGkTEdXJ8fZ7g0f1reOp1H5ky50D+dz5Apjey IWnSxPiiSgUMHfwLzp0+YPxRlcO69ZuU2Dtv/mLjj/PiC1mzVlE3okIQBEEQBEEQBEEQ4iKxJRPX Cm2kmHmbMmVKJEiQAC4uLrZB0XbChAlYtmwZypUrhzt37qjCr2zv2bPH3JoQUbCXmMYx69Y6L7z0 7NlTFVLTZMiQAR9//HFgFq8Oa6E1QgF45syZSjyOrTYKhBnNLPjnLIiIG0PwefoYHvevw9fHC6lT v443cxbEa69nQZKkSZEwUQLUrlUNUyaPxt1b51G3bsAf0DPLP1BwjawQBEEQBEEQBEEQBCFWwIQt LeYmS5YM8ePHt83KZZQuXRqLFy9WlgwsiEYBl0KuY8aoEDYoojIT1po127JlSzWdvPHGGyoz1jqf ImxI2bC0UnjzzTdte5hRgOXraWFYL2P1yuU8u++T24ztMOOcFiLOgoi4MQxm5no9vgfvJ4+QMGES pM+QC2nSZEbSJCmNL9P4Oo2DbeVKnyJb1iwvCK12BcoiIgRBEARBEARBiPlsP3nObAmCEFdx7HHL rFuKuYkSJYKbm9sLGbk6qlevjh07dqBFixZqPXrr0kvVsRu+EDIUUbXPrbYzGDt2bKC4qrNurfMp pOtsWI4T63xaKbAYGilYsKAacj7RXrkUhrWQy6xbeuXq9SkSs6CZIxSOv//+e3NMiApExI2h+Pn6 4KnXIzx+dMcYe4bESVMjzWtvImmK1+EeP4laxmp7wMNwkPEIDEEQBEFwZvTFbFgJ7/IRjd3r62nR /d5iOu0af2O2BEGwI1nyFGZLEAQhAN7z+/v7K6GWQm5IFgsUeVkwa8aMGXj99deVGEmhb/r06ebW hLBAn1urlQHHNY7zGFaB1XGeDg3FXOs0+uXqcevrWJdztFLQsNiZ1I+IWkTEjalQPKWI6u+nrBae eN5Xgq6/ny8SJkyOPr/0C1xGBU0VbLJoIyoEQRAEIbbAi9XgxFJOdwwrduPBxcsQ0nsTQmf96pVm SxAEQRCE4KAg27x5c+Ne/3nSFtt+fn5qXsKECeHu7h5EwLUGs0J3796tMnE9PT3RunVrVfxMiB3o a1nJwo16RMSNiVCXtfnn/8wPPt6P4fX4Pjwe3LDMUSsEEV0jPPgCgiAIghCD0RekWiS1jutpRGcl MBxxFFmtyzqGHVw3uHma0OYLgiAIgiC8Cux+P2XKFJT66CNs2rTJuOcPuN/XWbkM+uGGJOSmT59e Fb7q37+/WveXX35Bly5dVFuI2ehrWcnCjXpExI2B2IqooYRScY0DbaSGIAiCIEQjVsHVGqHN0+gL 0uDCEa5vNz2i0O/POrQLQYhOHt6/hx6N66JSjtdVfF+1Aq5fvmjOtWfq0P6ByzcpWwy7N64359iz afli1CycRy3P4bzxf5pzhIhm+oSxZksQhNBImTIl2rRpY47FDijSMpo2bQp39/j4snp9NG7SFJ06 dYKHh4e5FG///eHr66uW1T65LIRmF1x30qRJar0xY8agUaNGaj1BEMKPiLgxjHg81vGAF84w/g9/ 4/+RGZKNKwiCIEQ3jsKrFlmDm+6InSgaXqE0uG2HBl8nuHUd37fjuCBEF/u3bsLezRvMMeD04YPY smq5OfYiFHj/N/p3cwy4dukClkz9yxyzZ+rQAfB48EC1OZw08FfVFiKegb26my1BEEIjNoq4jnxZ rSYWr9yEBx5P8e67hTF79mxoAZZD2itQzGVWrmMmrjUaNmyIVatWqX22cOFCfP7557hzh/V9BEEI DyLixgCOHj2B3Xv248GDh+pA+TJhHGKN//wjPwRBEAQhBkNR1CraBieshiS4arhMaKHRbes8x/ci CM7IzatXzFbYuHPjutkKOxR6BUEQhKghQD8IwN3VBcmTJUWP3v3Qb+AIjPpzDOrV+xqnT582lwjI yn369Kk5Fjzly5fHP//8g7Rp02LLli0YP368OUcQnJdWrVo5lfeviLhOzpp1m7Dz1FlMXb8G3f4Y hlu3bxkHVf9wBzVc7V0TmaFeSxAEQRBiGFbx1DpubetxYif2Oi7HZawR3DTiOI1DbkePO27b2haE 6OS1jJnMVthIk/51sxV2MmQRzz1BEITowNU1HtzcXFV8WKo05i1ejTz53kGRIkUxfPhw4/7/eeIY hVxm5tpZKugoVKiQysoVhJiEM3n/iojrxDx+7IU585biq5o1UK9FY8TPkxFTFi8w5piZteEKDoxh VIQgCIIgOAkUOrUgGhJaQA0tgiO0ZfT7CA3rctbl9bat86zzhbCRKXMWsyVEFO+WLI0iH5U1x6Da pSp9bo69yOuZs6JOq3bmWIBAW7d1e3PMnoYdf0LSFClUm8O2fQeptiAIQnTzwLR6iS1oQdaKu1u8 ING6bTus3/QvduzcjXIff4zNmzebSwLx48fHkCFDzDHYCrlJkyY15wqCEF5ExHViPDw9Ua7Cp8oo PEXCpChU+F3suXsJFy9dDjy4hjWUI+4zvygKycYVBEEQnAsKnhGduRrWbToKuMGt47icEPGs2bXf bAkRRfKUqdB38mysOntdBdsUakOiYceugctP2rAD+Yt+YM6xp/TnVTFv30m1PIef1W1gzhEEQYg+ Lly4oCwCYjtuLi5wdwsauXPnwoRJU9GgUVO0bPkdOnfuHFj4jO3Hjx8HFj5zxG6aIAhhQ0RcJyZN 6tT478p/OPHfWTx6+hjpkqZC/ORJcPPGzaCZr2GIgMGL4m5khSAIgiBEN46iaFhEV863i5eF6zoK s3bvQ4/r19OhcZzmOF8QBEEQhKgntmXiErv7eVcXF9uoVasOtvy7Ez6+z/D+Bx+gdu3aanlu48mT J4FeuVonoAXjvXv31DRBiAkcOnQIGzduNMeiHxFxnRhXVxeUef9dLFmxHMdvX8Sxm+eR8Ik/kiZN YhwAg3rehhbEbvqrxp27d/HflWu4eu26yhwOnKctHARBEAQhGqDAaZfVGhYhl8tY42VxFFytoadr 9OsE99qO0xznC4IgCIIgRAR2Iq6bq4vSJ+wiWbJk+KXvAAwYPBJnz19EtWrVcebMGbUdirgnTpzA 5cuX4enpiatXrwZm7ApCTGDr1q1YunSpORb9iIjr5BT7oAhyJ02JDYtXYvHIqciWMCVy58r+XCwN YxiHYjxj4bGXjMuXr2Do2DmoXP9HvF+xCd764EtkzVsKBd+vhGKlq+L9Ul8ib8FyyJqnJHK/WxEF S9XAV8164Y+pK3D12s2ADyMIgiAIUQDF0cgUOK0ibEiv4yi4OoYjdtMEQRCiku0nz5ktQRDiInYC rsYuE5cRz5xfrERJTJm9FJlz5EPx4sUDt8XsW4q5HAqC8GqIiBsDaFC9Gnp8UQ8TOnZH5yZN1cEw vMHEWDtxN6S4ees2Og+YjOKVm6NEuRoYNXIsPPwTIn2uwni3fF1U+LYPanUbh2qdhqHhr1NRo8tI VGzxMz6o1hK5SnyJq3c8MXzQUJT8tC5KVmmN6k26487d++anEgRBEITIITQx9FXFUq4fVqE4pGWC m8dt6xAilnaNvzFbgiDYkSx5QAE5QRDiLko/sMHVNZ5tOPJN4+/MVsiisBC1XLt2Dd27d0fGjBmx bt06c6oQ0xARNwZAQTVH9qzImSNboMAa7ghnJm63QVPxQdmaWLJwMdJlfQuNev6JYcsO4Id+f6Jp h16o1aQVPvuqJkqVKYOy5Suj6AfFUPrj8qhkTKtevwnqt2yHbiOmYvjyg2jcawwy5fsA585fQanP muHnPxaYn0wQBEEQnA+riBqckBqSAKtF3vBgfT2ur0NjnW83LoSN9atXmq3w42bcp76eOB48Xe7h qP9ZvJnSH4eeHccmv70onMYdR+LZt+8nuIJVPjvC1Z75ZEOY208T3QhX2zXx3ZdqZ03pG6Z2umRe obYZbCdN+hBvpY6Hhd5bw9Tm54iMNj8n29yv4Wlfc7sQavus62l8mC6x+n7D0uZvh23+fkJr73p2 ULXzpXbBYf9TuIJryJLEXf1WBUEQXobAJLCAMXMYQDzjn6tL0OC/4Ai6LeFVoPD6888/KyH2ZTh1 6hSKFCmCWbNmqe+kQYMGyubiZaEIzPckRD3xjC/wlf+q9CZ8/Z8ZAdSrUxuLF87HpEmTUKNGDTVP CODYsWMoVqwY5k3ui9y5s8PV1bg4dk8AN2Po4hY/YNzNaHPchW03xIv36lp74uSv4ealQ+ZYyNRt OxA7/lmN8l+3QcNWPxjvw9Wc82r4+/th2riRWDNtBN7/qAwm9GsKfz9fI3zgZ4Zq++q2t2qfPX8N 33Wfjh07diBfvnzm1oToJk2aNPDx8cHlmw+QMnkSuLvGUxEvXkinckGIufBM5+f3DH7GuW7p8hWo Ve0LfPLJJ1i4cGHAAkK0Q0EzOHHVil7ObvnQpoX0Go7zOB4WQtt2SK8phA/uy1Vnr5tjoUMxLHki H+x+egH/89iFookyYeGj/bjkew8FEmTEJZ97eODvpZZN4ZJI2tKOlnYWt1RG+4lqt0pVCns9r6FC kvyonORtnH8Uvu7LmRO7KyE4NtK/f38VHbp0R8/efZDQzcW4B9NClCCEnwsXLqBMmTI4fPiwOSXm ov8+mKnZo0cPJEyYEIkSJcKJc9eQOIE7EiZwQ3x3N/U3Y8XXuDb29vHFk6e+eGyEh5e3apcsnF35 3xIKj+7u7kifPr26nunVqxcmT56Mrl27qhBCxyqY/vbbb2jUqJE5FjpHjhxBu3btcO7cOVVsjvfr CRIkQNasWTFkyBAULVrUXDJs/Pnnn+jXr5/SAV9WVI5JjB49GtevX8fw4cPNKdGLZOLGAGwza8MZ xv9emGYXXQdNVQJut+FT0Omn7kiXPDHSJE0QIcFtdfyxi8rQ3bV5I34Zvdz8hIIgCIIQdfAGIjhh NKzT7HBcjuNhCY21LUQvyd1dkCCRJ1o8HINfHyzCoPvLsfXJSYy4948ScMnhp1cDRTQi7QCkHUBU tvmb5Dij/52/8feTw+h453/49f4SDPeah0fuN9RvOixMnzDWbAmCEBopU6ZEmzZtzLHYQ4h5fkzY 4YMPI9gOjQjIGRQc+P3339Xv7tGjR+YUex4/fowxY8agQoUKOH/+fKCAS+hRzOzc6tWrY9CgQeqB RGjs27cPX3zxBaZPn67GuS3xOY56RMR1cuyE1pcJtS0HywS7WDh3HgqWLI+vvqyCVEniR0p89cXn 6jWWLRYRVxAEQYg4wiOCvqxgGh1Cq4i7Ucs532s443IWEz3+Ue3lHkcChVtBiEnMfLhbCbp/PFqF 865nccMv9NoUA3t1N1uCIIRGbBRxKbqGJrwydz0s+eth2ZYQNlxcnkt3N27cwObNm1XxOGYyz5gx A/v374eXlxeOHz+OJUuWqIzq/PnzY9SoUeo7oNhK0XXatGnmVgJgz9qJEyeiXLlyqFmzpsqQ3rBh gxJ9ub1du3Zh/Pjx+Pbbb1GtWjWcPXsWly5dUusyW/vWrVuqLUQdIuI6OfrA98rBfzbirjVOnj4H by9P1KtXB8kTuUdqfP11XfVaZ85fMT+pIAiCIAhC9JHAJZ7yFp3qvRoNr09WApggxAa2ep1D/WuT 0c5jjPqN87cuCIIQHNQPQoLJnGFIwlXb0SG8GlYRl9y+fRt3797FnDlzVHf/xo0bI0eOHCqzlnYY 9L5l5i2zcV1dXVG1alXs3r1bWcE5woxeLrtt2zZl1dCxY0d89tlnanvNmjXDH3/8oTxwvb29ce/e 84fa3G5cSDRo1aoVvv/+e3Ms+hER16kxDngOmbIvG8aRU3nShhwBGbunHqdA0gRukRonPJOp1xIE QRAEQXAGZj3ZiK+vTsKup+fNKYIQu6Ddwuf/jcZfXmvMKYIgCEGJSNFVBNyIQ4u4zKbt1KmTsgVj JizFV1oh3Lx5U82/f/8+7ty5o7QdiqzMsGXW7ogRI5ApUya1TEh4enoq/9cHDx6ocS0W83Uc4Xvx 8PAwx2I32bJlM1vRj4i4TkKuQpUwf9Fqc0zDA15EBQcUc0MJg/M3PfDfHS8kSeAaKXHxticu3vRU ryUIgiAIghBVZMqcxWw9J41xbZIi2SP85bleZSwKQmyGXs6zHm9F+hSP1W9fEIRXQ4tdcQnqsmHR ZkXEjThYiIxQOGVW6IkTJzB48GBV4KxAgQJInTq1ms/he++9hy5duqiCe7RKePPNN9W8iIbvxdfX 1xwTogoRcZ2E+dNHYMKUufht8GhzCjVV+6zalwlja8YB1GiHEECAiBvfLR76Lz+Gebv+QwJ3twiN 2TsuY+CK42HqfiEIgiAIghCRrNm132w9Z4bnFrS4MdMcE4S4QdX/xmGO1xZzTBCEl4EZkOXLlzfH Yg+hFat6Zv4LDS3iipD76sSPH1/tR2bk0taA0DqB9gdr1qzBkSNHcPXqVTWkJy4tAFKlSqWWiyzo mUtPXSFqERHXSShYIA8WzhqFK1dvoEGzDrh5607gwTFC/hnHTR6MQ46Ag2t8N1ekSRofa49cQ4Ox 2zFy7Skcv/oQ7q7xXiqOXrmPoatOoMmEnVh/9BoSurvCfKlQOXnuBmavOGSOCYIgCIIgRAxu8YAU ST3xx6PVKjtREOISLNY39MFqJEniIR65gvAKxLZM3LCIrmEVZsO6nBA6iRMnVpmvFHGfPn1qTo1e aOeQJEkScyz2cujQIWzcuNEci35ExHUikiRJjD+H/4xC7+RDlWqNMHbCdNus2pcJ4+hp/OcXamgS xndF9teS4t1sqXDm+kP8tvQo6vz5LzrOPoBpWy9g6f4r2HLyFo5dfYibj7zwzLj4u3jnMbYa0+bs uISRf5/Gd5N3o56xzm9Lj+HCzYdImcQdaZMmhJuDKbcd/127g98nb0LbHlPh458Q8+fPR758+cy5 giAIgiAIr8bTeI+xxuuIOSYIcZP/eWwH3MXmTBCEAEITXgP0BWMZFaFk7IqIG2EkTZpUDd3c3FQG rDPg5+cX+L5iM1u3bsXSpUvNsehHRFwnweqJ2+H7ZujWuQ0mTJqFHj8Phoenp3HwMw6WrxDEKuoG F3YUyJwKVd7NhApvv46MKRLh4MW7+PvQVUzdch4Dlh3D99P2o/rwLeg65yCmGNO2nrqBK/c88VqK hHgvRxqUzvsasqVLhmQJ3M0tBs/DR48xYdYmfNPmD5w4ewPjx4/Hmr/XxspuKoIgCIIgRA/Mwh3h sQo/315hTnEuRmaug1Nv/6pi+ptNzKlRz7rcP6j3wGFwhGWZsKA/Lz97cPyS8QssydHKHAsga/w0 +P61ciGGHdzW9rxdVDiiPxOD24/NjL6/BT3uLjLHgO0nxRdaEOI6IQmv7FFrjZAQETfiYCEzwkxc Zykmxu+WGcJC1CIirpNg9cTlH8Pnlcpi49//418GypSvhQWLVhpN/5cPZalgM90axr+QSJssAYq8 mQr1SryJdhXyom/NdzC2cVHMbFUc01sWx9B6hdD587xoWCoHyhfIgMLZUqt1wsqshVtRs9lArP5n LwYNGoQ9e/aiTp3gL+QFQRAEQRDCQ7vG36hhxmR+SOj+vAdSdBCS+PhRslzIleA1FR8kedN2GUbt VEXVtqyio2Poec+KjAs2OF9TKmmuwO3nSZBevQcOra9rDbtluA1CwdUuuIwj+vNmiR9QnMURrtcz Q2V8kbJgEKH3S2P898y1Qww7uF6xJNlV6P1I+L0UN6bxvdzx9cBF7zvmHHus+/plIiTROqpwcfVB /tQBRc6SJU+hhoIgxE1CEl79jel+/kGD04JDbyu47QlhR/vb0lLh3r17qh3dsKhZXMjEdTZExHUS XvDEvXkbiRIkwM892mPEoJ6YMmM+mrf+CSdPnbXNoA0tjCMn/P39QoxnRkQHS9bsRLXGfTF60iK0 afs9jhw9ipYtW5pzBUEQBEEQIob1q1eq4cA7a7Hl8VnVji5CEh/fSfSGuVSAuGm3DOPXTF+qZSh8 ahHUMYITRa14+QcUSSGd0n8auP034gfcNHJofV1r2C3DbRAKrnbxcbK8geKyVUC1okVOPX/IjbV4 bL7PNq+VDXa9sLLk/kGzBdRL/b7ZAv6XvRkSu8RXbQq8dqI3Q2O3z8MTYfl+IputXufQ//bf5pgg CHEdq+g6ZtQIs8Xu8/62ERy69o7w6liLlN2/f99sRS+0U4gLnrjOhoi4TsRzT9y38GWtbzF+8myV HVvsg3exeO445ZVb8+vWaN/5Fxw4fEzNC+s/Ypt9GySi/glZ174T8Mugiaj0WWUcPXoU3bp1Q6JE icy5giAIgiAIEYunyz1M8/gXD/ydw1MuIrjkfRenn97EHd/n3qYcZ3DemgdHsfT+wRdCc+Hp82xT vS2GFk051NMcw24ZboPwNXZ4Pu+ev/7RCTWNQy08p3cP6CLqiBY59fwtHqcx9MZa1Sbt03+shlxG M+rmBsTb20KF9fNZoTBMEZZZvRoKy5zGbF8Kty8D9711v9jFf973Xpim91V0M+vRLvi5PDbHBEGI q1gzZ3fv3o1zp4/j03IlsWLFMvj5+9tGcNm41m0Jr0amTJnU8MmTJ06TiZsmTRpl7yBELbLHnQR6 4s743xJ1kGvXqhG6dmqJiVPmoNevw+Hp4amyaVs2rYudmxYib+7saNGmG1q27Y6du/YHybgNLoxD qPGfX+gRxWTPkRv//vsvhg4dhowZM5pTBUEQBEEQIoeiKVMji9vzjBZnoN3lOYHiI0MLnxQGsx3u FihK/npthWpT/LPyyanhyH2kJ+76BYi4nM9xBudt9TiDtxJlUDHr7i58eXa0CjvaXv5f4LpXfAKy fe4a74MCqV1wHuGyej1ug/A1zjy9pdoUefleOO2Pm/+oaeGl19Wlat/MuLsTxU8MVNOqpiykhoSf 0w5t4aBtHoKDYi7he+V3wv3N/c7X47g1HNlmvDY/OwVz2jDofWGNxfcPILVrErXf9DS9r5yBIqmS Y/qEseaYIAihkTJlSrRp08Yciz0we/bOnTvImTMn/ve/2fjppy4Y8FtffNusCc6cOfNCJi7DDhFw I4706dPD3d0dPj4+uHHjhjk1esmcObPZEqISEXGdhCX/G4XFy9bhhy594fHIA5UrlMb6FdN55MPH letj0ZLVRtsf8d1d8W3j2tj+zzwUf78QuvQchHqN2mParIW4ffuOWsYuePz0Nw6uIUZozuSRwC+/ /Iq3337bHBMEQRAEQYhcvr0yF5d8nSOLRaPFQ20hQOGTQmIatyT4I3Nt5ZvKZZg9GpyHKr1cdVbq Ts/zaqhhNqvObLXjof8Ts2VPWOwUguOdRAHZQ4e8/lPDV4Xi7TfnJ6nPy6Jk+vUpXM+5t0e1iTXD lfuO7/XbdKXQ88qSQJGcmbFalLW+v0m3tymh+bavh1qXvsQct4Yd/G5o9cBs3oP5egYpikb7hyZp P1TfKd/Lq9pBRDTMTC97cSQG9upuThEEITRio4irs2fpd8pu+4xq1aqprNy8eXKhZPH3MGzoEPj6 +QcJ3fvXCrdDQVjE3FeHIm6CBAH1hs6ejV47KE2hQs8fogpRh4i4TkK+vDkwf+ZIpEmdApVrNMfG rTuRMGF89O7WBkP7d8XUWYvQ4vueOHn6HPyf+auoX/dLrF8xFY3qf4UDB4+h1Kd10fi7nzB34Uo8 fOQRuBzDOIQaB08eQEMOQRAEQRCE2MrnNavi2rOQC1VFFRQC65yboMRa7RGrhdbkLgnR9coilQFK KAwSio73/AK6vDMjl5mcmr6mPy4Zf2uL2QrAKt5qodNaXGy35wWzZQ8FUp0l7BiOWcFWmPmq/X3p M6sLm4UXiqN6XZ1Vay04xn1IcdYKPXQdhWN+Tn7+mz6P1LjXM59AUfaLM6MDLRgqpMhvK5ZTeOV0 u8JshJnA/I4IP/fWPD8qIZcx5I0agV67tJOwCs7OwuNnT1CyfBlzTBCEuIgWcR89eoQMGTIgR44c mD9/Pjw9PdGzZ0/s3bsXp04cxadlabGwAj6+zwLDEb0t4dV57bXn5/GTJ0+areiDWcFFizrXw8jI olUr47rj++/NsehHRFwngrYHXTu2QOf2TdGp6wAM+2MSfLy98UHRd7Bg5kgULJAXdRq2R4effsPB Q8fV8oyPyxTH4H6dcWD7YlT9/GNs2LQDBYtVCZyvwjh42hUzs0Z0FTYTBEEQBEGICipX/QJZ3aO/ kBShsPdnlnpK2KMI2fTCNHNOAPsfX1YZoDpLl2Lp4Bt/q2xcirLMQrVSKfnznk0TszUIzOql6Piq xbP4etaiXtawCsSO6AJnhKImP4v+PBpmpXI7Gs63jhOKqnpdBkVv0vm/hUo03e55TmUbU1zVwcJx E29vC8y0pS2FYwZtJveUgftpbe72ymqC+5mfqWiSrIHvlcvxPf0ve3MlqOvXd4TCbMmTgwOFXGYJ 732ruxJzrRnDtJVwRt5JmAmt2jvPjaogCFFPgG7gj3379qFIkSKoUqUKvv76a9y9e1d146c3Ky0W unXriuFDfkPbVs1x5uxZ+PhSczA3YiJZuBEHRVxdJO7y5ctqGJ1QxM2dO7c5FvvJli2b2Yp+RMR1 InQ2bIVPSmLJnD9x/eYtlP2sAeYsWKGmf9u4Jratm428ud7Ed+37oNUPfbBrz8HA9VxdXZQNw8ih PXD64JrA6Qzr9oMNmy4QgiAIgiAIsYUBm2dhy2Pn6IbY1OxaTwG3yYWpQTJLP0yaE5vzdAoUSJm5 SR/VJfefFyRjl31m7xIKtdyWhuvpcBRwtWj5Y/ry5hSott6WHfTm5evahbWYmhVm4X6S/C1zLEC8 jGgoElMcpaiq7R2CC4q6jlBAt+6rbhkqKcGWcP9qsVZn0IYFfo8UcnUWML8XLeBS3P301PNK787G co8j+GnlGHNMEISw8ODBA7MVe6DwSgGXWbceHh5InTo1du3apUTEhw8f4tq1a/jss89wYP9+vPN2 XlQsVxx/jhwKX7+gSWFaEBYh99WhncLjx4/VvqTFRXTD95InTx5zTIhKRMSNJhYs32q2AuBhzSqo vpYuNfr3+QGD+/2IZas2oE6jDti6fQ/c3V3RtGF1bPl7Ooq99w669RmOb5p1VkXRbt2+E2QbQeOZ yrQNLQRBEARBEGIro/sMU96fzgCLdLFwFgVcZpFaRVQtyFIg5TLM3GQG6LH8fZR/rRZEKTKyi3/d 1O+rcaIF1+DQgqUWFgnb6dySqrYWeRla0Ezk4h5YGM0xOI9Ys1oZFFit4qfV+oHQ/kBnyTI09Ku1 TqdwzXVp3RDROO6rRMb7tb5nnVHL4Ucnh4RZiKaQW/DYry8I3Bs9TgUR652Rzwt9ZLYEQQiNCxcu oHz55w/EYgNaeI0fPz6mTZuG9evXqyzcggULBmgKRvj5+QVm5nbu3BkHDhzAhTMnUPWzstiwbrW5 JcnEjUjixYuHAgUKqKEzkCtXLri5uZljQlQiIm4Uky9fPgwdOhT/W7AaA3+fbU4NKuBa473C+TF1 3G+oVa0CevcdhdYdfsHmbbvVvK9rf441S8ajQb0vcODQCZT7rBGat+mF+YvX4JGHR5DtUCa2E22D hnjiCoIgCIIQe3kv8RtI4ZLIHIteKNo2TlNCddFnpqi1iz6zcykuFjneT4m9tF6gSKoFRmZzaoGX Xfiv+Dwv1HbXzxNfnh1tjgXATF6dOesYmgtPA8RFa2aqfj0OrdOtEdwytCYIDmbp1kv9vvrM2pNW Q79ajnMbnG+XQauh763+DPyMVvGXwf1IOKQYrMmWIKDg2AGvy0H2FYVlLbxyu7SvIPTO3eJxWrWJ tWiaHfy+KGRbs6NJ/dQf2HrtOhNdqzQ1W4IghIXYlomrhVpG6dKlcfjwYVy8eBEJEybElStX1HQt zj558kQJuSlSpMCMGdPRp3dPjBs1BL1/ahu4DS4rRAyff/652QIyZsz40hERFC9e3GzFfg4dOoSN GzeaY9GPiLjRQPPmzTF16lTMmrsMnXv/aRzYKLAaB8IQ4svPyuLvJeNRqnhhDB81DV/V/R6z565Q VSPLffQ+Bv7yA/ZsnoMvPiuDjVt2oUjJmkHWVyKuRdQNLgRBEARBEGIrA25udJpM3ONe14Jkw1Jo 1KIjBVH6sV4o8JvyYuVQi6UsWsZszrQHOyiBl9D7NSQoilKstAtHtABKgVhnovJ9cZyhxV89rt8z l+W4Xp/ismNhMc27iTMH+tsGh/bBtYrbViiUElpPkOJJsuOGz8NAUZjr6n227uHxIBmwzLglnn5P 1VDD90wR3JHUrklUQTWdmRxSRi4FanrgUoQm3D/W/cCMamcWcosMaWS2BEGIq2gBVouwtFLInj07 atSogffffx/Dhw8PFHI5pOUCfVo/+ugj7N+3F+8VLoCnT58GLsMQXp1KlSqpDOmI4OrVq+GOUaNG KW9eCvqffPKJuaXYz9atW7F0acD1ljMgIm408dVXX2H58uXYuecQmrTqgzt37sI+OzZo1Kz6KeZP G4IfWtXHvzv3o8THX2Pg8L+w3Wi7usTDZ59+iN8HdMbx3YuDrmscN+2KmVlDRFxBEARBEGIzJRNn c5pMXGaRUtybcXcn6pybgCT722KoMU2LonZQPM3oniKweJeGoiUzUYODQrBd2MFtkVbpyiiRme+H lg8UjG/7egSKr2xzGudxGS7LdShe6m18ceZFkTgiSOKaQAmltGz45dpyNY2C7aRsDZW9BEVSLf5S cHUUq7UYS2uKsEBh1yoKUyy2g9/J6lzfB4rzFLYrnv5DWSvQJkJDIdexMJ0zwL+Nzk3am2OCIMQl unbtqobMOKT4qoMC7I8//ojx48djz549mDhxInbv3o2OHTsGztdBr9Zz586hdevWSJQokZrGZYSI IWfOnEiWLJk5FvWsWLECjx49go+PjxLzhehBRNxohE+qVqxYiQePHqNRq59x9vwVVVwsLP8+LF4I IwZ2xsyJA5AkSWIMHz0DJT5tgK4//45V67bisZeXZWnluBtU1A0mBEEQBEEQYiuv3XuGAgkymGPR CzNDaWHALva0VKAASFGUYi4zWTUUbukHy6AY+WumLwOLdVlxzCp9GZjdervgMLVtbQVA4ZLvj6Kv 9TXZ5jTO4zIUcrkOBUpug9uKLP9XCrQUSmmLQMGYRd+Ifq98D4TWCI6FxCjyajF2t+cFNQwLFGEp CHObLIDG7ThSN/V7gdumgMsCZ9qGofiJgUGE3DfcUwVmEzsLKVwSovrrhc0xQRDiEhRoCTNqtfjK oPftnTt38OWXX6piVpkyZULfvn1x6dIlTJo0KXC5OXPmqEJX7733HhYtWqS2x+la4BUihi+++MJs RS3e3t5Yt24dvLy8kDZtWiRPntycI0Q1IuJGM/TIpZD7eoZMaNiyB9Zv2mMrrgYXb2Z5Hd81qY7Z E3/D3KkD8fZbObFk+QYU+ahukOWMI6fxHw+iIYUcXAVBEARBiL38On44tno9F9JiI7rAmBVtgeAY jlB0pU8sYZYwxWQKlzq0vQJh2zqv65VFgbYB3IajgEs7gojmlq+HGra9/D9b6wa799E8XSmzFZB1 bM1oDgmKsLo42zuJ3lCevo5wGb4PirWZD//0wmtrIVcLvJElcr8sl3zvYZvHRXNMEIS4RNGiRVXx Mgq2LGimhVz63iZIkECJeBTwmIlJH2CKif3798e9e/fUsuxl/PPPP+P777/Ht99+i1OnTgVuQ4g4 WEgvoiwVwsPff/+N9OnTq3bZsgEPSoXoQURcJyBdunTqoFe+QkW07dQP3fuOx41bd01hNeyRIX0a 1Kn+Kf4c2gVHdswNOt94HX8/vxBDib2CIAiCIAixlPcz5kbJRNnNMeeCWZwUOhlsa95KlCFwOoP+ rCHBTFDtx6rR/re0cDjo9Z+yXmBwe440vTBNedvSAoAiJ4VLHbrQF2HbOo/Lch2uy204QjsCOxyt IV5zT6bGE8VzN6cEQK9ZK8y+/dfjrLIl8Hx3pBJWHWHGLudxmelvNlHZs4USZVbzmFHLadZ9bUUX P6OQzdfie+LyOkOZ+9EKvXkpnvP7SeOWVLXtgvPI2tztA6c5CwUSZEThRJnMMUEQ4hpt2rRRw0GD BqmCZhRhqVVweODAAeVzy2zchw8fKmH37bffVlm3FGpZMGvLli1qebbHjRsXmIkrRBwsNhcd0Erh 9u3bys6hXLmwPfwUIgcRcZ2EePHiqQPdzJkzcfTEOVSu2Q5zFm2EtTjZq4Rx9DT+8wsl5CmZIAiC IAixlw8LvY82SUqaY85FsSTZA/1m2dZQkNXTGVpEDA6Kk3ZZtoQFxXpmqBxox8DtaWbd3aWGzA7l MrRKcAw7OwXH4Lp2GabBvSf9XjT87By3Fn0jl7zvqs9GKKqy8Blfi8trCwNaOvB1rP7AnMdlaFuR P1HGwEzj009vqGl6X+tM3jtmdi9FYf3edHB5wtdxLCbH74XfFd83hyGF4zLOQp8UFY33Jl1kBSGs pEyZMlD4jA3Url0b1apVUxm3HTp0UP62FGI///xzLF68WHmhUsjlfAq57FK/c+dOUKj95ptvVHd7 VvLnfrlw4YKaLkJuxMMCc1EJi+mvWbNGZWUzI7tixYrmHCE6EBHXyahSpQr27t2H7777Dr8OHI1v fxiMoycuqYPfqwQ9ce2mOwa5fy3s/mAvi2T9CoIgCIIQ1ZQoUQJtp/Q3x6IfCpNWS4KwBAVEO/S2 KFIy61Yvz+kaXXDMEYqec+4F+CFGNPp98D1pGwcWBtPTgwvHz0lhmEXMKODSPsGa7auF63xH+6jX +eTUcHx0coj6XFr45TbpOcz1OK3Oub/UdMLx366tUu3O/y1UywYHl2UBOi1UW9/zy4az0GbmQNVN WhCEsBHbRFzCLNxixYopEbZx48ZKlG3YsKEqaLZ37174+fkpUY+CLhPRaL9AHYFFt0aPHq28cY8d O4bq1asH0RiEiKNJkyZImDChORb5DBs2LLCgWs2aNeHm5qbaQvQQ71kEPBbRm/D1f2YEUK9ObSxe OF8ZXUf1U4LYBA+SvXv3xubNm9GiSR3Ur/UJkiV5uT/WN3IWw6EtU80xe85dvInves3AazkLo2qn 4UiW0A3JE7kbQ3c1TG6MJwscD2hzmMDdFU+8/fHQyxuPnvgYQ18jfIx2wFC11fD59P0rp+Dshlm4 de2K+epCTCNNmjTq5H355gOkTJ4E7q7xVPBkHs9cRhBiEzzT+fk9g59xrlu6fAVqVfsCn3zyCRYu XBiwgCAIMYJRE8fi30oJsdzjiDklZjEycx1kiZ9atSlYhhdHD9gl9w86nTcr0Z+TQmxw4jOXoQga 3HyNLkKmhWpaM+iCY0IAtBkputEXv3zzvTkl9kH/TkaHLt3Rs3cfJHRzgZtx7erqIteuwsvD7ETe E8Um+JmYWcvsy6RJk2L48OHK+5YCb+vWrZU3KgubsYt9jhw5lBcuNSGtCzm2eX9IEZDrMYOX4jCz drt27apCCD916tRROtHLcvXqVbMVMmfPnkWZMmWUeO/u7o5//vlHfedxDVpJvPnmm+ZY9CKZuE5M kSJFlFfu4MGDMWPOUpT+7FsM+H0Wjp64qDJZwxOUH+wtFPxw6859jJ6+Cc1+HIcMWXLiyuEtOLN3 Y8CbiAQuHdiEY8vH4Zum35lTBEEQBEEQooaP3iuBKs9ym2MxD2ahUrx9GQGXUPC0hjMKuER/zpAE Wi4T0nwNxVtrprEIuC9Szi8bvnirhDkmCEJchlme8+bNU1mXHh4eaN68OU6ePIkffvhBWUCOGjVK 6RT0zW3atGlgxq01KN5a25q1a9cqAdfV1RX16tUzpwrhpW3btkicOLE5FnkMGDAAadOmVQJu5cqV 46SAS7Jly2a2oh8RcWMALVq0wLlz59WTr2On/sPXzbujRcdhWL1hn3FA5EEx9DD+B38/3yDh5fUE MxbvRr3Wf2LXwfP4448/cGT3FpT+rBrW/NEJ//xvDHx97LvsvQx+xrb+nT8aW8b/hDKf18Swvj3M OYIgCIIgCFHZmO+mAAAiwElEQVTDO++8g+V/Py/QJQgC8Nef45ErV9DicYIghE5stiCZOHGiEnB1 m3YJrVq1wvfff49atWqpQmYsYuYo3FoFXIaGNgvsaUx69uyJrFmzqrYQfj788ENUqFDBHIscKLbT 8/jGjRt47bXX1PcvRD8i4sYQEiVKhG+//RZbt25VpuKZs+ZE1z6/o2LNHzF++ipcvX7HNgM3MPjP Mr5s/VE07DAJ85b9i569euHIkaNo1KiReq1l/5uCZu06Y9+KqfitUTlMHtob2zf+DR/vp2p+ePA3 XmvP5r8xa3gPjG5TEcfXz0HLDt2wdNZEcwlBEARBEISoZWbjPrias585JghxlxQuibD99Xb4o0YH pEiRwpwqCEJYoG9s+fLlzbHYydChQ5VtAn1yr1y5gl69eqF79+7KIoHZtMEJt9bgvGXLlimf3MuX Lys7MhZOE16Nn376yWxFDn379lWZ2IRWqYJzIJ64MRgeAKdNm4bp06fh6tVreDNbFhQumAfv5M+O t/NkRtY3nle7zZq3NPauH4tNu89jzrLdOHfhCr5v2wYdO/2IVKmCVv/V3L17FzNnzsSfE2fg6rnj xq8lHrK/Uxzvvl8c6VKnQvq0aZApQ1pkTJ8G941lvfzdcOb8ZVz87yquXbuGW9ev4uSeTfDzeYos eQuifIUK6N7+O+WlKsR8xBNXiGvwTCeeuIIQe7jt+xhlLg3HJd975hRBiHu85p8YHU7nQasqX5tT Yi/iiStENBRx6RdKW4G4wPjx4/Hrr78GZh/Hjx8fH3/8sYpChQop/1xqQ1of4pCaxaJFi1TBM1Kp UqXAtvDqTJkyRYmtjx8/NqeEjdA8cTt27IiVK1fi6dOnaN++vcq+jquwuJ+3tzfKli1rToleRMSN JTDVfceOHUZsx/bt2+Hj44vX06fDu+8EiLop02ZRB8sDh0+jfv2vjT/KTuHyM+FTt3nL1mD13+tx 4shBeHk+xNPHj+DvR7/d57i4uiFpqrRIkTod0qR7DZ9+XA6NaldF5syZzSWE2IKIuEJcQ0RcQYh9 zL13CFM8tmKr1zlziiDEHQokyIjKXrlQP3FBZMmSxZwaexERV4ho4pqIS5joNX/+fMydOxe7du0y pwaQMmVKZMqUSQWTulgMixYKGvYsHjJkiDkmRBRNmjTBqlWr1H14WAlJxOVxcsaMGeq7LliwIFav Xm3OiZvQRuL69euqwJ8zICJuLIRdFijo0r9k+7//YvuO7Xjw4CE++6wSOnX6EUWLBlTojQg8PT1x //599Rug5YNk2cYdRMQV4hoi4gpC7OTBU09kvhjg0ScIcYnDb/ZAFrcU4brxj8mIiCtENHFRxLVy 5swZJebS7vHixYvw8vIy5zyHlgsVK1ZUXf8pCAr/b+9OwKQo7zyO/7vnguFwuBSQU1CJokG8iKKC cphwieKFGyPReADBxODjwapEE4QYgzxLcDXGeERJFvXx4YibYwVXNEFWJAOIkRAGEAI6KEMSjjl6 tv5vv+9Qlt3NHD1Mdc/3A+/U+771dtUcPdVdv655O/327dtn5sjds6f2b1SaLMR98MEH5cUXXzTb jEajsmLFCunbt69d2zyFLcRlTtwspL9s5513nnn3yP9atEi2b/9I3n33XfnVr36d1gBXtWrVyrzS 1q1bNwJcAACQcd78/XLp87eI9MhNPL0UkG30vv61wtOldTS/2QS4ANJPw717773XXJGrb361ceNG efnll2XOnDkyffp0M42C9i9cuJAAtxG1bdtWHn/8ccnNzbU9dacB/JQpU8xV1hrgFhQUmKkzmnuA G0aEuM0E7zYLAADwRaNHj5Z5hWNk/QkzzJs8Adnu912nyBNdrpIOOYW2BwAaTi/uGj58uNx2223m DdB0rlydNxeNb/DgwbJo0aJ6fb/1aupzzjlHfve730lpaan5C2udA3fSpEl2BMKEEBcAAADN2oUX XigbNmyQgqeKZXTr/rYXyB76AsXQvL7S/YXtsvqPq+SYnBZ2DQAgG5x77rlmmjf9a+kj0Ten0+lP L7jgApk5c6aZikGnytTbXnnlleavuhFOhLgAAABo9k499VRZc+/zcvOufjJNzrW9QHa45LMuMrN8 sPz2W4/K2KEjbS+AhtA38po6daptAU1v4MCB5k3vBw0aJC1aJH+x7ktf+pJ5k7nNmzeb9zhSOn+x XkU9e/Zs00Y4EeICAAAAHp1XbsjAQXJzi3Nlaadb5Z1ed9o1QObRq2//u8PNMml9Nxn5SRc54+T+ 5n0sAKQHIW7z9fHHH9eEn2HTs2dPc0WuzlecjD7fcZ+/zn+r9+Unn3xS7rjjDtOH8CLEbUT6i5FI sn7nSOvrq7G2eyRNtV8AAID66NGjh1zYrq+cnHesvNLlVlnY5Sb5dfvr4+ty28lpBV1NHQgLvU/q fVOD29e73y6/PPYGueSlQ1L2zmZ5aNg35dqvjbcjASC5xswqGnPbjU3fvE1DUb3CVT9PfcMvfa6g V7Tq3LFvvfWWHRkeN910k7z++uvy1a9+9QtveubevExdccUV8uabb5px+KLJkyebOYLDghA3zZId eBp6sEtVakt/UWs7PrgPd7tE/VrSLdU+Uq0DAABIF33n/mFt+sqoNv3kmA//Kd/8ZY5M23yyzK0c IQXPbpC3Wt8m6ztNl2Oe/4u8WH7Z5+obO98tdxxzqfyxx52ytc9Dpv5S5OqaMbN3D/pc3Y1/rdu3 a8bP23dJncY/9Mkg2d59phlzT8lpn6vv6PmgGfNK11vl4xNnm/qdHx0eM3lj78/V3fgXOt8o+076 scxoN0Zu+WsfU++xaIdc916nL9R1zM+P+4apP9R+vEzc0MXUT1u6V0a/3fILdR3z02OvM/VHOlwp o95tY+qD/1BpSrCuY7S4+gVv59SM0e0G6zpG96Ffr+5Hx+vXqPvXMf66fr06Rr8GHa/fpy+/fsiM 0e+ffp3+uo7XMZPbDqsZ3/HVj2rGyJPvfq6u4/Vn5cZr3Y3Xn6cb7+o6fnn379aM17ob/3jZsJrx Wm/x0/fkzn1nyavH32rGndmim4wt6i/P3P0jc1LOc2UAqQTPq+tyzPDf1pVkEuURycan2s7RtHXr VjnzzDNl2LBhMn/+fHn//fftmrgdO3bIyy+/bI61t99+u+zevduuCYd+/frJz3/+cxPSXn311bY3 bsyYMfLuu++aaRU6dOhge5FIr169bK3pRao9tl5vbhOVsWqviEy85mp59ZWXzETJEyZMMOuaEz3g uAOUf+kE20F1GZ9snfbXVap9unai/SX7HNSRPo9Ut0u0/2Bdpdo/Go8e6CsqKmT7x2VS1LaV5OVE TNET3ogdA2QTfaSrqqqWKu+xbvHSZXLV5WPNEzr9cyUAABBuDz/8sCl33DVD7ntgprTIjUqu99w1 J8pzV9SfhnaFhYW2FW7Jzs3rci59pHPxI52bpxqfrN5UfvGLX8g999wr+/f/y/aIFLQslFMHni/H dOgk5YcOyeaNa2XXts12rUh+fr785Cc/keuvj//1DrJD69atTc4RBlyJ2wiCB5tEBx89KPlLY9D9 +kuiPn9JN/d1JduXWwIAAAAAkElKSkpkxIgRthV+wXPyo3U+Hsw9/PWwuv/++82VtS7A/fKgIXLX I8/I079ZK9N/8FO56bsz5da7Zsnsp38jk2fOly49+phx5eXlZp7k1atXmzaQboS4aeQ/OLmDUqJ2 8KDplsFxrq5cO1iaUqr96zr3NfrHuc/bfc2puLH+2zup1gEAAAAA0NjKyspsLXsFz73reh7ucoFg cRqy7cag898+9thjtiUy8opvyN2zn5Szzh0sLfOiXsmpWbbwll+5cLj84Kll0v+ci+wtxATAlZWV toVMVlxcLCtWrLCtpkeIm0b+g1GyZSrB2/tv49rB9a6diDsA+g+EwT5XEjnSet23rkv0Ofj73Dg3 NtH4IDfOX9znoXW3dAUAAAAAACTmzsn9JVW/Ezzvbug5uH/7/m0HS1P51rdutjWRf5syQ7457d/N 9Csa2LbIzZECrXtL0+cVbed75faH/lO+fG48yF2/fr0JcpH5Vq5cKYsXL7atpkeIm2Z6QAoecLQd PBAeDcEDoL8dLIkcab1KtU65BwG3HdduKLctAAAAAACQmjsn95dU/UH1Pf9OdjuXDaQqR9t9990n W7b8zdTPHDxcRl15g+TnRGuKvgeMC23zfP35Xr8ub5oxT4ratTe3f/7552Xz5sPz5QLpQIibRnqQ SXbA0363vrYHI/84rbsSbLu+ZHS9+7yONLY2/Pt1Jcj16379X7O/nep2iUpwfaI2AAAAAABoHOk6 93bZgCvJ+o4m92fzubl5cv20+yUvGjFvgJibE38jRA1uzRt6e/26zNWlLbq+RUGBnD/ycrMNtWTJ ElsD0oMQN438Bxk9sAUPOsF2ojFOcJ3WXQm2XV8iqfZRX257ifat+3P7TLVft96N1+LvDxa3zi0T FQAAAAAAkF7uHF/p0p2/10Ztxvu331T2798vf/7zn02934BB0rHTcRKNiuREIhKNxJc5XiWqbW+p ddN2Rdd75fSvDDfbUDqfKpBOhLhppAceVxK1j8Q/Np0HsODn4W+7vkRqMyZIP2/3uQdv72+74sYn +3r945QuXR8AAAAAAEjOnT8nKrVZ35j8+/Hv1/UdTW+88YatifQ7Y5BEvGVE/3kVE9x6S+3TpQZp Zr3p03+27pXOvU+WgoICr0dkx44dZnk0Hel711jfW//PzhWkHyFuGvnDSFd3bT/t0zt0cF2y8Y7/ F8HVXTsZt03/thP1JVKbMbr/ZOuDt/e3XV8y7mtLNNb11ebrBwAAAAAg3YqKimTq1Km2FV7u/DlR qc36ROf8wXZtpdpWcHm05eXl2ZpI6zZFUm1q1VLtVbSuS9Nj26bu+6gLre3f96lE9BLeo8hlIy4f ccva8N/WlWQSjXVFf27BgvQjxE0zd+dtLJn4S1GX70nwAJCKG+NuAwAAAADA0ZApIW5D1fZcPijT ztE7dOhga97XXPaZxKrFlmqJeZUqXXrlc0uvX8e4Pq3vLvlADh44YLZz/PHHm2W6uOwjWFw24i91 UZfb+cfW9jZIH0LcRqC/RI77hfJzff5x6eTffrC49YlKXbjtp/sXVreX6nNXifrT/XkAAAAAAICG 85+v+8/jw6Rjx462JvLpJ3+Xqli1VAZKRZWvXVOPHe7zysb/+1+7FZHTTz/d1tLD5SX+crT5sxj/ zzJZf6abPHmyTJs2zbaaHiFumrlfJHenbegvVUO24T4Xf0nWr8WpzT7dGF2mkq7PPyjVOgAAAAAA 0Hhqe66v41wJ83l89+7d5cQTTzT1N5a8KJ9+WirlVRrcxmpKuSnVUl6p7fi6+Jh4Kd25Vf60/DWz DTVmzBhba1r+n4G/XR/+n6H/Z5msPxv06tXL1poeIW4jcL8MeqcN/mJo292Zg+tr80ukY/wlSPvS +ctypH0k+hqdRJ+LG5toHQAAAAAAmaKsrMzWMkuyc/iGcvmAf/v+7CDsbr75ZrOsrq6Wpx+5x4S1 hyqr5aAuK7Qe8/qqzPJQzVL7vGVVTJ59ZHrNfeLrX/+69OnTx9TTxX1v/SVVv6Pfe1f87fpKtK9E fUg/Qtw0cnfW4C+HuwO7dX7+9a7uxiQb7y9BifrqIrhPrSfq83Nj/BJ97irR9pLRca4EpVoHAAAA AEBjKikpkREjRthWZqnLeXkiqW6r/a44R9qPW6/LpjrHX758uSxcuNC2RD5Y+0cp27dXDlbETIh7 wCtaPxAops9b98uHvy2bNq43t+3fv7/MmzfP1NPJfV/9JVV/UDq/t4n26QoaDyFuGiW7w7q+ZHdm f3+yukp0+2TbTOZI44+0j2S3D/an2k+qdY6OCRYn1ToAAAAAAI6GTL0SV9XnPNrdJl3n4Im2o33p 2n5t3X333TJu3DhZs2ZNvCMSkR49esqql+bJ3za8I/vLq+RAeUz2V1SZullWaDsmO7dtkrcWPiIf rH8vflvPoUOH5A9/+INthQ8Xw9VecXGxrFixwraaHiEuAAAAAAAAmp3vf//7smDBAtsSOXPIaHnw 6d/Kdx5dKG07dpHN77wmby+aJ2tXvCx/27hGtm7+QLZuWi8bVv1O/vjKAln3+19K4TEdZMyk70lu Xr7ZxqZNm+Sqq66SG2+80bTDwH/1tC4bGuTq7ZOVbLJy5UpZvHixbTU9QlwAAAAAAAA0K3PmzJFH H33UtkRumjFPbrxrjnTu2l1at2ojgy+7Rc4YMl7aHtNe9mx9Xzavek02rvgv2fT2Ytmx7i2JxCrk rOHXyPljvyUXjLxCHvrFb2XQsMvs1kQWLVokU6dOta36SxSUulKb9Y3BXTGdqKDxEOICAAAAAACg 2ViyZIn88Ic/tK14gNu33ymSF41KvpYcr+RG5IQvnSFDx98oE277vgy9bJJXbpCLxlwvl99yv4y6 /nvS48T+kueNy49G5Lhju8gN02fJlId+Jm3bdTTbfe655+S+++4z9fpKFJS6Upv1Gua6uhNsIzMQ 4gIAAAAAAKDZ+PGPf2xrItdP/5Gccd7FsuntJbJr0xoTyublaInaEq936dZLju/ZV7r0OEFatmxh +jS81fW53m1yvaUGwKedfb7cdO+8mukV9E3O5s6da+pNob6Bbaoref1X+wYLGg8hLgAAAAAAAJqF Z599Vt57L/5GZGcOHSPnDB0lH769VIqO7S69Tz1bcqORw0UDWg1ybVuX8RI17RwNeL26aetYMy4q ffufIZPuORzczp8/X6qrq20r82g46w+DtZ6soPEQ4gIAAAAAANRBUVFRWuY7xdH3yCOP2JrIyKtu lp0fvCP7yz6RAReOtSFssIgJa7We4+uLL6O+vnio+9uf3SeRqnL58rlDZNiVN5v9fPLJJ/LEE0+Y elgEg1mEHyEuAAAAAABAHRDiZqYNGzbItm3bTP34E/rJcV27y1/f+W85/aLx8TA2Eg9qDxeRHK9P +11QGx/jwltvvR3rbtul9ylSuvUDiXr1C0dPFPH61YIFj5tlOjTWtAUa6ganRUgU9roxiQoaDyEu AAAAAAAAst6qVatsTeSSK26SPSUbpFP3k6Wo/bEmdI1GRaIRb6mBbEQD3HhYq8X167j4usPjvC7b H5GuJ5wiu0veN31FHTrJ+V+71uyvpGSLvPbaa6beUC5sre+VtKluq/2uuHaQf0ywZJPJkyfLtGnT bKvpEeICAAAAAAAg6/lD3BNOGSAfl2yQrn1Pk4gJaV2Aq4Gsr26X5qpc0+/r+9yYeP34PqfKx1s/ kFjFIdM+/SvD7B41yC2xtYarT2DqbtOQsPVIt822ILdXr1621vQIcQEAAAAAAOqorKzM1pAp1qxZ Y5Y5uXnSqrCV7N1VIl1O6G/CsahEvH86+0HEtHUZb9ti/2lYG+9z6107XvLyC6Rz71Pkk5KNZn2H zt28j3FbtmyxNaDuCHEBAAAAAADqQK+oHDFihG0h03To3F0+3fGhHKcBbiSqCW1N0YVb1gS1+k/7 zMr40lTt0nbrKFNv37mn/OPTv5sV7Tt1kdy8fLOeEBcNQYgLAAAAAABQR1yJm9mqYzGJ5uTaRnxR I9hOIPGQeG+rYzrIv8r2mLr2VNv+dE6ngMZXXFwsK1assK2mR4gLAAAAAACA5qVag9WIDVnjTVNc 2/TF41f9eHh9vG6YdqB4H1oXdZR/7d1TM679cd3jFWSUlStXyuLFi22r6RHiAgAAAAAAoFmJVVeb 6RJMUFut4evnl7o+3tZ6vO36tK3jYt52zNK2dZ33UVq2aS8H/vGZxKpipi/+AWgYQlwAAAAAAAA0 K/HANWKC2HhA61/G61Xa9hqm2P4qU9d1Xt0uze28DZnxXtv7Ly3btpMD/9xr1gHpQIgLAAAAAACA ZqP071uloE17+ceev0tVLOYLYKtNSGvCWdtXqXUNbLXfBLi2ruNr+mzR25h1IrHKCpGcXNMmxkU6 EOICAAAAAAAg640ePdosY1VV8v66tfLPT3fJ/n/ts6FttVS6ENYEsbp07ZgJc03x6ofHu3Hxummb 4o2prJBqyTGBLpAOkWqdtKOB3Cbid1iRiddcLa++8pJceumlctJJJ5l1ALLL/PnzJeY9MG3/uEyK 2raSvJyIKTqnUMSOAbKJPtJVec/A9EnZ4qXL5KrLx8qwYcPklVdeiQ8AAACh9fDDD5tyx10z5L4H ZkqL3Kjkes9dc6I8d0X97N27V5566im55ZZbbA8ywYcffihnnXWWbYlcNHKcnD/iculx6tmSnxP1 zmm94h0XzPHBO7fVY4T3/wvnuRqDxbwzBD030KtxNQ+r0KV3vlBeFTPlf5/7gQyYcKccikXkP757 uezZsUVOPvlkWb16td0Kwm7BggWya9cumTt3ru1pWmkPcfVVimuvvUZefXmR6QOQ3T76ZJ8UtSk0 D3KEuMhmiULcs88+25wQAgCAcHvuuedMIcRFOh08eFAqKipsC5niySeflOnTp9uWSMfjusil10yW C782wQa43vFBl1ExQW5Eg1wdqGGu908nRzAhrvfBOzUw5wfmokbvXEGD3AoNcSur5K3nH5LTrpoh hypj8vgdl8uenYS4mSarQ1wNcPWOO+dHPzJ3Xq3rnbrhewAQJvpEN+o9mEW9R7LJU75NiItmQR/K giEuAADILIS4SCdC3MylV1AvXLjQtuK+eu2tMnz89VLUrr0JcfX44K7EjWp8aw8Wel6gOZebB9dl YVo0wK3wzhnK9uyWv6z4tfS59FY5WBmTn905QT4lxM1IpaWl0rt3b9tqWmkLcTW40TusntweqvRK hXfHtXfghu8BQFi4J7nuSa8+AS6wT4L1lUp9ZOOJMLKRP8Rdsuw3MusHD5rHN/dKPAAACC8NX/RZ 6iXDR8q/3/+AtMgjxEXDEeJmNp0OQ6/QX7t2re0RiebkyMXj/s2Eucd17mYuXDIXMOmBwhxH/CGu VzQH8xouxDVX41bFZNdf18pnOzZLp7PGytYP18mLM7+hmyfEzUCtW7c2mWcYpCXEdfTE1ru/Snll /E7r7sR6D0/jbgA0MT2A5ZgHMzHzBuXnRk1bX61064Fso49i5nHOe6DTP4nSFyzLvaW+0q7r9FV4 AAAQPvrMVJ+f6nNW/csxvQBBQ9z4VXbx9UB97N69WwoLC20LmUqD3O99b7ocOnTQ9sT1O2OQDDxv uJw5eJi079jZvBhkaMbl/dO4y1yJq8U7J9D8S88NdD7cbf/3mkQK28m+qhby64dvkUq77Tlz5sht t91m6sgMWRviujvw4akUvBNe3bzuIX27AdCU7MFL81qtxucKOvxnJgS4yGYa4upjm4a35fpYZwtX 4wIAEF7x56fV5g2L9Orb+JsXxZ+/aogL1EdJSYmMGzdOVq5caXuQyfSq6ieeeEIef/xx2blzp+09 rOdJ/aVH31Ok54mnmmW7Y7tIYZt25hzAXOhhplSIyV/WrpL17/yPbFv3tsRyCmT31k12CyITJkyQ p59+2raQKbI2xNUN6db0cnINc03brPGkbS8AmpL7VdZjmB7GNLjVPy/Rti6BbGYe47wP7lV294TN PN6l7+EUAACkmT5L1dA2PgVYvJjnsfoBqAcNcYcMGSLr1q2zPcgWOs3CkiVLZPny5bYnuVZtiqSw bTvZ/4+9sv+fZVId804OEtAAd/78+Vy5nWGKi4ulvLxchg4danuaVnpDXN2S9xjoTnIdzmuB7OPy Wl3EA914kAtkM30404dNDW71cU6vytXnafGHOR7sAAAIIz0f1aepbm5Lvfo2RxveYzcXIaC+CHGz n06XsXTpUlm2bJm89957smfPHrvmyHJzc6WyslL69u0rN954o0yZMsWuQSZZsGCB7Nq1S+bOnWt7 mlZaQ1w/TmWB5oGnvWhu3OObPnpqOfyiJY98AACEU/wZq340Fx+YwhuaoWEIcZufLVu2mDB3/fr1 UlpaakJdLWvWrJGBAwdK+/btpUePHjJq1Ci54IIL5KOPPpJu3brZWyMTNZsQFwCAbGUeOL0PzIUL AEDmMOGtRrfx/0CDEOIC2Y8QFwCALMLDKAAAmYE34EU6EeIC2Y8QFwAAAAAAIIMR4gLZL2whrs7m DgAAAAAAgFoqKiqSqVOn2hYAND5CXAAAAAAAgDogxIVf27ZtbQ1oPEynAAAAAAAAUEcHDx6UiooK 20ImqUvoum/fPltLTbdZ27HIHKWlpdK7d2/balqEuAAAAAAAAHV06NAhKS8vty1kkkSBa237kiHE zU6tW7cOzRtjMp0CAAAAAABAHe3du9fW0BxpaOsvifpcP5AOhLgAAAAAAAB1NHLkSNm2bZttoTnS K29TFWQ2vQI3LFfhKkJcAAAAAACAOtI3N9u6dattIdMkumI2UR+arxdffNHWwoEQFwAAAAAAoI56 9eol69atsy1kmkRXzSbqQ/M1a9YsKSkpsa2mR4gLAAAAAABQRwMGDCDEBbJUcXGxlJWVmRdrwoIQ FwAAAAAAoI5uuOEGWbp0qW2hOQpOvxAsyFwrV66UsWPH2lY4EOICAAAAAADUkc6Jq4U3N8tMiQLX RH2pBKdfCBZkLg1xx48fb1vhQIgLAAAAAABQDxrycDVuZkoUuCbqa4h0bANHn06joFOlDBkyxPaE AyEuAAAAAABAPdx+++0ydOhQ2wKQDfSFGZ3zWq+0DxNCXAAAAAAAgHrQNz0aOHCgbQHIBhs2bJDv fOc7thUekWqPrQMAAAAAAKCO9u/fL1VVVbaFMNO5bhNNc5Covy5jkT1atmwpubm5thUeXIkLAAAA AADQAAUFBbaGbFCbNzVDdtLwNowBriLEBQAAAAAAaICcnBwZPXq0eUMkhFeqK2j9/VrnKtzmJxKJ SH5+vm2FDyEuAAAAAABAA+ncuBMnTrQthFFdwtdkYwlws9Obb74pf/rTn8wLMmFFiAsAAAAAANBA c+fOlfbt2xPkAhmmuLhYJk+eHNppFBxCXAAAAAAAgDR45plnZPv27fLCCy/YHgBhplOgaID7wAMP yJAhQ2xvOEWqPbYOAAAAAACABti7d6/07t1bFixYYObJBRBOLsDt06ePuZI+7LgSFwAAAAAAIE2K iopk+fLlcs8995h5NgGEj06hMHjwYDOXdSYEuIorcQEAAAAAABpBaWmptGjRQohegPDQK3A1wNUp FCZNmmR7w48QFwAAAAAAoJFo7HLgwAGpqqqyPQCaSiQSkfz8fNm5c6f06tXL9mYGplMAAAAAAABo JBoaFRYWyqpVq+S6666Tbdu22TUAjqacnBzzu6ghbqYFuIoQFwAAAAAAoJENGzZMLr74Yhk1apR5 MyXmywUal75gMnv2bDN1wurVq02AG41mbhTKdAoAAAAAAABH0WOPPSavvvqqvPHGGzJ69GiZOHGi WQJoGH1xZOXKlbJs2TIT4l500UUyc+ZMGTBggB2RuQhxAQAAAAAAmsDevXvlmWeekc8++0xmzJgh sVjMFI1qZs2aZd6AKRm9utAf/OrYBQsWJL0N4xnvl03j9epanbaka9eu0rNnTxk3bpyMHz/eTJlQ VFRkxmQDQlwAAAAAAICQ0St1S0pKbOuLNKC67LLLbCtOA2ENhhNhPOP9snF8tiPEBQAAAAAAAIAQ 443NAAAAAAAAACDECHEBAAAAAAAAIMQIcQEAAAAAAAAgxAhxAQAAAAAAACDECHEBAAAAAAAAIMQI cQEAAAAAAAAgxAhxAQAAAAAAACDECHEBAAAAAAAAIMQIcQEAAAAAAAAgxAhxAQAAAAAAACDECHEB AAAAAAAAIMQIcQEAAAAAAAAgxAhxAQAAAAAAACDECHEBAAAAAAAAIMQIcQEAAAAAAAAgxAhxAQAA AAAAACDECHEBAAAAAAAAILRE/h+Bae2qxi6E1QAAAABJRU5ErkJgglBLAQItABQABgAIAAAAIQCx gme2CgEAABMCAAATAAAAAAAAAAAAAAAAAAAAAABbQ29udGVudF9UeXBlc10ueG1sUEsBAi0AFAAG AAgAAAAhADj9If/WAAAAlAEAAAsAAAAAAAAAAAAAAAAAOwEAAF9yZWxzLy5yZWxzUEsBAi0AFAAG AAgAAAAhAMF/SIUABAAAwggAAA4AAAAAAAAAAAAAAAAAOgIAAGRycy9lMm9Eb2MueG1sUEsBAi0A FAAGAAgAAAAhAKomDr68AAAAIQEAABkAAAAAAAAAAAAAAAAAZgYAAGRycy9fcmVscy9lMm9Eb2Mu eG1sLnJlbHNQSwECLQAUAAYACAAAACEAOkcN9OIAAAALAQAADwAAAAAAAAAAAAAAAABZBwAAZHJz L2Rvd25yZXYueG1sUEsBAi0ACgAAAAAAAAAhAGo8rl3cIgIA3CICABQAAAAAAAAAAAAAAAAAaAgA AGRycy9tZWRpYS9pbWFnZTEucG5nUEsFBgAAAAAGAAYAfAEAAHYrAgAAAA== ">
                <v:shape id="图片 22" o:spid="_x0000_s1036" type="#_x0000_t75" style="position:absolute;left:7010;top:8001;width:44834;height:1858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upeacwwAAANsAAAAPAAAAZHJzL2Rvd25yZXYueG1sRI9Pi8Iw FMTvC36H8ARv29QexK1GkaWiePMPSm+P5m1bbF5KE7X66c3Cwh6HmfkNM1/2phF36lxtWcE4ikEQ F1bXXCo4HdefUxDOI2tsLJOCJzlYLgYfc0y1ffCe7gdfigBhl6KCyvs2ldIVFRl0kW2Jg/djO4M+ yK6UusNHgJtGJnE8kQZrDgsVtvRdUXE93IyCTNqv3SvX7dHlGzyvLlmWb69KjYb9agbCU+//w3/t rVaQJPD7JfwAuXgDAAD//wMAUEsBAi0AFAAGAAgAAAAhANvh9svuAAAAhQEAABMAAAAAAAAAAAAA AAAAAAAAAFtDb250ZW50X1R5cGVzXS54bWxQSwECLQAUAAYACAAAACEAWvQsW78AAAAVAQAACwAA AAAAAAAAAAAAAAAfAQAAX3JlbHMvLnJlbHNQSwECLQAUAAYACAAAACEA7qXmnMMAAADbAAAADwAA AAAAAAAAAAAAAAAHAgAAZHJzL2Rvd25yZXYueG1sUEsFBgAAAAADAAMAtwAAAPcCAAAAAA== ">
                  <v:imagedata r:id="rId25" o:title=""/>
                  <v:path arrowok="t"/>
                </v:shape>
                <v:shape id="文本框 23" o:spid="_x0000_s1037" type="#_x0000_t202" style="position:absolute;left:-152;top:26359;width:57594;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nnICUxQAAANsAAAAPAAAAZHJzL2Rvd25yZXYueG1sRI/NasMw EITvhbyD2EAupZHrQihulJCfBnpID3ZDzou1tUytlZGU2Hn7qhDocZiZb5jlerSduJIPrWMFz/MM BHHtdMuNgtPX4ekVRIjIGjvHpOBGAdarycMSC+0GLulaxUYkCIcCFZgY+0LKUBuyGOauJ07et/MW Y5K+kdrjkOC2k3mWLaTFltOCwZ52huqf6mIVLPb+MpS8e9yf3o/42Tf5eXs7KzWbjps3EJHG+B++ tz+0gvwF/r6kHyBXvwAAAP//AwBQSwECLQAUAAYACAAAACEA2+H2y+4AAACFAQAAEwAAAAAAAAAA AAAAAAAAAAAAW0NvbnRlbnRfVHlwZXNdLnhtbFBLAQItABQABgAIAAAAIQBa9CxbvwAAABUBAAAL AAAAAAAAAAAAAAAAAB8BAABfcmVscy8ucmVsc1BLAQItABQABgAIAAAAIQCnnICUxQAAANsAAAAP AAAAAAAAAAAAAAAAAAcCAABkcnMvZG93bnJldi54bWxQSwUGAAAAAAMAAwC3AAAA+QIAAAAA " stroked="f">
                  <v:textbox inset="0,0,0,0">
                    <w:txbxContent>
                      <w:p w:rsidR="00712ACA" w:rsidRPr="007120AC" w:rsidRDefault="00712ACA" w:rsidP="00644B56">
                        <w:pPr>
                          <w:pStyle w:val="17"/>
                          <w:ind w:firstLine="400"/>
                          <w:rPr>
                            <w:rFonts w:eastAsia="仿宋"/>
                            <w:noProof/>
                            <w:sz w:val="28"/>
                            <w:szCs w:val="21"/>
                            <w:lang w:eastAsia="zh-Han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A35FB0">
                          <w:rPr>
                            <w:rFonts w:hint="eastAsia"/>
                          </w:rPr>
                          <w:t>网络和通信安全架构图</w:t>
                        </w:r>
                      </w:p>
                    </w:txbxContent>
                  </v:textbox>
                </v:shape>
                <w10:wrap type="topAndBottom" anchorx="margin"/>
              </v:group>
            </w:pict>
          </mc:Fallback>
        </mc:AlternateContent>
      </w:r>
      <w:r w:rsidR="007713BF" w:rsidRPr="007713BF">
        <w:rPr>
          <w:rFonts w:cs="Times New Roman" w:hint="eastAsia"/>
        </w:rPr>
        <w:t>网络与接入安全密码应用，在应用系统接入边界部署安全网关，配合远程终端在应用系统，对访问应用业务系统的用户进行身份鉴别和权限控制，对传输的数据进行机密性和完整性保护。</w:t>
      </w:r>
    </w:p>
    <w:p w:rsidR="001030C6" w:rsidRDefault="001030C6" w:rsidP="00644B56">
      <w:pPr>
        <w:pStyle w:val="daca59ba"/>
        <w:ind w:leftChars="50" w:left="140" w:firstLineChars="150" w:firstLine="420"/>
        <w:rPr>
          <w:rFonts w:cs="Times New Roman"/>
        </w:rPr>
      </w:pPr>
    </w:p>
    <w:p w:rsidR="005A12C6" w:rsidRDefault="005A12C6" w:rsidP="00644B56">
      <w:pPr>
        <w:pStyle w:val="daca59ba"/>
        <w:ind w:leftChars="50" w:left="140" w:firstLineChars="150" w:firstLine="420"/>
        <w:rPr>
          <w:rFonts w:cs="Times New Roman"/>
        </w:rPr>
      </w:pPr>
      <w:r>
        <w:rPr>
          <w:rFonts w:cs="Times New Roman" w:hint="eastAsia"/>
        </w:rPr>
        <w:lastRenderedPageBreak/>
        <w:t>XXX网IPSec VPN与IPSec VPN之间的通信信道</w:t>
      </w:r>
    </w:p>
    <w:p>
      <w:pPr>
        <w:pStyle w:val="daca59ba"/>
        <w:numPr>
          <w:ilvl w:val="0"/>
          <w:numId w:val="138"/>
        </w:numPr>
      </w:pPr>
      <w:r>
        <w:rPr>
          <w:u w:color="auto"/>
        </w:rPr>
        <w:t>身份鉴别：在本地机房部署已通过商用密码产品认证的IPSec VPN安全网关，实现通信实体的身份鉴别，防止与假冒实体通信。</w:t>
      </w:r>
      <w:r>
        <w:rPr>
          <w:rFonts w:cs=""/>
          <w:u w:color="auto"/>
        </w:rPr>
      </w:r>
    </w:p>
    <w:p>
      <w:pPr>
        <w:pStyle w:val="daca59ba"/>
        <w:numPr>
          <w:ilvl w:val="0"/>
          <w:numId w:val="138"/>
        </w:numPr>
      </w:pPr>
      <w:r>
        <w:rPr>
          <w:u w:color="auto"/>
        </w:rPr>
        <w:t>通信数据完整性：部署的IPSec VPN安全网关已通过商用密码机构认证，利用IPSec VPN本身的机制保证通信数据完整性。</w:t>
      </w:r>
      <w:r>
        <w:rPr>
          <w:rFonts w:cs=""/>
          <w:u w:color="auto"/>
        </w:rPr>
      </w:r>
    </w:p>
    <w:p>
      <w:pPr>
        <w:pStyle w:val="daca59ba"/>
        <w:numPr>
          <w:ilvl w:val="0"/>
          <w:numId w:val="138"/>
        </w:numPr>
      </w:pPr>
      <w:r>
        <w:rPr>
          <w:u w:color="auto"/>
        </w:rPr>
        <w:t>通信过程中重要数据的机密性：部署的IPSec VPN安全网关已通过商用密码机构认证，利用IPSec VPN本身的机制保证通信过程中重要数据的机密性。</w:t>
      </w:r>
      <w:r>
        <w:rPr>
          <w:rFonts w:cs=""/>
          <w:u w:color="auto"/>
        </w:rPr>
      </w:r>
    </w:p>
    <w:p>
      <w:pPr>
        <w:pStyle w:val="daca59ba"/>
        <w:numPr>
          <w:ilvl w:val="0"/>
          <w:numId w:val="138"/>
        </w:numPr>
      </w:pPr>
      <w:r>
        <w:rPr>
          <w:u w:color="auto"/>
        </w:rPr>
        <w:t>网络边界访问控制信息的完整性：部署的IPSec VPN安全网关已通过商用密码机构认证，利用IPSec VPN本身的机制保证网络边界访问控制信息的完整性。</w:t>
      </w:r>
      <w:r>
        <w:rPr>
          <w:rFonts w:cs=""/>
          <w:u w:color="auto"/>
        </w:rPr>
      </w:r>
    </w:p>
    <w:p>
      <w:pPr>
        <w:pStyle w:val="daca59ba"/>
        <w:numPr>
          <w:ilvl w:val="0"/>
          <w:numId w:val="138"/>
        </w:numPr>
      </w:pPr>
      <w:r>
        <w:rPr>
          <w:u w:color="auto"/>
        </w:rPr>
        <w:t>安全接入认证：部署的IPSec VPN安全网关已通过商用密码机构认证，可保证安全接入。</w:t>
      </w:r>
      <w:r>
        <w:rPr>
          <w:rFonts w:cs=""/>
          <w:u w:color="auto"/>
        </w:rPr>
      </w:r>
    </w:p>
    <w:p w:rsidR="005A12C6" w:rsidRDefault="005A12C6" w:rsidP="00644B56">
      <w:pPr>
        <w:pStyle w:val="daca59ba"/>
        <w:ind w:leftChars="50" w:left="140" w:firstLineChars="150" w:firstLine="420"/>
        <w:rPr>
          <w:rFonts w:cs="Times New Roman"/>
        </w:rPr>
      </w:pPr>
      <w:r>
        <w:rPr>
          <w:rFonts w:cs="Times New Roman" w:hint="eastAsia"/>
        </w:rPr>
        <w:lastRenderedPageBreak/>
        <w:t>互联网VPN客户端与内网SSL VPN之间的通信信道</w:t>
      </w:r>
    </w:p>
    <w:p>
      <w:pPr>
        <w:pStyle w:val="daca59ba"/>
        <w:numPr>
          <w:ilvl w:val="0"/>
          <w:numId w:val="139"/>
        </w:numPr>
      </w:pPr>
      <w:r>
        <w:rPr>
          <w:u w:color="auto"/>
        </w:rPr>
        <w:t>身份鉴别：在机房网络边界处部署SSL VPN安全网关，并将TLS协议配置成采用核准的密码套件，需通过SSL VPN网关连接到业务系统，并向用户配发USBKey，实现对用户的安全身份鉴别，防止与假冒实体通信。</w:t>
      </w:r>
      <w:r>
        <w:rPr>
          <w:rFonts w:cs=""/>
          <w:u w:color="auto"/>
        </w:rPr>
      </w:r>
    </w:p>
    <w:p>
      <w:pPr>
        <w:pStyle w:val="daca59ba"/>
        <w:numPr>
          <w:ilvl w:val="0"/>
          <w:numId w:val="139"/>
        </w:numPr>
      </w:pPr>
      <w:r>
        <w:rPr>
          <w:u w:color="auto"/>
        </w:rPr>
        <w:t>通信数据完整性：部署的SSL VPN安全网关已通过商用密码机构认证，利用SSL VPN本身的机制保证通信数据完整性。</w:t>
      </w:r>
      <w:r>
        <w:rPr>
          <w:rFonts w:cs=""/>
          <w:u w:color="auto"/>
        </w:rPr>
      </w:r>
    </w:p>
    <w:p>
      <w:pPr>
        <w:pStyle w:val="daca59ba"/>
        <w:numPr>
          <w:ilvl w:val="0"/>
          <w:numId w:val="139"/>
        </w:numPr>
      </w:pPr>
      <w:r>
        <w:rPr>
          <w:u w:color="auto"/>
        </w:rPr>
        <w:t>通信过程中重要数据的机密性：部署的SSL VPN安全网关已通过商用密码机构认证，利用SSL VPN本身的机制保证通信过程中重要数据的机密性。</w:t>
      </w:r>
      <w:r>
        <w:rPr>
          <w:rFonts w:cs=""/>
          <w:u w:color="auto"/>
        </w:rPr>
      </w:r>
    </w:p>
    <w:p>
      <w:pPr>
        <w:pStyle w:val="daca59ba"/>
        <w:numPr>
          <w:ilvl w:val="0"/>
          <w:numId w:val="139"/>
        </w:numPr>
      </w:pPr>
      <w:r>
        <w:rPr>
          <w:u w:color="auto"/>
        </w:rPr>
        <w:t>网络边界访问控制信息的完整性：部署的SSL VPN安全网关已通过商用密码机构认证，利用SSL VPN本身的机制保证网络边界访问控制信息的完整性。</w:t>
      </w:r>
      <w:r>
        <w:rPr>
          <w:rFonts w:cs=""/>
          <w:u w:color="auto"/>
        </w:rPr>
      </w:r>
    </w:p>
    <w:p>
      <w:pPr>
        <w:pStyle w:val="daca59ba"/>
        <w:numPr>
          <w:ilvl w:val="0"/>
          <w:numId w:val="139"/>
        </w:numPr>
      </w:pPr>
      <w:r>
        <w:rPr>
          <w:u w:color="auto"/>
        </w:rPr>
        <w:t>安全接入认证：部署的SSL VPN安全网关已通过商用密码机构认证，通过建立SSL安全传输通道，支持在标准的SSL协议下，通过数字证书实现加密传输，来确保用户接入安全。</w:t>
      </w:r>
      <w:r>
        <w:rPr>
          <w:rFonts w:cs=""/>
          <w:u w:color="auto"/>
        </w:rPr>
      </w:r>
    </w:p>
    <w:p w:rsidR="00644B56" w:rsidRPr="00644B56" w:rsidRDefault="00A9038B"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bookmarkStart w:id="27" w:name="_Toc90975276"/>
      <w:bookmarkStart w:id="28" w:name="_Toc90975277"/>
      <w:bookmarkStart w:id="29" w:name="_Toc90975278"/>
      <w:bookmarkStart w:id="30" w:name="_Toc90975279"/>
      <w:bookmarkStart w:id="31" w:name="_Toc90975280"/>
      <w:bookmarkStart w:id="32" w:name="_Toc90975281"/>
      <w:bookmarkStart w:id="33" w:name="_Toc90975282"/>
      <w:bookmarkStart w:id="34" w:name="_Toc90975283"/>
      <w:bookmarkStart w:id="35" w:name="_Toc90975284"/>
      <w:bookmarkStart w:id="36" w:name="_Toc90975285"/>
      <w:bookmarkStart w:id="37" w:name="_Toc90975286"/>
      <w:bookmarkStart w:id="38" w:name="_Toc90975287"/>
      <w:bookmarkStart w:id="39" w:name="_Toc104913711"/>
      <w:bookmarkEnd w:id="27"/>
      <w:bookmarkEnd w:id="28"/>
      <w:bookmarkEnd w:id="29"/>
      <w:bookmarkEnd w:id="30"/>
      <w:bookmarkEnd w:id="31"/>
      <w:bookmarkEnd w:id="32"/>
      <w:bookmarkEnd w:id="33"/>
      <w:bookmarkEnd w:id="34"/>
      <w:bookmarkEnd w:id="35"/>
      <w:bookmarkEnd w:id="36"/>
      <w:bookmarkEnd w:id="37"/>
      <w:r>
        <w:rPr>
          <w:rFonts w:ascii="仿宋" w:hAnsi="仿宋" w:cs="Times New Roman" w:hint="eastAsia"/>
          <w:b/>
          <w:szCs w:val="32"/>
        </w:rPr>
        <w:t>5</w:t>
      </w:r>
      <w:r>
        <w:rPr>
          <w:rFonts w:ascii="仿宋" w:hAnsi="仿宋" w:cs="Times New Roman"/>
          <w:b/>
          <w:szCs w:val="32"/>
        </w:rPr>
        <w:t xml:space="preserve">.3.3 </w:t>
      </w:r>
      <w:r w:rsidR="00644B56" w:rsidRPr="00644B56">
        <w:rPr>
          <w:rFonts w:ascii="仿宋" w:hAnsi="仿宋" w:cs="Times New Roman" w:hint="eastAsia"/>
          <w:b/>
          <w:szCs w:val="32"/>
        </w:rPr>
        <w:t>设备和计算安全</w:t>
      </w:r>
      <w:bookmarkEnd w:id="38"/>
      <w:bookmarkEnd w:id="39"/>
      <w:r w:rsidR="00644B56" w:rsidRPr="00644B56">
        <w:rPr>
          <w:rFonts w:ascii="仿宋" w:hAnsi="仿宋" w:cs="Times New Roman" w:hint="eastAsia"/>
          <w:b/>
          <w:szCs w:val="32"/>
        </w:rPr>
        <w:t>（卢焱、</w:t>
      </w:r>
      <w:r w:rsidR="00644B56" w:rsidRPr="005A12C6">
        <w:rPr>
          <w:rFonts w:ascii="仿宋" w:hAnsi="仿宋" w:cs="Times New Roman" w:hint="eastAsia"/>
          <w:b/>
          <w:szCs w:val="32"/>
        </w:rPr>
        <w:t>王晨</w:t>
      </w:r>
      <w:r w:rsidR="00644B56" w:rsidRPr="00644B56">
        <w:rPr>
          <w:rFonts w:ascii="仿宋" w:hAnsi="仿宋" w:cs="Times New Roman" w:hint="eastAsia"/>
          <w:b/>
          <w:szCs w:val="32"/>
        </w:rPr>
        <w:t>、曹冉筝）</w:t>
      </w:r>
    </w:p>
    <w:p w:rsidR="00644B56" w:rsidRDefault="00644B56" w:rsidP="00644B56">
      <w:pPr>
        <w:pStyle w:val="daca59ba"/>
        <w:ind w:firstLine="560"/>
        <w:rPr>
          <w:rFonts w:cs="Times New Roman"/>
          <w:kern w:val="0"/>
        </w:rPr>
      </w:pPr>
      <w:r w:rsidRPr="00644B56">
        <w:rPr>
          <w:rFonts w:cs="Times New Roman" w:hint="eastAsia"/>
        </w:rPr>
        <w:t>在设备和计算安全中主要是指管理员在对业务系统进行运维时，需要对运维管理员身份鉴别，保障网络环境中主机系统以及存储资源以及其上所承载的应用程序等重要数据的机密性和完整性。架构图如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_Ref103615894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图</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6</w:t>
      </w:r>
      <w:r w:rsidRPr="00644B56">
        <w:rPr>
          <w:rFonts w:cs="Times New Roman"/>
        </w:rPr>
        <w:fldChar w:fldCharType="end"/>
      </w:r>
      <w:r w:rsidRPr="00644B56">
        <w:rPr>
          <w:rFonts w:cs="Times New Roman" w:hint="eastAsia"/>
          <w:kern w:val="0"/>
        </w:rPr>
        <w:t>所示：</w:t>
      </w:r>
    </w:p>
    <w:p w:rsidR="001030C6" w:rsidRDefault="001030C6" w:rsidP="00644B56">
      <w:pPr>
        <w:pStyle w:val="daca59ba"/>
        <w:ind w:firstLine="560"/>
        <w:rPr>
          <w:rFonts w:cs="Times New Roman"/>
          <w:kern w:val="0"/>
        </w:rPr>
      </w:pPr>
      <w:r w:rsidRPr="00644B56">
        <w:rPr>
          <w:rFonts w:cs="Times New Roman" w:hint="eastAsia"/>
          <w:noProof/>
        </w:rPr>
        <mc:AlternateContent>
          <mc:Choice Requires="wpg">
            <w:drawing>
              <wp:anchor distT="0" distB="0" distL="114300" distR="114300" simplePos="0" relativeHeight="251661312" behindDoc="0" locked="0" layoutInCell="1" allowOverlap="1" wp14:anchorId="20261C8D" wp14:editId="712218D3">
                <wp:simplePos x="0" y="0"/>
                <wp:positionH relativeFrom="margin">
                  <wp:posOffset>87630</wp:posOffset>
                </wp:positionH>
                <wp:positionV relativeFrom="paragraph">
                  <wp:posOffset>219075</wp:posOffset>
                </wp:positionV>
                <wp:extent cx="5759450" cy="2879725"/>
                <wp:effectExtent l="0" t="0" r="0" b="0"/>
                <wp:wrapTopAndBottom/>
                <wp:docPr id="27" name="组合 27"/>
                <wp:cNvGraphicFramePr/>
                <a:graphic xmlns:a="http://schemas.openxmlformats.org/drawingml/2006/main">
                  <a:graphicData uri="http://schemas.microsoft.com/office/word/2010/wordprocessingGroup">
                    <wpg:wgp>
                      <wpg:cNvGrpSpPr/>
                      <wpg:grpSpPr>
                        <a:xfrm>
                          <a:off x="0" y="0"/>
                          <a:ext cx="5759450" cy="2879725"/>
                          <a:chOff x="170985" y="761574"/>
                          <a:chExt cx="5759450" cy="2190809"/>
                        </a:xfrm>
                      </wpg:grpSpPr>
                      <pic:pic xmlns:pic="http://schemas.openxmlformats.org/drawingml/2006/picture">
                        <pic:nvPicPr>
                          <pic:cNvPr id="25" name="图片 25"/>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485682" y="761574"/>
                            <a:ext cx="5029200" cy="2190809"/>
                          </a:xfrm>
                          <a:prstGeom prst="rect">
                            <a:avLst/>
                          </a:prstGeom>
                        </pic:spPr>
                      </pic:pic>
                      <wps:wsp>
                        <wps:cNvPr id="26" name="文本框 26"/>
                        <wps:cNvSpPr txBox="1"/>
                        <wps:spPr>
                          <a:xfrm>
                            <a:off x="170985" y="2784104"/>
                            <a:ext cx="5759450" cy="164465"/>
                          </a:xfrm>
                          <a:prstGeom prst="rect">
                            <a:avLst/>
                          </a:prstGeom>
                          <a:solidFill>
                            <a:prstClr val="white"/>
                          </a:solidFill>
                          <a:ln>
                            <a:noFill/>
                          </a:ln>
                        </wps:spPr>
                        <wps:txbx>
                          <w:txbxContent>
                            <w:p w:rsidR="00712ACA" w:rsidRPr="00302F21" w:rsidRDefault="00712ACA" w:rsidP="00644B56">
                              <w:pPr>
                                <w:pStyle w:val="17"/>
                                <w:ind w:firstLine="400"/>
                                <w:rPr>
                                  <w:rFonts w:eastAsia="仿宋"/>
                                  <w:noProof/>
                                  <w:sz w:val="28"/>
                                  <w:szCs w:val="21"/>
                                </w:rPr>
                              </w:pPr>
                              <w:bookmarkStart w:id="40"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0"/>
                              <w:r>
                                <w:t xml:space="preserve"> </w:t>
                              </w:r>
                              <w:r w:rsidRPr="0034126E">
                                <w:rPr>
                                  <w:rFonts w:hint="eastAsia"/>
                                </w:rPr>
                                <w:t>设备和计算安全架构图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261C8D" id="组合 27" o:spid="_x0000_s1038" style="position:absolute;left:0;text-align:left;margin-left:6.9pt;margin-top:17.25pt;width:453.5pt;height:226.75pt;z-index:251661312;mso-position-horizontal-relative:margin;mso-height-relative:margin" coordorigin="1709,7615" coordsize="57594,219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AwTWW7AMAALMIAAAOAAAAZHJzL2Uyb0RvYy54bWycVs1uGzcQvhfoOxB7 l/cHK60kWA4U+QcBjESoU+RMUVwtkV2SJSlLbtFb0TS3nHppL733DQr0beK8RmfIXVmWVTTNwevh cDic+eaboU6fbZua3HJjhZKTKD1JIsIlU0shV5Po29eXvWFErKNySWsl+SS64zZ6dvb1V6cbPeaZ qlS95IaAE2nHGz2JKuf0OI4tq3hD7YnSXMJmqUxDHSzNKl4augHvTR1nSTKIN8ostVGMWwva87AZ nXn/ZcmZe1WWljtSTyKIzfmv8d8FfuOzUzpeGaorwdow6BdE0VAh4dKdq3PqKFkb8cRVI5hRVpXu hKkmVmUpGPc5QDZpcpDNlVFr7XNZjTcrvYMJoD3A6Yvdspe3c0PEchJlRUQkbaBGn/766eOHXwgo AJ2NXo3B6MroGz03rWIVVpjwtjQN/odUyNbjerfDlW8dYaDsF/1R3gf4Gexlw2JUZP2APKugPHgu LZLRsB8RMCgGab/Iu/2Loz7SUTJMRmgTdyHEGOkuMC3YGP5ayEB6Atl/UwtOubXhUeuk+SwfDTVv 17oH1dXUiYWohbvzTIU6YlDydi7Y3ITFHvqQe0D/429/f3r/jgSE8AQahSMUU7pW7K0lUs0qKld8 ajVwHPDzWDw2j3H56L5FLfSlqGssGMptZtAPB3w6Ak7g6rli64ZLF5rP8BqSVNJWQtuImDFvFhy4 ZF4sU98OwIBr6/A65IJviB+y4TRJRtnz3qyfzHp5Ulz0pqO86BXJRZEn+TCdpbMf8XSaj9eWQ760 PteijRW0T6I9yv52ToS+8v1JbqmfAoE1EJBnTxciEAkhwVitYd8AqmAHsjPcsQrPIJwPCOLKQkug 0UET5MP+YJg9ITNC4NshyUYwu9p2OEJlqLOx7oqrhqAAeEI0Hk96C3CG+DuTNrAQio8RIsO+hYFq uwrD6vNQw3F6bBTdVFRzCAHd7rF20LH2/td397//ef/HzyQbIBVbO5wZxG2fK2zxTv8vqO2NgKwY 5mnSzoAdbPtTJB3k+cAPkd0A+J+oQWlVLZZdOyCcs9oEjmwq4Xg7XR5Z1RLLLRWeCmVADYwe23IB JbddbP1I9QmgZqGWdwCEUVBLqLvV7FLAfdfUujk18OCAEh5R9wo+Za02k0i1UkQqZb4/pkd7qCns RmQDD9gkst+tKY6r+oWEaoNL1wmmExadINfNTEE3pD4aL8IB4+pOLI1q3gAZpngLbFHJ4K5J5Dpx 5sIzCm8z49OpNwpT71reaJiVYQIgrq+3b6jRLZcd1POl6vhExweUDrYB5enaqVJ4vj+g2MIN3PaS fxlBevT07q+91cNvjbN/AAAA//8DAFBLAwQUAAYACAAAACEAqiYOvrwAAAAhAQAAGQAAAGRycy9f cmVscy9lMm9Eb2MueG1sLnJlbHOEj0FqwzAQRfeF3EHMPpadRSjFsjeh4G1IDjBIY1nEGglJLfXt I8gmgUCX8z//PaYf//wqfillF1hB17QgiHUwjq2C6+V7/wkiF2SDa2BSsFGGcdh99GdasdRRXlzM olI4K1hKiV9SZr2Qx9yESFybOSSPpZ7Jyoj6hpbkoW2PMj0zYHhhiskoSJPpQFy2WM3/s8M8O02n oH88cXmjkM5XdwVislQUeDIOH2HXRLYgh16+PDbcAQAA//8DAFBLAwQUAAYACAAAACEARoYh4eAA AAAJAQAADwAAAGRycy9kb3ducmV2LnhtbEyPQUvDQBCF74L/YRnBm91N00oasymlqKci2ArS2zaZ JqHZ2ZDdJum/dzzp8c0b3vtetp5sKwbsfeNIQzRTIJAKVzZUafg6vD0lIHwwVJrWEWq4oYd1fn+X mbR0I33isA+V4BDyqdFQh9ClUvqiRmv8zHVI7J1db01g2Vey7M3I4baVc6WepTUNcUNtOtzWWFz2 V6vhfTTjJo5eh93lvL0dD8uP712EWj8+TJsXEAGn8PcMv/iMDjkzndyVSi9a1jGTBw3xYgmC/dVc 8eGkYZEkCmSeyf8L8h8AAAD//wMAUEsDBAoAAAAAAAAAIQAqoFk74PEBAODxAQAUAAAAZHJzL21l ZGlhL2ltYWdlMS5wbmeJUE5HDQoaCgAAAA1JSERSAAAEywAAAnUIAgAAAEgf4MoAAAABc1JHQgCu zhzpAAAABGdBTUEAALGPC/xhBQAAAAlwSFlzAAAOxAAADsQBlSsOGwAA/6VJREFUeF7snQdcFNfa h/3izU2PpN4kVzG92NMTY0liiTWJxq7R2GIsaDSxYImoScTexd6wY1dQOgqKFUV6ExBBkCYKKirm ++++h3PH2cICK4LzPr+X/Z05c+ZM2bMz5+HMzlb6h2EYhmEYhmEYhmGsARsmwzAMwzAMwzAMYx3Y MBmGYRiGYRiGYRjrwIbJMAzDMAzDMAzDWAc2TIZhGIZhGIZhGMY6sGEyDMMwDMMwDMMw1oENk2EY hmEYhmEYhrEObJgMwzAMwzAMwzCMdWDDZBiGYRiGYRiGYawDGybDMAzDMAzDMAxjHdgwGYZhGIZh GIZhGOvAhskwDMMwDMMwDMNYBzZMhmEYhmEYhmEYxjqwYTIMwzAMwzAMwzDWgQ2TYRiGYRiGYRiG sQ5smAzDMAzDMAzDMIx1YMNkGIZhGIZhGIZhrAMbJsMwDMMwDMMwDGMd2DAZhmEYhmEYhmEY68CG yTAMwzAMwzAMw1gHNkyGYRiGYRiGYRjGOrBhMgzDMAzDMAzDMNaBDZNhGIZhGIZhGIaxDmyYDMMw DMMwDMMwjHVgw2QYhmEYhmEYhmGsAxsmwzAMwzAMwzAMYx3YMBmGYRiGYRiGYRjrwIbJMAzDMAzD MAzDWAc2TIZhGIZhGIZhGMY6sGEyDMMwDMMwDMMw1oENk2EYhmEYhmEYhrEObJgMwzAMwzAMwzCM dWDDZBiGYRiGYRiGYawDGybDMAzDMAzDMAxjHdgwGYZhGIZhGIZhGOvAhskwDMMwDMMwDMNYBzZM hmEYhmEYhmEYxjqwYTIMwzAMwzAMwzDWgQ2TYRiGYRiGYRiGsQ5smAzDMAzDMAzDMIx1YMNkGIZh GIZhGIZhrAMbJsMwDMMwDMMwDGMd2DAZhmEYhmEYhmEY68CGyTAMwzAMwzAMw1gHNkyGYRiGYRiG YRjGOrBhMgzDMAzDMAzDMNaBDZNhGIZhGIZhGIaxDmyYDMMwDMMwDMMwjHVgw2QYhmEYhmEYhmGs AxsmwzAMwzAMwzAMYx3YMBmGYRiGYRiGYRjrwIbJMAzDMAzDMAzDWAc2TIZhGIZhGIZhGMY6sGEy DMNYH19f38aNG9etW9dGT1paWn4hEyZMqGQAlxEluIwBXEaU4DIGcBlRgssYwGVEiTIv8913361e vVp0BTQMGybDMIw1yc7O7tWrV506dZycnAICApKSkq4wDMMwDKMBNm7c2LZt28aNG4s+gVZhw2QY hrEm0MvBgwezWDIMwzCMNhk0aFDdunVFt0CTsGEyDMNYk8DAQNZLhmEYhtEyderU0fLtsmyYDMMw VuPWrVvi2sIwDMMwjFbZuHGjlocx2TAZhmGsRn5+vri2MAzDMAyjVZKSkpYvXy46B9qDDZNhGMZq sGEyDMMwDAPQJRCdA+3BhskwDGM1JkyYIC4sDMMwDMNoGDZMhmEYxgpUqlRJXFgYhmEYhtEwbJgM wzCMFWDDZBiGYRgGREdHi86B9mDDZBiGsRpsmAzDMAzDABsbG9E50B5smAzDMFaDDZNhGIZhGIAu gegcaA82TIZhGKvBhskwDMMwDGDDZBiGYawAGybDMAzDMIANk2EYhrECNjY24sLCMAzDMIyGYcNk GIZhrEBaWpq4sDAMwzAMo2HYMBmGYRgrkJ+fLy4sDMMwDMNoGDZMhmEYxgqwYTIMU64ICAhwcnJy dHQcNGhQUlKSyL1yBZno/hoSGhoqSnAZY3AZokKUsbW1pTI5OTl4RftXLlIGuLi4iM6B9mDDZBiG sRpsmAzDlAdcXV3t7e3r1KlTpUqVNm3aQC8hmUrDZJgHHpVP4kOBj0PDhg3xcUBa5N5L0CUQnQPt wYbJMAxjNSZMmCAuLAzDMPcJdKzRjYZhBgQEsFUyjBL5z5dKlSpBNe/pqCYbJsMwDGMFcMUSFxaG YZiyhW4FZBjGEpKSkhwdHdu0aSOm7wFsmAzDMIwVYMNkGKaMQUd50KBBderUEdMMw5QPoqOjRedA e7BhMgzDWA02TIZhyhJXV1dbW9s2bdqU8SNMGObBY6MeMWENbGxsROdAe7BhMgzDWA02TIZhygz6 OlnZPLOEYR54QkNDbW1t8bES06UGXQLROdAebJgMwzBWgw2TYZgyICkpqXv37g0bNuShS4axIvhk 4WPVoEEDMV062DAZhmEYK8CGyTBMGbBx40bV71syDGMt6IvNpf/3DRsmwzAMYwVsbGzEhYVhGIZh mIqJo6NjlSpVAgICxHSJYMNkGIZhrEBaWpq4sDAMwzAMU2FxdXV1cnISEyWCDZO5/2TfzD1/5dLq 9MOBWTFxly9OvbjfLzPiQs4lTshE3OWUQ1eibt26VVBQII4aw5Qz8vPzxYWFYRjG2oSEhIgUwzBl Qml+ZpYNk7lvQJbS8rIdkvfUD3PsHr280smfEbVCJ3ldiegct4wmrRLVz9oPPb+5YeQMVX6RgQWx McHXklT5JQisPa8gPzA3bkGajzIfk0n5Wbuzz9AuYzLjVq7hptqeGY1XHKXoy8nxNzLEEWSY8gQb JsMw9whHR8eGDRuKCeaBxtfXV6SYioyLi4voHGgPNsz7SfbtPMdkt9/ObakSNEx6FDwQGoa5sCzY HWVG30izJKCCVB6SBmFDUD6tDkAUUb+YMAvVA+XDZlAOaqNMBFYkV2omVCaJpagqSKYyH1tF+SiA RSiNxZVlVIEjdikn69atW1SYYcoJbJgMw9wLnJycbG1t+dE+DzyrV6/+6KOPKlWq9O2336qGrPHu e3p6igmmDLl69WrJPnroEojOgfZgw7xvXL5+1Tc9TCVOCBroozJy5JAmi0RaGRIi625Qc7EMU1UV ljVfvwqllCLkfqnGJ2U+jWFKp3XOPKosporaIQ6dYpdQSYYpJ0yYMEFcWBiGYawEerfQS/7dywcb 6ZYffvhhjx49HtczePDgv//+u1OnTm+//TZmgQYNGuzYsUMsw5QJ+ABWqVKlBI+WZcNkyprs23lj ErfRbZ+GAbMS5f75h4YBxURRSMOE2oksBUn5WVDWySn7xLS+vCrEDIVhKo0XCRpWVZY0g9Iw5eCk agBT5kMsKYccGOsyb5gUHpfO3rx5k2pgmPsOLv/iwsIwDGMl7O3tu3fvLiaYB5H9+/fj8vHf//53 5cqVmXqCgoLatm2rl8pK0MuOHTtOnjz5119/feedd5Dz3XffHTx4UCzM3HvwASzBZ5ANkylTCgoK /DLF7aymQiocEpiEdFkS8qubSMPuEHI8EDlyFuUAylGGmHH3LKXxQlCRgxXRGs2HcqwSfks1IBOi C8+krZV7ik1FmgKTKC8nEaobbmXA0pem+lENDHPfwYVfXFgYhmGsAQ1glv6n+ZjyDBnm999/P2nS pMTExJxCfHx80tPT79y506JFi9qFwDyfeeYZlO/Tpw83jLIBH0Mc8OIe7ejoaNE50B5smPeBpGuZ kxJ3q0xJFbAvlFTdZVqCIFsD8D3KQYJygCwmQ8wwmIV6oHzSYIsbcqUQSxgmpaGUMl0kZg5FlaBh F/OEvjLM/YUNk2EY62KvR0wwVuLYsWO79SAhsu4rZJhbt25duHBhp06dPD098xTcuHEjJSVl4sSJ derUeeONN2rVqvXVV1999tlnWASMGjUqNTVVVMTcM/AxLO4wpo2NjegcaA82zPuAQ8pelSMZDfmY n9KEecOk4UFliBkGhlnKjaEBTLrJFpJJq1iQ5iPTmCW3Qd6UqxzVNDWGSZFwOfXOnTu0FMPcR3Cx FxcWhmEYa+Dq6lqyp4wwhgQEBLRu3frxxx8nNyMef+KJtm3blvK39UsJGSaExMHBwdvbu2/fvvPn zye3lNy6dSs4OLh3794wTNCiRYsOHTrQ9zOfe+45R0dHURdzbyjB3QR4a0TnQHuwYZY1+fn5iy94 qwTJfEjLsiTocbJIiPUZoDRMMyg3QBkWLi7BlshvfpJGUlo1gIl8uQpZxvIhXJvTv9IiDHN/weVE XFgYhmGY8sTMmTNxiiZetn29xgdf1PiwwUtVXxVZlSpNmzZNFC1zyDAnTpxYrZrt5MmTL1y4MGvW rP79+8N7IZaS27dv37lzx93dvVmzZnDLunXrDh48eMCAAf/5z3+w+DvvvLN8+XJRI3MPcHJyKtYw Jt4U0TnQHmyYZU107sUGYY4qQZLROW4Z/EoZyBRLWgYtglcxbUCxDFNMFIJlS2CY1c/aiwkFC9J8 5I+UANpsCrnxlhum7ZnRYVf+VxvD3C9wOREXFoZhGKZ8cP78eSgZzs/g62+7zVzvs847ytkn2tkn aq1X1DRn7ybtetFcFBPLlC1kmB4eHl993fTvabN79ux15MgRTA4cOHDChAlnz54tUADJBM7OzvX0 tGrVCpNubm516tRBJahKVMpYm6SkpDZt2ogJC8DbIToH2oMNs6xZn27u+aiG/oZMkbIMUjX6vUr5 cB0gH5wj12VJiIULKZlhoh6sPeNWLoIykVDVU+Rdsua/AlolaFhCTiotxTD3ERsbG3FhYRiGYcoH P/74I/r6Tz719BCHhRt8o7ccjNnmH7vdPxavWw/GbPSNXuMV9csfC5582gbF2rdvLxYrQ5SGeTH9 6o5dbt9++926deuuXbu2e/funj17QmyCgoLILSW46MhEfn7+pk2b2DDLFWyYTNmRcSUbOqQSJBlG DZO8DiENzTnzKCbllxiRkGWUJiZ/CARglszcrX/MrPmg7z2KhQuRlVCgmJihmIWEqe9MQhSpMAqg GKUtRLVqw3BI2SuKMsz9Iy0tTVxYGIZhSsfUqVPv75cDHwz27t2Ljn7lypUnL921yS8aYrnnSNy+ wHOuR8+5Bp5DekdA7Ga/mLVeUROX7nvs8SdQeMmSJWLhskJpmBnZedk516Ki40eNtu/QoeOiRYvC w8O3b98+WM+OHTtycnJglfRLGEjAQhMSEo4fP+7o6MiGWa5gw2TKDvO/U1L9rD1USmlfyrkiq1C3 pOAhoSwmQxopmJyyj57WIzXPPCgm6xFZd2ue8luUUFzKlNJrKITy25hJ+VmUg82Tw5WlHMNE4MDS UgxzH8ElX1xYGIZhSoetra2rq6uYYEpKvXr10NH/vqfdRt/oHf6xcMsDx+I9TiR46uPAsQR45s6A WMjnas/I7r9OQeEqVapER0eL5csElWHmXbtJERuXuGr12p69fho6dOjOnTv9/f2nT5/eqlWr3Nxc b2/vgoKC69evZ2RkxMXFsWGWQ9gwmbJj6sX9KjUyGqK0wjCV32aE3SFHZZjIVGqYUlMBtA1qR9/z FFlmQTFZlci62xtlPaiZ3BUhv1oJOZSZCKSl7lIlyHHOPCp/aVO5OlmzKXM2GhdyLtFSDHMfYcNk GMYqBAQEwHPEBFNSoqKi0Mt/usoza72jth6K2XMEepngfTLRLyjxYNB5vHqfSnQ/ngDt3HYo1tkn aumBiLfeq41FZs2aJaooE1SGee3Grfybtylyr91My7i6fa/X6HGTmn/zDa4yLVu2TEhIgGHevn07 Ly+v/Bvm5cuXR48ejW1T0a5du3LyazHFwvJnO7u4uIjOgfZgwyxr0nPECJ75EKUVhqm85ZVyVIZJ k9BIUjijJgkbpDtUZaA8zVLeaotQyioVAMinHLlqIDMR8EY5AklPtaWQY5tAqiZWgWUpXXrDhLrT UgxzH2HDZBjGKhTrqZU5OTmuqUHBmfHx2Rft47fFZieHZCaU58TxjJjQzASx9feSXbt2wWTerfvp eh/dAKbr0XjPEwkQS//T5wPOJPmfSYJnep1MdDsavzMgbqNv9Ar3yLY/DsYivXr1ElWUCYaGebvg DuLW7TtkmFGJGSfDU5o2bX7jxg2lYeKtL+eGuXjx4qpVqzZv3nzRokXr169fsWLFwoULZ86cOXLk yE8//fSJJ564j4/wLRn29vYW/jYM3cmsTdgwyxrzd8nKEKUVhilVUMqYUcMEk1P2ybFB6XuGi1NY onNUAJBMKl0X1WJBiuBrSahNrhFITVUapgT50jCxFJalkDXwXbJMhWPChAniwsIwDFMK0IUdNGiQ mDALVG1fWhCug1WChpl50EO5itohDog6oZOisy6I3bg3/PXXX5CuZj/02uAbDYeESXqfTDyk18sj wUmHzyQh7XMqcf+x+F2H4zb5Ra/0iLT7azkWqVu3rqiiTDBqmLimqAyzSdPm165dk4Z569Yt6GW5 Ncx9+/bVr1//ww8/nD59+t69e7dt26Y0zClTpowdO7ZVq1bYZqTFMhUBGCYQE2Zhw2TKjhLcJVv9 rL3yhz3kc3SkUtK4pRwbbBg5g3ySDI0yUQCZVFJqG8KoziHMjGEqHdI8qIdqUEkp8rFHyJeGWSS0 ajPBd8ky5QFcKcWFhWEYphR0797dyclJTJhm+QU/XAErilgaxqBY59XJh8TO3APIMJv/8JPeMGNh mF4nEw/qDfNwcBJeYZhwTjLMjXrDnL3zNBb5v//7P1FFmWC5Yebl5UnDvHnzZrKe8maYISEhXbt2 rVq16rhx4w4ePIj9MmWYw4cPx+5gs11cXMTC5Z6NGzda+JslbJhM0WRnZ0+cOLFXr16NGzeuW7eu jY3ukdbA09MTDYhAmjJVKMskZKaoTq9GQ6z1n3+U32AE0DNZRg5UKkFhzPK6ohvQg4LC5Sgfhoaq EBZKndLoRFZhpjRbSyAfpvXiVdZJITcGm00DoQi5v9h4mUlfPTUTVYY1Lu57IctUr17922+/7dmz p4ODg6+vL62dYUoAmpO4sDAMw5QCdGHRkRUTJgjLOm8fv011NbQwxDnLgn/gUii7E6pZFLhSUwEk VLOKjJMZsWKXrA3dJft2rQ+cfaK26R/z43EiwfeUbhjT//R5vPoGJXqeSHA9Gr/DPxYWutw94udx c7BIeRjDLDC4S7ZJ02ZXr16VhomeTLye8mOYly9ftre3x2YMGjToxIkTgYGBRRrmL7/88vXXX2MR UUW5x3LDjI6Opg+FBmHDLBp6JHR4eDg+CU5OTq6urgEBAZZ/zVeF96VQ1YnVMJSPaYWVyQHAvIJ8 5dAiZhkOJ5LRoRjSKGB4ScAsZMoocgwTlVABAKelHBQIvpZE7oc1onIKWgSBAiiPV8NLEXKwCBaE BiNNNaOkLEDLgmJdpQLTo8QhLj6hoaE4X+DNxWmxTp06OE3Tr0sxTHGpQNdIhmHKM+igF/lTJfXD HVWXQstDnLPKh2G6pwXn5OSIvbIq9KSfJ5+2WeMVteVgzK7DuhtloZQ+pxLhmXhFev+x+D1H4rYe jFnrHeW0P7zpd12xyH3/HubNWwUUSsP8ukkzHKgWLVqQYd64cSOiEHRdYG6o5McffxSVljmLFy+2 tbX94YcfPD09Q0JCTp06ZYlh/vzzz1u3bsWWR0ZGiorKN+g0YjfFhFlsbGzoQ6FB2DBNkp2dTZ/e q1evipZiDdYl+6tOrKqA2im9ke5rhZLh5G44jgfZg/XhbE6h9E/6BZEiLwnmdQ4VKkdQAUlmkYFN lWtEJZBJrEjlw8hBGZmWy5rfJKNRJWhY8uV0cYitxPXr1wsKCmhLGMZCcI0UDYhhGOZeEpmZZHtm tOpqaHmIc1YpDJMmAeXgkk2Tll+7leGeekbsmLV5//33cWb+oe9vzj7RLodidh+Ocz0af+BYvPtx 3U+VQDihl9sOxa73jV7hETl/X9ibb7+L8mX5LNm1a9d+/PHHWKmvr2+Tps1WrFp37fpNGSrDRO9U GiY6KqcLCQsLQ1XTpk1DPZ999hlyqPKyYd++fQ0aNKhfv/7mzZvj4uLgipYYpr29/aJFixITE1ES 22xnZyeqK98kJSVZ+JxnvBf0odAgbJjGmT17dvXq1S18VFSxCMs63yZyvurEKgOnacNhSQDPxCkb docCRkPpmZiUFaouCZA9uQgFaqYCqmfJIjrGLTW6MXBOGCOta3LKPuUichuU4ZC8Vyx5N0rDLBKl ghqNjSlHxCG2KnXr1nVwcBAbwTBFgcuJaDoMwzD3koD0iNohDqpLoSpUl2NliHOW/uqvmiUD12hZ VckMs/pZe/QT5KSZiMg8L3bM2sBtcGauXPlfMzb4rveJ3nowZkdALDwTYonXnQFx0M4NvtGrPCMX uYU3+64bCj/77LNl83uYa9as+eijj7BGvNauXfvAgQNwswkT/vhl4GD/gGOXr1ynUBpmVlYWDPPc uXMwzLy8PCgcgM4hDeEEu3bteu6557ALW7ZsEau5l2DV3bt3t7W1nTdvXkpKyvnz5y0xzBkzZkyf Pv348eMQZmdn5379+k2ePLkCXUAt3FQUow+FBmHDVIO23qtXr4YNG4aGhooGYlVSLqd/Ez5HdWKV obwlNfhaklHBKxLl2Vx1SZCTloCLhBzAxBVIumixwFLKm34JZGLv6PZakVUU5g1zxLnNOLDiEFuV pKQkNIbGjRuL7WAYs1SgCyTDMBUax0RX1aXQMMSJqaQoXdFyw0SHAdd3vMouBJU3H7HZyWLHrEpw cHD37j1xZgZ1Pvh0hXvkWu8o+ORmv5gtB2M2H4zZ6Bu9zjtqpUfkYrfw/r9PfuSRR1ByyZIlYvl7 Cd0Z++qrr65btw5meOzYsbZt227atAmzoJpdunZznD47IjoBeqkwzKYZGRkwTCgcDDM3NxevJ06c uHr1an5+PhkmCA8P/+KLL1D5n3/+Seu6F8ivXI4ZMwZbdenSJQsNc/78+e7u7teuXTt58iTEcvjw 4TDMX375paKMYQJLnsIFcHDoI6BB2DDvAnr53XffDR48uMRfs7SE0edcVCdWZdBjY3FqRhpuhgRt m4VASpW1ldIwnfUPE6KNgf0Wd2MA3VWL9aI2XHKU9/EipGHiOoQCZgLLKhdUhc+l0Hv0FQ5i0KBB devWRfOgrWUYU9jY2IhGwzAMcy8JyUxQXQoNQ5yYSgouvrIq84aJoN6LUWQlZsI+fpvYMevRp09/ dPGJV9+q2blzl579Bs7feRyeucozcrVn1GrPyBUekUsORMzaduynAUPr1auHkv/3f/83ceJEUcW9 hAzzo48+On78OPwQhIaGdu3ade3atehvoFczd+685t+0/GOyo7tPoDDMr5tC5GCYZ8+ehVtCLP39 /VHVzZs3qQYl9IzWe/TgHyhW9erVe/ToAZPEpmZlZVlimHDpnTt3oo998eJFJGbMmPHHH3+QYWJT sZSo/UEBOyU+A9qDDfN/4PPcuHFj6KVoF/eM5Mvpg2KdVedWGZNT9pHRyaCbTKRr4SSOE72p8Lpy 1+9tIof2ji4J8DRZT5GBRaC4qEFZIX3BUnlTrvlAeeXiqkBVtHmqtRQrqgQNc00NEgf3nmFvb4+T KW0tw5giLS1NtBiGYZhSUKdOHZEyQWx2supqaBiqK7IMccIqBP0KVQEK6jmonqSQlJ+FHOUtV0Wi 3CRTAWEWO2Yl2rXriP49+LTZDxOXuy05EL7U9WzvAXadOnXq1X+Q3TjHsbPXTFy8bdjEWb0H/tqh Y8effh48fYPPh43a0FJVq74K0xN13RvIMMeMGfPNN9+cOHEClgji4+MHDBjw999/p6am5ubm4nXt 2nU/9urdo1e/WQtXN2r8FXJgmChPY5iwu1u3btGykoKCguvXr2/cuBH1W90w9+3b17Bhw0aNGsEb sRbaBksM08XFJSws7Pbt26dPn3Z2doajkmHitU+fPthUsYIHCOyU+AxoDzbM/4FPwtixY0WjuMeM i9+uOrfeo5BfvMTFQDXLwijxgpYEKqfNU41tWh62Z0YnXk4Vh/Ue0717d75dljFPfn6+aC4MwzCl oMgOd4l/pwTqKE5YhWTcyjVzrZf/qrYQ1Baov1FWTFtmmNa9S/arr5rjAD7y6BOD/1q52C1smXvE Ks/ItV5R632iZ6/eazdywo+9+3Xu0rVjx47de/YeMHTktOU7VntGrfCIdNofbvfXqqpv1MLi4J5+ lZEMs3bt2rAsSObhw4fhiqSLs2fP7t27t6+vb1paWnZ2dl5e3rJlywYOHvrcc8/B4lDY398fhokr DoSNliIwCbCIg4MDakD9VjRMSCM6QtWrV1+5ciXWhbVbYph+fn7u7u5IX716NTk5GTu1Y8cOMsz5 8+ePGzfO1tYW1aK8WM0DBI6/+AxoDzZMwZ07d/ABFi2iTHBPC664P5FcfqJ+uGNqToY4pveeadOm iRbDMMZgw2QYxiqgbypSJrDkLlnD6Kz/MTNDgq8lqUrKsMQwYZXyW5cwWFqQJi28R8mKd8l+++0P OHpP2bzw2+wtMzcfWu4escZT55ab/HSP+dnmH7sDESBiu3+syyHdFzI3+EZDQVfqbpoNX7Av7Ov2 uvs2K1f+F+xI1GttyDDffPPNjz/+GIoFFi1aBL0kS/Tw8Gjbti16HWfOnDly5AhKgiZNmiQlJcEw vby8jh8/fu3aNSosuXHjxrlz56CX98IwURuEEGspKCiw0DCx5dhOeDI2NSIi4tChQwcOHIBhQt1h 0V988UXDhg337dsnVlBxsPBZLS4uLvQp0CBsmIKy7xem52SZuVeWo8iwPTM6KDPuwuWyvikR51PR aBjGADZMhmGsAnrzImUCS+6SVUX1s/bSAyXy9ld6boJh0Pdr5IKBBk/+o+cLyqHRkhmmte6Shb3g 0FX+18ND/lq9yC3MbszkcdOWrPeN3qJ3y50BcbuPxO05cm5voAhM7jocB+fceihmo5946o/T/vB5 e0M/bdYJVT39tM3JkydF7VZFGmadOnU+/PBDOzu7kSNH9u3b98SJE1A4AGdbtmxZ8+bNx44dq9up f1d2c3NLTEykMUzUQMXAnTt3oHzQPPphzHtnmG1atvLx8cUaizTMs2fPBgUFXbhwAYVTU1NPnz6N /SLDhF526dKlevXqFj4vpxxi4a+V4BDRp0CDsGHqQOu37o9eWk5gehR7ZnGjStAwxJSE3Wk5meI4 li1oMKLpMMzdTJgwQbQShmGYUoDevEiZoAR3yUozVD6Vhx7pR5h5qJ4cyRyqf0YDZJUmAXJQoJSG aa27ZF97/W0cura9f1+wL+zPpTv6DBi83kenl9v9Y2GSUErXo/H7j+l+DxOBhNvR+H06zzxHP1uy UT+SucI9AnY6Z09orc90d9t269ZD1G5VVIbZunXr+vXru7i4dOrUafbs2TExMfBGAHlbtWpV06ZN IZaOjo67d+9u1qwZpI7mEjdu3Lh48WJUVBS87p4aZq+ff53n7LrAaWVCQoIZw8SWwISvXbuGuSiJ yZCQEBgmGD58OOqxt7e/fPmyqLcCgl0QKbOwYWqa+Pj48ePHi7ZQ5uBjGZaZODRuIzyzND+drIUg sUScyYyPybonjzW3EJw0RethmLux8KrDMAxjniJPJsW9S1Y+DT6vIB+KSGkAP/S6EkFpzDL1WASl YVIOTQKjhilXUZZ3yf711184bi/ZvjN3T+ji/eF9BgyZvmLnZj+dXu4+HAeThFK6H4/3PJHgpQ8k PI7rVBPauUcnmbFb9bfLduzY0cn17Px9YWOXH0CFICwsTKyjdBw8eFCkCg2zRo0aX3zxBRnm559/ HhsbGxoaOm/evA4dOmB3IGZCIu/cwTZs2LBhxIgRLVu2FFl37ty+ffvq1atQOxI5aZjDhg377LPP UL+1DHPgkF9R2+qtbh6+AUs37BnnuMjZeYNRwwQoX1BQkJmZCc8E0dHR4eHhc+fOrV69+oPxlUsc CpEyCxumppk4cWKZPeDHPP6Xwh0T96XnZCGNKwfOtrHZyZygxKA45+MZMfHZF5PK/LZYQ1xdXXHu Fg2IYRRYeNVhGIYxT5EnE1wcVZJmJpQ/NkY3tYqJQj+Uw5uQTCqgCssNE76KHDlpoWHiQi92rBR8 +mkDHLdeY+Ys2Bc2afGWIb9P2Ogb7XJIN3pJeulxIsH7ZKIv4lSi3yndq8/JRHgmtBOSuftIHFwU Rjpw2CjHlXsXuYXN3h36fuNvUWefPj+LdZSCn3/+GVU1bNhw9+7dlEPDjHXr1u3Vq1erVq3ghLBE Aofuscceq1Wr1rhx49zd3aGRdDwlcEvYXVpa2sWLF1WG2aZNGywLIHW0otKwaMnyatVf/6zhV1t2 7I4sxP3gsXnOriNG/7F3zx5pmNgYpLFhMM/09HTkYNuSkpK2b9+OvQYV8SuXRiny40lArcW7pT3Y MP+pXr26hV/YZRgCp0sbGxvRgBhGgYVXHYZhGPNAEkTKBPaW3SVb/ay98p5Y+XNoYrrQDxtGzpBf yASG38m03DCVNgtoSLPIgDCLHSspcJt/PfxvnIT/3HgEcjh0zJQpC9ZDF3f4x+45cs7taLzH8Xjo JcTyYND5Q/pAApMkmQeO6W6X3Xk4buuhmPHTnUb/Od9pf/jcvaHDZrugzocf/rdYTYmAaLVu3Rr1 fPfdd2+99RYSHTp0OHr0KGaNGDECk++9996kSZMaNWoUUQgO3erVqz/99NPKlSu/9tpr33zzzcSJ Ez09PfPy8u7cuQOFS01NpRFCggxz//79zZo1Q4Vt27Yt/VDh4SPHGn3d/L+2r43/cwZ8kuLk2Yi4 cwnJycnhUbGrXQ5MmLZ40p+O6Ejj+NNjiuC9l/VkZmYGBQX16NGjQn/l0ig4wiJlFi33FbVumKdP ny7yJ6cYxhBbW1tfX1/RjBimEAuvOgzDMKUkxIK7ZOGNyqfyIC1niSyFMSIhsvTAS5U/YVKsu2SV zxOy8NfIIMxix0rKnj17cAZ++dUac/S3yHbt1mPF3lNbD8ZAGqGOB47He51I8NXrpf/p8wFndIEE PBOSCfOEf8JCdx+J2+YfO3+j+8+DRyw9ED5/X9j0nWefsvkPag4PDxdrKiYnT56sV68ealiyZAkO CLwLrvjUU08hZ8iQITDDyZMnP/TQQy+//PLixYuhagT8c+/evVBHPz+/rl27ovB//vMfJKCaaWlp McaYMmXKY4899vjjj1tl6PJ4cBRW2qXXz1lZWSFR5+bq9XK+s6vL/gAkkJOdnY1ZW9x0kx269cWu wTCvFYIaxo0bhxoq+lcujYL9EimzoJj+Q6BFtG6Ys2fPHjx4sGgIDGMxOGP++uuvohkxTCEWXnUY hmFKSZF3yU5O2accloReKo1R5CqMEaH8EUug/FpmsQzT60oEytPtslS4yCj9XbITJkzAGfjV9+rN 3Rs6ZenOX4aN2lB4i6zrUd3XL2kAk/Ty8JmkI8FJeMUknNNXP4y5/5ju25jb/WM3+cV06dpt8d7T C/aFzdh1ttrb76PmAwcOiDUVB3jvi3qQwMGBeqWnpyfpGThwIKqFav75559wy2effRaT3bp1O6PH zc0Nky1btly2bNnx48chouPHj3/hhRe+/vpr4aAK3N3dYZ4ob5WhSwkqnL9uj4v7keTU9Ot6PAKC /l60cdRfC2CV3keCl7l4zVzv8ceq/W9UfxV6KVmxYsUD85VLo+DIiJRZUIw+FBpE64b53Xffbdy4 UTQEhrEYNBs0HtGMGKYQC686DMMwpaTIu2Tl83sAXNHwd0qMopRMeUstQhomMoOvJUEdaRIYGqZc CitFhUqzNRWlv0t206ZNOAO/UetzGOboqYvtpy6CYW47pHvGDwzT43i8z0kxgEl6SYYJ29QZ5ilh mHsDz+3QfxWz7y9DZ27wXuAaNnNXyAdffYeaYXpiTRazdOlSLFivXr2IiAhMXr16NTk5GZIJJ0xM TERmYGBghw4dUOatt96CZDZu3BjpqlWrIr13716kK1eu/NhjjyEH/gznxOGFYZ66G8yy4tClEmxA rXofD/9jOnzyVFjc7du3865dP3giDJOrdvku3ur1x9bjg1f4j1upM8yCgoKcnBxvb+9GjRo9SF+5 NIqFN/3iANKHQoNo3TC//fZbNkymBAQEBNStW1c0I4YpxMbGRjQRhmGYe4kld8nSNzCT8rM6xy2T imgeLEWSqRzzxOIqQbXEMGUZ+G2Rkln6u2TDw8PRoX/iqWdgmCMcZv8xayWNYSoNU45hmjLMPXrD 3OQXYzfyjz+X7oBhzth19vVan6DmcePGiTVZxsSJE7FU69atIZb5+fnR0dE3btyI14N0Xl5eamoq DDMhIWHPnj0NGuieUQQx69u379NPP01paMyvv/76yiuvPPLIIw8//DAyAUqiB0K4uLg0bdoUmdYd upR4+vjVfv+j199+r3W7zgvX79vucTQhOf1AwBmnze7L9p8Yu87z8xY6Pf7s8/rVq1bbsGEDtvnB +8placDBoY+ABtG6Yc6cOTMpKUk0BIaxGDQbftgPY0ha2v1/1jHDMA8ART4kwpJnycLrAnPjyO4s N0wElLJh5AxKK2+1lRgaJl7hlgiaRMhf2oSdUo6ZsMqzZJ955jn06Seu8ho69u/JCzau94neeiiG HiTrrv8eJgzzUOH3MEkvkaaH/XicSNB/D5Puko0eNXn2uFkr5+8Lm7Hz7NedB6HaYhkmLAuLvP/+ +7goXL9+Ha8wST8/v+Tk5JiYGOQc1XP48GFoJw7RtWvXli9fTg8BateuHbyRlBI+uW7dugULFnz1 1VeYBF988YWnnt9+++0eDV2qGPb7GKz3k/qNx/w1b56z60rXQCe3wEZtuyCzV9+fT506tXTp0m+/ 1T1x94H8ymVpwDGhj4AG0bph5ufni1bAMMXEzs5ONCOGKYRPKQzDWAX0TUXKBBY+S9ZUiHNWoR+a CZVhYhLWqnyGEN00q4oFaT5yQeXdtqai9HfJggYNvsRx6zN2/sDfJvy1bIezd9SWgzE7AmL36n+q xPNEAg1j0r2yiEP0JcxTiZBPKChEFDrqcih2g2/0xNmrRkycOW9v6LSdZ78qvmHu1//WZY8ePdq2 bbthw4bY2NiUlJS4uDj4ZHp6OtwSqhkVFUV6eevWLcy6qX9Mzl9//UUPARowYAC07V//+hfSNWvW HDNmjLOz8+bNm7/88ku4KF6R36ZNm7L5oqN+MPPjN9+tOWTs303b98CqO/fsGxkZKWYzJsCBoo+A BmHD5O4gU0K0/EO6jCn4lMIwjFVA31SkTGDJXbJmQpyzLDBMGvwksVT+VCYmqYYiKXIViNLfJQsa NWqE49aqx7BfRoz7c+mOtV5Rm/yit/mLG2XhkFIyZfie1OklPUh2z5Fz0FFIKdR00oINQ8dNnbMn dOr24K86ldAwq1WrNlZPly5dduzYgXwcjTt37kRHR8Mnkb569SoS8MyEhITFixcfOnQI5gkXHTp0 KBaHak6YMKFbt270EKDKlSt/9NFHL7/88mN67vXQpSE0mNmu60/0tVItE2rZzxy6uLjoPwFahA2T u4NMCWHDZAzhUwrDMFYBXXmRMoEld8maCXHOskD/FqT5GH1aT8PIGZY8PciSAUyEVe6Spa8+tvxx 2IjJ80dPdVrlGbneJ5qGMWGPkMwDx+M9TiRAKb1P6n6hxPtkApwT5rn/qO4ZPzSAudE3eo1X1B/z nIeOc5y5K+TPbcGNO+oe+lrc72HOmTMHNogF33333enTp48cObJPnz579uw5ffo0Dsvt27ezs7Mh lpQ4duzYxYsXY2Njb926hbl4RbFOnTph8bfeemvZsmVYsG3bthBL5JTZ0KUhicn8TRAdVapUESmz aLmjyIbJ3UGmhLBhMoZMmDBBtA+GYZhSAJEQKROU2V2yZgLaCfmkr18aDcsrt8pdshMm/IHj9mqN D+3nbhw0atJy9wi4IozR5VDMzoA4nWQGxu8/phvMlHHgWDzMk/Rym/4ZP+u8o1Z6RE6Yu85unOO0 HWcnbT3TsESGSUB6bWxssPhHH320aNGi4cOHDxkyZNu2bf7+/nfu3IFeHtcDwywoKKB3BAk4J17z 8vL2799ft25dLI6EqJEpBxT58STYMLULP/iRKTFpaRY9NYHRFBZedRhtgubBMJYj2o0JSnmXbHkL q9wle/jwYTp0zTv1/7R+o8X7w+GKayGZfrpH/uwI0P025p7Ac/sCdeOZCCTglruPxME/tx3S/UiJ s0/0as/IpQfCx85eO9h+6l/bgidsPt2gQ8kNkxg6dCgNP3799dcrVqwYOHDghAkTVq5cGRAQgL5E XFwcbBNXELxCLC9fvqz/vUwdyPHw8MCCbJjlCrwjImUWNkztYmETYRhD+FmyjCF8SmHMwM2DsZwi W0sp75Itb2GVu2RBt24/4tARTTv0W3JASOYGX93tstBIeCZ8EqpJgfR2/1j45ya/aGefKOjlMveI Ra5hv09dNmTCLIetZ+w3Bn3efgBqK41hgosXL/bq1euhhx5CVW3btl26dOlPP/00derUhIQEXDtg kiAnJwevEM5Lly6RXuL177//xiJsmOUKvCMiZZbo6GjqG2gQNky+3jMlBI1HNCOGKYRPKYwZuHkw ltOmTRuRMkEp75Itb2GVu2TB+fPnR4z4vWrV6vi4vfDK67/N2uh0IHyFR+Qaryhnn+iNvtGbD8Zs PRjjckgXEEtoJ9xyvW80LHSVR+RS9/BFbmFz9oQOGus4bOrKcZuCfnM+WbNRO9Q2fvx4sY5SAOVo 105XG1Sza9euixYt6ty5844dO06dOkU+SeBqcuPGjeDg4D/++KNWrVooz4ZZrrDwZK7loQg2TL7e MyUEjUc0I4YphE8pjBm4eTBWhO+SNc8nn9THJw5Uf6tezxF/LT0QBoGEZ67zjlrvE60LX92rs3cU 3HK1Z+QK94glB8IXuur0cvrOs72HjB4xb/uo9ad6z95L9Zw5c0ZUXWqCgoKaNm2KOh999NE+ffrM nTu3Z8+eixcvTkhIgF4WFBSkp6fPnz+fvoH54Ycfrl69WizJlA/wvoiUWVBMdA60BxsmX++ZEqLl EwdjCj6lMGbg5sFYEb5L1jxQtf79BzzxhO63JUHlfz38Vq1Pf+g/csLCbSs9ImGbqzx1rys8dLfF wi0XuYXN3xc2e3fItB1nf/5r3Qcff2a30HXY2hPVazfE4h07dhX1Wo9Dhw599tlnqLxKlSq//PLL lClTWrVqlZ2dPW3aNHbLcg7eHZEyC4qJzoH2YMPk6z1TQrR84mBMwacUxgzcPBgrYuFdss6ZR5Py swx/a6QEkXErN/haEipU1ka/WeJ1JYJ+KnPo+c1YnfJnMy0Ma90la8jSpUs//PBTfPokDz1U+dkX /gvhbNCic9P2fZp37N+iy8C36nxav0XXWp9/U+W5V6jYS6/Vfvr5qkg8/8JLJ0+eFNVZm71799J9 sC+88ELVqlVr166NNLtlOcfJyUmkzIK3UnQOtAcbJl/vmRKi5RMHYwp+PDVjBr7iMFakyLtk4YHR N8Qzz5GQ+QvSfDBZZEAa5SIISCNVBZ9U5kM4KR9iCdukdF5BfnGd1up3yapISEhwdnb+8cdeVau+ ik+ieV56qeozzzxP6ddefzs4OFjUcs9Ys2bN66+/jtWxWz5I4A2lT4QG0XoX2c7OTrQChikmWj5x MKZIS+Nfo2ZMgpOGSDFMUdSpU0ekTGDJXbK7s8+Ic9M//yBtmGkGSKasBxF8Tff4GQBBNZoP1cRk YG4cTSJfWazIsPpdsmbIyck5c+bMzp07Z82a5ejo+Oeffzo4OIwfPx6TsDtvb2+USUxMXLZs2ZQp U86fP09LlQG+vr4ixTwQsGFql/z8fNEKGKaY2NnZiWbEMIXwKYUxAxsmYzlFthYL75JNys8Sp6d/ /hl6fjNySmCYcnBSNYAp8wHSyKl+1j6vQPcbgFBNZcki497dJcsw9ws2TO3C3UGmxGj5h3QZU/Ap hTEDGyZjOUW2FgufJds5bpk4Pf3zD934ChWEahYZWFBWggWphgVpPhDU4GtJ9E1LKauwSnl7LdIQ UTmJUN1wazTu9V2yDGNFQkNDRcosLi4u9AHRIGyY3B1kSggbJmMIn1IYM7BhMpZTZGux/Fmy8EBY XwmevkMhhyVpABOvdLqDqcq0eSCZygqNRlneJcswpaRKlSoiZRYtdxTZMB+Q7mBOTg59c4ApM9gw GUMmTJgg2gfDGMCGyVhOka3FwrtkKYr73B1lyAHMoec3L0jzoXRgbpxMAzlcKZ1TOappyRgm3yXL VCAsPJmzYWqXiv7gxzNnzsyZM6dt27aPPfYYmnvTpk3Nf008PT3dy8tLTDClIy1NPKOPYSSsEIwZ uHkwllNka7HwLllViFOVxUBNRUqvkTSYCVQDmLJ+ed8sCstMS4LvkmUqEGyYRaJ1w6yg1/udO3cO HTq0Zs2a2H5Qo0aNQYMGDRw48OWXX8YkZikfaAmr3L1795gxYxo0aEDlGzVqtGfPHjGbKSk2Njai GTFMIfh8ifbBMAZw82Asp8jWUuRdsnA8cWLSA/dDppiwGCyifFYQEZgbJ3+khJArLbFh8l2yTAXC wpN5dHQ0fRw0CBtmxbve79+/H5v98MMPt27devr06UePHoVPEgkJCYMHD8ZcqCY8U2mV4Isvvvjt t9+GDBnyxhtvYLJLly6nTp0SlTLFB8dQNCOGKQStQrQPhjGAmwdjOW3atBEpExR5l6y1DNPrSkRe Qb7SMzvHLZODmQTWRWH0LlnVD5wYDb5LlqlAWHgy1/JQBBtmRTXM5s2bL1q0KMMYHh4eTZo0QRkA wxw5cqSLi8uFCxcuKZgwYcKjjz6KAnDO1NRUUTVTHHD0RDNimELQKkT7YBgDuHkwVqTIu2ShduLE pIcMU8bQ85vFDMWshpEzVMVkyMHJwNw4+ewfCzFVpzL4LlmmAmHhyVzLHUU2zIpqmGvWrBkzZoy9 vX18fPxlY3h5eeXm5t65c+f69etZhTRr1qy2nhUrVkRERPTr1w9Vvfjii7NmzRK1Mxaj5RMHY4qK eEphygxuHowVsfBZstIzVZonBxuRoBznzKPkjYZCCPOkWXhFGjnwTKVkyuHKEo9h8l2yTAXCwpO5 ljuKbJgV1TA3btwYFxe3YMGC7t27Hz58WMwz4Nq1awV6vvnmm1WrVkVGRv7+++/16tV777332rZt 6+np6evr27p1a1T4/vvvb9q0SSzGWICWTxyMKSriKYUpM7h5MFbEwmfJQvDo7KT0RjkgCYae30yZ yq9WKn8MExF8LYnyZSWTU/YpnyUrS8qasV6ZaUnwXbJMBcLJyUmkzKLljiIbZsU2zMTExJ07d377 7bfr1q3LNU1+fn5ycvLff//dr18/bz1YpEaNGlDNkSNHxsTEbN68GYaJamGbfn5+Yk2MWbR84mBM UdEfT83cUyriFYcpt1j4LFlDwzR6fyyFLJyUnyUzlSYphyiho5hFaSALl9gw+S5Z5sFDyx1FrXeR 7ezsRCuoOKgM88KFC6dPnx43btyvv/566tSpaya4fv367du3Dx8+PGDAgClTpmDZtWvX1qlTp3r1 6nXr1kUaZebMmfPiiy+i8v79+0dHR4v1MSZgw2QMSVM8xplhVLBhMpaDC7RImaBkd8kqH9KDBDIp AnPjUFIKJCCHRCgNU0Ijn2KC75JlGGOwYWqX/Px80QoqDkrDfOGFF2rVrpOSkoJ+rYuLyw8//LBy 5cobprl58+adO3ewbMuWLdetWxcfHz969Oh69erVqFHju+++O3jwYGZm5siRI1H/o48+6uDgIFbJ GMPOzk40I4YppCKeUpgygw2TsZwiW0vJ7pKV97sWCRSx+ll7LNIwcobI0o9hkjTStzFFblHQqs0H 3yXLPHiwYWqXim6YERER1atXhxOGhYVlZGScO3fur7/+GjhwoLOzM2TSFLdv305OTp46deqAAQMO 6fn+++9r1qz5/vvvjxkzJjExMTQ0tFu3bljLG2+8sWzZMrFi5m60/EO6jCnYMBkzsGEyllOlShWR MkHJ7pJV3iJbJIG5cVQJliKlVIUop6+cQq4OLioz5Vc9zQTfJctUIJKSkkTKLC4uLvRx0CBsmBXb MK9du/bl101mL1jWpk3bbdu2ZWVl5eTkuLm59e3bd9KkSSEhIZBJU9y5c+fIkSPQ0b///vv8+fMb Nmyop6dly5ZUwNPTE5NYF9Yo1s0oYMNkDGHDZMzAhslYDgzTfC/Wwrtk5e9YBl9Lohy6IZbczznz KPSPgkYsEchHeSii4d2tneOWTU7ZhwJUG9UMZAFaFmAVMtOS4LtkmYpCaGhokTexE1ruKLJhPgiG GZ+c7eF7tG8/3RcsU1JSUCY3NxfC+eOPP06bNg3F6HGyhkAycRA2bdrUqlUrpA3ZvXs3G6Yp2DAZ QyZMmCDaB8MYwIbJWA66sAEBAWLCGEXeJQtjlCOKBP2UpaqY0ZBuifKQRtSj/IomgbkiZQ3DLM1d sunp6ThW9CPhTk5Oc+bMQc7q1as5UZaJ7du3e3l54S0Q78qDCxobG2aRaN0wK+KDHw0N83xqTvKl K4jZ8xZ27tLFw8MDhklP90GxDh06zJ8//9y5c8IajYFDIVJ6IJ9ZWVlHjhyZMWMGG6Yp0tLuunIz DGCFYMzAzYOxnDZt2ri6uooJYxR5l6xKL4m8gnx4JjwQAY2UA5gI58yjlK+MznHLxJIGYBUiZQHK DTMaJbhLFlaza9eu+vXrjxgxwtbWFp8vUKVKFUowZQkOO2Fvbz9o0KB169aJN+lBBB/Mhg0bigmz sGFqF3wqRCuoOBg1zPSsXApP70M9e/00bdq04OBgerRPTk7OmjVrunXrNnHixICAACGRheAgoBK8 UhpuiVXEx8eHhISwYZrHxsZG14YYRkFFPKUwZQY3D8Zy0E13dHQUE8Yo8i5ZmCSdl5Lys2S6uFQ/ a68avaSH/UA+sQqRZQHKDTMaxbpLNjk52cnJadKkSbVr18bHirGE6nrERKVKQ4cOFal7AFQTrXf5 8uXiDXuwQNvr3r27mDBLdHS0+ABoDzbMB8QwM7Lzsq9cp7iUeWX12g3de/w4btw4f3//W4W4u7uP HDmyX79+Li4u0E7sPqwyNTXVw8OD0qSjaWlpbJiWgCOjb0QM8z8q4imFKTO4eTCWg14sEBPGKPIu WRp+hF7CEjEJJ5S/U2Ih9GVLrysRCPrGpqycQpRTPOnHVKgWNAzL75JFLwVdFHyayjO7C7mnIqdk wYIFYpUGYBsCAwPxNnl5eaFkw4YNyXywCC1LoJhYwGLEkqY5ePBgYmKieOceFCDPgwYNEhNm0fJQ BBvmg2OYV/Pyr9wdu/ftt7Mbio/Bnj179A+R1XH27NlZs2a1atXq9u3b0MvQ0FAYJtKYdePGjQfP MKHZupPc3bRv3/7YsWOiRElBPaIZMUwhaBWifTCMAdw8GCsSlploe2a0ytNUIfWSAmlY4oI0H5X+ mQpDpVSFOPHh1Gcwq7hh4V2yuHbb2tpWMX0rLKwJ+kSILAVm5pKGIZ/2KCkpCWlIlBz369y5s365 u4CzoQxmURkJVQIs0TCrgI0RqzRg8uTJeXl5SOAVR4DSICMjQzmqiU2lfMsRS5rl888/x4EV798D QZH3F0iw++JIaQ82zAfKMK/duKWKK7k3vHz8x4wd36lzl7Vr18Ie8/W0bNny+vXrSsPU/17mA2WY OETvvvtukyZNFi5cuGHDhpUrVy5atAh2PWrUqE8//fSJJ56YPn26KFoitHziYExREU8pTJnBzYOx ImcyzjUIc1R5miqUenkvgr7AWaSIFhltIuefzIgVO2Ya9E+8vb3xOTKDUpNElgKjc2FZZvRMDkIi IbKMgRqUtiZyy9Aw4bo65VUgTZIGJyktQXlssNw7cI8ME8yZMyc5+cH5vVNbW1vz35GWYN/FkdIe bJgPlGHm37ydf+t/cSP/NgwzPSs38eJlj4Onxjs4Nmv+DRlmq1atVIaJMxF4MAzz9OnT33///Vtv veXg4LBv377t27crDfPPP/8cN25c69atsWt//PGHWKb4aPnEwZiiIp5SmDKDmwdjXYocw6wo0Ttm VVpO0c8g/emnn8yMXhIlMEzImMgyhoWGCZKSkqgkEFllaJidO3cODAyUlrtgwQLaANoq5EvhRA4K I4duncUrLWI5VA8Q00WBd23IkCHiXaz4oAcuUkWBfRdHSnuwYT5ohnn7doEMpWGGn0s/GZ7ydZPm NFapGsO8desWVf4AGOb48eOxzb/88suhQ4c8PT1NGeaIESOg2Shp4a0OhmBZ0YwYppCK+HhqpszA SUOkGMYaBGfGd49errK1Che1QxwcE4seEQoODsYnqEiKa5hwLTGtVy/lmN7kyZOxUqOGKTPlDaiE vF1WTJeVYTZs2JA2IyMjA9sg9RKZcpOcnZ1lJgqgpJyUZZCPDS4SWhDQUhZi/td3KhDoKotUUWCv xZHSHlrvItvZ2YlWUHEowjAL7hTc0QUSxgyzGcQSGBpmdiEV1zBxTN577z14465du44ePVqkYQ4c OLBJkybYQbF8MdHyiYMxBT4+on0wjAElPtsw2sTV1dXW1lZMmGDRBa8qQcNUzlaBwvbM6MTLqWJn THPhwoU5c+bgE1Qk5v3HcK70LgBdpEyjGDVM4OXlJXIV+WK6OIYJS1RWW1zkZiiNNzAwEHVKoNBi RiFQaOXNveaHcw0Ri1nGpEmT0L0U76g2wF6LI6U9tN5Fzs/PF62g4lCkYd658w/ClGFiEQDDxDlI GubNmzczCqmIhnn69On27du/8847cEjsUVBQkCWGOWDAABcXF+zgtm3F/hkuYGdnJ5oRwxRSEU8p TJmBs41IMYxlVKlSBRc1MWGC4xkxJzJiYGsVSzUbhDn2i1njmOhqyYjQ7Nmz8fGxhOIaphzuA+aH SWFoopwJw0S3Stoa5QBpmJiFLhZlKocNkY8ySi1UDqXSjayEXISQs+g+WKDcF0sw3N97apigxHeN VVCwy+JIaQ82zAfQMGnXTBkmzmIAhnn16lVpmDgOSEsqlmFOmDABGzly5Mhz585FRUVZYphjx45F OjExESU//PDDTp06ibqKAw4aHWqGkbBhMmbAmUqkGMYyunfvbmGnfGPKEXpYTkhmgn38ttjs5PKc gFiGZiZY8t1L4syZM/j4WEJxDbNhw4ZiWg+kCzk0S4VRw0RCyiEEjzIB5QBpmKhZZClKQi8NxxUJ GlCFVYppg+FQ1XqxJdJggalqka+cBaWU+2I5YuHiG6aLi4t4Rysmrq6u6B6LCQvA/oojpT3YMDU3 hqkXTJ1hXr58GTIpDfOCgopimDgINWrUaNeu3eHDh8+fP2+JYc6cOXP69OnHjx/Pzs5ev379zz// /O2332IfRY3FgQ2TMYQNkzFDyU41jJaBDFSpUkVMaJXk5GSYNj4+llBcwwTK21wJ2KChdyFHzDYA aqe6w1bMKNRCzBXThT9KSchxSHTMIIpYhTKHRkSlECJBSwFlhcrRUYAFMZfuuTUEyoryqrHKAwcO IMdyxGJ6QSXEZhVFgwYNKu6Nsjj+lj9FltByR5EN8wE0TDPfw/zq62ZX9cAws7KypGHeuHEDn3kl 5dwwT58+3aFDB+ils7Nzenr6xYsXLTFMnL6xszhoJ0+e/PPPP3/77TcYZtu2bUv2dVw2TMaQCRMm iPbBMAbgdCpSDGMxkCt7e3sxoUn8/Px0dmIZJTBMoLwZVQLPJMcjoGdihgFwD9SsLCxm6A0T+bA+ mlRaonL4FJWLXIVS0uAkXmkSyPFVacXYckwq9ws5mCwSuUnwQzO7ZiG0VZaA7qt4Xysa+Bi2adNG TFgGG6Z2qYgPfizCMM0+SxaGSZXAMCFmSsOMuZvybJh0Wyz90Ag82RLDhIju3LkTZ22UxIl11qxZ Dg4OZJioKjIykmouFmlpaaIZMUwhaE6ifTCMAdw8mBKAK5cl38Z8gElOTi7yR0okuMSL03FxDBPA suBaYl4hOPjSG5Uahnz90N3/fnMSKAuLLL1hyvtj5bAkoXy4KyqXyM3AsiimFFQsQsvKQUsaO0UZ 5GCuXNYS4K7QUVhr586d9XsTjUoApQnsFBXGNoisQuRBALRVllBBfxgTO2tra1vcx+GyYWoXtHXR CioOKsP86usmLrvcpGGa+j3MQsNsmqMHhgnXAmSY169fD7sbMkwnJyes65tvvkFarP6+gr2uWbNm x44dsdk42SHHEsN0cXHBHkG+T58+vWHDhqVLl5Jh4rV///4lbgM2NjaiGTFMIRXxlMKUGdw8mJKh 8WHMLVu2lIFhEkrBI0jzaJbIunvIUYoioBFFIKb12ilSdy8FlBtjFFkbEpRDLie/nAkbpAISufE6 7TMBlqIyqu1BtaSy0mOB3GvsiMjSAztFYSwipi3m8OHD4n2tUOADOGjQIDFhMTjadPQ0CBtmBbve +/r6Nm3aFJtNhglrOnjw4Pftf1i/cSsM89qNW6owNMzLelq0aJGsRxpmsAERERFwUUjm888/jzWO HTtWbMT9AHLYrl27t99+e/v27Tdv3rxx44YlholdQzo3Nxd76ufnt3PnTjLMhQsXTps2rUaNGj/8 8ANqplUUFxwT0YwYppAKd0phyhJuHgxTAtatW4fPjoUotc3Qf4o0TEJ5YyokgTJNGSaQziaVjyYB elMipTBGokjDlKuWSgmqV68ub5FVfqWTkEojpo0h16vaC5Uq03Crcq/prl0gjbcEkung4CDe14oD Opa2trZ4FdMWo+WhCDbMCnO9T0tLo3PBK6+8AjVas2YNDBPihFnh4eF9+vRdtmLVlbx8dRgYJv3o JQwzUQ8Z5rVr107cTXx8PMQM5w68Qt769u2LVdepUweCR9tTxmDt48ePLygogFRbYpg4/R0/fhwH DbsGVfb393d3d4dhuri44Bzavn37mjVrlvLLANgk0YwYppAKdEphyh5uHkxpuHr1qkhpDHRIGjRo gI+PJSiNCColcguRKqgakTNEliyWYaJnQjk0CbAN0uiAlDQg86WXmkGOhaIGuTrDx95Kw6T1GkWW Ue0FoJFJzCJ1VK6LQA9KOSoLxVXe91sktWvXxtrF+1pxQO+3ZL+zgl0WR0p7sGFWjOu9k5PTyy+/ jK0dNmwYPu1nzpzp3bv333//DUW8cOECjPHSpUu//f67/djxUTEJ2VeuK0NpmF9+3TRTDwwTggrI MHEqOayA9PL69evQM8muXbvwGcM2YNUJCQliy8oKrLdzxy7uBw4UaZghISGnT5/GYYGOpqamIn3y 5EkyTLyOHTsWVVnlcSyoRzQjhikErUK0D4YxgJsHw5SAlJQUy++SBeRIAAmlRMmRNyBH/1DAUJOU Y4ZFGiY0TOQqfmFSTBdarrQyMjcqo3werKHsqZBrkX4oN0yJnGsJRleKzUM/E8dE5ZYqVMfWQmxt bdHDFO9rxQEdS5EqJthlcby0BxtmBbje0xcv33nnHQgSrI+AVU6aNOnXX3+FIuLkC2lE5tq1a9u0 abtl265LWbnKUBomThkAhgkZoxE/GCZ80rcQWCutwij0lJ3nn39+4cKFYvvuPTk5OVjpPGfXDt36 /j58BEzSjGFi++HD2CNoMO0gDBPXlWXLltWsWbM0t8Wq0PKJgzFFhTilMPcLbh5MKQkICNDmFzLb t2+Pj4+FQOrEGVkP+jzwLqmdAGk5+ie9EWX0I3y6B/MoC0PtVCUBjBHlgXJAD0jpEtOFhqlUViwi hRbbRplYI0picQDzRKeFFpRgEeVWAblhSmCGcqtox1UgH/VQWrquBGvBeuVWKUGdVC1BTxgqLs2b NxfvqDbALovjpT3YMCuMYeJsuG3bNpiVktWrV+ME4enpmZaWBtG6evUqzowDBw62H+9w+NiZ5EtX KP5nmF81RTEAw6Qn+pBhYsEDBw7gxITTB/RM1G6CEydOfPrpp9iksnnGrJu3f/O2HbA6D9+ApRv2 jHNc9PHHny9buhSnSMxVGiY2HjkFBQXwbUyCmJiYiIgInKk7duxY+ttiVWj5xMGYoiI+npopMyrE FYcpz+AyV6dOHScnJzGtGXCVt7W1xSfIEqBJShcyROlmMDqRawxomChXVEmgrFZkKe7URUJkKb6Q iS6cyhslKsME6KSJeXpLVI27SuTQqGEZ+U1LHB+RVQg6mahftTHYBlkbDoXqwCKnWJ5ZpUoV6qdp B+y1OFjaQ+td5JL9EGIZQ4Y5derUXr16rVixIv9ufH19v/3226VLl17SA+O6fv36hg0b2rX/YYLD 30dOhMYnZyOkYVIxGCZclIBhYi14xRkcAinqNcHt27epfmzSvTbMQ0eOt26n+wdb1+4/Hjp0SD/m GuVx6DgNZrb6psXuXbvIMCHYOTk5tG2YxA6mpqbCMC9cuPDHH3+ghnvxK4VaPnEwpkBTFO2DYQzA SUOkGKakhIaGoqdesm+FVVySi/ODJQTsyFDe0OdRDdzBrJApZivIyMhQOZ4pw0RJGCPminJ6xLy7 RRFKJnIVOortUeYTqFNVIcCmitkGDw1CJSgvkTuOXRNZ+qFRmU8bLOnYsSPlS1CAhnmVholJSKZq a1GnoQwbpVq1aomJieIdLfc4OTmVflgCey0Ok/bQehcZyiRaQTmGDBNt/fDhw0OGDJkxY8bNu8En 1sHBYeDAgdAwmBWgB8auWrWqRcvWEyY5unoeLjTMJlQAhnmqELpLFqoGvRQ1GgP+hgKQN6xlypQp 2KR7Z5hBp8+269Qdq8Dr5PnroJSIlJSUoJBIvEZEx612OTBh2uLGTVsNG2KHPj1tHvaCdjwzMxNn 5y1btlj3tlgVdnZ2ohkxTCEV4pTC3C9wThMphikFAQEBderUKcFvJ1Ro3NzcateujQ9RsVCql6lB P0IU0kNyVZZg28S6Ta8d+yKuNAZfoTR01GKB2mQNkFJsAKQROUBKKdJiZfqxUJmPhErajWJraztn zhzxXpZvkpKS8OHCR6y4v35pCHacjpIGYcOsMIZZq1at1atXnzlzZvz48WPGjIEQ3robnHzbtWs3 b968i4VAtCCT69at696jV49e/WYtXN2w0Zc065tvvjlaCAyTBidFRcYgf4OOLlmyBDZ7Tw3zWHAk Km/TvmtYWFhI1Lm5er1EAkGJ7Oxs7P4WtwD9YGY/vI8wTP3TiHRgO0NCQjp16mT122JV4KBRK2IY CRsmYwac2USKYUoHOsENGjSACYhpbbB582Z8iDRLYOGTijJM/wxmydCLrU4y8UoVKn+5hFB97RNK DAvFlqCkyDLLvn370tPTxRtZjsEnq02bNvhkWeWGXhcXF3H4tAcbZoUxzLFjxzZu3HjVqlWhoaHT p0/v3r27v7+/8L9CLl26NHXq1D59+ixevDilEPpI48Q00WHyc889R5kwTCxO0PcwRRUG3LlzB0fp woULe/fuhVtOnjz5XhsmQOXz1+1xcT+SnJque77Q9esRsefhkxPnrcar95HgZS5es9Z7/LFq/xvV X0XoB1l13LhxY9KkSVj8XtwWq4INkzGEDZMxA05NIsUw1mDQoEGaul0Wnf7PP/8cnyPtANWB9UHn lMpn+Iwf1V2yxcVwdBeZYmX6L21aeB+sKapVq4ZeqHgXyzHy7gCr6CXQckeRDbMijWFC7Zo1a7Zi xYqIiIjt27f/+OOP8+fPz8vLu303Pj4+vXv3HjVqlK+vL8zwh44/YPHhw4fTz2AiB8AwUYw4evSo YSWgoKAAhpmVlRUZGXnixAmsXVIGhlmz3ke/TpgGnzwVFkfbE3v+IiZX7fJdvNVr0rbjQ1f5j1sp DJN+J3PHjh339LZYFWyYjCFl8K8NpuKCM5tIMQxTItD1p/8jawSl6RHKu1UrBHPmzAkLCxPvXznG 0dHR1tbWuv+yYcPULhXiwY9kmG+++eann346bty4Nm3aTJ06NSYmBmcZfBJ69eoVEBAAxVKxe/fu rl27orztG7ZterVBDTgvS2CYB/QEBgZevXpVLHM3N27cgIvivBAcHFzGhunp41e73kevv/1ey+87 LVy/b7vH0YTk9AMBZxZvdl9+4OQEZ6/PW3TABnxe/4vqVau9Vs3W18e3c+fO9/q2WBVpaWmiGTFM IWiWon0wjAHcPJh7RE5ODl418ozZ5OTk9u3bW/5o2QqNyjDR8TP/bdJyRe3atevXr4/+qnjnyjeu rq6hoaFiwkqwYWoXfABEKyjHkGGOHTsWhtm8efPffvttxIgR/fr18/PzS0xM3LVr148//rhgwYLr 168LNSzk9u3bmzdvrlevnv6TXgmFJTDMvXv3+vv7o35RWgENXZ47dw7nsvtimMSw38dgLR/XbzTm r3nznF1XugYucQts1LYLMnv1/fnUqVNLly799ttvdftWJrfFqrCxsRHNiGEKQVMU7YNhDODmwdxT unfvXqVKFS14Jowanqm/+D/g0NcdiWL9NMh9p2bNmniPUlJSxHtW/kgqvBWW/kFzL0AvWnQOtAcb ZoUxTHmXbJcuXfr37z979uwvv/wyXk9MTAyUr1u3brDNOwbk5uYuXrwYJjZ8+PBt27bRIjBMX19f VC4KFQK9zMvLS0tLwwfvvhsm0A1mvv/xm+/WHDL276bte2ClXXr2iYyMFLPvK9gY0YwYppAKcUph 7hfcPJh7TUBAADwTLa1Nmzb29vZWH5Mpb6A/4+joiP3VyJBmeaaKHiQ2b97s7e1dbtsePiNoM3Xq 1EGbwWdE5N4btDwUwYZZYQxz/PjxzZs3p7tkIZk//PCDu7s7JFDi4eExcuTI3r17u7m5CV+8G09P T0gmRHTRokVNmjTJyckRM/TALW/evInMS5cuXbx40ZRhls2TflTQYGa7rj9FRESIrHIANkk0I4Yp pEKcUpj7BTcPpszYuHHjoEGD0IdW/uICruwPnnOi33LhwgWo5uHDhyEM6MOEhIQgERsby4kyS6Cx oa+IdwHt7d4NCZYG+kRALKHBSLi6usoxzHuHljuKbJgVxjBr1669Z8+eHj160F2yrVu3/uyzz/DB VrF3715o5IABA+CTwh3vBsY4a9asli1bimk9t2/fvnr1aqYe84a5ZMmSv//++5NPPsEmlZlhgsSU SyJVbtDyiYMxRYU4pTD3C24ezP3FycnJzFif6rdP0BcXMxRwGQmXUVGey0B6Fy9e7OjoqPyHSxmA zRCdA+3BhlnurvcHDx4UKQWDBg3Cpr755pvwxtGjR/fv3x+W2LhxYxigEuzRyy+//PPPP+/YsWPI kCGDBw8+cODAzZs3aWeNQm4Jq0xTYMowV61a9cMPuifTVqtWDaopNk6raPnEwZiiHJ5SmPIDNw+G YRjtoOWOIhtmObreh4SEtG3bFpv05ZdfwgxFbiHz5s2rXLmyjY3N2rVrZ86c2b59+3379kXeDfbo pZdeeuyxxx566KF33nmnb9++v/32G+pcsGABRJF2WQK3zMvLg1vSL2SqMDTMESNGPPHEE9i8kSNH ZmVlic3SMFo+cTCmqBCPp2buF+XqisMwDMPcU7TcUdR6F9nOzk60gvvN3LlzH9fTrVs3ehR17969 VV879PT0fO655zBr6tSpa9asadSoEQoowR5t2bLl22+/ffLJJ1944YWHH3743//+94cffjhgwICe PXsOGTJk165dqOfOnTv5+flwy/NmkYYJQa1ZsybWC62FatLGMOX/xBEXF4eNBNOmTRNZpWbTpk1U pxJaEa0F6TfeeIMKA7kNZlCWr+ikpaWJ9sEwBqC1ixTDMAzzoINzvugcaA+tGyZES7SC+4ccumzW rFlsbCy2Kjc3d+jQoch55JFHJk2aJMrpgfi9++67mNW3b1+4n4qjR4+6urqmp6d7e3uPHj36tdde e/7555999tn/+7//e/rppxs2bDh48OBvvvkGbol+vyXs37+/TRvdb2nWrVt369atYiMYPXZ2dtSK TAHjwqHDARfTBlABgEMtskxo4cCBAylTQosY5gN/f39aymhVVoRsE34o9xSr1q/Q0jXKGsR0xac8 nFKYcgtau0gxDMMwDzo454vOgfZgw7zP3UE5dDlnzhyo5uLFi93d3desWRMUFHTq1KnOnTujdUIp kSMW0NOkSRPk29rarlixAkupCA4O3rNnT0xMzMmTJ52cnNq3b29jY/Of//wHkomlsGyUBYSHhw8Z MgTln3zyyalTp4oVMwrM/JCuVEdQesOkSRVmDBPQsvfCMOGQco+QQOWwRKSVW4IyWLUUXTOwYTKa Aq1dpBiGYZgHHRcXF9E50B5smPetOwgV/Pbbb9HhwOvp06dpey5fvnzixInk5GS65RVs3br1s88+ Q7GWLVv6+fmJha9cmT59OrwR+R06dMAisErJ999/j/wvv/wSvgpNjY6ORhOfMmXKV199hfyvv/5a jHiaBkpZtWpVFO7Xrx9UQaySuRtThqnUS1BKw5RlSOQI1EmLSK+jfDmESCtVVWUVyCqxXlqXUg6R Rg4Scr0kmaY0WMKGyWgEtHaRYhiGYR50zAxFPPCwYd6f7iANXT722GOQQNqS9PR05GdkZGRmZubm 5oaHh2PW3r17jxw5ghyU/89//oPeCTrrCQkJVAlo3rw5Mp977rkZM2ZAUwldn10P/frt6NGjvb29 Uf/OnTtRCQzzjGnWrFnzxRdfYFkIqoeHh1gNYwzzhgm5IhkrpWFKPVOWkagME5DmGTVMOQlkbVSe IImVW6VyWuRQtcpFDKGSQJtjmBMmTBDtg2EMQGsXKYZhGOZBhw1Tu5T9gx/l0GXbtm39/PxOnTqF zUDm2bNns7KyUlJS7ty5g5zr168nJycjU+ZcunRp2LBhWBDSCAcQ1V25snz5cpLPpk2bbtiwARVS /UqeeOKJZs2abd26FfXAME8Yw93dvUuXLihsa2vLv0RiCWlpaTieZlBamVGKZZjA0NlUhknjioBK qqqSZkirk3OVUElKo3KklSWpWlqL0f1SlSySB88wsTuifTCMAdw8GIZhtAMbpnYp4+u9/NYl+vHS JM+dOwd7vHz5MtLI9Pb29vT0DAgIQE5eXl5UVBRZKGahhiNHjtBNsPXq1duyZQtVCzp06FC5cmXk N2zYcOXKlR4eHoMHD4aLPvLII8gknnrqKbx+9dVXqEQF/xJJCbCxsdE3IpNYxTClNEoon1D6p0TM u7sqQGk5MkmbJzVSKXtUrRQ/WpYmqRigWYbIlSItV2ohVEOFBnsh2gfDGMDNg2EYRjvQL9VrEzbM srveL1u2DKt75513QkJCMOnj4wOTXLt2bVhY2LVr13Jzc2mT4JnIQQF6rizIzs5G5tWrV5GJkniF W8IwUVu7du0CAwORAyIjI7/77rt///vfyP/4448XL1587NixP//8891334XTIpOAYfopcHR0rFGj BvL5l0iKCw4avUGmsIphAil1Eul+Rg0TkEbKqmQx6ZOAcgzBUlJraSgSq0Ma22Oou+ahzaDF9evU QYeFZhFydx4AsGuifTCMAdw8GIZhtEORQxEPMGyYZXe9379/P1bXsWPHbt26ubm5wRjPnDmTmZl5 6dIlbAkcMikpiUwStnnjxo2YmBhY4r59+44fP045eXl5tNnwTBRDj79KlSqoc/jw4ampqbSWixcv dunS5bHHHkN+7dq1J02adPDgweXLlzdt2hQ5TZo0oS9YghUrVtDXOPmXSEoGDh29HaYo0jClOho1 TKWDAdV4IM2V6khlAK0UoB5ZlQQ5VMxwloTKGFqlXBZQjphQIKsV03ePwVINqsNCk0r1rdBgX0T7 YBgDuHkwDMNoB5zzRedAe2h3z4myvN6TYUIa169f37t371GjRgUFBUEag4ODvby81q1bFxERAXXM z8+nG2jxiklkol8ub6m9cOECqSaVhJQOGjQI1b700ktz584Va9LTt29fui22cuXKn3/++d9//31Y Dwxz165dP/74I2Y98cQT/EskJQYHUN+ITKJSKUOkfSllUmYiIbIUSCmlEU5Dw5QFsLj0PWmncrRQ OYtyVNAiKE8J1V7oFzWy+4aGSZCvKm0TYNLo4GqFBvsi2gfDGMDNg2EqLsmXL0VknV+U5OWWeiY9 J8shYdeOi8cfjAT2DvvllxZKe8pYC5zzRedAe2h3z4myvN6TYb722mvLli2DW0I1O3ToMGfOnJSU lLNnz+bk5CQnJ5NJFhQU3Lp1CyYJpcRrYmIiCpOFRkVFIefmzZvSQjEZEBDQqlUrVA6ThD2K9elZ uXJlkyZN6DuW//73vz/77LP//ve/r7zyCiahoPABUY4pPjiG+kZkEkPDlAIm7ZEmAU0CkjGZA/VS qmaRhikXx7rk6lBY2p10OdWKAMooXZfmEsptACLXNKKcAplPh0WJqvIKDXZHtA+GUeDr60s3kuAV aZHLMExFACY247zb56FTB8U6VwkaVunkz/ciqp+1zysQD4bxuhKhmms+hp7fHJgbl3ErV5WvDKoZ qPJl1A5xsI/fNuLc5pisZLHnTOnAOV8cdO2h3T0nyrg7iI4+/YhlgwYNPD09g4ODp06d2rp1a3Tr IYrx8fFbtmyBatK2kWRSGoSEhGAWytDk1atXqQCAcOJ1/fr17733Hirv2rXrmTNnxCoLWbt2bbNm zejuWS38Egl2E/Tr109M3wNQP70XpjA0TBoPBFLzpDGqkKYnHVKF+bm0UqVhKgtT5dI5lSgNU5aH i4osBSSoyvK0L4aFqSQ2hibpsKAw5ctD8WBg+Hhq1gmNk5aWNnToUDT1l19+qVvX9nhFGjnIFyUY hinHuKeecbl4zPbMaKWMiTP+3ezOPmNqlgplVRTQy6T8LJqLhGqu+VCq6YI0H5kPTY2+kYagSSoA jM5VBjwzLOu82H+mFOBsLw669tC6YdrZ2YlWUFZcvny5d+/eaHOVK1fu2bNndHQ0OvpjxoyBC1FP 1MvL69ixY7R5d+7cgT3CJPP1IJGQkLB48WI3N7egoCDKQQEqTMWmTJlCz4+1t7fHumil5Y3Jkydj C8HZs2dF1pUrSFMm5oqsK1dwWChTQosY5gN3d3daClBOeTNMoN+uu0btpAdKxAw9pG1KlEpm1DDJ J4HKMAFNAjJD1apVcigVVC6uhPxQuQjtrzKHNp7WJdHVWJgplfuBGcZUaoOrq2vjxo2xd/Xr13dx cRG5jJZwcnJ6+eWX0QYG/9L3XPjhi/Gn8Io0cpCPuaIcwzDlkjMZ56rd7ZYU4ox/NyU2TKVeWojK DLFqylcOY6IMZdIkpYHRuYaxLzVIHAWmpOBUTwdZg2jdMKFkohWULWfOnGnUqBFa3vPPPz916lR4 4969e3/++ecJEyZERkampqaePn1aDmbSTbP0mJ8bN25kZ2fHxMTgVTn39u3beAWYjI+P79tX14Op Xr360qVLxSrLExYaJk2qMGOYQLXsPTVMOzs7egseVKTcyuFHQxk2j9Ibpa8ClcqSJ6syKyh0SgkN DaWvOr/66qs9e/akxzW3aNHiwIED1HiYBx55W2yTr788sGdj2vmzykAO8jGXb5plmHJLeOb5Oefd Vd5FIc74d6MyTBohlKF0SGVVneOWFVcvASpUVtIwcgYy8wryva5EwFcpE2WoME1SGhidaxjY94uX M8SxYEoETvJ0kDUIG+b9MUzCxcXl9ddfR/urVauWq6trSkrK2rVr27dv7+TkRBoZHh5O23nnzh0Y pre397Fjx8gkk5KSoKk0l/RSOicsNC0tDb2WDz74AJXv379frK/cYIlhyjKrVq2iAqBJkyYqw6R8 d3d3mkQByqHJe2qYaDx0wB9UaJRSNQbLmAetYty4cf+nZ/To0RcLmTZtWtWqVXE8O3XqdOTIEdGG mAcRxW2xLy+YOy09OcJUYC6NcPJNswxTDukXs0YlXTLohE+aN/T8ZppUGaYsTLEgzYfy4YEy0znz qLzBFZAioh7DCMz93+PcgfyiphRFFWZmqaB6jMboc3z3TalAP18cZe3Bhnk/DZOYOHHik08+iU5G 69atIyMjExMT58yZ06FDh507d0IdYZIwRtpadEGQc/78eZokk0QOUVBQ4O/vDwt1dnaO0z9+1tPT E9VWUMOUDqksI1EZJnjttdcwacowaRLIO2mpPEESi1eapA0gaEUoLKYVPKiGqRxsBHIAkymSNWvW ULvq3r37qVOnLt0NPq1//PHH008/jQL9+/enn71lHjCcnJxeeUUnjXaDByTHh2SlxpoPlEFJlH+F b5plmPJEWk7myuSDKuOSQef8Ig0TVikVUQ5U0lINI2cYNcCMW7moEAWUgcWVIir1EnFPDbNBmCM/ 9ac0PPBDEWZgw7z/hglSU1M7d+6MTsYjjzwyYsSIjIyMEydOjBkzZvDgwYGBgVBH6CJeKQHnXLx4 sY+PjzRJ5Iv9+eef8PDwa9euIYHu7NSpU1FnRTdMoPyCJaEyTDmGKUvSJBkmtJMmaa5ckRJaqUpT Ac1VjqNKtGCYIospCl9f36+++gpHrFGjRnv27Mk0zblz54YPH06H97fffsPHWbQnpoIjb4tt2uRr b/fdl9MTLA+Ux1K6ZfmmWYYpH+xLDVI93UcZdOYv0jCRIyYUUDHVo30mp+xTOiRqRrUo45x5FM4p cvWDnCiJxWWYMUz5LB/zoaxNFTDM4xkx4ogwxYcNU7sYPvjxPgKZ/OSTT9DJ+O9//7t06dKLFy/u 2rWrT58+f/75Z0JCAkwS0GYjAZO8fv06uqeUgzQVALdu3YqMjEQ3pUIbppRGCeUTSv+UiHl6KAfF DEcmSThJPgEVoFFKuWHKWXJSBRyeDj6jZeLj43/66Sc0kldffZXub7cEtHZqw08//fSkSZNycnJE q2IqIDgV0G2xunHIRXOuZCWVLLAsakA9fNMsw9x3ll/wU+mWMsQF4G4MDRM2KCYKgdHJ70k2jJwB Y6SlEEV+ITMwN04uqwzUI4c9F6T5II2q5NxShn38NnFEmOLDhqldTMnDfWTNmjX0fa0PP/zQy8vr woULS5Ysad26NWznxo0bQiILofFMOOSZM2cwiT26evVqaGjo8ePHFyxY8Omnn6KeCmqYQAqeRN6t atQwARahAjQpixkOSxqCDZDbQPWoXFSFjY0NtSLGkOJ+h5OeQwuM3pRLw6piojzh4OBAX7kcN26c aBbF4ciRI506dcKu4SM/Z84ckctUKORtsUOHDr508Vzu5YulCdSAelAb6uSbZhnm/qJyLWWIa8Dd GBomhBC+J8OM+FFJo2OeBNTUOfOoYSVeVyKoAE1SOuNWLspT2hJkbYbhfSlUHA6m+ERHR4tDrD3Y MMudYRIjR46kHx35/vvvw8LCTp8+PWnSpC5duri6upJbih3Qj2fKe2UzMjKQPnToEEpi2WrVqsFO RY3F55weMWFVpDrC6ESWwjClJRJSRwmaK9WRygB5KyzVSWmJvHtWrsUQWlBapSwpl1WBWeI9YAyQ P6Niydc45W+WAKO/jEKzyFcpbQpaHSpRPpmWdFf+aAptWymfYCS/ctmzZ098QnNLgYeHR4sWLVBV zZo1V65cKZoXUxHYv38/3rg6Nd856Hsg70q6teKgr3uzproTEd80yzD3i9XJh1SupQy6EOQV5EPk 5MCjyjAxy1TAEien7EN5upFVeX9ssUAl0E5Kk3lSmtZCaUuQ+2UY6TlZ4ogwxUfLQxFsmOXUMEFC QsJ3332HLXziiSdGjBgRHR3t5uY2ePDg4cOHQzjFDugNE69Xr14lIZwwYQLKYyk4alZWsc8L6KD/ 9ttvn9ev/+yzz6ES8PTTVWrXqfvjjz+ePHlSFCo18g5YpUzKTKNGJ6WURjgNDVMWoMUpjWKkAYCK SW+UI6UqZD2UkKOmhmAuvQWGqH6m0t/sjz2S/0iUaiR/L0RCmiTzzdSMt5LKYGNEViG0RlqRHDxU IrVQrki5VQTlkxAqFdE8hl4nVyG3xHCn5L7Q6mhIU7qorEE5l6AdoQJy1cpZJcPFxQU1oG2gsV23 Etu3b69VqxaqLYc3HTCmIMNcNNUuYPuMpKij13KzrBhLlywqHB3lm2YZpqwx9TslFHQtgMUhPdTE 9zDNQEOaYsIACGdgbhzsEWWgoMrvYaqgkU9KK+uU7ipDVkLDm6qQ+2UYDgm7xBFhig9O4HTYNQgb Zvk1TMLPz69u3brYTltbWycnp7CwsJUrV3bp0gWd6YsXL0Ivb926FR8fHxoaumjRIuqh/vDDDydO nBDLF4dly5bRgy6JJ5+2earKs2Ki8ClEomipEZUqjr9KBSGHStUs0jDl4soxTOVQpLxRVrUigBWh fjFh7DGzRsFc0YzuRqWXBCRHzFagdCGJdDmj7kf1SKcyY5hA1iCm9ahszehaANUsVwSk0RHKTLwi LRXOKEbLyPpJg+WhM9wvLI65pIWYSyVxrAAShqtGPio3+l4ooeNZXA4ePIhl27dvP3z48JCQkBul 5ubNm/gsox2iWjbMCgQZ5qY1s2PPeBzf73Tae016UuSNaznWiqyM1F+H6b/h+corfNMsw5QxKtdS Bl0LyM2UXidnmQeLoKTyW5cQv+BrSc6ZRxek+UjxkzfENoycgXzVgCcslGbRJNYutwSFaUEZ8mZa w1nmg++SLQ04e9Nh1yBsmOXdMImFCxe++OKL2NqPP/547969Z86c+fvvv1u1apWZmXns2LEtW7a0 bNkSc+GiW7duFcsUh8TExHbt2qEGUO/zr4ZMXDBzvc8676i13lFIDJ644OMvW9PcOnXrwWbFYqVA GqMKaXTSIVWYnys1kiZRDGl5ny3ZKfXjVShNUpYHIssYmCua0d3AaqSMSZ2D8FCOEml3yvE0Kinl E7VRPkC1ZERSzMwbptFiZHqAVkrbIDdPrpecTdZAKLeTcmhPqU6peTSp3HKgKgOk/ikzaXsA1WwI KaUplFuogvZFua4SQ4a5cuXKpUuXfvvtt2vWrIEiloxbt27pnxJdEB4eTg2PDbMCIQ3TY/WoUP8t 54K9j+6eG3Zk59WslNu3bqKp3L5982Z+Xv6N3NJEgL/fRx99hBWhpYkVm4DOq3Tek9C/zJT/sCsZ 9A0CMVEUdIpW/YeOMrE9Yvo+QR80ebGwEHnNEtMK5DWF/r9JFGstVHlxN4m5p1hylywUEVIn71NV GSbSmEuZFFIOSR1pWbwqn98jLRHITMNADXBLSlNhOKTcElSiNFWll2KblfkI887Jd8mWBnyu6bBr EDbMimGYxKBBgypXroxthg0ePXoUfWUPD4/evXsj54knnpg6daooV3y6du2KSh597LG+Ix0hlhv9 orcejHE5pIstB2M2+kZDNfuMdHz8qSooBskUi5UOObooETP0yMu5RNltop6KChJIgnLkInJYksqo Vq3q8ci5yjUaggKiGZmFjMioYZqZJdUOCZGlwKg6GoWKKWWPFE6KFk0qt0GZI1dEmyqXApRv1AOp MBDTxqACwHD35eJAZCmguWSSlDbMV0K7YxTl7hQLaZjQwpMnT/7xxx8DBgw4fvw4dLFY3L59G7Vl ZWV5eXnt2bOHDbPCIQ3TfeVvR3fP8d0wMfaUW8zJAwc3T8m/npuXk5F1MRZv8a2b10oct2/n37lT 4OG+z3zbwEkM50w6bdKJCwmcyuTZDAkqSVBjQ3mkSR2NonQeyqEFTSGKmjBMoyZWAoz+l9AQU2uh XTClc6qLi7wKyCNp6Ory+iIxuoVYI71BSqh+o4eLub9YcpesCpVhBl8TT/snFYTI0WTGrVyqBDlY RBVQPioGVLOUodRCGgvFgsinBZEp00WCkrIqw+C7ZEsDPtfiKGsP7e45YWdnJ1pBBSEiIqJ58+Zo sk8//fTLL7/8yiuvIN23b190rEWJ4rNhwwZU8vDD/3ZYsnu9T/TWQzE7A+L2HInbG3gOsftI3I6A WHims0/URKfdjz7+JAqP+H2UWPhBRHYODHsSSlBANCOzUFVGZcaMSkm1A4YWZ7lhKnURoJ3QglJc VQWAMke5IkrIjVFNSuQqTA1CygJYBa3LEOTLgzNv3jxKACwu842CyrFeStMu0CpUB4q2AbPEdDFR GmZsbOz58+d37drVvXv3RYsW5eXl0Zikee7ouXnzZnR09JEjR9gwKyjSMONDfQJ3zz3rtyH21H6/ TZP9Nk66mHD2SmZyVmrc7Vs3b9+8UZK4la//HeTbCREHZzv0MNM25ClLGiYZC14px3DY0NAwVT5G dUoNo0nUIxOUT0j7EtN3K5MZKTV/jjWF3F+jDkm7LOca6p8ZsAhtOVZBm41XqhZQVcocII+ePPjI RIIyAaWpsBKqn8ob3UiaxdxHVK4lo/pZe3ExuBtSNTHxzz9yRBGqiXypjsinepQyWVywLFUi66H7 bJGAcCLTWobJd8mWBnyQxVHWHlo3zPz8fNEKKhQHDhx499130XC//PJLDw8PkVsicnJy6NrW/qeh cEiXQzG7D8e5Ho0/cCzB43iC+/GEA8fiXQPP7TocB8lc5x3VbcgfKPzUU0+hYy2qeOCgHoOqC2WI nZ2daEamkQYljU6JdCGJUoREViFKHbLcMFUl5SQUiwrQFpKMAVmAhj2V5eXW0rKURibZmuWgTv2q 7oLumFXdWKuElkWCDJO2gdL6+Xfl0yYpDdMoVjTM1NTUlJSU2bNn9+zZ08/PjwTSFKgBr1lZWRER EadPn2bDrLhIw6S7ZGGYJw8sy0lPkoa5Y3bPhNBDBbdvFjsKdOPbV7KST/ksP7xvhnnDBGg8EBIp LYDkEAnkKEEOlUfacsOkevBapGFK/ZPIZakwQdcdFBbTxUGuQrXNhMowDaF9l7umgrYWq6DDQoVN 0bdvX7yaL0OI2hXIN4t2B5PKfDnJ3C/M3CUrb2SF1EHPAnPF9VRlmBBReW+qHM9Ejrwn1lqGKb9j SRWS0ErDxNZSmhahMsiRe0GbbSr4LtnSgM8yHWQNwoZZIQ2TQEdWpErBxo0b8QF49Y23V3tGbfaL gUm6HY33OJHgfSrRNyjR91Si98lEeKbr0XM7A2I3+kWv8ox894P6WGT06NGiigcF2Ukiiuz6FPlD uqIis+JEZqVEFjZqbmRQKm80D5WkEUXSLaVZmRIwmqsyUrI4WpzyqVoJ7Q6pHSH3wqhYSmhBMweK KkFCaZKU1s8vwjDv9RgmDDMzMzMnJwcr+uWXX6ZPn56RkUE+qQKLo+UkJyfHx8ezYVZ0pGG6r/zN 3+VvH+dxJw8s9Vk/QRrm7gX9Du+efWT3nEtJ4QUFtyyJO3duo53cunn9QmxgaOAWSwyTWo4h5FrS BilTJgh4FKmUecPUl9WdFSnfjGES5GlksLR5Fc4waQspkw4R7Y4hVCFexfTdYBYQEwrkYaE1ysVp 0tS6SklAQAAu+o5Tpw765ZeGX3xRp1bNKlWeDj1+7MrFFAqnuXN0m2uABsvUduikci0Z0s3I2VSq RmmAtNQ8iVLnDO+ShbKKcvqShiHm3V0PNoC+z0lCS7NkYeRTumSG6RDjUuJjKLnvZWyrVWtYv36b li27d+1ib28vPg/3HhcXFzrIGoQNswIbplXAJw2fvcYtf1jnHeVyKHZv4Dn4pM+pxIOnz/vrAwnY 5oFjCXuOxG09GLPWK6rNj0OwyFdNmosqHhSUhmmqa6LEjGFCM0RFRZkVodI80iRCWRUgByuWYSqt j5ZSbpKhYSo1T2WYJGZA5isNU26qcqto7UBMm4CKKVetQlZCJmkK5XYqDdMo98Iwc3Nzb9y4gd5h x44d3dzcxAKFwBxQAPLJhvlgoDJM77VjAnfPVhmm27Khh3fNOrxzZmjA1rwr6XfuFJgJfRu5czU7 5XxkQEzwfgsNk6D2A6AolCNdiyaRkGZIhUljSJ+MQhom69H5ZaHdGUVftw6lJkmVollEOTdMqkRu M20t7Y4h8sibQRRVIDeDCsjtKc2RMUNOZubG1avr1KzRplmzQb1/chw31nWDc8De3UlBJ6/ERnMY CXxkDHSLQt7+Sm5mxjARygfGKgcwDUN+UROQDRqGmG2ghahWbgY0FStCAZospWF6Jwepj0wFjFA/ XzT4jU6LnaY52g+1w+SVpPNQUHwukpKS6DNyLyhyKOIBhg1T64bZtm1bXMx6D5+83id6u3+s69Fz nicS/IIS/c8kHdYHJNM3KNHjRMK+wHPbDsVCRAdOXIhFXnvjTVGFVjF14lA6ociyDCljht4o1Y6k qFiGqbRBSogZekjASMYMURkmkJUQSsNUuRy2TS5uqI5ylhlQRpQ2MEzaHkrr55eXMUwyzJs3b4aG hv7+++8TJ07EXFrq9u3beXl5KMOG+cCgNMyju+f4OI8P3DVLZZj7nAZ7rh0TsH1akMcK340OCaGH dBJpDDSSm/nXMi5GpyacLq5hSq2SQFGkvcC1yMqkMlFjI2WiYuRjeEVaZV+yHpX2mPGucmWYtDHm wfYoC8tXyjSzp4B2EK9i+m4wC4iJwkkJ1YxXoCxA6VLi6uoacOgQutFXE+NVHW6OImN1nIfKtWTI W17JzcwYZue4ZcphSYif/BKmMuCH8k5XgGLyObHKQG2ihEIL5T26SqC1KEDpUhpm+uVM1ZF5wMJ+ 2DB84rp362aVH0pQwYapXWxsbEQr0Cp0eft9+rr1vtE7dIYZrzfM8wFnko4EJx0OToJqQjiFYfrH OvtE/T5rPRZ58sknRRVaJS1Nd5o2RIqWmFZAYgNIeFRepzRMyJVS3uSCJEVSzywxTECFycFUskdb q9oSiVwRmRtB9RDKjSTkXigR80xDSxmKqETWQ2un7aG0fr4oQPl0uGin7pdh0tNiN2/e3KpVq4KC AuTgSmOJYaJTKFoYU+6Rhnlgxa8+6/8467ch+sQ+v40OSsMMDdx2eOdMr3XjvNaNPe2z9ozv+uNu i9MvRIrGVMidOwXX87IvZySVwDDJqXAylwm8KoGS0SxpQdTYSJnMG6bUOVAawzRKKQ3TPEb9s0jk llMltIWGhxSoDqZ5qCSgSeW2YV20UmTSrqkMvwSgrzzolwG21ao5TZ+m6k9zWBjLo1xVriWDbkYF dG+qdDlSNUoDma8Cjjc5ZR9VBZNEMVkhQc+JxSsql4FFlMOhsgYyRhXIlGuXW1gyw3QI36A6Mg9e JAWddBw3Fh+9QQMHWtcz2TC1C9qTaAVahcYwew2f5OwTDYGERkImfYMSD53WSSYCCZ9Tuq9i7j1y zuWQ7mE/v/yhH8N8/Q1RhVaxsbERzUgBqYtRMFcOAJJKKVVNonJIFWRKRuea8SWl9WFZkaunBIaJ baBMYGiYQCWZZrxRQouYKUlVIWFomHJ1cnFDwzTKvTNM0kuiZcuWuMYQlhjmkiVLRAtjyj3SMOlZ sge3/HnczSnrYqzqLtkg71URx3f7bZ5yaOvf/tumRRzddWK/U9jhbdeuZlKLKrh968a1nLwrl0pm mPAfsh3yIhp5QyYSpC6YSwlpdFKKIDOA0kahb1IQlqsUrQ7QtiGBHJpFkLOV0jCNOqSUQzkX61Jt hnIuoEUoRx4oSsjylKkvLpwcFdIk1SwnVegXNWeYgDYANVBVmBQzik9SUhJ6yXBL9Jj5DtjSRHBK ZPfo5SrdQkDt6GML5O2yBKmamLgblQeiZOe4ZUpjJKCaUh3lSKkhKCbvtiV7RA5ZJRanH9ukfGDU MPGqekCR0WgQ5uiTcEx1ZB7gkJ5prVtno6Oj6SBrEDZMrRtm4fcw26/1itpyUPcg2f3H4r1O6h7z czDoPML3VKLniQS3o/G7Dsdt9otZ7RnVuseD+T3M4oKDIJqRAvOGCShNoijVSCL1z7AepQQW1zCV TiiyCimBYQKpyoaGSfmEci9Uo4gqzBumXJ2p7VQhD2yJHdI8RRqmEEo9MMzrhVhimOPHjxctjCn3 SMNMTQzOyUgKO+zit2my19oxRu+SjQ85GBqw1XeDg//Wv0MObo46vu/g5ikFt2/fyr+GKI1hEkq9 JGBEMBlkkmIhgUzKIchk5Cw5FwZFk0Dm4FUqlnQ8QrlS2gyC6qeGjVcqUHrk2rFtIkuB3ACaK/eX NgObKo2aygM6ArS1JJZYBdWDwrIGuTpleUA1m4dKAppUbTmtAuuibRO5xcdp8eI6NWt2/6G97mtm Br1njmJFcnyE7ZnRKuOiIDfDq/K2VQCXw1wxoS8gE8iH+9FYZUbh72GqDBPFlDfHSkVUobRQBBYx ekut0jAXpPlAKb2uRCAfr0jTlhBmDBOOnZSirVusk4JODur9k+v2beJDVTqMDkVoBDbMkp/KHwzo WbLV33h7pUfkBl/dVzH3Bp6DZHqcSIBnep1MQAKTe47ovoS53id6uXvEu+/rniX728gH+ScxLQEH QTQjRg8OiERppNIzpe8ZqrUpUJL0mFSWfNgMUFAqT66OSco3RckUtLiGea0QSwyzT58+ooUx5R6V YV7PzU4IPeS74Q9Dw6S7ZGGYKXGnTx5YGrB9urfzeOho/o2rFKUxTNISQ0hj5FylB1JjI0eiuZQv VYcmCRSjSqRh0iSJFqVVykSepnQ26WOlp1iGKcVSJpApt1+/hChDe01bi1XIQyFXR4WByjAltCxq E9PG0NdkZMupTmB+cTOEBgdDLwP27lb1mDlKHNNjd1UJGqaSLgrIIfkkDR4GX0uS1ieuE//8A/GD TNItrxTIQWFaEFFd/3MmCJVbUkBfUVgZWItz5lGjPmkYSsNUzUKgNpqLtdOYp9FoEzxddUy0E7pv L2dni09XScEnmo6zBmHD1Lphor/76quv4ji0+2nYGq+oTX46ydxzJM418Jzb0XjEvsBzuw/HbfOP 3egbvdozsvOgCSj8YP8epoVo+cShAoeCUA11KiHPtHAQUgmMsVgeCLc0NRZqLYo0TCUwTIilhMcw HyRUhpl3NYPCqGF6rrWnu2STY04khBz02zQJhgmxlFGaMUxSJjJAUizyJTkp5xLU2DBLehTVoEJK FM1V1o9XKVpIoACVJJRWqVzWKkjlM/Q0QJsn59LakUm7TIYJSC/xilmyQuRIw6RMTFKOcgfljssF LYFqoLThltPmAdqw4pKTkX4lLkbVReYoZaRdOOd43uS3MS0JM0+OpbBQF+9FwDzNuCXCJeVY2Pkw 1THRVsTFnI8rVV8Xn2jRb9AebJhaN0ywfr3uyT0PP/zw738vgWRu8I3eejAGnrkzQBdIbDkYg0zo peN6v0cefRyFfxv5oP0YZgnQ8olD4ygNE4nDhw8rDVOMVxYCw7yqoEjD5O9hViBUhpmbk0Zh9Ek/ ZJg+6yf6b/37rN/GnMxkGOb1vGwZJTZMpefINBI0l3QIKB1JGqb0KDIxaT7kaXilSZqLwiiABFWl Ei1ZGJCVUQ4Vo3yjUAFD6TKF3Eeji9CWy7kyTfnYMCpG0FxUSNuABG05gUxZBkeMFgGysJguzEEZ JABl0rGSk4SuLsX2yGppQaDMtJTUi6yX9yhcI71qhzio1Esj4Zt4ktuV6wZn22rVAgICxGetmODj LPoN2oMNU+uGGRsb26/fzzgO4M233rKfvmylR+Ra76j1PtGwSgQSa72ikLl4f3izH36ikv37/8Jj mDgOohkxGoMMc8GCBWSYnVq1UhqmGKwsBIYpWoweM4Y5btw41MbPkq1AqAzzSvZFCr9Ndz3p58QB p9CALfSkHximbiTTZZr3unEwzGtXM2VY5XuYhPQoMhYIISVI+YA0TBIqyJKFholXQJnKOmWFNEsa Ji2i8joltCJC6WxmkJsht1aJrBBzATaMfJiWwjZTMaDMwRaiGMrLA0JlaBJgFuUA2nEqo1wd5eNV Lg5orsyhSYI2DNCCus3VSylQ1mCG0NBQp3lzWQPuaVzMSnW64K2yrwc4qgQNW3nBb985f9Vx0Gxs dFpcpUqVkj1jFp9l0W/QHlrvItvZ2YlWoEnGjLGvXPlfdD17o+aHPw8f26Vbj35DfndYuHnJ/tAV 7pGIZQcinPaHT1q2p9+wMR06dHinRh0q/69/Pfzbb7+LijQJDoJoRoyW+PuPPx6pXLmx/lPw00+6 /7lUf+yx7du3S8NUAcPMvhtThtm+fXvUZt4imHKF2jCzLlAoDXP7zB7+2xw91owK9lsf7Lved4OD 3jAdyTDzci4po5R3yQIIlbQUggxKZlJ5KYR4pQKyBiUoQOVpLr1SDiAvkmVIxpRpzKJFivQllCEs MSuUEaXNgl0WCxQidVGJao1Kw5T2iMNFc4HySMrDKDeJDqac1C/xv0lZIZCbJ/WSJlXLmiEpKalO rZqO48epOsQcVo/w6KDREevt47eZ+lrmgxENwhy/CZ/d4ux03c2x/G8LRThNc7StVk188IoDPsii 66A9tN5Fzs/PF61AewwYMIguY/XqtxjvtGvpgfCVHpGTF2zo3KVr9159O3Xq/NMAuz6DRvTqP7jb jz916d4T+fYzVy52C7NftLPO5+KBK+3adRDVaQ87Ozv6nfSCgoLbt2/TT1PQzx6CGzduXL9+ne6T zMvLI9m4evUqFoSHgMuXL5NvZGVlQU5gHSA9Pf2SnrS0tNTU1It6UlJSICTgwoUL6FKc15OYmJiQ kABLAefOnYvTExsbG6MnOjo6KioqUg80Jjw8PExPaGhoiB70ZoKDg8/ogeQE6Tl16tTJkydP6Dl+ /PgxPUePHg0MDIQFgcOHDwfo8ff3P3To0EE9fn5+vnp8fHy8vb0hS8DT09NDD3pLBw4cQM8YuLm5 uerZt2/f3r174VRg9+7du3bt2qlnx44dUDWwbds2Fz1bt27dsmXLZj2bNm3auHHjBj3r16931rNu 3bq1a9eu0bN69Wp04MDKlStXrFixXM+yZcuW6lmyZImTk9NiPYsWLVqoZ8GCBfPnz5+nZ+7cuXP0 zJ49e9asWTP1zJgxY7qeadOmOTo6Tp06Fc3+KK4ZlSpdqFRphP5TgD5j/Tp1yDDpVlgl6GHjLVZi yjBrvfMOavv+++8HDhz4i54BAwb8XEj//v3R9wV9+/bt06dPbz1Q3F56evbs+eOPP/bQ07179256 unbt2qVLl856OnXq1FFPBz0/6IHTttODlX733Xff6mnbtm0bPa1bt27VqhUMGbRo0eIbPc2bN2/W rFlTPdi1r/V8pedLPY0bN27UqFFDPQ0aNPhCT/369T///PPP9Hz66aef6Pn4448/+uijD/V88MEH 7+upV69e3ULq1KlTW0+tWrVq1qxZQ8977733rp533nnn7bfffkvPm2+++Yae119/Hf31V/VUr17d Vk+1atWqFvLf//73FT0vv/zySy+99B89L7744gt6nn/++eeee+5ZPc8884yNjU0VPU8//fRTep58 8skn9Dz++OOPPfbYI488greMDPNyxnkZbitGwzAzUxO2zeq5z2nQgfWTA3fPCfJY7uM8/rTX6mN7 58MwvdaNhWFezb6ojJIZJimK0oIIajBiolBdUIzKA+TgTcRHBnNJBaXnIBOTNAsYFUWqR5YhpCBh LiaxIKBZ5kF5Vf2mkKuQW6uEttzU3CLBEcOycktQCe0IoINAqPYaiBkGqEqiEuWbQsdQTBSClSKz yOPWplWrQb1/UnWFOe5VwLgupuyM9l4d54GDH3Ipzj50TWxm0gOTcAzddDI5NC05Qb3jHPro/kN7 XM/oo2c5+CAL39AebJgaNcwuXXT9FdDHfo7T/vDl7hGrPaPWeeu+hLly77GpizcMs/+zZ79f0B/t 1W+g3ciJfy5Yv2TXMZRBSZSfvy+sy7C/Hn38adTQpUs3UanGwL7/n56HHnqocuXK/9Lz8MMP/1sP up6PPvoo+qAAnVF0SdE3BeikorcK0G1F/xWgI4vuLPq1AB1cdHPR3wXo+KIHDNAVRocYPWOALjK6 ywD9ZnSgqSeNPgo61gA9bHS1qc+Nzje64AB9cXTKqXeObjo66wC9dnTfqR+PPj117tHLR18fnX6A 3j9pAHwAVgA9APAEEgaYA/wBIgFgFKQWcAzIhq472aQJ9AMeAhsB0BL4CYCowFjgLQACA5MBUBq4 DQwHQHXgPADyAwsiI4IakSNBlqBM5E6QKLIpaBXkiiwLukXeBQGDhul71/0gZmRosDU4G+QNDBo0 aLCeIUOG2NnZDdUzbNiwX/UMHz58xIgRv+n5/fffR+oZNWrU6NGjx4wZg/cdeqmKRk88AVml/x0A +CqKURqHgv59oMTQMCGxWARgO2GzpLXwWxJdAOmF+gI4MGSYrBh6jPUC2DK0mfwZIg2dBvBqCDaZ NpQb4g3Q3wWwcQAth5/D0gF0Hd4OIPAweQClh9jD8AFUH8IP8wfbt2/foWfnzp27du3aXQj9y2Dv 3r379u2jfyW4ubnRPxcOHDiALjv908HT01P/Xwgvb29vHx8f+veEn58f/cPi0KFD/oUEBAQc1oND FBgYeFTPsWPHjus5ceLEyZMnT+kJCgrCkaT/mAQHB6ODDkJCQkL1hIWFhReCYx4ZGRmlJzo6mv4j ExsbGxcXd04P3pcEPYmJiefPn0/Sc+HCBf0/eZJTUlIuXryYqictLQ27j7eMDDMr7ZyM/30Pc37f NY66ge7a7791yGVqaIBLxNFdvhv+OLp7rn4Mc5Ic9qQozV2yTDkE7RBvnIXmXCwGDRzY8NNP+Rcv OTjKLPCJa9O6tfgEWgaum8I3tAcbphYN85dfBuOaV/lfDw+ctHT21oAVHpFrvHRfvNzsF7P1kO4Z Pzt0z/iJ23k4Dq9II8flUAzmogxKojxJpt209Q//+zFU1aPHT6JqLYHGI5oRoyXQ4N/Uj1yBEfqR TGT5VKpU/bnnMjMzs7Ozf+rW7YMqVTCXxqjh1VARFSrDhL+98sILQypXfpEtokKBNwtvNBlmxsUY GUrD3Dqnv76xVPqxV6fJ9gMP75iZGHYo8vhunw1/wDAvZySqgg2TKRLHqVPr1KzBesnBUZaBT1yb b5onJSWJz6EFaLmjyIapOcM8qH9ICRg6bd1it7Bh9n+Om+a0wTd6i3h+bNzuI3F7A8/tKwykkYN8 +VDZtTrJjFi8P3zu3tABk1c89JDum5zr168XK9AMbJjaBK2dvn45c+ZMStAwZq9//7tXr1713nyz /5NP6gpVqkT3xMIwachLicowP6pXb9SLL/auXPkxtogKhdIw05MjZPhtdJCG6bbUrmYdcVcqCDvh eXTvvGC/DZfTzx/ZOTP70jlVsGEy5kEHt0qVp103OKu6vxwcHGURqRfFR9EC2DC1i42NjWgFmuHD Dz9DT+Xr9n0WuoZNXbWvV98B6wv1ctdhnVu6Ho3ffyz+wLF49+O6V6SRo/PMw3E7CiVzjWfUMvcI 1DB7d8j3A3S/kPn++x+JFWiGtDTxg8WMpkBrf14/RLmy8NdKyDD/QqpSpT8ffZQmAd0Q26JFC/39 lWrIML29vd947bUOL7yAih6vXBlLsUVUIJSGmZYUJsNXYZj0ayXbnEbrG0Wl08e80pJCQ/w3+26Y mJkcnXkxRhVsmIx5khIS+Ok+HBz3M7KzxaexKNgwtQuu2aIVaINFixZhl22ee3nO7rNO+8N/HvLb VKctm/10egmB3Bd4Dj4JsfQ8keBVGEgjB/mYizIouflgTMeOHZe7haCGeXtDp+88+2SVF1Dtzp07 xWq0gY2NjWhGjJZAU5+Ev7sN8+d//7veq6/27NKl5xNPSMMcOHDg2bNnYZj6r/KpgWEOHz78sX// e6h+kSb//nezhg2xFFtEBUIa5sWEM8pQGmb0mf2JUYcjju/+/edvO7ZrfC7sYEJkAMLbeTwMUzny KYMNkzHHhSR1f5eDg6MsI+m8+DAWRXR0tOg6aA82TG0ZZrNmLbHLnYf+udA1bIqTy8Dh9ht9o10O idFLaKTH8XhYpc/JRN9TiX6ndK9IIwf5JJkoifK/DB05Y/U+GsactTukZa/fUe1nnzUUq9EG2GXR jBgt0aFx4xV47xWG+cETT/Rs1y4tLe3ixYu2zz/vozdM+aTZ6s8/P2fOHA8Pj6ioqNjY2ODg4K1b t44ePbr6iy/+8NprZ/V62eFf/2r3/vv0ywdsERUIaZjJ504pw9AwU8+fzUiJPntwo5fz2OMHloSf 2O3tPA6GmZYUahhsmIwpcjLS1Z1dDg6Oso2koJP2o0eLz6RZtDwUwYapLcN87LEnsMsOq30Wu4X9 Ou7vSfPWbj4Ys8M/ds+Rc25HdXrpfTIBVnkw6DzikP4VgRzvk4mYizIoifITpi8eO3XRSo9I1DNn T+ifW089/O9HUfOlS5fEmjQA9lc0I0ZLuLi4PPMv3XePpWFOmzhRfL0yNXXu3LmNCocxETmVKq2u VKnNM8+8/dRTDz/00L8eeqjKI498XKXK0Oee8y4s0/vhh7+pVWvPnj1smBUOaZgXYo8pQxrmLoVh ZqWdy05PPB8ZGLBjhvfGPzxWj4JhqgY/ZbBhMsZJOq/q7HJwcJR92Fat6urqKj6VpsF5W3QdtAcb poYM083NDfv7n6pvzd0b6rQ/vHvPn5buOrr1YMzOAN39sQeO6W6O9T2p00v/0+cDzohAWieZJxMx F2VQEuUXbjjwy9DfV3nqHiqL2qbtOPvMC9VQ+enTp8XKNICWTxwaZ9Ik3X2yZJixsbHnz59PUVC/ Th36PT75pFlTAfms+cgjjd55x0v/e5hsmBUOaZhwSGX4bphozDDjZEQE7vBaZ5+RHJ187oTRMGWY uobFaBK0N6dFi0L9fFU9XQ4OjrIPp2mO3bsV/Vt9+OSKfoP2YMPUkGGOGzcO+/tajQ/m7Q11XLO/ 38BhGwpvkXU9qvv6pfdJ3Z2xh4J0Ynn4TBIF0odOn0c+5qIMSqL8Vr/ojh07rdgfuuSA+Crmq+99 gsr37t0rVqYBtHzi0Dj0QGalYYrvVurZsmVL9Sd0Nwv076/7mYrvH3poc6VKYZUq3dZb5Z1Klc5U qtRX75aNX3vNacYM+j1MNsyKiDTM+PCDyjBqmBkXo1Xhu9EhKTrQaPAYJmOIbbVqbJhlExPG6B7N NWzwoKijR1SzODgQSUEnqzz9tPhkmgatSPQbtAcbpuYMs3nXwfP3hf0+ZZ791MUbfaO3HdI94wfe qL9FVmeYNIB5JDiJgoYxke+jv1EWJVEeS/X7xW7eJt+lB3Q/jAnD/LBpe1S+ZMkSsTINoOUTh8Yx NEwVHb/7DgWQCAsLq1WrVrPatd94/nnkEG8///y3DRsuW7YMi9OvlbBhVlCkYcaFeCvDqGFeSo5Q BQwzMdLfVLBhMko2btxYp0YNVTeXw+qxZvGit958s2uXTvv3bhk6ZCA+d+yZZRMVzuptq/7XyclJ fD5NgD0S/QbtofUusp2dnWgFGkBhmKHDxjtOXrBhg94w1WOYJgyTvoopDXPoyD8cl++Shvl6bd0Y JlYhVqYBtHzi0Dgqw4w34NChQyhA6RYtWoSYRmmYWOTxSpV+//33lJQU0ciY8g0Z5oaVM6LPHFCG z4Y/Cg2zjzRM1eN8EDDM+DAfU8GGySixHz3afqidqo/LYcU4tG9vi+bNP/nk4x3bNmRcjKIICz4y 1G4QPn3smfcupNUf2Lu1Alm9JTfKYl9Ev0F7aL2LnJ+fL1qBBpCGOW9v6JDRk/5e4qK/SzYGhrkv 8BwM0+tEAkxSfg+TbpGl72EiH3NRpvBxsjGjJ8+aOGcN3SU7befZrzvrTsGaMkw7OzvRjBiNoTLM OLN88803Z0yjMsy1lSq11v/YpmhkTPmGDNN5+dTIU3uVIQwz43+GqXqQDwUMM+6sh6lgw2SU8C2y 9y4unAka/MuAZ599dvbMaZczEg0jMuzksKFD8Blkz7RuSKvfuW1DZmoMRXhw4NChg8v/0bbkRlns heg3aA82TM0ZZrOug+fuCR0w3N5x5R5nn+gt+if90E+VeOp/p0Q3jKmXTAqkkYN8zEUZlER5LOUw e+WoKXN1T/rZE+q44+xXnTRnmFr+IV2NozTMmKKAYZ4yi9Iw6QlAQDQypnxDhrlu6Z/hx3cqgwwz R2GYqp8zofDd4BB92tVMsGEyREBAQJ2aNVUdXA6rxJypU+GWQwYPTD4fffVyqpmIiTw7bKid7vxs UAlHceN/Vj9r2uXM84YRGX6q/Fu948SJSUlJ4lNqDBcXF+o2aBA2TM0ZZtMug2fvDuk3eMSMtQfW eUVt8ovZ7h+7+4i4UVZK5sHCnyqRekmP+UFJlMdSU5e6DB0zeZFb2OzdoX9vD/6SDZPRDErDjCoK GOZxsygN8xv9MCYQjYwp35Bhvv36f1cvnhgSuFWGz/oJesO8IA1T9XMmFL4bJkac3GUm2DAZwsnJ qXuHH1S9W45Sxp6NGz755OMWLb457O97PTfTfNy4fuVKVsqRA8uaNPkaH8bxo0ddjo5UVchhYRRa /aCUpJjcnDQzERsV8uuwcmz1cTHiI2oCLXcU2TA1Z5jV3qozY1fIgF/t/1y2c7Vn1AbfaPrBkj2B up/EJMn0PqmzSl/9K9Kkl7ofw9QPYG49FIOl/nLaajdmyoJ9YTN3hUzZFty4o+7WeTZMRgsoDTOi KGCYgWaRhkmf0C9r1dJdTZkKwoJ5s//78ot4y1o3/WT/trlnAtYjYJgHd04hw3RbNjTIexUk0zBg mGHHXMwEGyZDuO7dy1/CtGKEHPLr3qXzW2+9tW7t6vzrV8zH7Vs3ruddjg/zGzty8DPPPNOrZ3e3 PVt6dO/6avXqS+fOVdXMYT7+Z/UBftfzsswHDv6V7JRAjxVk9eV0MDM7W3xKjcGGqV1sbGxEK9AA 6MviI/rIY09OWn/k14mzRzsuWeERqR/G1D3vZ+dh3b2yrkfjDxzTeabHiQSIJV6RRg7ydffH6p/x g/LrvKOmLN4yZMyUuXt0P4Y5aeuZRtozzLS0NNGMGI1Bhvn666+vWrUqtChgmP5FAcOcOHFivXr1 2CIqKL/9OuSh/9PRr3vLIL/VMEzvreN1hjmvzz6nwR5rRvttnhwWuD0+4pAyYJghhzeajwfSMM+e PYvdee2118R0MenXrx8WB+7u7iLrblBg8uTJYuJuaNWEqTKWgM8+ajC1AVYnJyNd3a/lKEXgvXNw mHjr5nXzcfv2rfzruZcuhM2eNhHN9Yf23/v77c+8GE2xb/eWRo0aNmrYcL/LFlX9HIahsPo1N29c NR+3b+fD6hMiDo0bPURv9T089+8onw8B0n02TcOGqV3QWEUr0AYff/w5dvmVV2v++veyQaMmLTkQ vsoz0tk7arNfjE4yA+L2HDm3T++Zbkfj9+tfkUYO8jEXZVDS2ScaS01csHHImL9m7gr5a1vwhM2n G3TQnGHa2NiIZsRoj3nz5j377LNo8/Xr1z9w4AC6raaAYfqZZf78+Y0aNUJVNWrUWLFihWheTEUj LCysQ7s2eB9fevGZrm0+nzm+s9ve7X8NbRUauM1/u6P7qt/3rxgeuG9eTLBHXKg3hc+GP04fXGM+ YJjLZw+t/2ld1FyeDRNNHVuokkbSMEOTVBamMkZp0qQJlVeiLG9UEelXf4D+8/c/n5SIcgqwJahW TBRChQ3zCSyCubSFlDaESlqHtDRVv5ajNIF35+aNa3fuFBTcvmk07hTcunXzRm7OpbWrF3/4wQdN m3ztune76vE/FEuc5r/6avUfu3cLDTikWguHMnDMHRwccFTNB6z+Zn5uRnLk7OkO+GQJqy/HDwFK iooSH1JjREdHi06D9mDD1JZhJiYm1qhRB3v9iu27H37y+SLXsGXuEashmT7Rm/xiXA7F7PDXDWbu PqJTTQqkkYN8zEUZlER5LDV+3vrBY/5y1A9g2m8Mqv/DAFSrKcPE/opmxGiVgQN1/1gBHTt2PG0C GKa3CZYvX96yZUssXrVq1Tlz5oiGxVRk3NxcP/1IZ4OSDStnxAS7n/Je5b56pPvqUXhFGjkIGCYE 0kwc3r+odw/db6u+/PJLRf7w2v2CLM6oTBrNBLSIMh+TyBQThZbYr18/MV2Iu7s78gHUjhJGDZCU TyWopjZGVqXcAEAjpUYtF0h3NRzGlBsppq1C6kVVv5ajNIF352L8mfy8q5BMaKZh3Mq/7rZvF8Ty ww8/3LRxbW5Oqpm4kp0yfry97h03WBGHDByf3Mtpequ/ZTTu4O/mjbwrGc6rl3z4oc7q3fZuz8lM MozI8KBy8hCgIh8nq+WhCDZMbRkmiIyMrFVLdzMeaN75l0VuOslc5Rm5zlv3nczNB3Weuc0/dnth II0c5G/01d0cS3qJpX6futTuj9lTXILHbz49cv2pz9qxYTJaJD4+vnnz5mgMVapU+f33308aAMM8 YMC6devat2+PpZ566ikHB4ecnBzRqpgHgv16ZsyYgbd4/YppUUGuiIiTewJ2zXRbNvTAiuF+W/8M ObwVhnncY7GpcBjT7z8vvoAahg4dmpaWJqouf5BQKf1NjiIagrmkfxIUJsdTuiLZnWqIUqmXmJRr MZRM2hig1D9Thglok/BqZssBCijFEhuJHOUqCLmdYtoqsGFaNegNmjPzr+tXs+/cvvXPnTuFofOf k8ePdezY4fXXX1/itPB6bpb5uJWfl3c1I+L4Tt07brAiDhk4PgmRAXk5l4xaPY787fzr+113N23S RG/161SP/DGMcvIQIN0GmAZzRV9Be7Bhas4wwaVLl3777Tfs+/MvvTps2jro4tID4Ss9Itd4RTnr PXOjn25Ic7OfbtASaeQgH3NRBiVRfu7e0MFjHYc7rvpjy+nRG04NW3PsP6/VRoXjx48X69AAWj5x MCp8fHxq1KiBJoEep5OTk3hKrB4YpquCrVu3du/eHSXBiBEjzD/onKnQQDLxLr/3lu2WNTMiTuyi CPJZ7eU8dv+K4fucBsIwA93mGMbKOcMb1P8Qy0KlfH19RXXlFalzhHLQz5TUqfLJ65Q+iVnIQTEx fbe1iizF8KPhaCdqUI1JmjFMlFSuy6jfEmaGLiX3wjD5p0qsG/QGvfjii4N+6X8t9/Kt63kFt27C fGKjw3/u3/+ZZ55xdJyaf/2q+biZf+3GtStpiWdPH1zjt0PXPlVr4VAGHfNZ0xzyLqfhaOt8nijQ 3aussPpF1/Oyiwwc/ytZyaf9dB9q1YrKOHQbYBrMFbupPdgwtWiYxGefNcDug6qv1+pqN2n+7qBl 7hFwyNWeOtVcWxhIIwf5mOu0P3yha9icPaHTd57tPWTU7/O3j9kY1HvmTtsauq93vvHmu+fPnxe1 awDssmhGDKNn3rx5Dz30EBrGp59+umPHDnpUbPPmzXfr2bVrF3quTz75JAogERYWJloS8+Ayd/aM F56zwTverX2TE74bQo9uozi8e7brksE+6ycE7J2uDK9tf/3YRXfjdHm+LVYFTIx0Dput8jdTUke6 KPNJyZRqikkgFZEmCcqRoBIxw+A2V0CuaAbDRYCFhkl7pwKZ98IwdbUZdG05Shw4nuvXr58zZ8as WTOesbGZMH7chaTE/Nwc5NuPGZOZcUn5zUCjUXArP/dy2vnowyFHNh33WMyGWWTg+IC333rrl5/7 5F3JvHU919Dqb97ILTLoIUDxob6BbnM8No6874ddtwGmwVzRP9AebJjaNcykpKSff/7lqaeq4CCA hyr/6433Pvq216+/z1oPmVxeGEgvORC+WO+W8/aGztodMm3H2V8cN370Wf0WvUfVbtyOFv/PS/8N DQ0VVWsD7LVoRgxTiI2NTd++felD0a5du8OHD8Mwt2/fPnjw4JdeegmZHTt2PHLkiGhDjAZITU3t 31v3JNjnn3lq4qjeZ49skqH/UZM/ZYwb3u0/Lz6PkuX8tlgV8DHIoTRM6WBGIY0kLcQroEooh9Iq L9UtpkeOWKqgZQl7e93X4QjVMKNR3VUqqLRNWpGFhokaaBYtxYZZIQLHE12gBXP/btO6xaOPPvrY Y48hZ8fWzXjNzkjSf1dQ/ewfGbqvC+Zfy74UfyEmMCZ4PxumhYHjA6sfPXL48WOHX3nllU4dO8RE ReRf1Vu9vUVWr3u0743cS0lhUUF7T3ov8989lQ2zPKP1LrKdnZ1oBRoGV8T69XWPspRUrvzwM8+/ AuH85OvvW/ewa9V9SMvuQ1p0G9Ks88CanzR97uX/Xc6J7t1/lNdm7YAdF82IYQohMQgNDaXu5tNP P41L6Ztvvok0fSGTGg+jNXx9fb/4THfj68d133Je6nD60DoEDNPH5Q/E4ql9v/hM9/X4Jk2+Lv+3 xarAFQSWJQ1T5CqQVqaalCCTRjVRFdJkfdLcSoC+VosMk6Dy8ipmSmVRQG48G2aFDhxPnK5XrnDq 2uWHdetWtW6tu3Fg+5aNeF2x+K+tm1bfKbh1B6i+Lnjnzq1bNy5npV3OSExLCkmKPsKGaXnojs+V K3Xr1Phryvj+fXu//LLuX675Vy/jNT0lSnewDZ79I0P3Jc0b13Jz0lITzsSFeIUdc2HDLP9ovYuc n58vWoHmOX/+/KZNm37++Ze33noXHwnzvPDCSx988NHbb783YsRvwcHBogqNYWdnJ5oRUz7Izs5G M169enVgYGBcXNzUqVP9/PwuXLhQlok///zT29s7KSnJwcFh165dERERVapUWbhwYXx8PHLkrPuV iImJQfeXHyxklOTkZLxfs2fPdnNzS09PxxHbsWOHdRN2dkPQSNAkpjiMS0tL/aVHqxVO01NSkpEz fPjw1NRUC+spWQINEg1A7K21IfWyxDBJJgEKAySQQ2UgaSign6n2w2JhtIbiGqYcw1QaIxtmeY7I w/5xxwJTQ4JV+YaB45kSf/rmjWtBJ481b97kk48/GDVyxLXLGfr3Tce82Y438/NgleLq8s8/OgPC AnnZuZfTsi/Fs2FSFOuY4zD6eLtXq1q1W9dO3p7709NSrudkIX/pvD82rF1080ae4pFL/wsc+Ly8 KxlpienJ4cmxx9kwKwpsmGyYRsjKyoI37tmzZ9GiRePvBpdPf39/UU7baPmHdMsVuAAlJiaiA12/ fn35EB102SnBKLG1tcXroEGDoqKitHZbuxnS0tKmTJny+eef48g8wC0H736bNm2wg4GBgfHx8WLn rQTpFpDeaBQanyRQDDImRY5mkX9iFmUCaaRFIpeiSTJMUwOSANusLC8Nk7ZfzmXDLM/h5bJlUO+f PqpXr8rTT78IXnjhiccfx+H6tmWLpTOmpwSfVpWnQIGECP+0pLD8G7kwmPhzUWPHjDp65KDubatU 6ZFHHqlbt86ggf1vXNM9zuf2rXxIzo1rOTfyLiPYMEt8zBOjDuddSS8oKPD0dO/wQ/sxo38/Guiv O+J65syYknv50m3FQ4Bg+Ldv59+4fgVLXc44Xz4N02muuV8ac3FxoX3RIGyYbJhMCWHDLA9kZ2c7 OjpOmjSJlbIEwMx5PBM+gE4AubcZhg4d2rBhQzFRamBNxaqtc+fO2AAgpksHPizdu3fHXotDUDrI DMmvyPFIw6Q6SiujSZRRFpbIYkDanQqai8VpkhYhk1RCxSif1iU3hlA5pL74/wyTJmW1SmOUG4lM Nsz7Gytnz6r57rvvvfuug4PDkSNHMjIyxFXhn39wxNauXfv9d7rfkh01eJBqQQTyYZgnAz0iQk7k 5qTBM7FUdmYq8tevX9+ieZOdO10++eTjp556ih4CdPVyat6VDAotG2Ypj3lcqM/FhOCczAuQxuws 3bKXsy4hHzz88MPNmjb5ZUC/vKtZkEwEzD//GpQ+G1GeDfPKxRT9Z9Q4Wu4osmGyYTIlhA3zvnP5 8mVfX1+6PjEloHbt2s2bNxcNWpMcP368WrVq4nCYpnr16nl5eWhySUlJCxYsoIcDm0csaQzMpQYc GBhIngn/gUPSXKNER0fTImK6UiUsSM5piIXu2qBBAys+T4jUi6RRjjqSs0kr0xfUGSkVUBkmWZ9h vkRWqzJDQJMSyiyuYWLDAHkjkMJp3jBV3CPD7N65s7pfq+1o07z5xx99hENNnwtT4APbo0eP995+ e/NSJ+XieHdiQ/3mLJw+a9GsrEvx2ekJiOu5ujs2YU3zZ08Z0P+nF154/l+VK9PTv7duWgvJlFEy w7wcHXnKw33rsqXYmD3r1vpu36YqUM6j9McchnnEb6+3+25IJsX1PN33MI94OUPsp/49ec6cWTjg 9BCgXIXVl9gwy+KYs2GaQOuGaWNjI1pBhQXXM/kPXQuhi6uYKLwA46yBa3CRVeECjMJ4FdMaBp0z 0YyY+0F2dvaYMWPMDz1BDJydndE7p3+1QhKQRrdedlUJS4p5eXkhEyAhsswCYaDyAE4icu8GpiFK ROuuvkBMKMDqUEy1wUBuDzAqJ1ipmF1YuSkCAgJEm9YYFy5ccHFxEUfBLEonxPGktHnEkneDlqZc PDg4GDl4p5BGq0MjFOUMkEuJacUmGYJZolBR4ExurZullYYJ6EpBFxSVYeJaoyoMqDygpi7dTyK1 TXmRkp8L1SWJMuniCJBGSTFPj1HDBFgLlccrzQIohhzaWkPDNLwayk0V01YBvVhVv1arsX/Thuef e27QwIGiuVvAjh07qtvazp7kICvBu5MQ4b9z65rFy+alJ0dlXoxB5F3VfQ8T5WMiQ/r26fnr0IGj Rg7/5KMPkLll45qczCQZpgyz7TffyFXISAo6uXDqX82//ur//u//3nj99RbffNOmdeuvv/qqXt26 jz366JcNGsyc+EdWVIRqqXIV1jrmMMxN65xGTLYPDw7EMUSQ1Ycd35mVldW/f98F86YPHjTgZf1z 169evngl+39RLMMs02POhmkCrRumrmlWZOSVjK6UctIQeX2lMrhY4kpJOVRAXjjlRdcodPU1vKZK DLvChshVV2hsbGxEM2LKnIKCAjOtnUDHncadDFFKl4XFZBdfmWkeWW1SUpLIuhtZAKZBOTRpFNiv 0iTl9gCjm6Q0EJFlAlj6okWLRLPWEspftjBDw4YN6TDi/UJa2RIMke+pWFgBzo1yLt7NoYW3vCpb IDkn5StBzVRATFvJMMHChQvF4SgdhtKISTrVy4sL5QNVYXnVoEmyTdWViAoAfPBFlqJmoMwXWfpj brlhojaSRqBcO2UaGibNNUSemsS0VWDD1MeWZUsefvjhTZs2ibZuMXjjqv73v/P+nEL14N2h72Fe uhAuIzdHd8dmbIhXTmZyQcHt7OysaY5T+/TpNWbU77DKrLRzyjBqmJ06dhzwUy+5tYip48c9/dRT P7Rvv3nz5hs3boitKSQ7O9vV1bVjxw7PPvPMyEEDlQuWn7DiMacxzKUrF0aFHcu4GI3Iu6Kzehhm SsLpjPS0pUuW9OjRxf+gV2b6xatZyTkZ52WYMcz7e8xDjx8TH1JjyFO3BmHDrNiGCehirLyum4fK y8stXTvp/7V0XVT+79YQo1drJdRXMFqJvDYjIbIqMtgR0YyYMgfONmnSJGpORkH3XRQ1Bk76xSoG 5HVCmWmewMBAWgQY3rioXDUcgzLFtAnIcKik6rplOPxluWGCKlWqWP3RL+WctLQ0801IIg81mZuc pLkqjM7Fe618v9B6UZUSiKWYp3+XpXzi7aYCNLoOaBIF8Eo5mIXKgbIMLW4Jjo6OVrlXlk7vRq9E dFFQ/l9SWdjoJczodco8yhoohySQrllGIY2kCx8VpnyjG0PbL69iVN4oZi6CJYcNMzY63P/gc88+ 6+bmRu28uJw+ffrll17a6LQYVeENgmFeTDitjKuXLyI/Msg1KeZY5sWY69dybuZfy8xIx7KXMxLT UyKUYdQwb9269fnnn08ZMwarOH7ArV7t2m1atw4KCqINMEN4eHinTh3rf/Lx4b175P6Wh7DuMafv YV6C2BdGbk4a8mGYCZEBkPy83MvXrl3bt3fn6pVLYfWZqbHKMGWY9/eYV3n6afEhNYaWhyLYMCu8 YQLsBTBjfRJ5daQLNq6RZq6+Rq+gbJgS7IhoRkyZ4+DgQG3JFMouOzrcclwIXXbImBwztLAYkIaA hMgqCnwWaBEgHVLi5eUl5v3zj1yvmC6UBGwGKoGQiNx//pH36MrtIZTySUgDASLLNBo0TD8/v9q1 a4v9N43yMJL4qY68KWhxQvm/Bguhfxko/w2hBFslNwwJWothjoWsXLlSHJRSoJRGQp7wgcrZZGG6 Ehm9oNClhCSwSFBSXlaUxgiMXrOwalOVozwtS/UQcvvlTqmuj8rChJhhLUwZZtL5iIsxjqGbApKD k7JTHcI3eCcHldtEWFqca6RXTsI59V5YFi2bNpk0aRI18pKxY8eOGu++i6roPRr0c8+Qk15JMccp Th7Vfasfhnk++qin2/bYqDPy64LZl+JTE8+qwtAwsQqcSKtVrTpq0KAXnn9+3rx5tF4LocuE6wZn 5V7f37DuMYdhpsQHKSM1ORb50jBzMpPzrmTczNfd05GjG7SMuDuMG+b9PeZYXHxIjYG5Yk3agw3z QTBMXDtVl09TyP/FygReAV2badJ8VXRhNlMGs/RVmkN2BSo02BHRjJiyJT8/f9q0adSWTCFvOzR1 hyphYTFQAsMEsn6lrBJyxEk5i3KAUhKgjiJXsXZDz1FtmPQNILLMAskULVsbLF++XOy5adD5EEdQ T4kNUyWKaBWoRAkaA94vIP/vQP2esjFMb29vcVCY8kqdmjVV/dor5+Lco3zHxG5uEzm/0smfK0TY nhmN16CM2DMXo9S7U1QsmT6tedOm1MJLQ+dOnZo2akQt//NPPnji8cd6dmu/fOHUiNOekSHHkAnD DPTb3aN/rw2b12RfSqDISo1NjjuhCqOGCQ4dOoT0li1baLJYYClo0vEDbqrdvy9xL475oJ9/DDnp kRRzlOKg915kkmHu2e7s73tAafUXE4JVYdQwsYr7eMyxXvEpNQZtnjbRehfZfMuoWBj+D1UF/bcY oCREsUmTJiUwTCpvdIhSa+A4iGbElC3okTdo0ICaoimkvwEzT+m0sBjASqkYEiLLApSDV8rv12Fd Iveff5T/lBFZBpIgco0ZpnIYVjlSKn0DiCyz2NranjlzRjRuDYC3Xuy5aVRjj2SYeO+QkMgRZjFd CNUgwVIQS6xU+R4R9B8EzJXjlrIMZuF9VL6VNIkyMhMJKmyYYyHp6enioDDlFbxNqn5tcnZagzBH pb9VoKgSNGxO1E5IsmqnzMRH778vW3hpUJ7AX3n5xdYtvhz1a98Gn3+IyczUGLzCMOPC/FeuWuS6 d0vmxWiKwADvxMgAwzBqmKUEH/8a774bf+KY6giUfdyLY16rxtuPPfZoz27tli38KzzIPT1FNwuG GX3Wd9bCmbMXz85MO5d1KR6RcTHmQuxxVZgyzFJSmmOODRCfUmNYZfMqKNrdc8J8yyj/0P0/QKl8 NMxoVAKlUgIpnKYwHGlUSqzIuht5B5F5HgxBxY6IZsSULevXr6eGZAalG6DvbtitJywsBqTRKS+W RQJ7pKWA0iThEpSJlYosPZQJVJIgco0ZJkrKgS/UJj1W2TOgHPNo7UbZ1atXiz03DUQORw9HlQ4j JpWP8CXkXDGtQNSif4Qs/S8DhaGaAA1PvlMoaWoWgUz9GnSILGM+aZhjIQ4ODuKgMOUVvE3KTu3G CLfaIQ4qbatY0SZy/oXMi8qdMhNbly398IMPqHlbBRzPoYN61nj3jTdeq2ZT5alB/bsc9nTOuBiF fPoe5qULYcpIOR99LtTbMO6FYYKGDRv2695ddRDKOO7FMQc133vz0Uce+aBejffeeQOTmRd1Vk9j mF77t23f7pyREkWht3p/w7gXhglKfMyxAeJTagxrbV5FRLt7TtjZ2YlWUGEhUZTOJr2RvmGCV5XO kSUiU6mLFo5hKrvIWFzkKpCGaWinBNXAhsmUhpSUFOiQvqGZBFcL2fUn0MVHz1vVd7ewGCANAEpz sARZP8xBZFWqJAe+lJmAMoFSEqSOAsPvYdLWksAAec8t8ikHUE6R2Nvbi8atARwdHcVumwXHU/6b AIYpD7slUA14d+jtJoeUbxa99QsKb8SlcyPNQnllC1S+ldgGVaZsKoY5FsJ3yZZ/8Db9r1ObdP7P c7tUwlYRo9rpUf/bKbMxrL/uN1SpeVuFLVu2VK36ys+9O3b4rslTTz1R6z2d7aQnR+CVDDMl/rQy zkUHR592NRr3wjBxHnjkkUdC/HxUx6Esw+rHHMfH/vcB3Tu1fvTRR96v+967b+vGQjJSIvFKhpmW FKoMWD1k0mjcC8Ms8THHBohPqTGstXkVEa13kfPz80UrqLCoDBNpAmnpe2SbBPVjpB/SgKeFhom1 oAC9Gi1maJhUJ15pktb+YBimnZ2daEZM2eLn56dvZUWA3rzKHgFyqBFKLCxWYsOESNCCqJNyoLWU A1RrEbn6tcATgFJpUAOWpZIyn3SCRtsIqhP5Ytpiw9y/f79o3BogPT1d7HZRyGOLBIRQ/7bslm+r CuRTAYBl8X7J/yY4OzujBrzKHC8vL2p7eDcxC8h7nlGG1g7kvw8IFEa1qJ8maUXAMMdC+C7Z8g/e JtmjDU2OqLj3xyqjdogD9kXuF2LO5ElD+vdr0+Kb2jVqfPT++8MH/rJ95Yq00LOfffyRj48PNW+r gOM5e/bsVi2bN/nysxmT7Tq3a4acS0lhus9DpUp9enYO8N4Oz5RxItA7/Ph2o0GG+Uvv77GgqN0a jBo16pefeh3cuWPh1L+mjB7l8Ptvf9mPcVm+7Kyvt/KIWSWMHvZPPvzAusf8+eefr169Wv+fOuze NOe3IT9+/kkdHLH05HC8wjDxOmPqeOVDgGD1UUH7jMa9MExQsmOODRCfUmNYcfMqHGyYD5RhkvsB dDFprrwtliYBTRKYtNwwpT0iLRMqDA1TpaPU930wDFPLP6R7f5k6daq+lRVN9erV0ds2FEjV3bCW FJNGh4TIsgzlLY5QCOTIYSvpnBLKNwoKoypRzsAwgepeWekbgAoUCaxGNG4NYMldsgTeNTqM9PYp WwuOGKC55JzIxxsh/xGgfBeKi2qQUwlEVNYsG4BhjoXwXbLlH7xNskfrGLpJpWoVNKoEDTuZFkk7 tX7xwjo1a7Zp3XrmzJnbt28/ffr0wYMH0TIbN25MrdTwhw1LAyrMv5H3z5074+xHVbetWrfWW2N+ /dHXYwetq3atdx595JHXX7P9a+Jvu7csjQ3xyUqNOxuwwWjMnDKiWtWXa9V6b9++faJ2a5CcnIwt qVO7ds8ePUb+/vuYMWOGDR3avGlT22rV6taqNX74r4knT8gmUeIwf9itfswvpaborf7Tjcsnn/F3 RqQlhSKfDPO/r7zUo2v7c+EB56OPImD1MElTAcN03zLpp67fYEGxglJTsmPuNHeO+JQaw8XFRdSu PdgwHxzDlHYHpODJW2HJ8agwAbdEDhmmUWQlhNI/Ka0cGiUMDZMmZUk2TKb0WD76RBgKJDmYmF2I +WIlNkwgx6DoHlc5TkUKoYTyVWAzUFJKC2FomNhU5YqkbwAqUCSaMg0L75IF0jBx+iKNJPAW4JjL NwIllXPxXqA8CuDtQxmCzJBAAeX/GkSJ6Gi8d9RC4K7K95QgocUmoQbKQYK20zDHQvgu2fIP3ibZ o03KTlWpWsUN+9A12KNWzZp+8P77O3fupAZcBuB4Xog9cT03Wzdx587ObZs6dtANQhL1P33/0Ucf ef65Zz54v+Zrr1ZFTubFmFM+K1SxcdmkLxt++uEH9fbsdJk3dxaK6eu+5/j5+eEM8J//vLhi1kzZ KkoQZXzYcXyS44Nu3boxVm/1dWq+NXrYj77u25EPw9zjsqxWjbfeeL36MzZP2w3sefzQjqzU2GB/ Z1MxYsiPTz75xEcfvu/r6ytWcC8xd8wvpohPqTG03FFkw3ygxjDliKVEaZ5IkOApzdDCMUxaC0kp kHXSpES5LkzSUgA1UwE2TKb0WHiXrAp01uVwE6DxKENMFUPXn3KQoBzLkaOLsAXUT2mgHJMkxAy9 fGLVwLAMIbdHqRMoT5lA+gYQs4tCU6ZR4rtkkYAQ0nNfgXwjaBKnOHJCWCLlmAJvEKB/OhiCWXg1 HMBE+6GzqPw/Bcrol7jLMBs2bCjzi4Tvki3/dO/cWfZoD18MUXlaxY2QS3FDf+7/ww/tqemWGdTy O3X4Nvdy2u1bNyGZMt9uYI8vPn//80/q/tKvc4fvm9V493VkZqREHj0wX4bXjpk9Ord+xqbK7FnT bt28lnc1I/Kk7gNLlZQNOHXUq1evc/t2sUePyLZheZT9YcfxiQv1SU+OunXzOiZ3btssrZ7GMH/u 0+n7Nk2ffurJ2jXfxmTGxeiT3ssMw2HMz7bV/tv++7bHAg/+OWUSSlL9ZYDxY86GaQKtG6aNjY1o BRUWpWGaAnNRjKxPhSWGKb1R+XSfItcrl5JgETHvgSAtLU00I6ZssfwuWRXK/jpsQeQaYLRYaQxT eaOsfGwPPETMVkCzAAmGGYwaJpA2q0TMKwqotWjcGsDyu2RhazjIgIaR8Q5C8zBJx1b+L4AKEziL ooyY0DuqIbQ4ENN3Q4vLliP/60EVAtkAUJhy5CYhgUwkYMI0yzx8l2wFAL3Ywh6tfegaladV3Ji+ YHaN997D/lHTLTPQ7GdPG9+p4w/t23135XL67ds3Cwpu37lT8Oyzz7777tud2rceMbjHo48+0qj+ B1PGDTrq7ZyeHOG/ZxrFKLuuNjZPD/rl5/S01PwbV9OSQk8fXGPdJ/1Yjr29/bPPPOO7fZtsHpaE 03THsj/s+pNNpY7t2+ZkJN28kXdHYfWTxw/1cV3ZrVPrxx9/tE2Lxg2/0P14jM7q989VxoxJg+rU eufrrxq7799780bulezkM4fWoCTVU2aojzkbpgm0bphomqIVVFjkba6WDwzKoU4oX5GGKUXx/9k7 D7gojv6Nv2/yJpqiosn7/lPElpjYjZrYjUmM3STGqGg0Ro3d2CsqxmDsvWJvKPYuViwoogKKFKkC ytF775D/c/zGybpXOOCAg5vv55HP7uzs7MzvZnfncffmVP0h5Vd7XP52Lm2l/3QnKEMFwMTEhHUj Qemiy9MnGvezlRfwxz6AtuqYDRTHYQL+riO3CmofXtEmAJPAkjSgyWHCmcBX0CYO21YQ4i1ZtfBQ 646sk7DUwsA7Hj5NdBVeB0oEtAr4U25Vh4nORpu0I96SLQdIHGbFeUvW8Td0v/v371O/LU1w3IMH D969c3Xvnp2VKlX6slMnV1eXnKxMpGekJ40bO/qTj+sumDlq+aKJXb9qjUTYyBvHF675c1Tzpg26 de1y/97d3JyslMSoYD/HkphLtlDs3LmzedOmCX7sG60FKtpL+dXH0g87DrpqydzBgwYuXDgvMS4i OzMdMYSrx1Dq00/q9+/b/bHD0bM2a2f8PpQmAYoK9bp9dhlp8/LfO7Zr1eKzpkePHs7JyU5PTXjm devexXX6nelHd6Qx93R6wE5SdRTh9lFhKJvzwXBA12S9oHxCHg8mkPtALcDmkZ+UekVuUFVBNm4U pU8vpXCzytZf/s1MmSnFKqVjL5ZUnkFDWDcSlC66vCVLl3X4OnhIDLgxRpe++8qfH+qYDWi/T7BM mlF9tKj29Ve2rRgOE+BMp00ctqEgxFuyainCEAG7sJ3zYamFgTtM9MzaL3/bE0gfs1MKQE+gFCyQ w5RVQxPiLdlygMRhVpy3ZHd816ZtW+q0pQy6fVxc3OjRvx09vHf/vl2NGjVCSlZWOv4GPrmVkZ68 b9+++vU/atbkU/MZv+3buuDuzXO9vm1br27tA/v2whRlZ6UnxDwP8b9XQr+HWVjGjh07YsjPvIdo 10Wbg+3atGF7liKID1z9pfOHv/nma7jKLzt1dHV1zs7KQHpGWuL48eMafPrxIvPxiOfj2wcguPrr xyx2r5vU7es2tWvVtNq6OTcH2VOjQrx9H513KYG5ZAsFj3m1qlXZSaoOY34UYexDZHRN1gvKJ7Bq qo8WC4X0GaYM7lrZuga4b1y5ciUtALZNHZS/AphMtIJ1I0HpcunSpfxepg0triBV8kskOmYDWnIC lkkz0hdlgdS7SmGbi+cwgfQxLGCpWqlWrVpoaCjr3EaA7m/J4rODYZMB40expcfgMmT/fcBSX4Z2 B2z9ZfhLtrTAP25KQf+hVem3PaUOkywo9mLbtCLeki0HVMS3ZKtP+WratGnUaUsZdPuwINeY6Mjt 27YNHTLojr1dbHR4VqbyrfKdmy0P7duSnqqcBOjSxYujRv7a4rOmSP9jocXfeXnZ2RkJcZGwl5EK D4Wfo4E4TPD5559v+Gsx7yRa9Oec2WUSdsQHHXnPbqutm1ZbbdkgdfX+7tfS0xLh6hs0aNCyRXOL ub9b71h8/7Ztvz6dTKpVXb50SV5eXk52ZmpSdMSzxyX0e5hFgGJO7dJEGVavzDH2IbL2niEQaMGY LxxlS0BAQJ8+fRB/LVhbW/NRuBSMyKWjfx2zgWI6TCA9kCYDyTYX22HK3pVlqQVhY2PDOrcRsG7d OtZszXTq1IkZPhW0O0xCy+6AdgdsXR2sHi87TH5oIM3DHaZCoaD/YpD6Ty2It2QNn2aNG3OHUGHe kn33m8bHjh2jTlvKoNs/874TqXiSlpqYnpZ24fzpPbu2Z6Yn0xkB1q1ekpoUk/8aJ/u6YF4u1tLT UuNTEiLjo4IMzWG6uLigArq8K9u7W9cyCTuqFxLgnJWZ5vTAceP6Vdev2UZHhpCr375hofWeDWkp ccgGVz9+/PiWLT5D+tzZsxITEvJyc1JTk5ITIqJDvUKfOhmOw6SYA3aWqqMMq1fmGPsQGZ89bsas IwgEhcGYLxxlS3Z2do8ePZTX9YKQDfFZqgo6ZqvYTJ8+PSxM24wFFYygoKCmTZWPJrTAPVvRKObu gNVD4jDRV/n/HcgeUaoeTu3/PsioVq3a06dPWVAEhgo+Ke4QKsxbsjU6NTh37hzrrKUL4kkOMzE2 JDUxOitDeU5lpCci/fyxrS0+a7pixdIRw39JT03MzsqEYHIyUuPTU+Igw3SYoHbtWu43r/N+okld v/6qTMKO+AR43gh/5gYnn5ube8f++p5d26Su/ttvvgwO8s3JznzJ1WdnZqQlpSZFJ8QEG5rDBIg5 KsDOUnWUbfXKFmMfIteuXdvT05N1BIFAZ9Bt0HlYNxKUOvPnz1fekQT648aNG6xzGweXL1+GuWKN 14ABOkws0xvX8Jlwm7SVkJpPQpZBE0b17Lqcgo+JO4QK85ZspRGfL168mHXW0gXxhMM8brPr7Jmj CTEKUnpqAtIPHjx48cyBZUv+aNCgwX/+85/v+vT29vJITohISYxmMlSH+VXnzhcOHuD9RJOmjRtb JmFHfMhhxkYE/uPq05SufvuGhTOnjV2zZtXAgQNGj/7txInjiQnxsJcZKQlpyXGQwTpMxBwVYGep Osq8V5Qhxu4w16xZI55hCoqAg4ND8+bNWTcSlDqJiYkTJkzAtVugF+C1bG1tWec2DkJCQmrVUv73 sxZkD7cLSzF3B6we+TNFwWTyh5abNm2SbuXgiNgEZ2tpaamjvcR5FBAQwIIiMFTwSXGHUHHmkl3a pW+/H9k1vXRBPIO8bq/csHzF5lVhwV5xUYEQnAzSU1NTL9uemjt7yrUr5ywt/zA1NVUGPz5MKsN0 mL/++uvW5ct4P9GkPevX/dSvtH+AFCA+cJhnj+/buGXts6cecIwQufonTqdh7G/fOP/9930qV678 1ltvIvHYkQMpiVFchukwEXNUgJ2l6ijb6pUtxu4wc3JyWC8QCAqDQqFYs2YN60aCsmDRokW4dguK D4zW8+fPWc82JiIjIws0mRWe+/fvJyYmsogIDBV8UtwhlNxbspODj0CdfFbJ0mOyU+6lBGCTLN0s YAfSFZnKr89tirwh21qwjg987bXXMjIy6JJemiCez7zv3L9z6erlUzFhvqTUJOX80oFe9mkp8ZHh IQcO7Fy+zPLunZux0eGJcaEJ0c+5DNNh/vhj3z3r1vJ+oknOVy6VSdgRHzjM4zY7+w0Z8MjpVlxk AJSWHIt0OMyEhIRtVht279x89MjB7/r0QuKxw/uT4kK5DNNhIuaoADtL1VG21StbjN1h5uXlsV4g EBSS3Nxc1o0EZcTVq1cLfNFRUCDt27ePiIhg3dqYCA0NZSEwVho3buzg4MDCITBg8GFxh1DgW7Kw gmfjH2uRW5rCLyOSRP5QCjJIS4N1ZBv+/ltmMmu7m6fmsh+UR1HSTTpq2KgRY8eOpRJKE8RT+T3M YA+pkhMike7zyFbh/yAlMSovLzcxIe727Wt7dm1LjFHERvhLZYAO84P33/e4dYP3Ey0aM2xY6Ycd 8YHDDPJxcrh5ITrUh5SaqHT1cJhhzx5nZqQ6Ot4+fGjP4UO79+7eAVcZH/VMKgN0mIj5YosF7CxV x/Hjx1lW48PYHSZITU1lHUGvREdH48595MiRmJiYvXv3rlu3DiliodQWli9fHh4efv/+/ZCQkJL4 H3rZ950EZUJCQsLcuXNxgxEUjVq1aj169AjnCOvWxsfjx4+HDBnCwmFk9OnTx9/fnwVCYNjg8+L2 oMC3ZOED2SWySMi8IlYp/V5KAFZhOKVmNSY7hbYCuyRv6SZI9XGoTHPcdjf49JOjR4+yIkoLOgVW Ll0QGviQKyk+HInkMGPC/JLjw9NT4rOz0pE/Ifp5VMgTqQzNYfr5+ZnWrMk7iXbF+XqXftgRH/oe ZsRzd67khAikw2E+83GICvGCyczLy4uNCVe6+lhFTLifVIbmMFnMw7XNkJeZyf4LxggRDlPZRVhH 0Afwk2fOnGnfvv306dPF+1dlC+JfLR9YfVxJ2SekJ4z5qmFoPHjwoMAfLxHIwHlhamq6ePHiyMhI 1qeNFW9vbwoIRcYYQGMbN2584MABFgKBwTPEzIzbgwLfkq3tbs4ujlpRZMbRY0yIm0PLsAtmATt4 UdyspuZmkl3khlMXVF+slckjKuDMvj2vvPLK3r172T6lAp0IH37w3tDBPwZ63Qn2uwfB0iARDtPN 6cq6TStv21/hkwDFRwWGB7nKZFAO09LScsAPP/BOUqBKP+z5If/XyiXzQwJcuJLiwpBIDjPsmUdC TEhKYlRmhvK/LRJinkcpPGUyKIfJYi4cpgaEw/x76tSpy5cvZ32hGISGhlpZWaEoYSx1RzoXhZmZ Gf22eAkxZMgQ+H/2aRUPWNbY2FjWgQRlTU5OztOnT6dPnz5hwgRx9mlH+T8u+Tx+/Fg8v+J4eXnh b9OmTRGZCtyF0ED6fzd8+k+ePKG2C8oHGMW+8Aa6zCULa8cF0yi1hTCWqsYPKWq/SMnfoYX5pBT9 OsynsQq06KLNwdaft+rbt6+3tzfbs4ShM+KD9//3Ub3a1U2qTho37IH9yYTo50iEw3S6c/6vdcv2 WO+IiwwkxYT7hfjfl8lwHCbO6EqVKun4iixXKYc9P+Tk6vsGPrEP9r0LkauHwwz0ur1h8yrrQ7tp BiAIYQ8LeiST4TjMf2IuHKYGhMP8OygoCHdc1heKSmRkpIeHR/7pY6DAy519gY5zDBYT6RFlbMqH foCeXKW1tXVqaqpCoZCZTJoXUXeQn+2pDnzQzZo1K+akJqgkCrl58yb1H4HhgEv5/fv3165dGx0d jU8KY+hFixYFBASU5oKtra25uTkcLy4IhrYAB+7k5IQrnphAWxV6l/7ChQsIDtAxpIVduHv3ru6Z 9b6AT9/NzU18+uUSicMs1Fyy8I38RVYsqNrITj6r3NIUlEG21Tr2PqXDZ1JOZDAL2MGNK20F8J+U SOl8uba7ubRAVcEtBzk/WL/YsutXX71TowZu06zEEgYHOn14U+OGH39U17RqlbeaNq6PFFga/KW3 ZO/esn3kfJN/XdDRwe6Zt72qDMRh9ujefYXFAt5DdFHphx1HARJX/8sD+xMJ0c+QCIcZ5H1n9/b1 I8cMjwjxoUmAYsL8FH73VGUgDpPH3NPpATtJ1eH34oemjBDhMJX8+uuvuPuy7lB4XFxc6D+G808f NaCHEWr9D9umbitSaEBA9UQerMKMsc2SKew5yEBGS2bVJk+eTIUAtdPc6x3pEWWgnqgkLaMJqDMt A2nrAHKyDbqB/GxPzezevRt+gH14hQdd5YcffmDHEwheBh2MdRSBQAXRPQRFROIwdZlLFtYOro9P wwNoMliI3oYl2SW99PCKvwpLJfDd6b1ZenoJm0qrfF+k0y4oHMtkR3XUwpWLX3/99cGDBp04ccLH xycnJ4fKLGlwJq78a5aX85n+fbtWqfJWk0YfIyU23B9/yWFGBrtLFabwf+p+VVVl7jDT0tJ+Hjz4 my878e6hi9Yt/rP0w474nLLZ+I+rb/SPq6e3ZP29Hvh6OEaHepMc71wL8rqlqjJ3mLKYV6talZ2k 6jAxMWG7GR/CYSqJj4+HP/T09GQ9ojBERkZev34dXVwL7DD5P8DNkiSwbS9vNTMzo0d8amGZtBqw 1NRUqWUtfYeJJqB6UqRWGQZYNlkO2ouKIR07siJKxmECfNxFe0UQTUANXV1d2fEEgpdB72J9RSBQ QXQPQREp5FuyOn4VkwMzCcMpfeQIR8o3yV6yxVaYSVrFVr6X6iu12nR56H97NG/fob2LiwvtVZrc u3fvk/ofjx1p5uF49MyhNYP6dcO5GR3qoxwf/OtfC+dNDQ1wkSopPszn4Tm1KkOH6eTk1LRJk4mj R/G+UaD8HO/269OnQ/syCDvis2LxLJhJ5uobKl19TLhyzEYOM+K5m1RhCj9/t8tqVYYOUzXmqAA7 SdVRytUzKIy35TKmTp3aqVMn1iMKw/Dhw7U8vSTYMXR2mKruSwZlAwUaMEtL5VUPlL7DBHZ2drwC aBR3mJTIH2MCajsqhoYDqcnUBd46HR0mePz4cWHnmEX9v/vuO3QVOpZAoAq6FusuAoEKonsIikaz xo35iFbHt2S539OOqrckbZL8SIkUeMtOPqv4402s8l3MAnaoTVeji0PeqFFl5vw5lLlMiI+P/65P 725dOh3du8LVfj8UpXiSPzr410d1a3Xu2Oa67aFgX0dSYqzC895RtSKHOW6E8ncRWdGlBY7Ys8s3 sT5evG9ol7fD7Xdq1Fgwfz7bv3SRuPojZw6tfuHqlROtwWHib/4kQM5cSXGh3i5n1Io7zAkjvy/l sKvGHCnsLFVHKVfPoDDelqvyww8/DBkyhHUK3XBzc0PvKRB2AJ0dprW1NUv6+28cgn9tEiZt06ZN 8Dm0CrjD5M4KmXEaUyLgNSx9hwl7SYfDgtReonqUAYn8OS0SeX7A8wCEpUB4k3V3mGDLli3sg9SN iRMnopPgtkTHEghUQb9i3UUgUEF0D0HRUPacFyNaXd6ShSzDLtCrsDB7EOyf9DuZgHvLeykB9Esk UvGnoFKnapfkjXKkzyqpcBLK55twIFXXyvXf7s3mLJxHOcuWhQsX1q1bp+VnjefNGHnzyknlyOBf /6pXx7ReXdPKlV7/6ss2KxbPdn9gmxD9nFyoqlZaTq1bx3TwoAFPnz5lhZYWgYGBI4YP//CD9y8c PMC7hxb17d3rj4UL2c5lAbn6rl06Ht2z/NGtfVCkwhMBJ4f54fvvDR3UN8DT/rnPXSgxRuHpeEST rNbMbtKo/o99v/P19WWllwqqMUfN2VmqDmxlexofwmH+A7r+7t27WafQgZCQEFgU9J4CYQfQ2WFK v5cIG0aJalF1mAC7UCLg6UVzmMhZ5GmBpC/68keyWLC0tESxhNRLE5SBFZEP26AbhXKYAwcOZJ+l Dhw+fLh58+bCXgq0Y2JiwnqMQKACLjtsSSAoDMqe88In6PKWrEwyb4ll69j75AC5J1Q1mSQ+ow+Z Rj4tUIHAjsqKIr1h/nXLDq1ZJsPg4sWLgwYNzB8X/OvC8a0d27WqW6dmpUqvN2zwUZNGnyAxLjLQ +do2mQ5u++OrTm0+/7zl5cuXWUFlwdGjR1999dWda1bxHqJWay3/7NShA9unTFF19eQwaRIgE5Oq v4/75f6tEwlRz1xv7VXVzXNbBvbrUbuWKUZlrMRSRxpz1JydperAVraP8SEcppzs7GzWLwpi7dq1 6Dq6wIrW2WFKH0LKZr6RUaDD5GXCzrEkicOECWRJf/9N3zCkdGTgJQO4PnoOiU0wnCxV8oCUkG4i l4hd+KNLHVF9P5Zt0I1COcxq1aqhCezj1EpycjI6RlBQEDuMQKAB8fOSAi3gssOWBILCoOw5L6yC 7nPJwhCefXm+H7+MSDhGaR7p27Bqn2TKXnzV9PasWmiXl3Rp6L9ffeXRo0csh4GBOC+2mOrlfGbW lBGVK1dq+Gndxi++Luh4cS3XtRPLh5r1rF7dZMOG9WzPMsXBwaFSpUqXDh/inUQmX0cHOCKDCjtc /eAXrn7j6vn5kwB99NIkQBEBTle3yrRgxgiTalVnzpyOIRkrqIzgMUdV2VmqDmxlOxgfwmGqIScn JyUlhfUOzTx+/Fh5ZugAK1dnh7lp0yaWlA/SufeToeowkZMbVJlppERADhObpM8YubWTHZ3D386V PmKlFII/kESxWEX50hdftVhNqaNGTbS0VxO8dYVymMDU1JR9nJpBZyjza5mgvJCZmcn6jUCgAq45 bEkgKAzKnvPCLejyliysHZ+qB8Rkp9glecMc0uusEH+HFpK+ByszmXyOH/5Akr6EKZ37h36ehK1g VPBimlmUrOZF2dkd+g3957+2DY2HDx+2avnZgB97ut099vjOoZWWk7t93QbBjw71tj/9F2nm7wNN TKpOnDjeoN5pOnjwYL06dSI93Hg/kWr1oj9++WUoy2pgYKBYrWqVJQsnP3lwqv8PL00CdNd2Ndee TbPat2nxVedODx48YHuWNRRz7Vd1bGW5jQ/hMNWDCwe6xYQJE1gfUSE0NHTIkCHIowusUJ0dJpD5 Mfgu2DDVF1alTxplIL/Up6k6TKn94y+myh5RIic24eiUQjVECq0C6RutvM4oWWZTURQqg9LUgk3I z48C4FGRgtbpCD80CqEU1IFVSysdO3YMDw9nH+rLoExzc3Ncy/Ly8qhwgaBAhMMUaAHXHLYkEBQG Zc954RZ0eUtWai8LCzeZvBBYSrhTOEZYR/5zJrQJqK7CWPJsMlVpW+/06dMsq6EyYcL4Bp9+/Mfc 8e53bVzt90GRCk+7I/PWLBrRvOmn3bp96+TkxLIaEiNHjDCfPIn3E6m+6tjBkMPu7Oxcs+YHc6aN dL97+PShVWb9uqLDR4V63TppCV0/tujXwT1NqlXbvHkj28FgQMz79OjBzlJ1HD9+nGU1PoTD1Iir q+uvv/5arVq15cuXw2ywzvKCW7duKQ2KbrASC+MwYbpkJpOQlQArxTa8DIwW+UOWT8VhSlelZow/ TkTJLEliKenhJOAPP5GfUlBhSgGwqVjljhGZUe0CkT4aRfWQwlaKhLT+WsDn6+Liwj7UFyDyVlZW aELnzp3Fm7GCQiEcpkALuOawJYGgMCh7zgu3oMtbsvzLkzrilxEpfSwJP4lCpK/Xcvgh2Lo6h6lF VWr9V9O4xaDYv39/gwYNWrZobjF3ovV2y7s3z/X8tk29urWtD+xjOQwPLy+vt996K9z9Me8qXHVr 1zbwsPv7+zdu1HDIwD6XTmx8dGsvFKnwuHZ47qJZg2t++N6I4b9GRUWxrIYEi7mGBxUAQwKW1fgQ DrMAyGfi4g7XBKvJukxSEvpTgT9SwmFlFcZhEps2beJejsNNHeCXDP7sTuZLUQLllFpKOEZeLHah DAS3hbCd+T5UifSBJGXj9g/5KYXnQQUoBXlQuHTfAqH8FAcsKNvj54dDoExaJnjlscCSXsBz6vgM E/CP1dbW1tzcvFmzZvCWP/zwg/jRS0ERsLCwoO4kEKiCCw5bEggKwxAzM+4WdHlLtra7ORyjXZI3 vQcrfT+WXaokX5JEZnqdlb5jyZ9hqp3UhzaZBeygVUX+z2NCtApoVaP+9a/c3FyW1eC5dOnS+PHj W7b8DNX+Y6EFSzVgevXsuX/TBt5VuMpF2OPj4+fOnfvaa/8x69977dLpN66c6PrVF82bNSnbiZQK RBnz/fvZiaqCcJiCgjl9+vTevXuzs7OzsrLQY4YNG1YKDpOA15L5TLg+2gQrRSlYoBQAMyz1mfRu LXZh65KvRMK8wU3RXgSla4FKw1+2/qIy/AkkaptfEoMfV9UNSqE8WGC7vYAMKurJmwy4v5XZSHhv NE3WogKJjo7GBwoWLlw4depUGEsxYaygyKBHsRuLQKCC6B6CIhIext1CoeaSpa9ZSr8PyS5VLxwm NiFDam4mzQAknQeIvqtJX7OEpeTpkHXsfSoELpRSaBVgGZnhb+lBqEyvvVEpJeWfWW0F+mXjxo3D Bg7kXYXrzTfeKC9hj4yMXL9+fdeuXXC1/GvxP9/JMliUMR82jJ2nKmBsyfIZH8JhFhEdf6eEYPuo TL5KsG2aHSbB318FPKcmb0bGjCDLJ3WY0vdRZYaQpWqGOz1eCGweTB0tA5nB48fV3jrKo+owpVXl 0+pyhwnnSRMU4aDcNhfWZNrb29OOAkHxQY9iNxaBQAXRPQRFROIwdZxLFtaRf5FSajIpBZDDpFl5 CD6dj1rBN3KryX/7BFaTttIqwDKy0TL3n1yvV3/b09OTtgr0zp07d9p98QXvKlzv1Kghwl5CKGPe rh07T1Xgo3QjRDjMIgIbU6tWrXyHUjC8h6k+M5RaQemsOapIHxsWymGSMZM6TCxLqyT9gRBKBDLn qYr0y5n8cNI3eAl+XBwR1dYEz8N2kwAHS1sRcwQBmVFnSgFYxtF5Cha0/76LKsuWLaN9BYLigx7F biwCgQqiewiKiMRh6vKWLHygdIZYLQ6zk88qWU6apAdb4Q9l388E9NotW/n7b7UT//BvgSInbeV6 rXO9Y8eO0VaB3sEgql6dOryrcPXs8o0IewmhjHm9euw8VcHExITlMz6Ewywi9+/f1/0tWf4zHgAe jJtMWDupWeLpyK9qk6SFwGVRIjeKUm8mfaAHyEDKHCasGj+09KEf31Gt2ZPB393l1UDJbNsLpMct EE0HhYfEsWA1peFShSwo20c3mjZt+vz5c7a/QFBs0KnYjUUgUEFT94iLi5s3zxxbFyxYkJCQwFIF Ao7Ob8nCSUodIIBF5PYShpClvnCYtIt07tnU3Exsou9kqiK1oyiZSoBYUv6Pl/AvcKp5UXZymyFj htPWUiAgIEB5p//Xv7DAksqC8ePHl041UH5tU1PeVbgWz5k9dsw/n5FAjyhjXrs2O09VwIfO8hkf wmEWkfj4eN2fYaLzyawRrJTUBALpVwrpmR52cXNzUz7gy58yh7IR3EfxdGTGMiE9FlYpp8xhIkVq WfmzR+nDT+xraWmJzACZ4fEoD4fqyVHNAOBv8yvFakXLUsimIhpYln2vkkBjUT1ZAAnEh6djobD2 EuBDDAsLoxIEguKDTsVuLAKBCmq7x5YtW0xNTX8Z+vO5UweGDhlUp07t7du3s20CQT7NGjfmbkH7 W7Kwi9I5YOnFV6kt5HCHSeJfrQQ0MxBbeQF/M5bAUaQ/ScJSX0aagclu2Cv/eTU4OJjlKGEOHz6c f6v/FzweS3oZ2logd+7cQebu3buz9XxQuCyFQ/kJTXk4K1asoJxsXQLcC3enHJ5fFRy37Ref867C FeT84D//+U+phf2jjz5CPREftl4W8I++pKuhjHnbtuxEVQEVYPmMD+Ewi0h2dvaZM2eo++qC1Lmp In2KCGTOTQa2snwSh6kWabFwiSxV8qRRujtqSInSL3zKoAwcFM425COtmAxup2V5UAJ/EKr6kjDq KasMbCTqyeODBdlzYOSXvvRbIB07dmR7CgT6AJ2K3VgEAhVk3QNXsHbt2n3zzdfnz9iEP3MlnT1p /WWnTl9++eWlS5dYPoHRo+w5L9xCgW/JmgXsgP3jk/dA0i9bclTtH1wl9qIHj9h6Nv4xUqRGVPqo U/Z8UrqJkD7hlKrSkBZmI+S//g8rpbwl5yN90MftGTcMQOrfuAEj30XLukBHoWVeIArBKg5Kq0Ca gSqDHSkbd5jS+pC5ohT8xTIhLRNIN7Gk/GNhd1rmx6IGUoF0XC0Oc9u2bWZ9+/KuItXEkSNGjhjB 8pUk/KPkbZFBTSsQaiY1mYNoyFI40rBoysPhH4dqZfCxSjsbIfv4pChjbmbGTlQVsC/LZ3wIh1l0 zp8/Tz1PR+hpHtv5BfBXqsYMzkr2hJNAosyGaXKYSLe2tpa6VrUOExmkzwC5N0OVpLaN4M85pUgd oPQRIkrGUTj8u5SAPxcFfHccTpqOmsg8OTKgVtQiXhqFDpm5TSWwqupXValVq1ZISAjbRyDQByYm JuzGIhCogMsOLTg7Ow8cMODTTz/ZuX1TlMJTVVs3ralTp/Yvv/zi6elJuwiMGWXPeWEVdJlLFraQ vxkLSZ9PgpjsFDXvr+ZLupdawUlKvSsXdsRR6HubEJa1FFWliSnG5aw2L+Cmiz9v5ClkHrh14cN9 nsJ3oVWk02qBUH7yb4CcidROSDOQG0HhlE2tw1Tmzk/hJoc8J0F5uCuWeTBpCj9WoRxm7969925Y z7uKTC2bN5OFndcNbWFJEnuGQ1M1gPSg3IBRoHieAqGjUH5eIJpGW2kVSDNQZbAjZUOVKEVaHwoR T8Eyh1I4LFXykdGxqMPwYwEsUIF0XGqpWr755pu9e/eyE1UF7MvyGR/CYRad+Pj4IUOGoPcUCqn1 4o5OLTKTRuaqNEH12LFVvl3J4XO9wtOypHywC6UXDZSG9nKXS94Sx0I6oETAzTm2Sk2s7JmwJsQr sgK9ExkZyW4sAoEKuOzgmjNt2rQ333zTctGCmDBfLYoK8Z5vPhu7iC9nCtANuE/QcS7ZklOBLrRg Wfer8dGHU6ZMYdfNF3CvQiN+8j9SG8a9GTkEnp+2AlqVOkyphQBUAiwEreZn/8dvkMeQ2glpBl4U tyKUwnfHJmXuF/XBVjoQuRQZqAll47ANElAgbzKHWykZdPRw98e8q8h0+8ypT+vXl4WdypQGmVJ4 ELgLpVUg+1woCDykBUL5eSt4cGgVSDPwUFM2RINSpEHg+XlRvM6APh2UwNY1dw9+LMpMh6AykS0/ uxwW8/BwdqKqgK0sq/FhvC0vPnl5eeg9us/3U/HoJJnelr9kSxTfYaIQGMh79+7xR6PSXy4hZF+8 xCrySx/GagH2csuWLawggUBPZGZm0n1FIFClc+fO77zzztgxo/28XOIjA3SR+0OHX4YOqVOnjvhy pjGDexb3CbrMJVsO5DDyvb6ft23XTnpnp/E6gJHgloAcAocSMeLndgI52bYXW2kT7Uhmg+ehVe5P lLl1gIoiN8JBmZSCrdJNUvND8LZIkVZbLbQXGTla1uRziGG//GI+ZTLvJ2oV6eH2c//+7SRhJ1sF qD7c0HIbxitP7eL5KSaA2i5tDuXhKVQCd9SUn0eJPixAq0CagRdF2dQ6TPpMqT5I5wdCogwKphTp B0fgWFRhKZoij5hXrlyZnaXqwL4sq/EhHGZx6dixI/U/4wHuEV4OLo6/yhujMsdP7ZcfwBYWtRYR hpMOB2BBdXkPVgu2trYJCQmsOIFATwiHKVDLkSNHmjdv3qN7N/ublxNinhdWFy+c+jIf8eVM4wT3 LG4SdHlLtrxo0cq/Xn311UFmZidPnvT29s7JySH/AGjoz90Ch4/+KYNs6E+bCNqXCpS5Du6OZKuU WVqmNAMdEdaLsqEmlMJ3V4XMDwc5AVvJB4WwrCpQS6kytJeqQeLs37+/Tq1aif6+vJ9o0epFf0jD TpXEX+7w0UBWbj7UTIBlWpB+LrQVtUUJtCO2SvPQKjUE8NK0Q0VRqDkoilLwV7qJF87hbZEirbZa +F5Y4MtsmwoU863r1rKzVB3Hjx9nuY0P4TCLC1wKOhD1QiNB+p4qAU/ItpUTatWq5erqymovEOgP 4TAFMjA07NOn92fNmx+1OZAcH1oc7di2uU6dOrp8OXPUqFF0rXN3d2dJxeDKlSvSomhVS+E4et26 ddmKQB8g2twelPlbsnoU3PJzF+f1iy27d+nycb16aCauovmdi0HXVRlS2wYbwFLzoUTuQpEi9Wbc 3eXnVUKrSKdVMi1SuyLNQNYIR6Rs3GGqggxkq4Cq+SG4gQHIrKkotch86dWrV19//XW740d5JylQ srATVAeKlRReVV5JtiEfac2lceblUAbERO2q6ocizcBDTdmkDpMyq8IjT1BOtpKPFp8pc5W0LOtj xD8xDw9jZ6k6MCRgOxgfL/USQdF4+vSpiYkJdURjQOowU/Mnd2Ubygnr1q3z9fVlDRAI9IqFhQW7 sQiMHoxLxo0b984776xdvTIlMUIvSk6ItFgwD9cxdgwN7Nmzhy53cIMsSQL3nxxNr4SQh0RpcIxY RWm8ZE1gF54H+9KOWkD+LvnkV+0lqJ6oG1s3YoaYmXFvUEHeks2XR1QAb1ecr/d//vMfXEWpYxBq B/dSh8nNIUGJWKA8cCbcM2CBzAkMDGUGtIkXoj0DOR9eDneYWJDlkTlAIK0GS9IKHUK1PjLy8vJm zZr17jvvHNq6hUeyUKKwU7UJWUgJqW2TtU4aBEC70zI1lpZ5sZQfTaNVpFMGWgXSDDzUlI07TFWw F68DoKJU4Z0HC5qKUgv3pfKYC4epAeEw9UN8fLy9vT3rhhUd3O/P5mNtbS37JqSB07Rp044dOwYH B+MCwT45gUCvoJuxG4vAuFm8ePGbb745ffrUiPBnackx+lBsRlpSbLjfo1t7Zd0MJi3/CqcTsH+0 FzeNtCqDMkufUsIEUiKA90MK+VJygLIHm1Ql7EJH4eXIVgnub7FM7pQMp3CY/4BR7AtLUJHekn0a q+DtinriUalSJXIyGP2TE4BtYNfWF3BXQD4E2diGfGgTFqgc2p2Kgv2gXbhVAMrcOkDuiHZXdZj0 F4nIQ8dStZGqPkoT3CZRgYBWqS1Szpw58+knn/w6eFCQ8wMexsKKwk5NIFABdgAJFE+CV4ygfdFA ykPh5THXbiCB9gz4i2VeDgqnFPzFIaR5pB8rh1eDrWuFDoGjUwVY6suoiblwmBoouK8LdCQrK2vL li19+vQx5rl/DJkmTZqEhYXFx8ezD0wgKAHQ09iNRWCs7N2799NPPx04cMCjhw/SU+P1osz05JSE CD/Xi3fOLb9qo5xglh0sH7Jz0kTyZuQDOWQRyWGq7iK1i6pbpfDnjWQX8RfL5AxlRwRSS0nFUn4Z ZFCxuyaHSRm4PTY6JA5Tl7dkN0XecEtTyCZ9PRv/mC5Tmn6pUlV2Sd7S38PUu+CWebvC3R9XrlwZ nzKAJSDbQMtUbcCfBGIr0vmydCtMBZalvoU7H5nf4KVxQ0gHhcGgVUAZUBqWyXhwUA6lcGdCC7IK FAjVn+pGUAlAoVBgtVu3bu3bt6dNxI99+7Zs0eKTjz8+sn0bD2DRhLDDYVKxvIF0dA5vC88gtdA8 CPwTQSKPOYWUtwjwQrRDYaHdUTLVgRdIheAv8tCx+McqBekA+7J1DfCegAIp5u+88w6lODk53b17 98SJE/PnzVMbc0+nB+wkVYfq18qMB+Ew9UxmZqaHh0fHjh2HDBlSq1Yt6qCCMgFWn9y+ra3trVu3 goKC2IckEJQY6G/sxiIwPuCCYI3at293/vzZjLQkvSgnOxMO85nPnUe3dt+9sPrWyT+1OEyYMe70 KAWbkEKGTeowKZvU7EntnFqHSR6PrbwojQwkSqMCkQebkIhVysYdJv6qQoeTQuVIHSaVQPBijQ6J wyzwLVmzgB10OZL+cCXcJlYpHQ4TblOLOvmswi73UpiLQAoVQqu6w3fUJOlbshB9ytyNcNNFq0CW wr0KGR4yIeQ6AGWG8QBYIB8CuDvixolWAXcvbF2dw8Tu3PZQCrZSCh0Cy7Qvhx+IyuFQIsqRrkoZ MXx4kwYN2MoLGn366Yzx4y4dPiQNXXFExaLyvJ5YpioRFEk0VurE2LYXWymqtBXlUMyxiWIiLZB/ LrTKD0qrgKJKYaTAclAOpeAvZUOe/C0vVaBAqP5UNw6VMHXKlAkjRxzauuWrDi+5+uaNG6uNebWq VdlJqg4TExOUaZz884kK9EtiYqKbm9uiRYuio6OfPHmCBfRdsVCaC7D6WHZ1dc3NzRWvxQpKB9yH 2I1FYEz4+foOGzbM1NR027atWZmpelFOTlZGelJYkKuPyxlX+33O17ZqcpgEOTEyfvBmMG/4S4YN yLwcmTf8ZesvUsjCkZlEgbQJKIt44WDxl1YBrCPtSN4SIIW7SqzKHCblAVQI1QoLvCbcYfKaS+FH MToK85Ysd4aEdex9JMLssXUdmBx8BI5UkRnH1vNNKVLYis4U6DClb8mOGvIzfcrce5BLAeRPuNkg 7wG4OSHDQBm4mcECzAyGAbTKPQ+tAsqvmiK1T1gF5AzJGmGBsqFAMjnYiqMo8+XDj8ihHaXFEpSf txfLvDJU8quvvvpzvx+x4H7zOkK0Z/06LFvOnsWDVnx1efFdJ6o2N13UZNUUajuQVhvQMmXGXwoI WkFt55mBMrekfCxQCq0CajsOhGUeasqGkikFf3kK/qrGFiAdUDkcKhx7SVelIObrLP9kKy9AlGRx 48JWdpKqA1vpQEaIcJgCgUCgN7TfbAQVFXzu88znpKclZ2elF185OdmZGakx4X5B3vY+D8953jta oMMkw8aNGRk2btJomR4MEpROBo8ga4psWKYdeX64RFqWPYrkfo/2lZVPBlXmMGWgAiiEVx75eZ05 VEk6hNE6zGaNG/MRrS5vycJV0hUpNTcTzpA/1dQRejMWO7qlsd8kQznSQmAduWA+KRGOVJoOFfiG LX9LFq6JPm50GCqNIH8CJk2aRAvcgxHcIcBIUGaZo+Bw88PWXzgQaQq5F25XuPkh98U3UTapw+TV 4Pty+Ca2/gJuSrE7pWBZ5jB/G/IzGe8ScphUIPjss8/ouLxWVBMeAWm7KAVgmTLwaiMmWOUt4qVR AAEvUDWFVgG1nT5H+tSQh7JhlYJPW+kTB1IHS9COgK2/gArnHzqtUmWo5N5dv6Ww4C9ChMhjWTjM ImC8LRcIBAK9o/1mI6io4HN/7ns3JzsL3rA4ys3JhsNMiguLeP74uc+dpx7XdHGY8F1IATBy5NDo uSIge8YNniYXhxLICpKFkzlMKVI3KIUfAvtilaqEZZnDpMyAyqHq8VUOlU+toDxG7jDRdj6i1XEu Wbg7soUwijHZKXSBgmNEOsStI33TEtoUeYNSkFlaDj0RRQYsUwYgzcCLojyFkuwt2QsHD7Rt05pK KyzcqJDJKRAyFbAo3OoA8hhwHdyfADIzVD4t01buMGmViqKF/MLkbk0GHQuwdYlz49ifOcUf7XL0 5TCvHPknUNKw87YPGTKEFoBqlAAPFBbYtpehz0LafIqYNIV/cGz9RRzINFJ+LKg6TF4NkL/fP/BN 2IslvQCHRjoy0CqVT60bPnw4ljcu+Us4TL1gvC0XCAQCvWNiYsJuLAJjAsOIJ06nIoI9cnOzcnOK orzc7OzszLSU+NjIgIjnbqEBTro7TAAbRtaOu0daBWT2sEDpsG3k1gDycOdGVlAVKoRbRC2o2k6g o8PkUP01OUyUk5/L6FCG7sWIVve5ZGEvYf8swy7QY0YYTvqCJTwn/04mMlBmWE1KgdWkFC5uHSkD wDKy0YNKSkGB/NElSRfDKX1LltS+deuDBw9SmYUFPkGT1Sk+ZKW4HaIDkT/hqwStcp+m1ptx2IZ8 sErWy9/f/7XXXsMq7E2JPsPkKnLYUR+go6sn04jI0ALBQyothMeTL9NW7jCl4SXTyONMq9IUDj8W d578E+QgyBRnKcJhFgHhMAUCgUBvREZGshuLwJjAMAIO09/tSpTiSXZWRl5ebl5ujs4COVmZ6SkJ kXGRgdFhPkVwmIA/tyRY6gsvh61kI2HSeE6pw2S5X0C+FPlplVtEtR6PDiF1mDgEwILMYcrgDhML dCxVh0l/aSE/rzGC5vMRrS5vyULweGQj76UEYBU+k2b9kb77StB3LLEJjhR70e6UU7oKsR0wdnQZ w1+O1YRsX7WSziVLOrFrZ+NGjVgRxkrH9u3/Mp8ri0yJqjhhlz6Q1C/kKvGXm0Ykqn10SUaRe1Qs sA0SV8nh9hLQjvCiiHn3r7/CMneY+IvIiGeYRUY4TIFAINAbmZmZ7MYiMCYwjCCH+dzHIULhmZ4S n8fILVDKGX3SEpMTIhNjQ4rmMMngcTdIpk4GbeKQsSyyw6StgLaqOkyqgywbkBXLofzwkJqeYRo5 yhi+GNEW+JYsnCR/LZagR5fQ5OAj0vl7+JNMegLJs0Gwl5QTf8l/QpQZYFkvDlP2liyp17dd+vfv z0oxMlJTU3/44fthAwfKYlIKMtqwFzPmynNTM9jKDmN8CIcpEAgEekM4TOMEwwjuMEODHsWE+STF R2Rnpf/9d55m5Sq/dZmZDnuZlhxbHIepFuQBqtaRKKbDlPpAIHOY0sz4S4XALiIbL5YOTfkpESC/ FoeJZU3NqfCg7XxEq/0tWdmkPrCO91IC4DntkrxltnNT5A1k5iaTgJ9EfmzicwUB5EFOFM7WX3aY srdhYSwpXReHqfqWLORy5fKHH7y/d+9eKqdoXLp0CUE7deoUWy8kiYmJ5uZzUcL06dNDQkJYagnj 4+PTqmXL33/7TRaQ0lHxw3769OnixLxMKH7MrdavY2epOo4fP86OZHwIhykQCAR6QzhM4wTjKjhM /P326w5wmNGh3nFRz5Ljw9NTE7Kz81+alf5gkvLBZVZWZmpmehKkF4dJxkz6bBCrgFsymVsjY8kd JllEDsoh16fWNGIVGWgVYFXmMPm+3C7SAuD1pBKoPlQ3pGCZ75Jf0j/wCrB1I0PZ8Bcj2gLfkuVP Kd3SFJ18VsFe0ioHjpF/2RLWUfpUk6Ct0l89oVdt2crLDhObYCa5eLouDlP1LVnSzZMnqlapcvLk SSqqsNjZ2b322mvzpk556803ra2tWarOrFixonr16qN+G3714vHJvyu/71cKPvPixYv/fffd5Qvm y0JRmipO2A8fPvxG5cp/zJhetJgTixYtKp1oE/qJeXgYO0vVgSEBO5jxIRymQCAQ6A0LCwt2YxEY ExgVwWFu3/jnOzVMqlWrun3LanKYaclxmenKnzDJycmGUlKS4S4zM1PgKqUqK4fJUX02qMnpASpK BtuWDxlO/KWj8PxYIPNJ9aREvkB1k2aQoqU+xsAQMzM+oi3wLVn4Q3hI+tYlibu+mOwUGD/+1isX duFfzsS+PAM9yeQvylIGgOWSe0uWdHb/PnziGzduZMXpzN69e998442DWzejkKtHj/z3v//dvn07 21YQO3furFevXv/+P925dTEm3Jf0xM1x8qQJqEwJOR93d/cB/ft/8vHH1ps3SSNQJqKwL1u2jFVO N+bOmVOjevXLh21QQmFjThw6dKh+/fo/Dza7fP5YKbh6fcZcOEwNCIcpEAgEegP3RXZjERgT+Nz5 W7K/DR9iYTFvyZI/k+Mj/nGYL36PJCszPT01XiZ9OcwCkTlM7EULqg6TXCI8IVvPhx48Al4OoBIA t3+UjRtLZMYywFHIQFJOSt+3bx/+IhFjPtqdVtVCGYwRjGJfjGh1mUsWhhCmESaQRO/HwjryFE2C pZS99Ypy+Pcz6SoHsIzMtAz/KS2Bv4uri8NU+5Ysl+OF853atfvxx77+/v5UpnZCQ0OHDhnSsnnz K0cO80Iczp+tU7v22rVrWSYNnDhx4vPPP//22y62508mxDxXlc8TlymTf0cnVOt8UL6mTVpwcXGZ NnXqW2++aTlnDq9wmevh1Svf9+je5osvTp8+zSqqmQMHDjRq2HDIgP5P7zvyEnSMOeHk5NSzZ4/W rVufPnEoNsKf5OV2b/LkidpDaigxFw5TA8JhCgQCgd4w6kGwEYPPHQ7z4MGDdhesIxQeyYkh6WkJ Y8aM+qrzl7bnz8JhcmVmpqUlx6hK79/DlEG2TeoM1cLtIkGJ3FgC7gNlIJ0yYJk7RsBtJ+CFI50l CXRE4jB1n0uWXZUKg/afGGGZXnaYxfkepqa3ZKUynzzJpFq1AQMGXL16lUpW5ebNm78MHfraa69N GzdWtjv0+Pq1Dm3a9OjRw9XVle0g4fr16127fvv5560OH9qfnBChXf4+7lOnTEIfZjv//be3t3fP Hj26dO583nr/7yNHYNNXnTvjRJNOWColPj7exsbGwsKicaNGH9erN3XsmECn+7IKG4J2rF4Je1+z 5odz586F/fb19VX+nlJmZnp6+pMnT3Ctg097p0aNHl2+ObR1i2xfSHvMCYRi8uTJNWrUWLtmZUJs sKp8vB6qdfUGFXNPpwfsJFWHn58fq4TxIRymQCAQ6A3c6tiNRWBM4HOHw0xMTLTes27/7vVej+/G xyh2bNvUrFnTV155xcTEZPDgQU/9fbMy0zIzUlMTo1RV0g5TUL6ROMwC35Il6cVh0rc0N0XeqO1u DrFMLzvM4jzD1PKWrFQx3k/W/PlHs8aNX3/99fZt27Zo0WLatGkzZsyYMnnylx07vv3WW40bNFi2 YH7o40eyHaVaPn9e5cqVFy5cSNUDMD8DBw6sV6/eNqst6SlxBSozPSkpLmTW9H/e4dy4ceN//vOf v8zN+VEiPd1P7No5ZfSolp81r/L22/Xq1v2sefPOX375/ffftfnii/+++y4S0RCYHLvjR/leBivH C+dnT5zQp0f3urVro6Xw8JUqVYJJ6/ddn0WzZrraXZXll0k15pxNmzbBW/7++8QwhX9KYqQWPfX1 kLp6Q4t5tapV2UmqDlz8qdpGiHCYAoFAoDfE0N84IYeJDuDjdmOH1cqVyyyu2J6Miwqmt2RnzZxu aloTeTIzUjLTU5Pjw9VKOEyBRgr5lizEHSYcIHwjyTLsAtJJWObplBNgWVoIvCWlu6UpeDZ4SGzi DlMTujhM7W/JqirMzfXCwQPL5psvnWe+ZJ75Oss/z1sfCH7oLMumSV63bw3s+0PjRo3Wr18/evTo 6tWrL1++jCbc0q6c7Iz01HirzSs//vijQWb9+XcF+/TufTH/y4dq9dzF2e2G3Z2zp1FnG6utsDfS V0mNRDzmVlZW6MjoGJcvX26T/3jzrsOt9NQ47cL1Myk+7N7VXV26fIOAY6/e2PH8OdlRuEo/5tqv xthKp4MRIhymQCAQ6A0x9DdO8LmTw4wKe2p39Zjt2YNLLOcv/nPB7Vt28bGRGWlJ/yg9JSkuVK2E wxRoolnjxnxEW9i3ZGEFeaLUTNIPkJBYkorD5NPJkiOlZSoQ5pOcKsTdJhZ4oqwotdLlLVm968h2 K5xBc+bMiY2JlL7BrlY5OdmZGSnXr5zp1rVL6y8+V35XMNyP5PViBqApEyf4Gp91LJQQ85+++65u 3bo9e/T4+OOPrQ/sy8pI1q6cnMz01IRnXvbzZk+sXr36r8OGXrt0ioy9QQVc+9UYW+nUMEKEwxQI BAK9of1mI6io4HOHw3zu45CWHJuaknDP4eqJo/t2bd+0Z/fWjRtWXbI94/3kcVJCNAZM6WnJCTHB mlQSDtPy5Z8SIdxf/vWRkoAm9SGk3/9ETUZJJhDiNdmzZw9LEqiA+PARbWHfkpU6TLskb0pMzc3k iRAlApkt5K+8Ip0X6JamwKba7uYomfLzTWQsFZlx0plstUjHt2T1LsQzPupZXl5ubk6WJuXlKh9c Bgf6TBg3ukaNGmtWL5fN/UPiMwBNET6zICFKf/zxR3ZWhnbB1WekJYc/91i74g+Y0p/69b1z65Lq JEAGEnDluakZbKVTwwgRDlMgEAj0homJCbuxCIwJDCPgMGku2fiY5xi3RoYHuzrbuz26e+3KGbsr Z86fPbJn9/a0lLj01KT4qCBN0rvDVDvHLJ9CVgoSZZO4apnTFcM+TYVLoWyA+1i1fpIqI/PAAimI Dx/RFvYtWe4wzQJ2UAqAdVQ7SazUYWIrS8VgUfJaLErGKn+8SW/e0rLUwdIPnGhXYd+S1ZcQz11b Fh+z2ZOXk50HcnNlys7KSktNWrN6BbzlxInjwxR+KYkRWuTv4zYl/7uCsgMJSYX4ZGWk5Rv7bLXK y81JSkqIiw7Zv3drq5Ytv+3yzcXzJxNjFary8XpkIMZe+aFrBlvpjDBChMMUCAQCvREZGcluLAJj AsMI7jBDgx7FhvtnpqdgwJSSFBcVHhgR6hsbHbhn17bU5Jj01MTYiKdapEeHSU8vAfk6buH4U02A BekDRu4A+TK5RHKbZAt5ohQqCkifT165cgXpbCUf6QNVyq8W1fKNHMSEj2h1fEsW/hB2EYKxhNmD CYTrY9cpCbCasIVSY8nFv4QJbymd5geWkr8xi92pcFrFAl+mR53apce3ZIMfOjucP3vuwP59G9df OHjA49aNBD8fWR4u6mZgw9rlWRmpsDzKGuflQVlZmdlZmRcunGvTunWPHt3v3rklm+9HVdmZqckJ kU8enECBsgMJSYX4hAc9RrRgMrmZ5/obxj4z/eKFMzCWrVq1OmxzQDblj6r4JECyA5WmlEfXDLbm nw3GiHCYAoFAoDcyMzPZjUVgTGAYIXWY0aHecVHPUpOiMXhV/nd9dkZKUvSeXVsxJEpLSYgJ89Ei PTpMWERYNfzFMllEMnhYRjrsH9JpNT+7kqI5TKwq91H5NRRKlJZPKfQCrbRiMiMqkIEQ8RGtLm/J wvXBNNLTRf7sUTvwn/CENG0sFSL9EiZ3mwAlc7NK1pQ/ukROrPJ3awt8V7b4b8m63bBbMG1qhzat K1V6vWmTJl9/9VX/n37q1LFj7Vq1lP2q85d/zZ3jeOG8bC9sAq+++mqtWqbjxo7KSEtKT0lOTkqC 8/Hx8hgy5Of69esfOLAvMz1Zu5SzQ6cnhwW5Pryx68ZxC5QpO5CQVBT2dauXpCfH5+VkKy09kat8 XdnF6cGAAf3zp/bdLP25YE3KTE9KjAtxvaV8k0J2oNKU8uiawVbWRuNDOEyBQCDQG8JhGicYRqg6 zKT4cFJaSlxWZjq6B5ZTk+OjQp5oV4SeHKb0m5AFQu5R1WGqReowWVK+b2RJ+ZDtlCbyB5hUMXKe yj1V9hXIQIj4iFb7W7Lwh2qfVXJgApEHjhF+kiWpQCZTaiO5aaTfJqFlLGAVolVADhP5adU69j6v mFoV5y1Zr9u3xg77pVKlSjOmT798+TJMCh2Uk5qaeubMmQkTJrz22mv9+vSWTkCKeJ4/tvngwYOX L5+fNm1ylSpvWyyYH6J4npOdiU2LFi2SfTNQrWCKUhIicJ663bG+f2mDjg5T8cjl7P59O9esgnat WX3p8KFIT3dZnooqxAeu/ovPW40dPTItJSE7PTU3OwuuHh/mmBdT+2ZlpBSo/EmA4gM87BzOr7xq M0uXsJecrNavY2epOo4fP866o/EhHKZAIBDoDeEwjRMMcaQO86m301NfV9lUsaTU5DgYyAKlR4cp e96oCr3gqslh0u6anmFSulqkjy4JSketyGoiBQVigZeGdPEwUy3KcL0Y0Rb4lixsHrsevcy9lADp /LGQWquJbNgk/dJmJ59V/HkmPeTEquzVWYKXb5fkzb/kqUVFfkt2z7q1r7/++uxZs6KiotixtbJy 5UqTatVGDxlCuyOePg/PKxSKQQP71ahR4z+vvvr2228j8fRp5ZuuibEh+d8VlM/9w5WHf5lp8VGB wb4Ofo/OSx1mn27deCWl8rl7x3zK5E8+/vitN9/8smPHIUN+/vnnwYMHD2rT+guYruZNmiybbx7p 4Sbbq4IJ8YGrt9q6ccf2rVWqVBk4oL+/r3dmciLSzc3nxsZEyTy8qmhq36hgD2/n005Xt946ZVnm DlP5S0KawZCAdUHjQzhMgUAg0BsWFhbsxiIwJjDE4Q7T6/GtzdvWD/l9+EMne9lUsVBqUkx40KMC pa+ZfgA9S9QCN3Uyu0g+ULvDlEKGlsAqDKo0G/euBL1PS8syc0ubBFKGmJnxEW2Bb8nC+PHHj4rM OLhB6buvakVWk55GcmcIu2gde59/nRIZYvJ/CZNEBfJnmzgiMvCtOqpob8nOnTypTp3a9vb2dGgd SUhIGGRm9l337tFenuhmcJhI3LVj6yCz/n8tXtSy5WdIPH1K6TADPG/ERwXl5aqbBCgvDz4nPjYi LupZxPPHOEllDhPOcfbvv0trG+HhNrR//9dee23ihAnHjh2jykjJzc29ffv2kCFDYD6njhkt3beC CfGJi4tr2qTR5o2rJk4Y+/777yElMzkBf2PC/ZXBVpn7h0u5LSsjJSEiLNDlqdtlD8fDwmEaOMJh CgQCgd5Q3uoExgc+d+4wH92/su/kwV13Tm/atwnjVJlSEqPhHnWRfh0muTgZ5Amljw0L+wyTkLpH /r4rHVf1mSRlwwKVKS0K5dNWFMiSBARGsS9GtLrMJQtzqMsjRFUVaERlKcVUEd6StZg+rXOnThER EeyaW0imTJnSplUr9DE4zIhgj6zMtEcPnXp0+7b1Fy1nz5qemZFCPXDVMovE2GBshatkeypnAsrJ ycpIS4lLig+LjQhQ6zBDQ0OrVa164+Rxqu2pPbvq1akzZfLk+Ph4VopmAgMDBw8a1O6LLxzOn+Xt rUhCfNDMa1cvffjhB4MHDbhjfz02OiIk6CnSd27+8/ABq6zMVOWXM1UEe5makhgTERSp8FD4OQqH WS4QDlMgEAj0hvJWJzA+8Llzhxnke3/V1hXD/5yy6+A2PkMsV1RsBEZIushAHKZauC2UPrdUPQQd Wvq6LD0XpaeUtFUtUtspUCJxmDrOJVsuVNi3ZHetWV27dq2QkBB2wS0SM2fMQB+Dwwz2vx8T5qu0 kXm5QYG+8+bOzkxn/wPyv//9d8qk8UnxkdmZaVkZqTnZmTA5GWmJGakJ6SnxWhwmyt+2bVvHdu1Q 220rV7z33v+dOHGCjqsjmzdvRjm2h6ylDTc0FWrmXi60S+HvlJIUk5ube+mS7U8/9Zs7Z+YTz8fK iOezfvXS1OSY3Jws2HmKBhy+8luXaYkpCZHxUYboMD2dHrCTVB1+fn7UECNEOEyBQCDQG8pbncD4 wOcu/R5moI/zvTuXFYFu0WG+MoVFhz/zua2jSvktWSB1mFKkzzClUOYC4TvSKi0DOhz5SaonUlAf tX7YqJE4TF3mki0vKtRbss9cnN568807d+6wq20xQE8jh+lof1ER5J2SGJmZoXzdNz1V+cbmwYMH e/fqdv/+7QYNGlgsmHfQev+F82eT48NTk2JI2h0m6NO798/9+lV5++379+9TSqE4evTof9991+ny RVkEylxFm7mXC3meed+JVDxJjo/ISE+Kj4tBY7mrf/vtt/v06fX7xHHpqYk52VkQnH9mWkJGajxk sA6zWtWq7CRVh4mJCX2mRohwmAKBQKA3lLc6gTFha2s7x9wcn7vUYUaFeGlSWFRo0JMbOqqkn2Gq UliHSemqsM2SArEgzUyukraSxeUOM38/wcsU8i3Z8qJCvSU7edRvkydNYpfa4oGeBofpfPdC/58H 7LXeGR/9jJSeEodN0dHRq5ZbdO36dY0a1d944w2kgABft+SECFKBDtPLywvL165do9UisGnTpkYN GgQ5P5AFoaxUnJl7uRATOEy7SyfuOVxPjA0hcVc/aGDfXTut2rZti6OMGP7rs0B/hJq7eoN1mMqj awZbWYCMD+EwBQKBQG9ov9kIKgwODg4wlg2bNK3fuMmwKTPxuUsdZkSwuyaFRoY8db+qu0rhGSbg X56UOky+rBbKL0O6O8fS0pKsKZwkNkk9JNKRQq/RCoephWaNG/MRrXG+Jet+83qlSq+HhYWxS23x QE+Dw3z65M6OXZuOHNsXG+5PSk2OwSZkeHDv9vixMLTjvv+uJ1L+/e9/B/i5JcYquLQ7TL3QqVOn US8mvy1bFXPmXi7EJ/CJ/ar1S9fv2BAV6k9fTSdXD4M6c8a0yRPHzJk1rWOH9iYmJkikX3viKpTD tFTAFAAA8cRJREFUhMVdOs/c7Me+DerXr1enTm1T00YNPh3www9/zJyh36+5Ko+uGWxlQTE+hMMU CAQCvaH9ZiOoANja2nbv1fsD01owllvO210KiIDwuUsdZliQqyaFRCj8XG11lyaH6aiIPn/D3srK ilVLM9qfYZLrU3WYSJHO6arpGSaBQ5AzlDpMco/aHaO0WO4wkSimk5WhDOmLEa1xviW7aqHFiOHD 2XW22CCe9Jas7BWDlMQobAryup2SGJmbm3vt6pVJkyZOmzIpNPhpQkxwXGQgVyk4zJiYmEqVKnnc uiELRSmr+DP38qIQn2fedy6fP7LXentMuB8pNUnp6gO9bsXFhDs9uD/qt+F/LJx3987N2OjwpLjQ xJhgLh0d5u61a77u1OmD99//feJEXFvc3NyePn0aGBj46NGj/fv3z5o1q5apace2bTYvWyLdq8hS Hl0z+u0S5QvhMAUCgUBvmJiYsBuLoCKiiInv1L3n2AWWJ1x9yVtKHSb+zp89MTTQRYsU4c99XM4W SmodJg66z965609mWJ4wYQKrnzoK5TClL7Lq6DCpfIBlmcNUe2g+ORBfoHSpw8QCr5IAKKP0YkRb 4d+SfebidHbf3sVzZvf//vvBP/VbabHg2rEj337VWY8/Xo94ksMMf+YqVVy0Apv83a6GBj6EpcxM T6bvCqYkRCZEP4sO85aqpB0mmD179rjhv9qfPgU7hIAsmjljifnc4zt3uN+8LgtaCUkvM/cqHrmg qJsnlb8EA4cZpXgiFcy88uN4dEHh/wAOPzc356m/77WrF/bu3pYYo5DNlKbdYXreuvlDr55tWn9x +PBhVgMNnD59ukO7dr27dnW5cpn2LbKUR9eM3rtEOUI4TIFAINAbkZGR7MYiUMHGxma5BCsrK1tb W09PT7bZsIG3vBMcJXWVUmEYAYd5+fTOb75q37Z1iwsn9yj876tX+LMnD04WSlKHeeHAvKEDu+Fw /NBbztuRz0RIWV1fhjtALZCdk7lN2qQJ+EDuJ7FMu8hMI6AyyazSJqTwdMD9J6WgTFqgRAGhDMiL EW3Ffkt25oTxr7zySucvv5w2bdqBAwd27949bty4Vi1bIgIpKey3N4sPSoPDxN8JY4Z5uNgp/J1I 9tcvIBEO88mjmzeuno0OD+JfF4yLCox47v6yStxhhoaGosxmTZsOGzp01syZc+fOnTJ5crdvv61l atq8SZMF06Y+d3GWBVCP0tfMvWY/9kVpHdu2RVvAqmULwpQvejBFhCp/rYQcZkyYX3JCRHpqfHZW OvZNiHkeHeotlRaHeWrPrjcqV160aBEdVxdWrFiBffdv2sCbXAQpj64ZbGUHMz6EwxQIBAK9kZmZ yW4sxopCoYBvXLJsWY9evfsP+tkzPPZhaAy8GTR+gWW/kWP6jlAKCz36D2rRrkPnHr2QAdlg4eIS Ex0cHFACK8sAQGVmzJl78MpN7ujUCsMI/gxzyaKZb735xpSJI577OqgqODQQY6PCCg7TwXbD2JE/ Va5cuf+w4YfuusoqAJ/ZoVvPhk2aIoCs6i8o1DPMQoEdATwhlrljBLJ3XDU9k0TFpLXCMu0OxFuy MhATPqKtqG/J2h0/+kXLloPMzIr8xEx3EE9ymO1at8TZOuznfjs3L/N2vaYI8kAiHObFs9Y//WJ2 x/5KfNQzUlzE09AAZ5lK2mFq4datW5MnT/6///sffCCPoR6lx5l727dr9123br179UJ8zp/Y1bTx p78M7hfk7aDI/083++vKDwIO09f91vHDe9weOnJXHx8VFP7MTSa1DnPYwIGvvPLK2bNn2SF15saN G+++886aP/+QNV934ejsLFVHaXYJQ0M4TIFAINAbRusw4cSsrKy69+r9oWkt+EYYyOkrN/CvKeou 2KQqVatVrVZt/IQJqmapNEGLUIcPTGvBGMveiVUVhhHsGWbndm2++Gy31bLvenX5uF7tqRNHXLe1 DvKy53oe+tTtzoHCavrkEdWrm3w3YOCe63dlh5Zq7ALLpTv3RycksjYIKgrKUeyLEW2FfEsW9rLK 22/v2rWLXUlLGMSTHOYH7/+vd4+vZk/9rWO7VliNjfDHXzhM1/tXtuzc4OhwOTbcj3TP4fpzHwcV lZnDJOzs7D777DOzfj8+ve/Ie4hepMeZe11dXREZml8XjPvt5x+/717dpOqk8b863T4dHaY0aXCY D26fGzFx1IHDu+Oigkgx4f4hT51kUuswwfnz59nxCom7u3uDTz+dN2WyLAI6ymr9OnaWqkOPr3aX O4TDFAgEAr1hnA5TERM/x3JJp+494SoLNGO6aIXNqaFTZr5vatqwSdMJEyaU/lNNmNvGTZp+1rb9 PntnWd3UCuMbeoY5d8bYxRZT33zzjUnjfjlxcNPwof3efad6my+a/7Vwmqvj2QCP688U/o9u7dZd 82f+9sEH73X77vttF67LDqpFPpGxrCWCCgG6Fh/RVsi3ZDu0bbtjxw52GS15EM/FFlNOHlrfqMFH H9U1NalWZcLoQQ7XrGPCfbGJvocZFfJEqrBgv0DP66oqW4dJmJub16he/ebJE7yTFFP6nbmXg/iA xg0/fuONyt/1/Lpzxy+wGhuudPX0luyJEwduXj8bE+ZLynf1d1Sl6jDZAYpKeHh4/Y8/PrFrpywO Oik8jJ2l6sCQgB3D+BAOUyAQCPSGhYUFu7FUdOD64hITtX87sfgiq7luz4HSfC63ZNkyenQpq4wW YYhDzzC/6tS69efNdmyy7NPjq4/q1Zo8/perZ3dvXfdH7+6dkcff7UpQsK+L3TZdZGk+pm7dWp27 dttw4oLscLoIn8vsueasSYJyzhAzMz6irXhvyf41d853ffqwa2ipcPbs2U/qfzSwX2/XO4f7/9Cl SpW3mjT8CGdodKh3/nmqdJiyWaAfOtnL5nlmMgCHCXbu3Nm8adMEPx/eT4oj/c7cy0F8zGeOHTKw d+XKlVo0b9jgE+UL/DFhPvhLDjNS4SkVXH2Ah52q9O4wwbFjx5o3aSKLg04SDlMDwmEKBAKB3sCt jt1YKjTnbG0bNG460WKxzNWUqJxCokvBZ167dbt+4yaFfb8Xn/uaZbMxSIIWzZv45puVJ44ZfGTf 6mE/f//OOyatP2/65/yJTvZHsTXouc+DK5u0a/kf4xs2rN+mU6dVB0/IDlQo9Rs5plGTpqX/BFig fzCKfTGirWBvycb7Kk2dl5cXu4aWCjji6tWrx40d9cnHdRfOHnv64EqzH7siMUrxBH9B/gxA1+B5 uPy8XLycTqoVOcxxw7/HjuwAZcHYsWNHDPmZ9xMdVQoz93Lefffd2rVNRw/vf/bwuhm//9KudTNE LDqUvT27cN7U0KBHUgX6ufk+uqBWeneYYED//hYzphd65l7hMDUgHKZAIBDoDdzq2I2lguLg4NCt V+/P2rZfuG2vzM+Ujlq16zB2vLYf5ygOipj4a4HyI+qiDcfPvff+e7On/ubtfAa6eWFXr26dPqpb 8/cxgy6e2LJ5lXnPrh3RN7Ap8JmXo+0aTVq7eGKLz5p89nmrJbusZYcomoZOmVmlarWy/UarQA9I HCZcmcynlV/BLbvaXa1btw67gJYWOBmjw3z+zsvbt29v/fofNWvyqfmMUfu3Wty/cxGbQJNGn7z5 RuVhP/+4c/NSb9erz7xvx0UEuDscUqtVi6fV/OC9Fp81s7OzYwcoIz7//PMNfy3mXaVAlc7MvRwU Gx8f36tnty5ftbHZafn4jjUUqfDMD/m/Pqpbu3OnttcvHg72u09yvnf9yYPjakUO86KNxfDB3bEv O0Dx8PNTfiO0sDP3ejo9YCepOlAmK934EA5TIBAI9AbuT+zGUuFQKBSjxo1/r6ap6q9BlrL6jhgD 12RlZcVqpid8ImOLZi9JNg4PP2vRfNjPfT3uHfe8fwI6tHPpULPe79Qw+aJl44Vzxt67th+JAUGe d84uV9WmZb+3bdOyQaOGCzftkJVcTK2wUX5B1NbWlrWzLIDFpZ+oMTc3x198djY2NmVbpXKGxGE6 hXlWezRFZtXKo2o9nnM33OP03t1dunRhF9DSAmfEzk2LbA5YZWWmwWdeunhx1MhfW3zWFOlE2y+a v1G5UsvPGjX8VPn27FP3a7Hh/g9v7JLJZsefX3Vq06rlZ+dOH/9r8Z/IyQ5QRri4uKAOurwrW5oz 93JQt/ioZ1iYZz67dq2azRrXnzPll5tXTiL9wvGtnTp8Ua+uaeVKlb7+su2Kv2Z7ONnGRTx1u2Ot SdMmDnn77Tc/b9Xi5s2bVH7JoWXm3mpVq7KTVB0mJiasCONDOEyBQCDQG7hTshtLxcLeweED01rd +puVrbfk2nLern7jJo2bNtXLz2laHzq0aN0m2SGKoGsBYT8O+Kl2rQ9WLZ7i7niYa/3yGT2+bYe+ geWngR63Ti2WymrV71992aZO3TpzVqyRFagvIVxvV60Ga8caXGKQkxw9bnyjJk2vOLnyH6pZbXOK fqhm6JSZ+IuO1LFbz1btOpy//8gzPDYoOi46IVGRDytIIEPiMK/43pRZtXIqOMwnEU/X/rlo7Jgx 7AJaWuBkJNavXpKSFJObk/X333l80/jRgxs1+Khnt04zJv3avu1nSPF5dD4mzOf+5Y1cdqdWDzXr Xd2k2to1K7Kz0lKTor2clE6JCilDateuVcBbnaU+cy8H8XnuczcpLiw3Nxerp08cGdC/LxKJX4f0 HffbIBh7BL9Jo0+QEhPu53J9h6oWzR1Ty/TDfn2/e3DPvjSNvdqZe3F0dpKqo9TqZoAIhykQCAR6 Q/vNppyC0b9TSHQRfnqkpAW7UrVatWI+CqN5fVbYnJIVXjRdDoxYt29/48YNu37d1nr7ItfbB2Ty f+p2/ZgFadfa37t90+a9D96b+udfsnL0rn32zp2694xLLJEvsuIjGD9hQsMmTatUrdahW8+xCyyL 0FtmrdzAf6hGPN6U0axxYz6iTXwWeD3SXebWyqMaP16g8Hc/st2q67ffsgtoaYEL9fljm5s1bTRj xrRffx2anpqQnZ2Vm5uTl5dbo0aNhg0+Hdiv9499vjGpVmXcyP63bHd53j8RHep959wK0uxJg01M qk4YNyY6MiIzIzniufvDG7vKdqYfzledO184eID3FrUq5Zl7OYgPGPjT98kJETnZmXl5/7j6WdNH jR7ev3LlSnVqf/jTD13btm6ORLj6e5fWS7XyzwlNm3z69dedr1w6n5WRnBQX8vj2PuSkckoH2cy9 ODo7S9VRynUzKITDFAgEAr2h/WZTHinyVxNLR3CG0xb9xepaeGAv3zc11fEnSXTX9WdRk83n1apl 2uqzRovMxzhf3/Xw5h6Sn7/rNZs5BzZM/K5nR5PqJuPnzpftW6K6ExylX5OJ0q67uLZo12HYlJl6 +T8IfBYwqJ80blLTtNaECRP08oy6AqC8sEgcwp3nLjK3Vu404am1W6SyLYpHLpUrV2YX0NIC8fR5 eP7gwYP79+2cMmXSf/7zn+/69Pbx8sjJysSmzPSUcWNHf/Jx3fG/DRj447dIeXznYKTC88bxhWv+ HNW8aYNuXbvcv3c3NycrJSHiuc8dNwOYS5bz66+/bl2+TNpbZCr9mXs5iM/aFRarVq2YMvn3pITo 7OzM3JxsuHoTE5NPP6nfv293h8t758/4rd933zTMn2Y2KtTr9tllpM3Lf+/YrlWLz5oePXo4Jyc7 PTU+0POGw/mVepzpR3ekM/fi6OwsVYchdImyQjhMgUAg0Bu4U7IbS/lHoVDAPBiyveQqmnHavHVr SdhLrquBkct2WX/drWuVKm937tR6yvjBOzeY210/2//7zhhS/zZ1xlnPINkupSDEirW/eChi4t3C Ykque9AP1XzTo1dp/lCNwaIcxb7sE7YE2MKkyWxbOdIq/9NJgcqfKoFaffbZ3r172TW0VEA84TDj 4uJGj/rtsM2+PxdZmJqaIjErKx1/n/vczUxP3rdv34tJgH7bt3XB3Zvnen3btl7d2gf27YUpyspM i48KDPZ1MJBfK+H8+GPfPevW8n4iU5nM3MvBoeHqb9qd7d6tG66BX3bq6OrqnJ2VgfSM9MTx48c1 +PTjRebjPRwPP759AIKrv37MYve6Sd2+blO7Vk2rrZvhSLMyUqJCPL2dT+t9LtlCwWfuxdHZWaqO MqmbgSAcpkAgEOiNyMhIdmMp5zg4OHxoWmtsYX4Tsmx1IygyLDae1V4HbGxsPjCtVTqv/h6+72a5 be/gUWOatWyBAceQcROOP/SR5SlNnbz3qMjPBm1tbdt16NiqXQdZmSWq0vmhGkNGOYqVuYXAgMfh vrUezWzqsahcTPyDSlI9j4c9uK54KG3L6j8WftmpE7uGlgqIJxxmRLB7dHTk9m3bhg37+Y69XWx0 eFZmKjb5u12NeO6enpaAnNJJgP5YaPF3Xh4sTnxsRFzUs4jnj5/73DE0h/nB++973LohDa9UZTJz Lwfxgavfunnd0cN79+/b1ahRI6SQqw98cjMj39U3aNCgZYvmFnN/t96x+P5t2359OplUq7p86ZK8 vLyc7IyUxMiwQJeS+D3MIkAz9+Lo7CxVR1nVzRAQDlMgEAj0RmZmJruxlGfgImAvp6/cIBvoG7hW 25wyG/wza0NBoIFl9YMrZa599s5vF/4nTBQKxfgJE2DLx5fRZMLr9hxYsmwZq42RoRzFqrgF0pOI py6RPk9jFR5RAeae+wx2AZV0i/Sz9bELe+abFOAva8WPvXtbWFiwy2jJg3jCYQb7348J801PS0pP S7tw/vSeXdsz05OxCfT/sXdcZEBachy9xkl75eXm5GSlp6XEJcWHxUYEGKDD9PPzM61ZUxZbqcpk 5l4O4hMW5JqZkXrtyqV1a1fesb8WGxVGrn7n5j8P7duSnhqPbHD148ePb9lCOcfS3NmzEhMSEPnU lMSkuNBIhYfCz9FAHCbN3AvYWaqOsqqbISAcpkAgEOiNCuAw6ellOXVfzdu279CxI2uJZnwiYw1k Utyy0gqbU1WrVdN97lZ7B4eGTZoivCX3UnGBwqGbtWmPahjhlzOVo1gVt1CR5Ovo8O4776xdu5Zd SUsYxJM7zKT4iNTE6KyMVKRnpCdi04rFM9u1a2tltSk+Nhzp2VmZ2VkZMDkZqfHpKXGQwTpMS0vL AT/8IIutVGUycy8H8XnmfSdS8SQzIyU9Pf3mzWt7dm3jrh5MnTQu5Ll/bk4WnwQoLxcePzM9LTEl ITI+KsigHCZ4p0aNVX8tZmepOo4fP86yGh/CYQoEAoHeKO8OE5YDI/hy/XDvs7btfx4yhLVHHWGx Bj13Ualp7ALLRk2asqBoZcacue+bKn8HVVZCmQjVwIDyLyN7mIkmy6xCxdP9ixe+7dy5e/funp6e 7HpaYiCecJg+7jf37drkePtaQoyClJ6agE0HDx48f3Jf585fvv/+e1926rh588bz588kxYenJEaT DNNhPn78uFKlSlpekYXKZOZeDuJDDjMxNuQfV5+mdPXnj21p/UVLu2uXTGvWHDd29IkTxxMT4mEv M1IS0pLjIMN0mJ/Ur+9y5zY7S9WBIQHLanwIhykQCAR6w8LCgt1Yyidde/buO2KMbExfvnTC1bd+ 4yY2NjasSS8Tl5h4IyhStovRqlt/s169+7DQaCAoOm7Rtr1l+OhSVVvO233UqAnssfE8zBxiZiaz ChVMQc4P1i+27PrVV+/UqFEKhgGHgMN8dO/iqImjd+zbGhcVSIKTwabU1NRD1ruWWM5ftsSSvisI EuNCYSy5DNBh9ujefYXFAllgZSqTmXs5iA8cpvWeLdY2exJigknc1Z8+tmvxH/Nq1qz56iuvVKlS BYnHjuxPSYxiMkiH2b5t26vnzrKzVB3CYQoEAoFAD+BWx24s5ZCw2PhZKzeUwuujxx+4jZo4CbEa P23mWY+nsq3FF+wQClf9nqGtre3o6bNlmUtfJd38Qun9mqaa3DhwC4uR5deLTrn6jp0yFREYNXEy oiHbqqPGLrD80LQWq2iFJzxMZhUqktYt/vP1118fPGjQiRMnfHx8cnJy2PW0xEDfo7dkb10742Bv GxPmS0pNisamYL/7Gekpbo9dNm9ac+K4zaGD+8+eOZEYq0iIfs5lUA4zLS3t58GDv/mykyywalX6 M/dyEB84zJ1Wa8dNGRcc4B4XGZD/ZddYpKenp1+/dt58ztRD1nvWrVvZuvUXSDxqsz8Jxv6FDNBh Nm7U6IbtBXaSqkM4TIFAIBDoAdzq2I2lvBGXmHgnOEo2iNe7uLn6/fdxl22P/jby1+rVq89a9Jcs W/G1cNvemi/bD4VCUebfLy215uuuFTanvu3Zi8VIgr2Dw8NQ/dvL897BU+bOe+utt8aM+e3axaOT fh+HaBTHZzqFRLMaV2wqqMP0c7zbr0+fDu3bu7i4sGtoqYBeRw4zMthDquSESGzyd7saGvgwIy0p Ly/Pyenunl3b4DwTYuAq/aUyEIfp5OTUtEmTiaNHyWKrSaU/cy8H8YHD9Hp85+E9u+hQH1JqotLV B3rdSk9NSE1JvGR7epvV+r27t+7dvSMxNiQ+6plEhuUwfXx8PvzgA0+nB+wkVYefnx/LbXwIhykQ CAR6A7c6dmMpb5TQ0youWIjR+eZq0u/j3R/ejAx2I92yO9vvpx/r1q27aO1G2S7F1GqbU9KfuBg7 fkK/kWX2AnDpN79Qkv3Qyzlb25L4pdC5ln/973//G/rLkHt3LvIIIBqTfx+PyBTZZzoqjMBkVkSH 6e1w+50aNRbMn8+unqUI+hscJv6uXLoAZpIrKT4cieQw4yID+HcFk+PDYW+iQp5IZSAOEwf9vnt3 WWy1q5Rn7uWgqnCYEc/dpUpOiEC6z6MLCv8HKYlReXm52VkZiQmRMPYJMcEx4X5SGZTDXL9+/fAh P1erWpWdpOowMTFhuY0P4TAFAoFAb+BWx24s5QeFQmF70142atejuLmaPGmCp6tDdKi3qs6dPtyl yzctW7VatWu/bPfiiHsP23zLVCbzx5Zh83XXneAoChQge6nfh70WK9fWrl3np5/63bx2TtZ2EiKD +CBKRfOZ+KAL++Mr5YyK6DD79u71x8KF7NJZuqCnkcP88IP3hg7+MdDrTrDfPSgxVoFEOMybV46v 27rmidsDPglQXGRgeJCrTIbgMH18fPr9+GPL5s0eX78mi7AmlfLMvRzEB6xcMj8kwIUrKS4MieQw n/m5YjUtOS47Mx35E6KfRSk8pTIoh4kYWm/ehKOzk1QdZVU3Q0A4TIFAINAb2m82hsnmrVs7de8p G7LrRf+Yq8kTvd3ux0U81a5D+3e1atXqqy5dth47IyuqyAqKjoOFbtuhY+n/vKchNF93PY2KQ2ew d3DQr71csnlbw0aNevbscenCSVl7VYUoIVaIWGF9pvbpnSoAzRo3lpmE8q61ln926tCBXTdLHfQx cpgfvP+/j+rVrm5SddK4YQ/sTyZEP0ciHOblc4eGjBl+7coZGEtSTLhfiP99mQxnph/Yxbq1azte OC+LsyaV5sy9HMQH5Lv6voFP7IN970Lk6uEwHzraTpo24dKl03wSIIQ9LOiRTAbiMOfPn/99z56I JI7OzlJ1lEndDAThMAUCgUBvaL/ZGCBwXw0aN11hc0o2ZC+mJObqd58nzgkxz3TX1s3r6tar+0O/ n/ZdviUrtgi6Fhgxx9y8hCy0JhlO83XXaptTy5cv/0B/X1VdtWt/qy+++PLLL0+fPCxro3YhYlMm /47oFcpnapreqWKgvLComITyK19Hh1dfffXRo0fsulnqIJ5wmKcPb2rc8OOP6ppWrfJW08b1kQhL g79wmIqnzrevnwvwceZfF3R0sHvmba8qA3GYwMrK6pOPPor28pRFW1WlPHMvB8cCElf/ywP7EwnR z5AIh+l6//LqjSt3799GMwBBMWF+Cr97Kip7h3n69OmaH34Y8OAegomjs7NUHaVfN8NBOEyBQCDQ GyYmJuzGUk7YvHVrh276dF8SczXJ19s1KS6kaFq6xLJ69epDRvx21PGR7BCF0glX37erVtty3k6W XkIytObrLgSqRbsOerGXG22Od/zyyy+++MLm0D5Zu3QXojdlsjKSuvvMFTanqlarplAoWOeuQChH sSo+ofxq9aI/fvllKLtolgWIp6XFFG+Xs17OZ/r37VqlyltNGn2MxNhwf/yl72FGBLtLFabwf+p+ VVWG4zDBxAkTRv48WBZtmUp/5l4O4nPKZuM/rr7RP66e3pL1eGT/3P8Rf3ne8c61IK9bqipbh7lt 27aqVaqc3LOb4omjs7NUHaVcN4NCOEyBQCDQG5GRkezGUh7Q7wNMbq6mTJns7+OWkhhRTEWEBcye PRMFyg5kmNJ/80OflqPmk7advNCtR89GjRrt3LlN1pyiyd/XfcoUZVRlB9KkviPGtOvQkfXvCgQi wB1CBdBXHTucPn2aXTTLgocPH37eqmX/vt1d7xzxcDx65tCaQf26IcjRoT74C1YumR8a4CJVUnyY z8NzamU4DjM3N/ejevWunzgmCziprGbu5SA+KyxnPnE6zVx9Q6WrjwlXmjRymBHP3aQKU/j5u11W VVk5TC8vrz69e3ds1+7GyeM8qjg6O0vVUWp1M0CEwxQIBAK9kZmZyW4s5QF9PcDMN1eTcSuFuXrq 9yQ1Oab4SktNTIwNeXhrH4qVHc7QVBLNz8pMTU6McHM8YvjNJ+25eOP7fj/VrlNnw4b1srYUWco+ EKNwubGrUEFo3rb9+AkTWBevKCACfERbAVS3dm1D+BWHCRPGN/j04z/mjne/e9jVfj8UpXiCUAM2 A9CT28G+jqTEWIXnvaNqRQ5z3PDvsSMruuxYvnz5sIEDZQGHynDmXs69e/c+qf/xmBEDPByPnDm0 +oWr984P+b8WzpsaEuAsVVJcqLfLGbUih2l/5q8Jv/2AfdkBShgcqFPbts9dnKWBRSI7S9VRanUz QITDFAgEAr1RjhymXh5gcnM1deqUwKfe6anxxVd2VlpKUrTv48sO51ddtZmNwmUHNRyVRPOzMlOS E6ICvOzvXVx37fBcQ24+6eDNe2ZDh/3vf/9bvmKZrC1FFvpAcmK096OLd84svWw9rVBBOOHq26pd B9bLKwqIgHRQW96F5uTm5rKLZpmyf//+Bg0atGzR3GLuROvtlvdv26JuQDYDUOCTmwnRz8mFqmql 5dS6dUwHDxrw9OlTVm7ZERsb++9//zvO11sW8zKcuVdKfHz8d316d+3S8eie5Y9u7YMiFZ4U84/q 1urcsY3dhUPPfe6SEmMUno5H1AoOc8cGiyaNP+33Y19fX19WegkTHBw8ceLEN994Y8fqlTywVuvX sbNUHcePH2c7Gx/CYQoEAoHeKEcOMyg4+Neps2Sjc90lNVfPAn0z05OKr+ys9NTk2JAAF7c71o62 a26dtDRYh1kSzc/KSM3KSo+JeOp5/8S9S+vsT/9l4A7z6L3Hv44e+9Zbby1caJEYHyVrTtGEPpCS HBvs7+R6a++dcytuHLMorMMkBUUrp8atMCACfERbAYQxekpKCrtoGgCXLl0aP358y5afIc5AdQYg f7fLcZGBzte2yXRw2x9fdWrz+ectL1++zMoyAFp89pn0NU6obGfuVWXhwoV169Zp+VnjeTNG3rxy ksJer44pVLnS61992Wb54llu9y8kRD3DdUBVDpf3/mzWt06d2ocPH2YlliIODg716tY1nzyJhTc8 jJ2l6sCQgO1mfAiHKRAIBHrDwsKC3VgMHgzBZYPyQgkDgmnTpj179jQrM7X4ys7KyMpMj4sO9ne/ CnvpYrfdwB2mfpuvVFZGUlxooNctd4dDD6/vKBcOE3WbNWtmeFiIvC1FkrIPZKTFRj3ze3z50a29 D65sLo7DvBYYwTp6hWCImRl3CxVA79SoUZo/klEo0NkWW0yVfVfQy/lMTLif48W1XNdOLB9q1rN6 dZMNG9azPQ2GUb/9tubPP3i0y3zmXk1cvHhx8KCBCC+YP3t8x3Yt69apWanS6w0//agJTQIUEeB0 datUj28fWLJoZnUTk1mzZmVnZ7OCSp3w8PC2rVsvnz9PGWHhMDUgHKZAIBDoDdwU2Y3F4HEKiZYN ygsltDQ1OTY3OysnK6NYys7Mzs5KSYhSBLj4uV70enCivDjMhJjg3JxseXMKr9ycnMyM1IgQrwD3 a17Op8qXw0xLidNXH0iOjwh+et/n4TlPx6PFd5iQZ3gs6+sVAIxiXxiGCqCeXb45duwYu2gaGA8f PmzVqsWAH3u63T3Gvyvo4XgkOtQbpyRp5u8DTUyqTpw4Pj4+nu1mSEyfPn3pPHMe7TKfubdA7Ozs qlWtsmTh5FlThleuXKnhJ3Ubv5gE6K7tapKT3dYzR62+6tyxS5cuDx48YHuWHd7e3ibVqp3as0s4 TE0IhykQCAR6AzdFdmMxbOISE68FykfkhRJa6vvINiMtKTcnCw6hiMrNzkhPjA7zVfjfD3xys3w5 zCdOpxJjFPCH8kbpLBjUjIz0+NjQsMCHQV63/B9fLncO09/9WkZ6crH6AIKQmhgV4v3c1yHA45oe HebB287Whw6xHl/eqVgOc/Gc2WPHjGEXTYNEMgmQjav9PihS4Wl3ZN6aRSOaN/20W7dvnZycWFbD Y+rUqezxWr7KfOZeXXB2dq5Z84M500a63j648s9JXb9ug7M+KtQLdwGHcytd7a1/nzCqevXqW7du ZTsYAEeOHGnfurWn0wN2kqrDEGa0KiuEwxQIBAK9gZsiu7EYNofPnJMNxwsrtNTj3rFn3rcz0pPy 8nJzc7MLpWwYs6yMhLiw6DCfsCBXhd+9cucw3R2P+LtfiY0MLELzc2FMc3PS0xJjIgPDnz0O8b9f Th2ml/OZYD/HzIzkIvWB7OysjPjYkCjFk9AAl+c+d/TrME+4+lapWlF+HrNiOcwg5wf/+c9/goOD 2XXTIJFNAnT35rme37apV7e29YF9LIehMmBA/51rVvFoG8jMvQXi7+/fuFHDIQP7XDqxAVcAKCrk ycMbO3dsXVO3Tp1Ro0ZFRUWxrAZD6y++ePPNN9lJqg4TExOW1fgQDlMgEAj0BobC7MZSRugynvb0 9MTIWzYcL6zQUjhMv8eXFE/vJyZG/Z0Hi5Gjk/AvJzs1JSEpNjQ24mlUqFf5dZi+rrZBXvbREYHZ 2ZkvtVGrcuCustKTE6LiIgOjQ73Lu8MM8LALDXJJTo4pVB+AvUxJiU+MCY4J940M9igJhwl162+2 fPly1u/LNRXLYUITR44YOWIEu24aMNJJgP5YaMFSDZs6dWo/unaVhxo1N5CZewskPj5+7ty5r732 H7Ofeq1dMu2B4+2f+vVr2dKwJlKSMmXKFO0OE8FnWY0P4TAFAoFAb+B2wm4spUVcYmJYbHxQdNyy DZvhGyHUAX8bNG7atWfvAYN/Zvkk2NjYdCz2z2DiKOQwn/ncDnv2KD42NDs7CxZDOzm5OVkZ6ekp 8ckJEYkxivLuMPdY/WW9a01IoEtsuF9GejI6AGunZnKVjy6TU5OiEmNDKoDD3LV50f4dK4L970Uq PBLiwrOzs1k7NZOdm5OZkZaWHJsUH5YQ/axEHeaW83ZVq1Vj/b4806xxY24YKoxaNm+2bds2unIK 9MWjR48+eP99aZwNbebeAomMjFy/fn3Xrl1w4i9dupSlGiQKhaJy5crsLFUHmsCyGh/CYQoEAoHe wO2E3VhKDNzSztnawjrCRh53fCj9OuUJV1++gLH1wm17ISw7hUR7hscqYuI9PT1Rwhxz86FTZvK9 iia09PLJzfi7eOG00KCHcEqwTPANOXnq/7Nc+eAuOzM9IzUzLQnuogI4zEsnNuIvWLNyYVTIk/jo ZylJMbk5Gqc3hLPKUk6XmpyeEpeSGFkxHCbx16KZEcHusRH+yfHhaempBfaBjNSE1KToUnCY0Hs1 TR0cHOjc4SDFxsZm+fLlS5Yt+2vZshlz5kJnLthGJySyHAYGIiD1DBVDt8+c+rR+/SlTprD+IdAH Y8eMWTB9ujTOhjxzbwWgVq1ad+/eZSeqCjhzWT7jQzhMgUAg0BsmJibsxlICwFuOnzDhQ9NaLdp1 GLvAEh5SNpguUCOnzcINr3GTpnCesk2FFcohh1m5cqUff+jx1NsJFgu+MSM1MTMrIy83j0Xk779z c/NycrLS05Mz0hJJFcxhVq9ebcLY4XFRQUp/lRKflZmKFqPVrP35EYCzSnsRgYrnMNEH+vXtFej7 EI2CdcxMT87MzszL09wHStFhTl+5oVfvPjh94hITFTHxPpGxlx48atmuQ8duPfuNHNN3xJihU2aS Vtic4nudc1O+Wwi69uxtNvhneNGy/T4naiL1DBVGkR5uP/fv365dOzc3N9ZXBMXg4cOH6CoBD+5J g2zIM/dWAJo1a3bt2jV2oqqAj4PlMz6EwxQIBAK9ERkZyW4s+maOufkHprUwJuYPKosmDKPfrlpt n72zLL2wwo3T496x6xf2fvNVO5Nq1fr06XXm5CH4xnRYrIyU/DlCs7KU70zmZqQnpafGS1UxHKa7 4xG787u/6dzu7bff6tbt21+H/ezn7ZqWEpeZkZyTTb/AAWXn5ebII1CBHOaDG4dsT2zv8nWHj+rV Gzx44KnjNrCO8JDZWWna+0CpOUycL/UbN+k5YFARJk/GabJw21541G79zVAHuE16C6D0wdGlnqGC afWiP1599dVBZmYnT5709vbOyclh19PSIiAgABH+6KOP2Ho+48ePR+KKFSvYup5AmQCFs3W90rp1 6/WLLWXhNfyZe8s1bdq0OXv2LDtRVcBnzfIZH8JhCgQCgd7IzMxkNxb9EZeY6BYWM2vlhiI8tCw5 4cYJh3nw4EE72wOXzh9OSQ6PinzeqWOHo4cPwmFmZ2WQYlNS4SdVVTEcJpp/7cL+08f3pSaHZ6TH d+vWddbMaWFhz3nzNUWgwjhML+czCILDzZNP/R6npsRet7vcsmWLY0cOwWFqj0CpOUw9Cm4TntMp JPppVBw7OUsLREBmGyqYnrs4wxp179Ll43r10Fh2PS154PSA1GF279798OHDWMAqEmmZc+fOHSSS P4T5xLImKL8qKB9bZW5WL0yaNGnYIDNZYCGDnbmXIozgs/W//0a0kYIQsXU9UXIxB/Xq1UOvYCeq Clp6QoVHOEyBQCDQG3p3mGGx8XeCo2QjXUMQbpxwmImJidZ71x7at8nX8/6ObRs//7zVv//977ff fsvMbODevbsvXjwfm6yc1UZVFcNhovkH966z3rvJx8MRze/8ZadXX30VEejdq+fOHdvR/KzMNLUR qEgOMzo62mrTUrvLx+OjAvft2d6wYYP8PvA2+oCfr7emCEDlzmHKNHT0uAkTJrATtYRBBGS2oaIK VrO6bj/wwA2e1JCQVyQKzIBVWiBjAwfCF3g2qf8Bqg5TZkFB/n5sdE3eRhdUyykUW7dubfjpp9Fe nrJ4kgxq5l60lMwed5iIJIUUf5FCy1KQSLtQ/DWBrZRfBu8Jsk9TL+CaHxUVxU5UFY4fP87yGR/C YQoEAoHe0KPDVCgUVvuti/BqX+kId2s4TDT5+pVDa1b/sXKZxY1r5+AbQ4MDZs2a8eGHH9IdPSY5 OTk+Qq0qgMNE829eObx+zZ8rllpcv3o2OT48JPjp0qWLa75ofmZGiqYIVBiHiSBcPLN33tzJO6zW eLk7pSZFh4UE8T6gJQLl3WFuOW/X9SezKlWrWVlZsZO2xEAEZJ6hosrthl3dunWUF1MdIEMCuLXg KeQlCsyAdFgX8i1YIIeJdFqQInU4ZIF0d5g8D+3Ot+oFHx+fPr17d2rf7vaZU7JgSqWXmXt5/QFL yoe8ItiyZQstALYtH54BJVBMED1K5GXiE6EUtSFVjb8UKhNbscz9ZIGollNYrl271rxZM3aWqgND ApbV+NBnLxcIBAIjx8LCgt1YioeDg8OHprXGLrCUDWoNR7g9k8OMjQo6ZL35txE/T5syfvXKvx46 30tJistIS7I9fxaKQWPiQtWqYjjM2KhnRw5uHT1qKJq/crnlQ2dHafOxoCkCFclhRocH7tu9fsCA 7ydNHGO9f6ePlzsazqWlD5Rrh0kin9mwSdMS9ZlDzNS8/VghZX/6VMsWLdCpdAGeBH0D0FNK7lXg MXTJwFdlwHiQYyEXyt0LLXCK4DDJ31Jlio+7u/vatWtfffXVxfPMZWFUlb5m7kVb8tv3T5B5CjWz wAwAy4gn95NYwCr/sKTQR4CFwjpMaR6s8q36ZdgvvyxfbMnOUnUIhykQCAQCPYDbGLuxFAOyl8Wf 7rVEhZbCYQZ52ScnRGRnZbg/fjBy+M89enz728hfdu3YfP/e7biYiPTUhOjExISYYE0q7w4Tdabm P/FwUja/+7fDhw/dsW0Tb772CFQMhxnsezc5MTIjI+2hs8NvI4b2zO8D1vt3OTvdjY8tqA+Uf4dJ WmFz6r2apo2bNmXnsN4JD5MZhooq20PWHTt0YNdTHSA7AeAfyGaQFeEUmIFMizSdWx3yJLQXWR3K TO6Fl6wWZUEv9iVjqR3Kr5Znz54hw+etWk2cONHc3PzPP//84fvv333nnfoffTR0wIB7thdkMdQk fc3ci0BJ60zLaCmtAu0ZaFUGdqF4kgulZfylBQ6tFsphcn9Lq3qE+slzby92kqpDOEyBQCAQ6AHc b9iNpah4enoavr2E0FI4TL/Hl5753I4J98vKSM1ITwkLCbCYP+fDD9/v0L7N7NnT01LiohMT4qMC Nam8O0xfV1t47Ogw36yMlH+a/8H77dux5muPQMVwmAEedsH+9+IiAxCB9LQUxXN/iwXKIOjYByqG wyRNX7nhnm8gO5P1i9E4zNDHjypXrsSup7pBfoY8BiCbIUVLBtXnZvmmhrkacjtYQAmUX9Vh8udy dBRa5tBBKQ9l4Pl1Z+yYMdPHj7t69Mjy+fMWzpg+Z9Lv+zau97l7RxY6HVX8mXspCEAaK3LgRIEZ ACUCnk7xQX4s0148Vlimj4CXrBb6ZGlfXVw95S8yw375xXzKZE+nB+wkVYefnx/LbXwIhykQCAR6 AzctdmMpEgqFomvP3kOnzJSNXA1QaCl3mKFBD+GUUpOis7MyEISszLSHLo7mc2YiJSohPjbcX4sq gMMMCXSJCnmSImm+y4vmFxiBCuMwI4LdYyP84SdzspX/Z5+ZkfpItz5QkRwm6U5wVFxiIjul9YXR OEyocYMGDx8+VF5PdQM+BD2EUH26BTRl4PaSfAs5HCnwKpSHP3+jnEVwmNwaIZHqw8vUDkLxTo0a 4e6PZVEqjoo/cy/5NzSZWk22UIr2DJTIQSh4fCi2FDduPrGMXbAgjT+goyCRVgnuMLFMGXh+PbJ/ //46tWol+vtWq1qVnaTqMNFt2qoKiXCYAoFAoDdwM2M3liIxetz4bv3NZANWwxRaKnOY8dHPkhMi UpOiMtISc7KVXislMTIqIS4m1FuLKozDjIsKSo4PlzW/wAhUMIeZGBuCJhe2D1QwhwldC4y4dus2 O6v1gjE5zKH9+xdqThqpgVRr2zRlgPGgVbKR5GGQSFBm2pcbJG6EADkZTaAE5CenhL2oQEoslMP8 qV+/pfPnyUKkL+k+c68Mbs4BxU2GlgxkLxEEWqC/HAoLJVJ+gGUqpLAOEwuUgdeH8hSTq1evvv76 63bHjyKGKJOdpOrQ1xHLI8JhCgQCgd7QfrPRTlxi4uZjZ064+spGq4YptFTVYSbFh8kUGR8TqfDU rgrjMGVtJxUYgQrmMGXNhwruAxXOYUJjF1g2atLUwcGBnd7Fo1njxlJjULG1ZdnSb7/9ll1SdQDd A5CXA7AubMMLKF1TBqm95CAP5ae/5GG4FyL3IrM3MlNEUCLy8H3VQrZKlXXr1rVs3lwWHz2qUDP3 SpEaSMBSJWjKQO6alikmyIlEBBOrFG3aVxoTrBLaXT1KQGbKg790LErk9ckvr+jk5eXNmjXr3Xfe ObR1C8UQZbKzVB3FP2L5xXhbLhAIBHpH+81GOz6RsbJBqiELLZU6zItnbc6eP5oYq5ApIi464vlj 7aoADvP65ROXLhwPC/aRNR8qMAIVw2F6Pb599qS1y4NbsuZDuvSBiucwIZjMmqa1FAoFO8OLASLA XYExqFmTJufOnWNXVa2QzQNY5i6ONhFaMmiyK2RB+VayKAS8IlLIYUrNJ6DCaZlDibA3bD0fcj6a XCXn1KlT/3333YdXr8iCo0cVauZeKdR2+gsoIFIKzKAaGYSFYk57YRmJ/OOjT4FCR5v4Vv4REJSI PHxfTbAddObMmTOffvLJr4MHBTk/4DFEOewsVUcRjlJhMN6WCwQCgd4xMTFhN5ZCEpeYaLA/falW uHFyh+ly7+KS5Ytn71lue+lUfPRzqSJio8ICXQpUuXaYPh63Z86aNn3josPH9suaD+kSgQrgME8c 22u5ZdWc1QvDFb5FiECFdJgQTGbDJnqYYBYR4CNaY9DutWt0mVGW/AYgy0H2D3A/U2AGpPOtssdc fJW2ElKHSR6JSpDBy6dVWubo4jAfPnz45htvnNm/TxYZ/aqwM/cSPKqIBndxUpunJQMFUBWKmHSr 1HxilRym9PMCVLj00IASUQe2no/sw9VEYGAg8nTr1m3t2rUXLlxwcnK6e/fuiRMn5s+bByv+yccf H9m+TRZD5GdnqToKPGIFRjhMgUAg0BuRkZHsxlJIPMPL0wNMCDdO7jDdXK6t3L52+hbL/cd2x0UG SBUeE6Hwv1+wyrPDDPRxXLJ+ycKDG1ZvWy1rPqRjBMq7wzx3av+K49uHzh7n43G/aBGokA4T6vqT WdsOHdl5XlQQAdm4tsKrdcuWW7ZsYRdWDSAsBFt/8egMkOugZUBbgaYMMC3SR2eAWyNAKYAsENkh LMD2kOfhfoacDGWgZRTLD6oFqSO6dOnSe//3fxuX/CWLid5VhJl7uVVDoyiFVskBggIzUAz5VjLq 3CXSKt9K8N3pQ6GYy+DlU7R5gYSODnPE8OHTx409tHXLyJ8Hd+/SpeVnzVu3avV9zx4zxo+7dPiQ LHoklMnOUnUUeMQKjPG2XCAQCPROZmYmu7EUhjnm5sPKw/yxUuHGKX1L9vrlkxt2rHV9dCsm3E+q 8Jjw574OXNhr5pTR0hSucv2W7L3btmt3rHG4c1HWfEgWAU0q7w7zub/z/kPbl6/6U9Z8SMcIVFSH CbXr2rN98UwmIiAb11Z43b944b33/m///v3s2qoCWREg9WbkXgie4ffff2ebX85AKdx7AO5SuL2k BXKMgHbHKj2mg9XR4jB5HtrEoXSZieKsXbvWpFq1w9usZAEpIRV25l7yb4BbOIoAoJbqngELtImH giJD8N0BVumjoX0pG/9QALbyzw4L2MoPqgVpCeD27ds1P/ww1sdLFiLtQjnsLFUHtrLSjQ/hMAUC gUBvFMFhKhSKKlWrbTlvJxuVGrhw45Q6zKgQL7UKiwoL8rrJhb0G9P+pYYP62zctlqZD5X2mH1nD uWQR0KLyPtOPrOFcukegojpMaPwCy+L8hAkiIBvXGoOunzj29ltvnTp1il1eC4mdnd1rr722aNZM 2Ibly5ez1JfhPoRMDpkTDuwiTyTDwx0mWR1kUOtkyLpQHqlTIjQ5TNwLxowe3bpVK5crl2WhKDkV auZetCu/fXJvRomgb9++tKApA4+GNNQUZ24v6SjcMQJaJfeOuPFPgW2WOEyeh9I5lA7Yujq6dOmy aekSWXwKlNX6dewsVcfx48dZ6caHcJgCgUCgN4rgMG1sbFq06yAbjxq+cKuWOsyIYE+1Co0KhW3g wl55eXkYMjZq2OC7Xl2uX9gn3Vp+Haas1VLJIqBF5d1hyhrOpXsEoIrqMCFHRTQ75wsPIiAb1xqJ zu7bi7Zv3LiRXWF1Zu/evW++8cbBrZtRiOetm22/+Fz6JJMgJ6PqRmB1yK5wKBvlB3A4tIpN5DCx y7p167Dw22+/4S9tQiGqhQNVhxkZGTlzxgwkThkzWtr8UlBhZ+4tPuQPCazyqBIIDk9EbPP3YA6T h1paAoc+MsrDd+QU6DDnzpnT7ZuvZcHRSeFh7CxVB4YE7ADGh3CYAoFAoDcsLCzYjUVnZsyZO7S8 vSIL4VYtdZjhz5RzoqoqNELh//giF/bKfYGlpSVWp038hW8tvw5T1mqpZBHQrvLrMGWtlqpQEajA DhPyiYxlp30hGWJmJh/XGo0cL5zv1K7djz/29ff3Z9dZrYSGhg4dMqRl8+ZXjhzmhcT7evf7rs/3 33/n6urK8ukPX1/fXj17dunc+cLBA7+PHIHu2veHH/bt25eQkMByaCA7O/vixYvdunV7/fXXx48c 4e1wm1e4NKX7zL3Fh9w1YOsvIAeIv2z95RdiAUwjIBup5RkmWVNKlKLdYW7cuLFpo0aKRy6yyOgk 4TA1IBymQCAQ6A3cwNiNRWc+NK1V7l6RhdBSOEz8/dNiamigiyYpIp77PDzLhfw5Ery9vfv/9GOD Tz7avMacMpQvh6ls/vwpcJiyVksli4B2lUeHib+WC2fIWi1VoSIAVWCHCfkEPmNnfqHAKFY2rjUy mU+eZFKt2oABA65evcqutircvHnzl6FDX3vttWnjxsp2Jy0xn1utatUpU6bExMSwfYrN5s2bccS/ zM35UcLcXHesXvlDr16vvPLKd336TJ06de3atSdPnnRxcbl169aJEye2b9++ZMmS3r16YcdO7dst nDHd7YYd3730pePMvRUVfDTv1Kjx4JKtLCy6SjhMDQiHKRAIBHoDQ2F2Y9ENBweHTxo3kY1By4XQ UjjMc8e2tP682Xe9vnW9f1nh/0CNwp89eXCSC3tlq4AhV8MGn/Tq/uXFE5uRhzvMk7vNB/f/1jDd BWoFh3n26OYvWmltPvRyBAoUd5gXDloMNetmmM0noW5wmBdObG/9+We694ECJXWYJ3fOHNTvG0MO QmH1caMmOOvZ+a87Ru8woRjvJ2v+/KNZ48avv/56+7ZtW7RoMW3atBkzZkyZPPnLjh3ffuutxg0a LFswP/TxI9mOUj13cZ7w28iqVaqsXr06JSWFXbgLT2JiInxjo4YNO7Vrd+fcGdlRSBEebtabNy2d Z44jftejR/MmTTq2a/t9zx4jfh48fdy4/Zs2FPGhWQlIl5l7KyToBtVNTM7s2yMLiO7ydHrATlJ1 +Pn5sSMZH8JhCgQCgd7AUJjdWHRj+fLlP40cIxuDlguhpfQMc+rvI34fN+x//31n28a/5LOD+joE hwZ6OB7mQv5MDSxatAhbfx8zEA7z8vHVvwzujdXBo8baOD6WHdoQhLrRM8ypE7U1H5JFoEDBYd6/ vHX8qAFvvPHGT7/8euiuq+zQhiM0n55hTps0Uvc+oIvgMC8eWT50UC9D7gNF08Jte2ua1mLnv+4I hylRmJvrhYMHls03h3lbMs98neWf560PBD90lmXTorvnz8HpvfLKKwMGDDh8+DCuP+wKrgPHjh2b OGFC5cqVB/X78aLNQVnJ5VQFztyrC5cuXcIJe+jQIbZu8IwcMaJd69aPrl2VRaNQqla1KjtJ1WFi YsIOZnwIhykQCAR6A/dXdmPRjafPg/fZO8vGoOVCaCk5zOZNG9Q2/WDMyEG1a334zVftt2/6K8jL nut5yNPHtw9wIX+GZjw9PX/s+/0HH7yPbINHjzNkX4EaksPU3nzVCBSoWdN+e+edGn36D9hj5yA7 qKEJzSeHWag+UKDsTm8ePvRHw+8DRVaHbj2XL1/OLgE6IhxmCQimdPOyJd27dKlcudJPP/WbN2/e 3r17HRwcIiMj8/LyUlNTY2NjQ0JC/P39L1y4YGFh0a1rV9iJT+vXN58yuay+M1lyKoWZew0HGxub 5s2ajfx5sCwIRRCuVOwkVQe2skMaH8JhCgQCgd7QfrNRRRETLxt9lhehpfSW7Bctm7b+vFmzJp92 bNfql5/7ft6iSd3aNWdPG+18++RTD7tnCv9HN3dzYa/0gjh27Fj9Bg2+7tN313VH2UENR2gIe0tW a/NlEcBe4NOPax3absETuSxmj/7ww/e79vlu67lrssMZptAWOMzzJ7YXqg9o0dWT64cPVf7aQUX1 lqQTrr5Vq1VTKBTsKqADzRo3lo1rhfSogAf39qxft2Da1J/792/dqlWN6tXRCd+oXBkLH7z//kd1 637zZac5kycd27E90Om+bN+KpBKduVe/0My906dPDwkJYUm6cfr06fZt27Zv0+bIdv384iiqwc5S dWArO7DxIRymQCAQ6A3tNxtVnkbFyUaf5UVoKRym3+NLfo8vjxs16L/v1jD7qVf7Ni0qV3q9XZvP 2nzeDBmwKSjY1/maFRcSU14mIjp178XMS/fS2foLLCwskFl2UMMR6gaH6etqq735sgggsU6dOq++ +goWGn5Sy3qLOaUvWTDu44/rdvzmm3XHzsoOZMhCK+AwqZm69wG1unRs1a8//4D8Fdtbcn1UyG9j IjKyca1QiSrR31eWYiQqjzP3du3adfXq1e7u7iyHCnl5eRcuXJgwfnyd2rVbNG+2b+MGXtXiS3lu agZbWSWMD+EwBQKBQG+YmJiwG4tulGuHuXTRNJ+H50k7Ny2qZfr+V52+WLZo2l8Wk7/p3AYZkB74 3Pv+5Q1cqjfjPbYZrcb8DR27ns6SXoDMsoMajlA3NLPA5ssigEQXF5cdO3b897//fe2117Ba84P/ wlu2att2+f4jZ588W2lzGn9lxzJYof7LLWcUGARZH5DJ9vCSXwb3QU4j8ZakviPGLFm2jHV0HUB8 ZONaIaGSUzmauTfSw83GauvoYb98VLdu3Tp12rRu/V2fPiNHjmzbti2q9/XXX3/6ySdvvvFGp3Zt F8+Zff/iBb6jvqQ8NzWDrazqxodwmAKBQKA3IiMj2Y1FN6z2W8uGnuVFm05frlf/k1EjBnk5n/Fy Ok1asnBSq88a1an1wYxJw+5e3Y+UwKAndy+s4sLtNuFl5u3IJIfZeUpeSHgiS80HmWUHNRxtOXvl k0aNfh3a31tr82URaFDftFWrVtRVZs2aVaVKlTfffBPNrN+k2Td9ld88JIZMLh+/j7r5zOWP6388 6tcBPAJQgX2A69zBP38ZlD+fkzF5S9IKm1PTZ89lVwEdQJRk41ohoRJVuZu5F3p8/Zrd8aNHtltt XrZk0cwZ21auOLt/n8uVy2FurrKcepTy3NQMtrI2GB/CYQoEAoHeyMzMZDcW3WjYpGl5/DFM0in3 p9/0+q5GjeqH96z0uHeMy3rH4n7fKX9hAstPAz1un1nKhcS4l9l5LpUcJnTTOYml5oPMsiMalM77 KHr+NPCL1p8f2LFMU/MhaQR2rp6I9B9++IF1l7//NjMzq1S5ctWqVZE+atSocePGYTyH5fJiMs96 BHTt3btGdZNDO5fyCEBa+gB0et+CoWY9sXXw6Ao1T2yh5BMZy64COoBYCQQCw4SdperAVnatNz6E wxQIBAK9UViH2bZDxxU2p2RDz/KlqX+t/O///jvgxx6XT25+7HBIpqcBbjdPLCKd3DUHt9uYl3mm iO09J5ccppNHAkvNB5llxzJAzVi+xrR2rR7dvzq6d7ms7SRpBHavndy86SevvfZajXfeOXPmDPWZ xMTEjh078oFIu3bt6tevj9XDTp6yYxmsZi5Zjj7wU9+uF4+vlzUfkvWBIQO6o3XG7C1JnuGFc5iy JydCQuVLFXXmXqv169hZqo7jx4/Thd0IEQ5TIBAI9EZhHeaocePHLrCUDT3Lnc55B/86aToGwb17 fLlx5cxH9vu4/J662h2Zd3z79MH9uyIDmDt3LoYUUgKeRS3em7r9TDJbfwEyyw5ksJpoYVnjnRpd vmr714Lxty9aqUbgwMZJ3/XoiDwT5y9E/nbf9kDrXFxcWL+R4Orqik3VTEz6jihXP5TqG/LbpEmo ea/undYvn64aAd4HhLckOYVEs6uADiBusnGtkFA5VUWbuTc8jJ2l6ijUT61WMITDFAgEAr1hYWHB biy6McfcfOiU8vE+ZIE67eY3c8nyVl98/n//e/eH3l/NnTZ839YFt25dHPyT8m1J+t38Xdcdv+nz Q/1PG+zZsyesILCX7BCGrPNezy3WW3Xp9u2///3vrt90mDBqwCrLScf2/nXzpu1P33d+4403Rk2b ec7rOc//SdNm/DuZnOzs7JiYmP/7v/9r0qTJ+6a1eebyonPu/nMWL/78i5b/97938vvAr/u2yPuA bBejlaOiEA5ziJmZfFwrJFRRVL5n7hUOUwPCYQoEAoHeUD5qKAxWVlbd+pvJhp7lXfuu3Zm7bGX/ wWaNmjRCQAap+IqF2/bW+6RB7+++u337tkIz5cthcp1/EmixwWrkhHHfdOta76N6aMWQcROOP/SR Zdt09go2wWRKn2QihWjYsGGlypVlu5QXXQ6M2G93x3zZci19QKjngEGenp7sQlAgGMXKxrVCQkKG IOEwNSAcpkAgEOgNDKbZjUU3HBwc3q5aTTb0NBINm678WuaMGTOCNICtsl0qmGAy6zdR/mgk+Uwf H5/KlStjFbzzzjuvvPKKLL9QRVL9xoX5SUzhMIWEDFKeTg/YSaoOPz8/NjgwPoTDFAgEAr0Bb8Bu LDrzoWmtffbOstGnkWjXdceve3//8SefWllZPVUBwZTlr5DiPpMe24L33nuPfsVEllOoIkk4TCGh CqBqVauyk1QdJiYmbHBgfAiHKRAIBHoDroDdWHTmsYeHbOhpbMp/afbTHr16XblyxUeCUVmst6tU GT9+fPPmzZUWM/8XTf7973/L8ghVJLVs18HW1pZdBQpEOEyh8q+bJ0/IUiqAcLlmJ6k6sJUNDowP 4TAFAoFAb2i/2WjiRlCkbPRphKKXZidNmvTkBViV5anA+qx9pzfeeMPKygp/69ev/+abb772+uuy PEIVSR+Y1tL9e5jNGjeWjWuFSl++9x2nTJyA69LsaVPD3B/Ltgpp0fFdO9q1aYPQdWrf/sy+vbKt 5Vrab/rYygYHxodwmAKBQKA3tN9sNOEZHisbfZah5m7Y9n6tOrJEPWr10bOq5eOgCN1/P/jwq17f fVT/k3Xr1rm5uSEFm5AZW6WZS1Mj51igGgDVlm3iogx7bz2QpWtSqy+/Rn6ULE2cvnI9EqtWrZqd nd2gQYO33nrrs3YdpBnKrxC6/AjJm2zM2mfvXKVqNXb+6wCiJxvXCpWmuLec9Pu4K7ZHfxv5a/Xq 1Zcu+kOWTUhVlw/b9Pj2W4SuUaMGw4cN+qT+x1ju9913DufPynKWUynPTc1gKxscGB/CYQoEAoHe MDExYTeWwhCXmCgbgJaVYJNwRwRkBuDuaFUtvYcMl+4LIUWWDnchtV68fJnJJIdJiQu37a1b/5Ou 3ZW/y08FAp5HC7p7PN3F3ZEml0u1gmmkVd5AVSgDb5EUtXstsz4ui7/afQlpzEtIsvijyZo+EWll CvzUeE9QbR06IY8/R9ZzyqlW2Jxq06EjO/91AA2XjWuFSkfcW07+fbz7w5uRwW6kW3Zn+//0Y726 dbeuXSvbRYjkeOH8wH4/InQ1a364ctnCyODHpMV/zK1uYoL0McOH+zo6yPYqd1Kem5rBVjY4MD6E wxQIBAK9ERkZyW4sheTTxk0MZL4fbglkho3G+trH92QSuMHgxgll8jxSN8UT6aDSwumlWSyQy1J1 UPQkUFqyXoQydYRMuMwXcUfEo8fbi2WqM/dm/JkepWNVme9f/2rQtPmu6460iXIiA1+mUFBYUDgd UTU+ehevM7WIt0J6aGoCT6FKEjwgsk0ohFIokmgOlvmxpK2j40o7SfnVlvN2s+eas5NfB9Bw2bhW qKT1j7ecNMHT1SE61FtV504f/rbLN61atbTZtVO2uzHrif3N0b8OQ+iqVq2ycP7sqJAn0aFeUgX6 OE2ZNA4ZXn/99QUzZ8T7estKKEdSnpuawVY2ODA+hMMUCAQCvZGZmcluLIVkjrl5u649ZcPQshLM A0b2MktAY33t43syCdxgYBfyTtJEns5XIXIUagunzLLKQFQy9yf6Un5l/7FDZJlktaVmYhOWZVvJ BQFeAk/BMtrC20gWi8qnv5QBC9JGUWToELRMkaTdUTjtIg1vCYmOjqpSi1AlaX1IFBn85a2mehLU LqowgWXZvpTCjyVtHZWptpOUO10LjGBnvm6g4bJxrVDJ6R9vOXmit/v9uMin2nXowK5WrVrBal48 dlRWlLFJ8chlxsSJCB2YNnVikK9LXISfJjk7Xh3y80Dk/PDDD9cvXSIrqrwI9WdnqTqwlQ0OjA/h MAUCgUBvFNlhKhSKD01rbTlvJxuJGo5orK86vienpwtkMNSKLFahzAMdV0uZRVN+TZWWhtqLo5BH wipENSQvhDpTtfGX786dFRZkKVim/DpCJZDXkjpMtZAHK1Fx10ctUuswpR8K/lK1IYqhDNrERVGV gmPRpyClUJ3EYOUUEs3OfN1Aw2XjWqGSEPeWUyb/7vPEOSHmme7aunldvXp1B/Tr53j5kqxYY1Ci v++fc+dUrVoF0Rs18lf3Rw7xUUG66PKF4927Kb+o2aJ580NWW2XFGr6s1q9jZ6k6jh8/zgYHxodw mAKBQKA3iuwwgZWVVYuyntyFHALgtoFWYSo0OUypyCTwfbk9gNmAuNcCUlsCkfWSFS51F2S3KBvt KzUz+hWVzP+SU+KVkdac2stBNmkbZSC/tP5aRPmpyTg6llEyX6bdybPxz6XAMosvOjqHIoMFHFq6 SW0PYdskUIu0i3KigXyZYlIB5BMZy0573UDbZeNaIf1K4i0n+Xq7JsWFFE1Ll1hWr1599IgRXnfv yA5RgbXur8U1a9ZE9AYO+Mnx9pXE2ODC6uD+nS0+U/5WU/dvv7169IisfINWeBg7S9WBIQEbHBgf wmEKBAKB3rCwsGA3liLRq3efMn9XVuaCsAy4kymUwyTjIdtFrcuiHYGqhZCml4LD5HWm9pIR4vaS 4iBrEVaxiYwQMlBOvlWWwle1gGZSZiqZI20+baL68MQSFUUGdaAmSB2mLCcXVZgjrTmh3WdSHhwO y9Igl3edcPWNTkhk57xuDDEzk49rhfQk7i2nTpnk7+OWkhhRTEWEPp0zeyYKlB2oQmr3+nWNGzVE Y3t073bl4unk+LDiaMO6VTU//BClDTUb6Gp3VXYsA5VwmBoQDlMgEAj0hnJUUTwaNWk6feUG2ZC0 NCW1MRCWAXcyUlSH+9gL6XzfIjhM1TIpnWyGdF9ymBztXkVHkXcCqAa1F8WSt+EVzt/+UqOk5oeX wLfKUvgqtUgmaiD+8hSKIbVO6ujooCiE6imLZ0lIk8NUBXWjWhFqWwpJP0FNRalFL591Gep9U1OF QsFOeB3BKFY2rhUqtvK9pfJLg1OnTA7we5KWHFN8ZWWmJidGeDoeRbGyw1U8XTp8CM389OO6J48f TE2K0ouS4sMtFpi//vrrKHnahPGhjx/JDmpwEg5TA8JhCgQCgd5QjiqKB4aeE2bOkQ1JS1MyB4hl wJ2M1FmpCnshD9+XipL5AVn5JG42pOaKROnkUqT70i5wJjynXoQCqQ7cI/EqkbPCX3J3qACvNofy ANqF78VT+CoWeB4uaqA0CGS9KIZabJgsniUhOjrqRk1AlSgFh8YyVUBaW5koVtKmaREdAnFGsVhQ G6tyqoXb9rYtzO+UMITD1Kv+8ZZTJwc+9U5PjS++sjJTUhOigrxu3bu47tphcxQuO2jFEznMLUsm OpxcqfC9n5YSqy8F+D8ZN3Y0Cq9uYrLMYoHsuAYlT6cH7CRVh5+fHxscGB/CYQoEAoHeUI4q9IFb WIxsYFpqIpPDHQuWAYb4ah0meS0doV1k5ZMoA1A1J5ROHkO6LzkWWBqeU1+io3C4veH2ifwPT6cg ID5Ypk1qocxaMnCkNkyTZ6OD8jqUgqgmqBs1AVXidcNf6hgUOmn9uajCunxeyAaoQIhMJijNxpac WrTrsHz5cnae645wmHoSvOXUfG85beqUZ4G+melJxVdWRmpWVnpcxFOv+yfvXVpnf/ovo3KYh3av 8ne9/ODiFle7fdEK74y0BH3pwf07P+X/ouYn9evvNNTfHa1WtSo7SdVhYmLCBgfGh3CYAoFAoDeU owo94RkeKxublo7IJOjoMGUiMyBzj/xhIK3y8iEyTrxkMiGUjUu55wt3Ia0bGRtdHIvuIssEaJUO IUPV51C1ZQ6Tb5Wl8FXVctSKuzhZOh1Ux0L0Ih4cAlWiFPoosYDKSENBywWCbMhMnyyHSuDiXYhQ jUZ50cJte9sU4QEmEA5TT0L/mT5t6rNnT7MyU/WinKyMpLjQ51633B0OPby+0zgd5tW9s/wfXnrm 5XDv7PonjqeS48JysrNwQ8zJzshMTy6mbM+fad68GQ50cOtmWQUMQcoPWjPYSmMDI0Q4TIFAINAb 2m82hcX2pn3Xn8xkg9SSlt4dJvkQvqPUS1AiGTmk0+5YoJyk/IzMSknrRnuhcJ6zhEROScuBKAOZ ItUooeZIAbJV7fDdKXrkqWhZLaVguujo+AioCTgipeDjoBT6+KRt56IQyToG5ec1p1UpOJbMWwK1 5ZcLnXD1rd+4ia2tLTu9C0Ozxo1l41qhogldKCEmODcnG86wmMrNycnMSI0K8Q7wuObtfMqYHWag h53jmXWeDsdzstOD3G/ZH1kMZ5iaFJscF56TnQmfmZ2VVjQhxnm5uVevXMCBcDhZBQxByg9aM9jK BgfGh3CYAoFAoDe032yKQI9evTEq3WfvLButlpzIxZF/4+N7WAi9O0yyFtJiZWaMRCnIDJWCw+RN 5inkjviBpHWQZqAdVbfKGsVXscDzSEVb+SpFj9qOQ/B0OqimQkpC1DTUh5qAKlHdpB8HQDbpXhDt CGS1xY5IxI7SVWojlUxNpgXKg2Xekcqdhk6Z2b1Xb3ZiFxI0XDauFSqaEMknTqcSYxTwh/nmpyiC Qc3OTEuMDQkLfBjkZe/vdtnIHebVvbM8bh92u3nQ5dJ2xPbWoUXhz9yTYkLiIwOT48JwZ5SZc52U DW+Zg1A/97mz/s9fcSDhMMsXwmEKBAKB3jAxMWE3Fv2xfPly3KX6jhhTOj6TBvqAhvW0DG9AY33t 43valywHF3kPnsj9Bq3SMvdOtJVnJjNDyLZSsdz46UvUTMBTdHSYgDdNWiveBNmqzG5x0Va+ygsH PEo8XVMhJSE0mY5ITZA6TFogZFXim6QxIck6BpVPbaS9EE/6OLBAebCsvQcasn4wG+zg4MDO6kKC hsvGtUJFEyLp7njE3+1KXGRgXl5ubm52IZUDZaQlxkcFhj97HOJ/XzhMOMwru6ffPrbk+oH5Lpe3 3zy0kDvMU2uHPfO0z8nOkvpzXYRQ434Kd/ro1h7Hi2uFwyyPCIcpEAgEeiMyMpLdWPTNkmXLcK+C zzzh6isbuepXGOjTIF5qG9TCnz5xkUkgz0D+gZC6AqmRIJvE/QOJdqREMjNkTiizFqQGrMgiS1Mg 1EYSpaCS3GFKXRYvkFapRQVCmaXLBVZM1cLpV4g/fY5UE6nDzD++Mv702WGBduF9gKdw8TjwavNy ONxhSpH2pXKkO8FRcYmF+w1MKWi4bFwrVDQhknCYvo9sg7xuxYY/zc7OgM/UURkZGdlZ6fExYXCn 0WHewmHKHKbdvrn3zq69IXGYZzf+dvfMKscza6MUXi8bdY3Ky8vJy8vLzkwPCXDyenBCOMzyi3CY AoFAoDcyMzPZjUVPKBQKBwcHjE3DYuODouMmzJyz9vBp2eDVcEQmQeq+VAWHQO6R/BgtyyQzKgYl qjZvI1kgqipcE/ySbBPBE7mzkrpQqWirLLHMRW1B27lppMbSMuDNoT4wb9MOSpd+vrztHKkrph0p klQy9uXHpTxYLo8O81pgBM5fdkoXCTRcNq4VkinO19vr9q0bJ4/bWG21O37U6459gp+PLA+ESMJh 7tn6l/Wu1SEBzrHhfhnpybh0w9VoJzc3J0v53cLoxNgQY3CYusRTvcM8aMEd5pmNIy/umHT3zGr7 48sf37JJTYzKy83RIuWryzk5yfFhCj/HAPerwmGWa4TDFAgEAr2hL4cJY2l96FC7Dh0/NK1Vv3GT WSs3yMasQkJC5UKwl0HRcezELirl3a6UnJ65OG1ZtvT7nj1ee+21mjU//OLzz7//7rvWX3z+wQcf IGhI375qZZibK8+vNConNuIvWLNiYVTIk/joZ6lJMbk5ytcy1QJ3mZOdkZWRkp4Sl5IYVbEdZqHi KXWY8JbXreffO7NG6jBPrRvucfeow+lVd04sf3h1581DfzzzvM0suwoIdVZGWmzE08jnbuXIYVqt X8fOUnUcP36cepERIhymQCAQ6I3iO0xbW9sBg3/+wLRW87btp6/cUNLvxAoJCZWcxi6wbNikKTu3 i0E5tSslLcvZs95+660B/ftbW1vHx8ezq/ALELf9+/f3/eEHRG/2xAm0i9KovHCY1U2qTRg7PC4q KCk+PC05PiszNTs7Kzc3l+0P8vJycjIzM1Iy0hKhCu8wCxtP7jBpLlm3mwf9nG1v2SwihxkX+fzk ul8v7pj00G7Xk/unbx1d7Hp9H/I4XdwaHeKN4EqktPHpqQmIbblzmMpfEtIMhgQUPSNEOEyBQCDQ GxYWFuzGUnjiEhMVMfEjp83CqFQYSyGh8q7xCyxrmtYq8uw+UoaYmcnHtcat89YH6terN2BAf3d3 d3bx1YxCoRg6dGjDTz45st0KRsXd8Yjd+d3fdG731ltvDhjQb/ivQ3y9H6clx2VmJOdkK6cwzc3J opc2kZKeGv+PiucwfR0dVv+xcNyvw7p8+WV1E5M2n7f69qvOIwYP2rN+3dP7jrLMpayixfOPmdPJ YfK5ZJ0uWsVFBFw7sAAOMyFacXbjbxesJlzdP+fOieWB7jc97hx1OLnS695p54tWXo4n05JjqcA8 BD09KTUpplAO01DiKRymBoTDFAgEAr2hHFUUCXjLO8FRshFqBRACQrSSTAvUe8hw6SpEeaTf2asY ev/F7ETSbw+imbIvE1I2/l3NciH+LVM9fmr0JU/plzPLqU64+nbrb9awSVNPT092hhcTjGJl41oj 1p51a1955ZVjx46xy65unDp1qnatWuhgcJgHDx68en7fqWN7oiID09PiBw7sP2vGtLCw59lZGVxw PbBAMhXNYR7csrlP925vvvHGyOHD161bd/HiRQ8Pj7t3716+fHn9+vXff/9d1SpV+vbqaXf8KN+l NFXkeP7f//0fmgmHGexzFw7zxqGFzhe33LCef3H3HOVbsrGh3GHa7Z9nd2AeHGbYU1eXS9s97I/4 Ol2wP7I4N1cZZqhQDvOgQcVTOEwNCIcpEAgEekM5qigMCoVi9LjxVsfPyEao5UWqc7eoQnPA8Jlg IEqXOhOa5aU8TuJCbdECTV0jbb6qn0QoKDNPKReiOqs1xmo7Bm+mFOnuUoepqQSe2WAFe9mxW89u vXrj7GbnefERDvOFNi1d8v7779++fZtdcwuDu7s7ehEcZmJi4qG966z3bPDxuLvDauOXnTr+5z// +fe//927V8+dO7ZfvHg+KzMtJysjNSlKpsI6TF9Hh8E/9WvUsOHevXszMjJYPdQBa1TL1PTH3r2k 3xotBRUnnmgUmgmHGRb0KD7qWWKMwuf+mZuHFt6g72G+7DCv7Te3P7rkzokVIf7Ozzxv3zpsaX/E MjMjhUk3h2mA8fR0esBOUnX4+fmxChkfwmEKBAKB3lCOKnTGwcGhpmmtfiPHVIx3Yrl/kBlFpEhX aZpQykNeSxPSvQxf1C5Cmo42Su0lf/SHZT4vq1qkexmCtNdWCn9ATTHhqzJRhynQYUo3Gb7D3Gfv /H5N0znm5uwk1xfCYebrzrkzr7zyyoMHD9gFt/CgF8FhYuHWFZsNa/5csdTi+tWzSfHhIc+fLl26 uOaHH+Z3un/B82RnpSfHR6hKd4d53vrA22+9NX/ePDq0LsyYMaPRp5/eOHlc1vASUjHjaW9vj2Zy h5maHEuyP2zJHSbN9MMd5o2Df9w+ttTd/nBSbLjSYaYncRXoMJfNn2+A8axWtSo7SdVhYmLCqmJ8 CIcpEAgEegN3QXZjKYhztrYfmNaaXlEmiaWHkEBmJ8gYSD0nuUq4CCzQ8z1yGtI85U6a3DUPC0/h TgkLZKW4NeV5DFNUc6ozJLXKXNQW3geo+VJbmL8H20W6lQeQIyufx41WDVPXAiN8ImP18sVLOcJh 5uvzFi22bt3KrrZFAr2IHGZsVNDRg1vHjBo6bcr4FcstHzo5piTFZaQl2Z4/C2EhKzMtKS5EVbo7 zNdff70IU4nu2bMH+9oespa1vSRUzHjKHeaLJ723JA6Tz/Rz84gld5gOJ1Zet54Ph5memsBVoMN8 7bXXDDCeKJydpOrAVlYP40M4TIFAINAb2m82nCXLlr1varpw217ZCLWcikb/QGYAVA0GORDYMHpC RVaEe06erXyJ20gsSNPJNUkTpa4Jf8mOlgvvBFE9qc7KNuQ3DX+p5ljAZypzmLJPVvZYUrV7SPOX r2eY8Jae4bFxiYnsDNc3zRo3lo1rjVDrFv/Z94cf2KW2qKAXwWEGPrmZnBCenZXxxNN55PAhPXp8 O3z4kB3bNt2/dzsuJoIMT1ZmakLMc7XS0WGePXuWHbWQHD169L/vvut0+aIsAvpV8eMpc5jJCREk qcOUzfRz89AiOMw7J1ZcPzDf/rBlWkosV4EOc+nSpezAhaRE44mKsbNUHdjKKmF8CIcpEAgEekP7 zYYYP2FC/cZN9tk7ywap5VRkKtRCbkQqbiFoL7gI2aMqpKvuZcji9VeLLDO3SbQX/nIfhQVkoHTp LgYl1BzVo1YAqjz+0scq++BkTeMpPBuVQ36Sb+UpfFWa2TAd5keNmowdP4Gd3iUD2i4b1xqhGn76 qZ2dHbvUFhVEEg7T95FtkNet6DCfrIyUjPSUsJAAiwVzPvzg/fbt2syePT0tJQ7CpvioQLXS0WGy QxaJTZs2NWrQIMj5gSwIelTx4ylzmElxoaR/HOam36JDfZwubrU7MJ/P9ON8adud48vJYfLHniTt DhOHYwcuPCUXT+W5qZlidoNyjXCYAoFAoDdMTEzYjUUDcYmJG4+ersA/RoIbKgGzhFXYCW4wpFsB Pdwjc8Kdg3RTeRQ1B5BNgi+iOMi2AmyiDFjm7aUMtMnQxC2fzPvRMrUXC/zjJjsKaBUi/4w20io1 lscHJeRnL38Oc5+9c9efzKpUrWZlZcXOc32DtsvGtcam/Zs2dP7yS3adLQaIJHeYIQHOUSFPUpKi s7OUc8ZkZaa5uNw1nzMzNSkaykxPjg3316SSdpigU6dOo4YMkcVBX9JLPGUOMyEmmCR1mCdWDXa/ fSjAzc7+2FKa6Ufhcz/gsd3NQ38gW0pChFQl5zBBCcVTeW5qpvjdoPwiHKZAIBDojcjISHZjUQfs pVNItGx4WmHE7RO3AfQaJOB5SJQTFkKTCQFSY1YuRBYIcLvIW8dNF4lyooHcU/EM3FaRyzIo0adG Hy5Vkj5f7hh5BKg5vD8Q2ErtxQLlpwz8g+a7A+TkoZBuNUyHSdpy3g4+s2GTpiXhM9F22bjW2PT7 yBHLli1j19ligEjKHGZcVFBSfHhqYlRGWmJOvtVMSYiEMtOTYkK9NakUHGZMTEylSpU8bt2QhUIv 0ks8X3aYQVy3Dv8peUt2fP8fOk0f0cPL8aSnw7FbNn/aH/3r8Y0DcRHIZskfe5JK1GGWUDyV56Zm it8Nyi/CYQoEAoHeyMzMZDcWdTwMjZGNSiuGcBMlVJ89ykwIRDaDckpNhSp8FwMXt1LcO3FpstCU k4KjCZkvLXOhPryBVENpexEEfLK8Rfx/CpDOm0wfvSqIEveTgLLJQofdKZEf0TC1cNve92qajh43 np3zegJtl41rK7DWWf75++hRfXp0b9qo0ectWkwbP+7k7l1ftGx569Ytdp0tBoikOocZpioYzkiF pxaVtMMEs2fPHjf8V/vTpzYvW7J4zuxFM2csMZ97fOcO95vXZUHTopKLp9RhwhlySR3mvmVKcwjm ThpmZfmb201rpwub7xxfbrffHA4zITZYppJzmEAv8ZQJFWNnqTqwlR3b+BAOUyAQCPSGJoepUCiW bdgsG4xWDNHQv0C4+SQ/JrVPlAELVBQMCTLTUyyex2Cl3SVyuBnjbeQl8IBQUWg4fBSZLp7HQMR9 I4GqUjr3h1gmS7nS5hSlSB0mZZaKooFypGGkYqlM7C7NafgOk7TP3tkzPJad/PoAbZeNayukDm7d 3Kxx4z69e69evfrkyZOurq4wFYsWLercuTMioP33D3UE5Ugd5o0rJy+cPRoc+CQxViFTempCxLPH 2lXSDjM0NBTlNGvadNjQobNmzpw7d+6UyZO7ffttLVPT5k2aLJg29bmLsyyGUpV0PKUOMzrMh0vq MI+tG4084PUqr+Pv/Sv7bhy0gMm8cXCB4+k10iefpBJ1mMWMp1pZrV/HzlJ1FGHy2wqDcJgCgUCg NzQ5zEE/D+k3coxsGFoxBD+gHD6ooGqiyDvRVoK2YoGMhKr7MnzJTBeHuy+IuyNZrMhDUnCwwB0m 39FwxD0kfTqyz5GQ1Zwio6PDpAL5Kjbx3aU5kQ1Rwl9KNHA5KqLZ+V9s0HbZuLbiqVfXb1u2aHH6 9Gl2MS0ZEEnuMP097+w7sMt82/Kt+7bERz+XKT0lLizQRbtK2mFq4datW5MnT/6///vfrjWrZZEk lUI8pQ4zUvGES+owPe4enTuhf5/uXyAneOx8MyzwkdvNAzcP/REb6s8fe0pVcg5TCwXGU6PCw9hZ qg4MCdgBjA/hMAUCgUBvWFhYsBuLBFtb2/drmlbg2X1kIstEVoSEZRgDLJCJkm1CCtkPchHSreVR UptEgj2jBpKPkm1CCvkoQ3aYakUVpk9WVfTJ6ugwkQflSEOHv9K9aBM5TG47y4E8/Tdt3couBMVg iJmZfFxbsTR5zOiffurHLqMlCXoRd5jP/R4s37B0/t7VS7csi4sMkCktOVbhf79AlZXDJOzs7D77 7DOzfj8+ve9Y+vGUOsyI525ct2z+cZi+jy4887n95P7pWWO+H/DjV899HBX+D6Dr1gtiQ/1iwnxU VSYOk9AUT20SDlMDwmEKBAKB3sBdkN1YJLTp0HH6yg3yoWfFEsb93Bpxh0n2SbtlItNFT6XIRWBH MhLSbAYuVJiaAEltEm+aJpGPosbiL+0IcWdlUEL1AD4gWqUK80+KnCS3f3yVFtAiigyHmokFKhB/ paGjwmVRxSqVQ4mGrxOuvh81atKjV292LSgyGMXKxrUVSFYrlzdq2BCtZJfRkgS9SPqWrLPjlfW7 1zvcuRgT7idTanLMc1+HAlW2DpMwNzevUb36zZMnSjmeUocp1S2bRTKHGfbscXSoj7u9jd3BBS7X dvm6XrxuPR8OM0rxRFVl6DAJWTwLkHCYGhAOUyAQCPQG7oLsxvIC60OHWrTrIBt3VjCRGQBkFbjD hFWQmRCS9JVLWkAK0rnfgJHAAjkNwxfVlleY2ySINqk6ovzsyjw8VkikWNGOWODmynCkrPSL2kKy D5c+TZnD5Ki1hdLmQzx0WM7fib1HzTeVO4dJ6tCtZ/sOHdkVoWhUXIcZ7eWJT/b+/fvsGlrC4Fiy mX6iQrzUKjUxKsjrpi4qc4cJdu7c2bxp0wQ/n9KMJ3eYIU+dpOIO84zEYcZGPE2Iea7wvXf39Krr hxde3TsbDjPi+WO1KluHCXg8Zd1VVZ5OD9hJqg4/Pz9WovEhHKZAIBDoDdwF2Y0lH4VC8aFprRU2 p2QjzookMgncV0BYBdw2SF2WNDP5E8CtFKVgR1og22ngIucDeAq1kWwSRHaRmizNTGEB3KFRCvLT Ag+g4Si/vgXAewI5TKzSglpbmL/HPx80xQcRoA7AOwbfhBQUyCNWjtS8bfsly5ax60IR4A5TEewZ 6r3c87B3VJBHVIC5576nsQqDXXgc7mvrY5f4LJAPx1V10eZguzZt2AW05EEvkjrMiGAPTUpJjAjw uKqLDMFhgrFjx44Y8nNpxpM7zOd+jlLd/MdhjpQ6zLjIQJL3vdN2B8zhMMMCH6pVmTtMQPGUdVdV VatalZ2k6jAxMWHFGR/CYQoEAoHewF2Q3VjysbGx6dS9p2ysWZHELQGWuWUCMjtBLktqGEjIJk0k K0KUCxchNULURoK7LBK1S7VFSJEm8ke7QBbAciFuKWXpMkk/ZSDtANxG4q+sHGl4UYJ0U7nQCVff 92qa4oLALg2FBQ4zwB9ube7TI0P8dv7LZUy5UFOPRfj7KObpk4insnE5159zZk+bNo1dQEse9B+p wwx/5qpJyQnh/o8v6ihDcJjg888/7//996UWT+4wg7xvS6XWYcaE+8t06/CfIf731coQHCZAPDf8 tVjWY2VCxdhJqo4y6QYGgnCYAoFAoDdkNxu3p0H77J1lY00hISEj1JbzdlWqVvP09GRXh8LQ7dtv Q+MjOz5ZLvVv5UjVHk2x8r8AkywbnUO9u3U9duwYu4CWPLhEw2Hi79SJw+EwQwNdNCkpLszH5ayO MhCH6eLi8u6775ZaPLnDDPC8LtVNmz9UHWZ0qLdMt2wWyb7UKpUhOEzEE8fV/q4sMrCzVB1l0g0M BOEwBQKBQG/IbjZOIdGyUaaQkJDRCibzzqPH7OpQGP71VR16Hlh+NcRvp9onmV2//urcuXPsAlry 4BINh2l3fveP33erXavm+lWLaGpTVSXGhT55cFJ3cYd54aDFMLPuZWUt3n//vVKLJ3eY/m5XpLp5 SI3DlP6cCQkOU/aNVqkMwWGC2rVrud+8Luu0Uslu+jLKqhsYAsJhCgQCgd4wMTFhN5akpLjExGuB 8iGmkJCQMQvXhOiERHaN0Jk+N5bIDFt5VGO3hbLROTRt3NjFixezC2jJgxE/f4Z5cM+6Vi2adurw xY7NSwO9bsueoSXGKDwcD+suOMz7l60mjh7w5ptvjBs7Ojg4mB2ydPnoo49KLZ7kMK13rfB5ZCsV HObD6ztkDjP8uZtMcJgBHtc0yjAc5ledO184eEDWaaVCxdhZqg5sZQUZH8JhCgQCgd6IjIxkN5ak pKDoONngUkhISMhREc2uEbrhHxdajr57qUVNPRZ5hnrLBuh71q/7qV9p/BImgRE/OczmTRvUNv1g 7fJ5f/0xvUO7VpUrV+rT85v1Kxc8cbkU5HULSoh+/vj2ft01d/pv775TY9gvQ7y9vdnByoIvv/zy xx/7spUShhzmgR1LvJzPSHXz0MIHVza/5DBf/jkTEhym7OusMhmCw/z111+3Ll8m67RSoWLsRFUH trKCjA/hMAUCgUBvZGZm0n1FoVAMHT1ONrIUYvIPmzxH+T2lURMnH3/gJt9a4XTOM2jC9Jlo7/hp M896PJVtNWoZWU/gcnsaRBcKXVj+3FZm1cqpqj2a4h0VJBugO1+59Nprr2Vk/H975wFeRfG1cVSU IiUU/0pvgkgTaUpX6UVQinQQLDQB6YQOSkc6hN4JvROk19BbAoGEEAikkk4gQELze5MzzrfOLblJ NuXmnh/vc5/ZmdnZmZNtLzt3b7Q4hyYz2NngMHdvWlC1UvlqVSpUKPdJreqVF80Zf+74likTBtf7 ugYqeN04AkUEe189vtwSjRn2c6GC+du0/v7y5ctiM6lH/fr13s2YMWXiSQ5ztcMEt/NbtYLDPLtv ptZhKj9nQjruON7jym4zSgsOE3Z95exZyk6rFTomDlRjoFQ0ZHuww2QYhtEN6TCdnJzS/c9gJk4T 5y4sUqRIx07tD+xx7Ne3Jy7A6dtd2P8xOW/evN27d3Xavb5Hj265cuUaOv5PpY5tytb2BK0+LlPO 2dmZzhXx4h7mo1g165W922rlBh36tWvXnj17inNoMoPdDA7z9lUnT5cDvX5u/0He3O1aN63xxeeZ M73XtFHdv6YMdzm7E0VQeNC9S4cdzGvS6F6lShZv0rhRqpgfo+TPl69Tm9YpE09ymCWL51+xYLTr GUepYxvGnto1iRzm/qX9rhxZ7uN51lBwmLcubjevVHeYiOeNE8eUPVYrhzmzxYFqjK1bt4qGbA92 mAzDMLohHaaDg0OD1u2U20ob16Ktu2vWjmX3jnUPH1wjuV4+1v+33unSXUxeuOST0qVbtPj26IHt crwnjuxs1fr7YsWKjZ81T6lvO7K1PcFQg6bP/aJmLTpXxItXhL/i06xXN4LvKjfoUPht99KflNq8 ebM4jSYn2MH+HNPf48pe0rL54wsXyvdV7aqTx/+O/G/qfoEKVBT20Ov833NNacaEvhUrlKldu+bf f/8tmk4DeHp6FipYMCXjuWzxwoL5P0TQmtar6rTlr6snV0PHNow5tnXs41C/XXN73Diz2XnnjBOb J946v/2+xymtjjuOU77LaqjUdZgUT2V3VRUYIA5UY+CWQLRle7DDZBiG0Y0xY8bQdWXw8BHfdf9V ua20WW10vvJDx85FihRZOH92sN9NQ924dqp/vz7pxl3Mc9xao2Ys2zavUUZK2r3DsV69bypVrjxj +Rpl3fQtW9sTzOijgoUsfIxp771N8WnWK68wX/UGPU67Vq98++23V61aJc6kycbFixcrVCj/Y+c2 7pd23bq4kzRpbL/KFcsULZx/cL+uZw6toczQQM8z+2YYat6U376sVrFypYrbtm0TjaYZJk6c2LZl y5SMJ2E/bODbb8XyU8fGl48tP7Z+zCHHYSeO7IfD3L+03+WDS12Orz28ZsS5ffO8XA/fcztGOr5h nMupteaVug5TxtOc2GGagB0mwzCMbuAqSNeVRk2bjV28SrmntEX9+0W7kfbDQvw9wgI9zeiW61lr dxcr9x9t2qJF6dKlly5ZoIzOUOvXLKtcufJX9eot2rJLaScdysb2hHg1aPrcsuXL0+nCPDfC7is+ zXpldJYsab/j+mpVKn/33XfJ/aYc3PR36dKl+pdV1y6dcuPcFql1S/9o9e032OtoEXvpqV2TtXKY 0e+r2tVKf1Jy1coVoq20hIuLS6ZMmeSUzhSLJ3H//v32bVoievn+Z/ftN5XKlfkY6e/rlbtxZvOp bVOOOY5zObnh7J7Zh9YMv3Js1Z3rhyA4TOUbrUY1c2LPShU/RWsp7DCVeJoUO0wTsMNkGIbRDVwF 6bpSsFDh1ScvKfeUtqa4L9oV7dS50/WrZyKC71ko9xsXBvTvi0hal7vYdOZqp+498ubNO3XKJGVE 5rVw/uxixYu1bNV69YETSpvpRja1J1iu/IUKu7m50RnDDOl+lizkfenCnD8mNvjqqzy5c+MvLs6n ycnSpUuLFSvarPHXm1dNcXFeb6hgv1vHt40jrZjVr+E3XxQuVGDBgnli/bRH40aNpo0ZnVrxJE6c OF692ufYYtUqVapVrYzE+uVTPa/tv3J4+aFVQ8/s/uva8TXHNow5ueVPt7Nb4TCV77UqWjpr8Fd1 Yuctly1bZv369WIbKYU2nmbkdvGCOFCN4enpKZqzPdhhMgzD6AauhXRdKWDbDnPR1t21atfBv7/3 7YgM80mEPG5dGdD/N8Qz7buLuFfFDkVXhw0b8tDvtjIQCzV50oRcuXJ16v7T5rNXlfatWja1JyRU rXr8OnXqVDpjmCHdz5Kd/ceE9957r0P79tu2bfPw8Hj16pU4nyY/M2fOzJs3T72vvvxzVO9TTouu nlglFeTrdmST/dp5v7VoUgt1pk+fKtZJezx79qxjhw7f1Kmd6vEkLly4gE96D9CnJQtvXjPT/fLu mxd3nN45/cDKIRcPLj63b67Tkt+ObxirfLtVav2i4c0a1cHqBQsWXLhwITWbYijxNK+cOXKIA9UY dnZ2olHbgx0mwzCMbuCKSNeVqjVqbrt2W7mhtAXFftGuU+ciRYsuXrzwyaPAJOqOh+uA/v0QVWUr aUf2f07JmzfvTz/1uOV2Rel8QhXod2fY0NgfNVE2YaWytT0hEZrmuKN1+450xjBDOp4l63n2TKvm zWvWqJGKv/MBO7Fu3brmTRu99dZbDb6p2efntjMm9tuy6s9LZw60bVE3a9Ys48aOef78uaid9rh4 8WL5cuX6/vJzGomnFodF8z7ImwuHbcdW9S6fcLx5YfuVI8uPrLU/tnG8y8l1cJjKd1yh7StH/vB9 A6ySI0f2yZMnv3nzRrSVUmjjaYnQVXGgGgOlol3bgx0mwzCMbsiLjVtgmHI3mf4V+0W7kYjA6NEj nzwKevo4JIl69jQyMtT38rHlaFPdVhrQ5IVLSpcu3bJlyzOnjyk9T4ReRD99EvnQNe634JUNWZ+S YU94lIb3hKRo7/mrdMYwQ3qdJevufCpP7tyjR40SZ8/UBqGG1RwyqH/zZo1LlSyBnW3IkMGhoaGi OK2Cfnb9oW0ajCcRFRXV+9fu6GTe3NnHDe9x49wm6MzuGfsW94n7UZP//5rr/g1ju3dsippg+PDh ERERoomUBVuneFoo1Kfj1CgoFe3aHuwwGYZhdENebGzNYdIX7Tp36ex+0/VZVHgS9SLmadTjEI9r +0/vmnJg3UBEVdlc6iruVbG1wN7dO5SeJ0Ix0U+ePAq+e+vkuf2zD28ckdYGm1Dpvic8iQxxv+p0 auekNLgnJF2H7z2kM4YZ0uss2e+aNR03dqw4dTKJ5cyZMyU//nh4/35pOZ4XLlyoU6Majt+qFUuu Xzre5fQ66NiGMfQ112Nbx/Xp0SJ7tvdRoVevXvfv3xerpQYynnJHNS/0WRyoxkCpaNf2YIfJMAyj G3Z2dnRd8QoOV24l06voi3bg0MG/o59FJlEvXzyLehLme+fitZOrnPdOO7ZlbJryFSv3H23WomXp Tz9duWqF0vNEKOZ51IsXz0Mfermd337u79knd/5p1Q5T/z3hcZjPnQvXTqw4vXvq0c2j06XDhEIe RdJJwxSpPku2yHV7SMlMnOQs2VkTJ9SuWVOcN5mkERwc/HnFilWrVhXLaRU5abZdyzpnDiw5tn7M kU32g3t/n++jD5DZvn07V1dXUTVVQTybNG7cpsW3IbfcpJM0JfRcHKjGQKlo1PZgh8kwDKMbQUFB dF3xDkn/DlN+0W7psqUvoqOSqJcxz19EPw8Lvu/peuDaiVUXDy1IUw5Tvip2xswZSs8Tp5iY6Mfh /vdunbjuvOHK0WVW7TCTYU94Fhbkffva31ePr7hwcF76dpi+oRF00jBFqs+S9YwOevo6Zn7QMSU/ EaJZsrfPOr/zzjtXr14V500mafj7+1tLPJ8+fUqTZvPkyt7sq4olSxRBukmTxqdOnRI10gz9+/X7 Id4fw2SHaRp2mAzDMLoRExND15VhI+ynOe5QbiXTmXDtHDt2bAwswYtnSdGrl89fvIx5EhHk43XB 48pet3Ob06DDRB/s7e0fRYQonU+EXr96ERP99KHfrbvXD9+6tCMdOEy994SHD+6c87i8+8aZTbbg ML9v34FOGqawZJasOAElChhIpTWtzkXdFfX++cf1ma9SmlDRLNmZ48d16dJZNMokmQULFnTt2lUs WANy0myNGjX27t0rctMe1apWXTBlktZPGgqjEAeqMVAq2rI92GEyDMPohnSYw+3tOw8YotxKpjPh 2vk0Kvz165evXsYkWi9fvox+Fhns7/7g9pm7N46kZYcZHvLg9etXSv8TpNevXkZHP48I8w+4d8X7 1ok7LgfSjcN8GhWR9D3h+dNHwX637nuc9rp+yHYcJgZFJw1TWDJLVpyAEoUZh6m1l74x4UmfK0uz ZL+qVXPnzp2iXf3oHYdY+JeNGzciwkAsa6CiEiVKiOU4GjVqhEwUieV/uXv3rtFG0gL16tVLjngm N/SjJmkZBweHkiVKaP2koRzmzBYHqjG2bt0q2rI92GEyDMPohnSYbm5u2XLkVG4l05lwv3XH9UDU k/A3r1+9fvUioYIdefkiGnYr2O+m/73LDzyc07jDdLuwLcjP/c0b2Ex1LBboJWL0/FlkaNC9wPsu fnfOpzOHeef6oagnEUnbE/yCfN387166737Kphxm9hw5fX196bxhFEtmyYoTUKIw5TC19hJpbRGs pusz30R4TpolW6xIEd1/iX7atGnYPYBiDs04THhLKiLgLU+fPi0WNKBlVKa0tKNyc1oMfancOjWS TBQvXtyWf9k/Walbt+7qeXO0llJVYIA4UI2BWwLRkO3BDpNhGEY3xowZIy4sjx/jxjF9/yQmbptu Xdp538M5Ivzh6zexzgsGwyK9iX3aFRUVERnqExroGeR7wyoc5vWzmzyv7X/o5/HixXMMQR2Uab16 /frli+dPHgWHB90L8XdPlw7T/fLuB7fPRkQkak94Ev4o5EFo4O2HPtdt0GF+VLCQm5ubOGsYw/J3 yfb32aTk7I5wEecm3PD9t6i2xwxIySSRgRSrGdhLCN6SihJqMmmWLP6Or1+/phZ0pHfv3mgZ3L37 /97YlMMki4ia5DORQI5MU1NaW0jPMAGMKBZpdfnI1OiTT7lpU1BTSQdNJUc8GbBkyZJOrVv/x1Iq YodpAnaYDMMwuoErvbiwPH7cpn3HQdPnKneT6UkYLBym140jvnfOBwd5x0Q//eefWHthVm9evn4V E/3s2ZPwxxEBj0LuW5fDvH3VyfvWyUCf60+jcIcd72Ch2Ceez589efo4JDLML307zLtux/zuXggO up/APSHscbh/RLC3zTrMj8uUc3Z2FmcNY1gyS1Z6QsUNmnGYMIdPX8esCzuv5MN2SgMJjL7gB1ZW FCfQZNIs2axZskRFRYn1dQV7iNZeAqMOkzLJQJKZRM7p06fhMCmTKihzbpGpWEppQQ0dJuUQ2nwg i5T8RJM1a9ZkiqdEPt21sM+yvhJDCTl2sZCGuXHjxsfFi//HUipih2kCdpgMwzC6gUumuLA8frxg 0aIGrdspd5PpSRjs8gXjVy+d5uN5LvCBa3iQd+STiFevXsRF4o2hYh/lvXzxPPpp9NNHTx+HWqPD XLnoz3XL//K7dynY72ZkuD8M0qs3r5VhSsVOGH0R/SL6yfOo8KjI4PTtMFcsnLBm2Qxfr/MPfW5E BN+PfPLIoj0hKgLe28YdZsUvazg5OYmzhjEsmSULoxgX7Vi0ntCUw9TOgNWazIkB+2A7KR8JLMoi RdgKVQOWm0yaJZsnd243NzexcjIDR4TdBojlOGB7lCmypoBTEutokG1KNyttKi1SqRbDIgutmiXk zZs3BeJJ3bbwuStVJkTWf6GitDnrWOGtt9565OnxH1epkdvFC+JANYYtz15mh8kwDKMbuPKJC8vj x76+vtnT9Vcx6UoPvvmqBhxmaOAdmKhnj0OfPY969erl6zfwEoLXr9/Ab0RHR8U8fwxZr8OMG26G kcN+g8MMD/Z+EhH4/OmjmBfRr1+/ev3/w6Xxxjz/d7y24DAJ7AlwmGEPvSLD/J89CXsW/fTVK0TG 9J7ADvPuw1oNmzg6OoqzhjEsnCWrndfa7u5SyjTqMLXmUH4JExbxyGN3kRsHGsTqJBShpiLpRYGF JpNmyTap982WLVvEmsmA9CGmQB16yCYdjiH0pNHQYcrpstqnc/KRHVDMj/ZhpsSocU003377re7x tNCBA0MfSOvikxJGTWlannWs8H7WrIHXXbSuUqucOXKIA9UYdnZ2ohXbgx0mwzCMbuAiJy4scbRp 31G5m0xPwmCdD67+a4p9LrscOXPmmDdnGkzU08gQ+rn8Vy/jXuLy8uWbN6+jo59EP3v0/7Jah7lr 4/zChfK/mzFj5c8/2793Gxzms6jwmOgnr15GY7wvXtJ4XynjtQWH6Xxo7V9TRmJPyJXLbt6cqXCY +BNHP3/88sVzc3sCO8y7D3sMHGr+GaYls2QhGDzt40fye4YO08wE19CXSZppaYnJpFmyfwwf1vPX JL2dSEH7BEwxb9KWiOV/0XpCM1Br5JSA9DBIUyJe6PGmFrQmynRi+vTpvXr1Egs6QUM2dI9ajNaR sYKHVGykAlZULKU054YOk3IIZYuyyHxvE02WzJnNOExsVxyoxkCpaMX2YIfJMAyjG4YXm2PeQcoN ZboRBkvfw/TxPL986cKrV8799lufTRvWPH0SHvfzhtGksKinsGGKrNRh0vcwu3drf/niiX17d9Sq VcP51FE4TDlYU+NN9w7z3+9hXty6ed2J4we7dum8EXtCVAQcpvnIsMM86xsiThYmsGSWLEnrHj3j Hk4qDrPd3aWGLlRKW9k82ieZWl/qGt8PZtIsWe9LFzJmzOjj4yNW0wnyNglymGbMHvkW2Rq1g0yk DU2jRHokuV0J7JZ0XwRyqHISCQkJ0T2eins0GluljvSTQNakOBOUY4iMlQwIRVi2TKVaDItkjr7c v3+/QP78WkupCJsWB6oxUCoasj3YYTIMw+iG4cXGKzhcuaFMN8Jg4TDXr19/8tCWkACP+/du3rp1 s3jxYrjX+aFtm7VrV0eEh8BghD2JgoswlDU6TAzWaceK+57nL50/fubMiUUL52XLlq1ixc/mzpm1 dcumv/fvMzVeW3CYCM6xAxtDAm/7+XmdPXOiQIH8lu4Jtu0wr/iHipOFCSx/lywkZ7rC+NX2mKE4 TFkKeyln0krBcKI+CWZVSqmmCGv5xr0ZCFs0bFMRzZKF+vbo3qN7d+qMXhh1QdK9iOV/0TofM8jW qB1ymAAWCFAaSHNF9SlNUAUFclCE0uHE8fvvv//0009iQW9krLRDVtA+RlbMnvwTAOnAJTJ02sa1 fx1lFe3DTIkuMTTK1q1b69WtI/2kobB1caAaA6WiIduDHSbDMIxu2NnZiQvLv4RHRqbXx5i4dsJh hoeHV6xYdvLEEZ63LkeG+y9ZNL9QoYLvvPNO9uzZUWHr5o2hT55EPQoylDU6zKioqGpVKs6eMe7U 0V1hQfeWLZ5ftGgR+Cj4TFQAD7y9TI033TvMyMjISp+X27Bm0e2bFyPDAxYvmmfpnmDbDtM1IB6H aeEsWRL8HpwenCQ9n1QcJuUYtZdJEbblGR1EWzQvmiVLqvRZhcWLF4vO6UEiHCZWEcsGmHmGKf2P fOZG/krbmtZWmcKMYUsEVapU0TeeEuke5XgVpGHWOmcFbR36SwHp2JGmRLwYbsLMHzHp/NC27fzJ k+ROayh0QByoxkCpaMj2YIfJMAyjG0FBQeLCosFhzbqFe48ot5XpQLh2wmFi1K5XzlSuVOHHbh1W LFtw7fLZJ5Ghx48dbtyoISps2ewYe/scHmBUVucwMdjr187Wrlnttz4/TZ86/sTR/UEPfeRg3377 bZ/7XqbGm+4dJoJz7Ypz1SoVe/zYafuW9Xc9b0Y/f2zZnmDTDtM7JDz2NGGaeGfJap83QhMD9sm0 9p2xMlNbgaQ1nKJ2ApGrmxfNkiWd2rXjk5IlBwwYIJpIMtJhAvgQyjTvMOMF1ai+1mHKRbmVuLr/ eXZnvj55NrmoC5cvX/744491iae0lBYiVtMgn0yaMqXa+BiaRol8gEn1taBl6VQJU9tKNFeuXEGz fteuyJ3WUKggDlRjoFS0ZXuww2QYhtGNmJgYcWHR4Ojo+FHBQsptZToQrp1wmD53zj9/FhkWGvh7 /95NGjcYNXLIrL+mOu3dftPt2uNHIc+fPgp9HBkZ5mtUVucwYX4woshHwcOG9m/evNGwIQNmzpi8 favj9euXfX3uPQx4YH686dth+npdfP40MiTYv0/vXxo2+GbE8EEOi+YcOrj3tvv1J5Gh5iNjsw5z 0PS5azZsEGcKE8Q7S1acfZKA579vlE10a3J185KzZElBN1w7tmlTvXp1V1dX0VAS0PoNxRkCWjTE sBS2BzmyBUI6IngepJFDvgjVyI8pT9IMHZEh+jpMUKVKlbq1auoVT4K6Kp0ekP5TLBsjQQ4TIBTa aMjV6a9AaYIqKGBdUWzwh0sK1apVm/PHRO0eayhsURyoxkCpaMv2sN2RMwzD6I5RhwmaNmtevUET 5ebS2oVr579v+jn35NHDly9f3HZ3mTZ1wuaNq9auWrxvz+ZVK5Y+j4oIiXwUEXLflKzxTT+PIwJe vXp55/b1aVPGr1u7dNWKRXt3b6LBmh9vun/Tj6/X+UdhAf/uCRM3bVi5ZuWiPbs2xr8n2KrDbNim nYODgzhNmCDeWbLi7JMEUsxhamfJSs0cP+6dd95p367d9u3b3d3dX716JRpNINJhaj2GUYdJHtJC yAVpHSO1j0+xHAfZTonioGhRmigyaVpPlXT69evXtX07HeMJyLkp5hk58XY+QQ5TRlJWNjTt2vib IpniaV4Oc2aLA9UYW7duFc3ZHuwwGYZhdMOUw/T19f20XPmxi1cp95dWLVzRpcMMfOAaGeb/6tWL mOhnocG+fj637nm5rFy++OmT0ODIR+FBd03JGh2m371Lj0LuY7AvYmIH6+Pt5nn7Cg023vGme4f5 0OfG43D/Vy9fRD+PQnAC/Dws3hNs0WHmK1TI/E+VgHhnydI7XY1K+6JXpUirI4/dZWuidtysWplp VKggqlrsMLWzZLV6cPnSnD8mNqpX7+PixfFXFo0mBOWpl0Q6E7GsQa6ifUAHyH8q7SgP7hR7KZ2k JIUd5qJFiz795JOQW256xRPI+BDk9yg4QIkPkA7fFIaO0VR84qqn5qxjJZ7mFBggDlRj4JZAtGh7 sMNkGIbRjTFjxogLiwFubm7Zc+RMT1/IxBVd6zBDA+9EhvlFP4uM/f3D1y+fRYXDV0RFBgc/Cg8N uG1G1ugwg/1uhgd7P38aoQw23vHagsMMe+gVGeYftyfEIDhPn4RZuCfYmsPE2aB02fLiBGGaBL1L VpHhm37ilaidPA5TmSVrqPDb7hkzZhSNJhAYDMUrArIiQCz/i9Yiiqx/IRNl6DClQcKGaEVpachc abcut2sGXRyRh4dH82bNateofmrXDiWYUFLiKRHd1RBvz6U7lY8lFaRjRNCQRg5FFWEnu6i1oyCN xNOI2GGagB0mwzCMbuAiJy4sxkhnX8jEYA0d5pNHgdCzJ6EvYp4hIEgHRYTBj5mR9TrMJxHqYC0Z r404TIpGgvYEW3OYnQcMGTbCXpwdTJOgd8kqSmsO0+gsWa2Cb97IlCmTaDQ5gfMhk2logYw6TAmZ SfkwTQvyAflM6aCoSIFMVBId0fXr12fNmvXOO+/8MdJeCaOUXvGMG9n/Yyo4EgsdJkGt0Z9DQrZT osSTFmUAUyyeRsQO0wTsMBmGYXQDFzlxYTFB7z59Ji9bo9xoWqkwWK3DdLl8Mijg7uNwf0UPw0Mf PrhuXlbnML1vX7p985IyUlK8403fDjPgvqvbtTNKTEgW7Qm25DA/KljIzc1NnBpME+8sWTNKisNc F3YeHtKMUEFUtbhxU7NkpQKvu7yfNatolInD398fe36VypX79u1rb28/YcKEli1a5M2Tp2SJEp3b tj3ntE+JoVZJj6fWCsLgyUXlGaNCvA6TPCGgRcVeGjpzHR1mUuJpKLeLF8SBagxPT0+xVduDHSbD MIxu4LolLiymCY+MPO0TrNxrWqMwWOkw9+1cN3D88LnL5oQE3nsU6qPVw/DgQO+r5mVdDtPH68LK VQ7dB/c6cXy/MljIkvGmY4e5c9uaQX+MWLVpuRIWyKI9wWYc5tjFqz4tF/8UWZBas2QThNKIKcU7 SxbKnClTRESEaJf555+hQ4f27tH90OZNU0eNHDt40PB+v62eN8fjzGklbqaU6Hgq3lLkxiH9Iepg UfpJSyDPiRZSa9ZxEuOpKGeOHOJANYadnZ3Yqu3BDpNhGEY3cJETFxazpA+TicFKh7l72+rFO9cP dvjj9q3L4cHeWgWGBvl5XYhXVuQwvW45L1w2f/u1Y9OXzFQGC1k03vTrMDesXuR4cu/wOeMD/W4n JjJeF2zEYS7ed2TBokXijGCW1JolmyCURkwp3lmyUL26dfbs2SPatXmCg4PffffdmyePK1GyXImI p7Rzhs8StZDP1PrARJDCs46THk9F2K44UI2BUrFh24MdJsMwjG6Yv9goDBz/p1W/+AeDlQ7z2oXD o2dNGDzV3svjctjDO1oFhj708Twbr6xrluy+neuHzZuwZvNyZbCQheNNrw7zzPG9I+ZOmDDvz2B/ j8RFxkYcpltgmDgRxEdqzZL1jQlXXjmrCBVEVYsbj3eWLDR64O9Dhw4V7do8I+3tf+3WVQlRgsTx 1JL0eCrCSUkcqMZAqdiw7cEOk2EYRjfMX2wUnJyccuTM+V33X5VbT2sRBqv9Hua925dDAjwMFRAS eN/9pCWyrjf93HY7p4yUZOF40/Gbfrw8Lvo/uKGEBbJ8T0j3DvPwvYchjyLFiSA+bOpdstC+9Wu/ /KKaaNe2OX/+/FtvveVy9LASogSJ4ynRJZ6KcFISB6oxUCq2bXuww2QYhtENOzs7cWGxmHYdOmbL kXPQ9LnKPWjaF66dWocZ5HvTqPyD/e+5HbFEVuQwlTFqZfl406vDVAIiZXlk0r3DtPwBJkjKLNm0 JktmyUI1qlVbv369OKvaKk+fPi1XtqzD9KlKcBIhjifQMZ5a4aQkDlRjoFRs3vZgh8kwDKMbQUFB 4sKSEJydnT8tV/7jMuVWn7yk3ImmZeHaqXWYpuQf5OvlesBCWYvDVMaoleXjTZcOU4mGVgnbE9Kv w2zcpr23j484+C0gKbNk05osmSULbVu+rGyZMuKsaqt0aN++788/KZFJnDieQMd4aoWTkjhQjYFS sXnbgx0mwzCMbsTExIgLS8KZOnVqtRo197h6KvejaVa4dsJh4nPi2MEB3ldNye+hz+2rey1UGneY +JwwagAcpjJGrRI03vTkMPH5xzj99oR06jB7jp74Rc1a4pi3jKTMkk1rsmSWLKlp/Xpt2rQRJ1bb Y8Tw4V/XrqXEJCnieOobTymclMSBagyUih7YHuwwGYZhdCMpDlPiHRJ+xT8UN6Np/D1AuHbCYe7d tqRalYrfNq3vcuGgn9dFQ/kGPnC/tNNyaR3m3+tHdm3fEBuatWVvweIfp6LBwKbhMHdvWlC1cgUz g4W048Va/Xt1lIuG0jrM4zv++KlLs1QcY6KFPsNh7tu+rFpVS/cErPJbz05y0ai0DnP/OnvaE5RN W5e2Xbudr1AhJycncahbhg3OkoUuHzxQIH++VatWiXNrovj777+xz2zdulUsWwmdO3Vq+M03vlcv KzFJijie+sZTymHObHGgGsPqYqUj7DAZhmF0QxeHKfmyZi1czms3atKgdbvOA4ZMc9yRpqbRom// PsMc9Fuvbv/7IM/i+ZPpdaD/UYC32/nNCdC/DnNQ3452djkrVa/+Yf78b7/9dv6ixaY77lT6kGLC MOUzTHODhTTjRf1cVUr8r8hHkycPkJmKyGGOH9Ejf/4Pm7VqtfaUNc2UJmGY9AzT8j0BlRs1avhJ qRJzpw2RmYqkwxzUtwP2hJYdOq47dVnZtBUJ9rJWwya9+/QRh7fF2OAsWdLx7dtyZM++fft2cXpN IEeOHHn33XfHDB6YO1euJUuWiNy0TWBg4FdffdW9U0clFLqI45ksCgwQB6oxcEsgumJ7sMNkGIbR jTFjxogLi344Ojo6ODgMGjYChrNAocI/DRqm3LmmlmASxDPMyhWaN/l6/l/jihYuUO+rGksXTLrv fkrqgf/d687rLdS1k2scl01s3eKbHDmy586b+/33s2TOkul/+T6yn7dU2XoKC4OVzzDNDFYZL9aq vOTXEr0bZcmfu3H9Gvs2zZRFUqsWja9apWLlL774a+MOZaPWIgxTPMO0eE+Ijef168uWLfu0dKmm DWoZjQw0dVy/4sWLfNWo0aI9h5SNWp1a9fi1YdNmvr6+4sC2GNucJUvavWY1dpV58+aJM6zFrFq1 KmuWLOsXLUAjznt3lyhWbPLkyaIsrTJ79uw8uXOPHNBfGwF9xfHUX+wwTcAOk2EYRjdw8RYXlmTj ol+IcueaWsJg6Rnm+JH9+/zS6X8f5Fk0e/z0P4dVrVy+WNGCwwf9euX0zntuxx74el07sSperV00 unTJwmgtT+5sn5Ut2L7V55+X/yh37uy9R41StpsqQsfoGab5wSrjRX04TGjS0TUDhw7GYp+fWsnS /Vtmf/dtgwIFC4yYMVvZnHUJ46JnmJbvCaj85PHjEydO4HPixAlKZKDFs+yrVP6sUrVqU9dsUjZn jeo5euKn5conwl4CC2fJrgs77xkdVOS6vTaz3d2l/X02mVJtjxnayoomBuzDOe3p6xg0i3aU0sTJ 8lmyUmf37a1dvfr33393584dOs2ax9/fv3OnTpU+++zgpo2ykVunTlT9/PMhQ4a8fPlS1NMb+tH/ QYMG+fn5iSyL2bhxY9kyZb5t3Pjkzh2yz8kkjqfOYodpAnaYDMMwuoEroriwJBvHvIOUm9fUEgYb +wxzi0OVSuWaNqwze9rIIoXzf13ni0Wzx21eM7vt941R4Y7rQW8fz8tHlpjRqvkjPvk41lt261DP +9rsf4IXBbiMxGKFqlX2evgoG00toT/0DNP8YJXxItPd567UgZNHmzRr9HGJIjPG9+rzSzuU/vT7 kP13ApRtWZ1ih3l5d4L2BOS8fvXC58F9V1dXJDzcb7Vu1bJUyWIzJ/R2XDqu/jc1i39cfPTsBcqG rFcTZ893c3MTx3ACiXeWLFylb0w4nYLORd3VFsEcUr5Rdke4aCtrBUsJb0nV0LhiTQ2lOFtTStAs Wa3s+/ezy5mzbdu2hw4dol4Zcvz48S6dO7/77rsDe/VUVoce3nDt2u6HYkWLbtiwQaygE87OzjVr 1mzWqOF+x/W/9eiOfbtp06aLFi3y8fERNUxw7NgxOKhSJUtWq1J56/KlSoeTVRxPveR28YI4UI3h 6ekpOmd7sMNkGIbRDVwLxYUl2UhTDnP+zFG3rzpBvX5q90He3PNmjJwyfmCVz8sWLVJg6IDu549t jP15jwceFw4uMKoVcwaXKlEQ7XRrX9v72qx/wtaF3128e/3AxQsmfV65yvvZspcoU27xgZPKdlNF 6OSsqcPjHawyXqx1/YGnotlLF3yYP1+R4sWnO1rrtFhFGOaCv8bEGxwlMq9exkCuri4PHtyn9PZt W4sVLWJnZ9elb39lE1Yt14BQcfQmCktmycJYinPQP/+sCzsv8xPnMLX20kJgMpVGjCqhs2S1CnW/ +deEcRXKln3vvfdqfPnl559/PnDgwMGDBw/o379OrVrZ3n+/bOnSU0aP8ne5qqyo1a7VK6t8/nnL Fi1u3Lghup4EIiMjhw0dmid37oVTp8hNBF53WTV3Tsc2bXLnyvXlF1906NABtmfGjBlwYkuXLh0/ fvyvv/7arFmzjz78sHLFiiMHDTy1K/mfsxkTx1MX5cyRQxyoxsDZTIzN9mCHyTAMoxu4bxYXluTB 60FaeaYH/eW4PUeO7JPHDXS/tAtaOm9s4UL5vqpdZcEMe8cVU1u3rI9oIP/e/VtnnWYpWvbXgFLF 86NCtx8qel/4/Z+A8c+9R7sc7eu4wr550wYlS5ZcsmTJ8uXLP8oXW6fljz8rm055zdq0M0+ePOPs fzM/WGW8yLzkfVOrn3dNr7zk1xor+n7ZuSlKuw4armzIGpWIPQE5L188gyIfhZ04cQKftAhNGD82 3UQGcgsME0dvYrFklqz2MSaQfk/7HBJukxT6MooyjTpMrJtQewksdJiJmCVrqADXa/vWr50yyn7y SPtJI+1nT5ywd91anyuXlGpm9OeI4Znee6/V998n+lWf2Gl7dO+eMWPGLj/8cO/ieaV9KfRz+V8z sbl+P//ctmXLbu3bjejfb84fEzctcXA9dkSpnFrieCZFOFmJA9UYKBUjtD3YYTIMw+iG+YtN0mnX oeOg6XOVW9hU1JJ9RwoWLDBi8K9u57eR/hzTt3LFT4sWzj+ob+fTB1Yh56632+ndU6UWT+9TqvhH CFS31sW9T7V44tbW92zLv9c0mjulQ4N6tUqUKDFnzpxFixZ98sknLVu2vHTp0rBhw957L1Pej/JN Wr1Z2XoKa/mh0x9/8knfnp3MDFYZL4YJPznvzLbTd12gP0+sbbNp7OHbl47fuQKr+cvKCd80a1K0 VKmxi1cp27I6JXRPQGReREeR7nvfdXW5JhehW26u37du/XHpT603Mtuu3e46YMjeYyfFoZsELHyX bLu7S+ksBH84MWCfNgdoHSCMJWUaOkxZJEEO1lWE9rWGFmnzX+mUSvQsWd0V5HZ9wZRJX9eu9b8P PhgwYMDx48dDQkLEeEzw5MmTU6dOzZ49u+Jnn5UrU2bSyJF3L5xTmrVZ2Ww8zV/0USpGa3uww2QY htEN8xebpNOoabO0ds+94dSlmnVq1fyy0pY101zPbCStWTzh++ZfIxpIe927fmLHRGjR1F8+Lvo/ ZLZvanfOsfiNPWWnD/7oj0EVpk74pWnT2Ad67du3Hzt2bMmSJZs1a3b69OkRI0YgMyoqysPDo1Ch Qkgrm055bblyq27DRhUqlF25aKLRwWrHCyETDrPa0l5/nd582PPSoL8Xjj6yHAlo6/XjKEJi/KIZ WfLn/rz+18uPnlU2Z12yfE+gyEQ/i5RyuXbV+94dbQ60ZfOGTz799OvmLa0uMgv3Hvnsyxpt2ndM 3Kt9FCx/l+yRx+6uz3zlVyKRFiemf/7ROkBpI+EM4RXhGOFFUUE7pVb7GBPNar9mOT/omHwKCtCI hV/ChJIySzaZdPXwIfv+/WpUq2aXM2fBAgUaNWo0ZMiQyZMnT5o06Y8//pgwYcK4ceM6tG//aenS mTJlqla58s9dOu9Zu0ZphCVla/HEqUwcqMZAqThObA92mAzDMLphZ2cnLizJQ/WataalvS/vHbwX NHjchHfffbd/rw6n/1587dQare54uRzdMvrv9bF2sWThjPZ9Pps69ofJE37DYsOGDclbtmrVatmy ZR07dkS6e/fuPXv2RCI0NNTd3b1Pnz5If/DBB5mzZFG2m1oaNWdRvvz527dpcmD7PGWwEI2XhJ7n b1kFTrL5BvvdHs4jjyztsWsaEqSqS3vtdD+FRK0Vv6EaKisbsjpZsifIyJwwIND/wbOocKknj0N9 Htzt2zd2B1A2lJaFIzRfwUKTpkwRB22SsfBdsoq038yEddQWGT6oRGXtPFtYSqUFGE6stS7svNZb AmRqW45XusySTT65nTi+ZemS8UMGD+7de2jfvsP7/WY/oP/IAf2XzJh+dt9epTIrXpmP5+3zZwfE Hd3DBv4ecN1FWddahP6LA9UYKBWHiu3BDpNhGEY3goKCxIUleWiY9p5hSq0/ebFFm9ZwF53aNdu6 ZvKV4ytInneuHtowtGfn+hkzZuzcuXPWrFkrVark4OAwZcqU6tWrFy5c+Pfff2/bti2uxF26dNm6 dWuPHj2QdnFx+TXOZ9rlyoXPNm3aZM2WTdliKmrPrQftf+3z/vvv169Xa+60IXKwcryzJ/xY6fOy ZStUqFCzRu4i+Ur0bgif2ddpLj5nntu88eaxKc6OVZb+uuHGUaS77pyCfAxT2YqVyvyesHjqL1/V rozBjh094unjYCk/n7unTp28c/tWZHiAz/07ri5X4DnxibS1RAbesmbDJp+WK+/o6CiOWD0wP0u2 tscM7fxViDK1DyHb/fe3RlBHFPwLvRwIJhNelGbYkuYHHTP1nUzUtHBmrFZpZ5YsKxUlvWW/33od cNr8U49uuXLlmjx+nFLNKoRRiAPVGCgVB4ztwQ6TYRhGN2JiYsSFJXlIyw6TtPGcS/d+A3LnyVO+ /Kc9urRcMH3IwUM7WzatmSlzprfffjs6OvrYsWO1atX64H//a9Gixa5du8aMGVOsWLF69eotX768 W7duuB5fuHDhp59+QiJf/tjX/DRo0GD69OklS5VCWtlWqmvvbd+h0+dUqla1QIH8zRrXHdq/66oF ow8d3tm0wZf5C+QbMf0vqoY/WeGSJT9vUKvpgv51Vv8OM9l263h8/nZg3rLr+6FZl7alJ4dJMrUn 2OWy+230+OVHz9Zr3rJU6dIb1698EhFA8vG+ffXKJRjLK1cu3r/nERnmR/lWEZn1py7lyJlz0pQp usyM1WJ+lqzhA0nKl++DhUuUlaVgMrGilOIVUQrPeS7qrvLEUgEm88hjd6xOU20hxcoaKg3OkmWl pKS37P9b7+tXjgf5uJJOHNndpvX3xYsVWzRrlrJKGhfGIg5UY6BUHC22BztMhmEY3WCHKTVr864e g4ZV+fILXGK79u0/fI7De++99/TpU4wiLCxsxYoVRYsVg88cPHjw2bNne/fujWqnTp368ccfkfi4 ZMl27WJ/LrJfv35ff/31Oxkzflig4NQN25VNpB0tO3h6xF/zW3fpVrZCBXS7x++DDX/lsuug4Siq 2aPFV2sGNtowzP7kytnXdkqlP4cppewJu9zuySLszCU+Kf3dd99evXQyMsyHdO/OzYsXzslFKI1H 5vC92BfGhkdG0kGqO+ZnycLgibPPv1A+TCO5RPJ+ZkT14RLhGM1YShSZN5zAqJvVKo3PkjWlEzu2 KzmshOr/vWW/Pm7XnEP83Q21Z+fG+vW+qVy5kuPyZcrqaVYOc2aLA9UYiX65bjqAHSbDMIxuJLfD TINv+rFQu93v496ievXq9+/ff/jwoY+Pz507d0aNGpUtW7ZixYvPmTOnS5cuqFDi44/79+/foEED pOvXr589R47MWbJ2G2yvtGalWn70bM2mzfJ/XKzuyC6wlJ33TJl4yZGUjh1mvCLvPWrEoIigu6Qb LpcguahjZLZdu12qbLlaDZsk5fvMaASrdx4wpFnb9hc97yWftyTMz5I15TAN801B9dtpXjyrBbYT TlU+nEQCLSNTFGuA/6Q6ZmR1s2QPbHT8qk7t2NPR118f375NKWVZov/3lv37urueD3/oZV4b1iyv XLkyrOb+LZuVptKiAgPEgWoM3BKIw8P2YIfJMAyjG2PGjBEXluRh1z4n3N0q97vWopmb9xQsVuLt t9/+9ttvvby8bt68eeXKlePHj9OXMOEtYTiXLl2KdK1atfLnL/DWW2/VbtxcaSQdaOziVQVKlvik XrU6c3rWWfP7jwdntt410ZYdJgTv/U3zFiU/KbV25YLQAA/owvkzd9yvUVrHyHQdMKR9x06Ojo4H TpxyCww76xuCTBxTq09e0lYzFOos3HsEf7uGbdply5Gzao2ag4ePcHZ2FkdmcmLJu2T7a75aSTkJ dZgQ+UYYRddnvlhdPt40JbjN+UHHUBP1sW68DzAhK5ol6+58qnunTtj3ihQp0rFjx3z58iHdv2fP oBuuSk2WKUlvOaD/bx43Lz0KvW+5Fi2YXbx4sbatWp098LfSbNoSO0wTsMNkGIbRDVxKxYUleQiP jFRufK1O/SfPtMuTJ3PmzN26dTt79uzRo0d/69c/d5488JZE5cqV4S2LffLpmlPx3PRbtejBXbku DWquGVBpya827jBJsZNmS33y7bdNzp3a9+Cuy4kTJ/AZ5HtDr8jAJeYrVMjQFm7ctadgocLYCshX sFDFL2vUatikcZv2S52OnvYJhi76hazYtvvTcuUbN202acoUNzc3sWaKYMm7ZA0dJnLg/c5F3aXX wCqSr41FqWyktseMItftKT+hyEbMy1pmyU4YMTxTpkzYH4YMGeLj4+Pn53fnzh16rzWspsOM6Up9 liKNt+x32/3a43C/xGnypIm5cuX6pXv3W2dOK5tIK2KHaQJ2mAzDMLqBC6q4sCQbh++p983JrXyF i2Jclet8reSbEmqiPlh14oJSJNXm176ZMme2s8tVs2ZN1MTNHLzld999B+eZM1fuwTPmKfWTVegn dXjm5t2GmaZGgcpUYcTcxUqRJeoxfAyt/kGJwuUGtdQ6TApgs04/ysoyE2tpM9OmEBB0FbuNYaYl sSLvPXxwb48b58+fOx14/woWlTqJU8/RExs1bSYOJBPAPTo5OTk6Ojo4OOj+zp7EYX6WLMnQYUJw kpSjPF3UTohFHW0RJAoSiNKIKaX9WbKrF8wr/ckn2OXatWvn7Ox8+vTptWvXTpw4sUenTt9UrWr3 /vsoAjxp1pSkt/x9QL87Hq5RkQ+TqIf+XsOHDUGDyobSiNwuXhAHqjE8PT3FEWJ7sMNkGIbRjdir YDJz2idYuW9ObsHqxN5SmXWMUtI4gXjtUN1mLd966y3UfOedd/J+8EHGjBmbd+qm1NE2aAbLDbCh 5AAlyDHcrmKZyHgrmYqUlmUnpX0FrX/u9dHHxQp+XRFpFEnjqkVbX6L1wykpw3Apf2ijDpPCBYyO hcCK2rC/++67n3xSUizEBYdstuVmVattcd/AhHsUB5L1kIhZsvCQkOszX8p5+joGi1RT+7uXoS+j sEj5UlQE1oWdR7Mk+duY2lcHoQJlAqURU0rLs2RP7NjeJO4b4F988cWmTZvu34/96njxHDkaZcvW N1u2ERkyfJ4585flyh07dmzu3Lk8adZQcd6yL8Ly+4D+Xp43nz4JTbpexDx9EvnQ7exmNKtsLo0o Z44c4kA1hp2dnThCbA92mAzDMLoRexVMZrYcPqHcOusrCx0dMDR1dOtPRZQwdEGyyDyWuFmt1VGK LBc5Oho1GqRMckFYNGVm4h2FsgptRbZPq8tQI4ce3CEBJwbR0KiyrI8EPpGW+aki6hsNkIaAT20F Cpp0mOQtEQEal1FjTAPUBg05uT74X/FSperX+wZFQFbDJ23X8O9iRnCYP/fqLY4iqyKhs2RhJmEp Yf/gHukHSwASqKO1lwA5SjuQKPtvqXwcqn3mqd2ozDSvtDlL9v7li71/iv0Z3g8//HDmzJlBcWze vLlW7tw4p5NAs4YNqQjAf/aNc1M8aRb6f2/5e/97Xu7Pn0YkXS9iop4+Cva+deLc/tmHN9qjcWWj aUSxHTMNSsURYnuww2QYhtEN8xcbXShQqDDulZW7Zx1F9+7mbYzROuQrAPko8iFAcRRkEqQnUZqS D7jidZjkW4D5rsYragGbk0YortVYkKbeAm1/aGg0TEVUGdCidKrUrDYy1G0avjRjVIS1KIFPSlBa RlhGL1VEXSJ3R/2nT6NoA6ttRBHFmdpEfSSQgwS29UmF2Ke7AEW0afNNmdJFvxBxCFkbCZ0lS67y yGN35JPbpHyg/bkRWFBtC1KiOIEojZhSGpwlO23c2Jw5cmC/GjBgwIMHD0L+ZeDAgaMyZforc2YU TcmQ4VqGDDWyZm3duLGnp6eoERJy8ODBevXqoYLNTpqFt/w9zlsO/H3A/Xu3Y54/TrpeRD998eJ5 +EOvW+e3n/t79smdf7LDtEbYYTIMw+iG+YuNLnxZs9ag6XOVu2cdpVg+WsSdvawgM2UdiG79lUyy DQD1lUyZozRFlgxoHZ0irQnUtpwIkWejbaFZjEL2Wbo+bIKcD4kqUEBQR9tPua7MlMaSNoSmaLxA 1qG1aHNIyBGR0YqrGwvZKqwlY5Vaor81xYSGI/tMom7LACJB/df+4SQ0HAoCVsQA0T5WQQ4+qX0q RTXaNDUIlO2a0eF7DwPCIsQhZG0kdJYs4RkdREWKySTORd2V6yoSNRKI0ogppalZspuXLqkY9wO2 37VseerUqdD/UvGTTypnyVKvalVHR8fmtWtXzZLlaIYMwzJkKJQr1/r160WlOBYsWGCzk2Yx6kED f79/3+tFzFNd9OpF9ONw/we3Tlx33nDl6DJ2mNYLO0yGYRjdsLOzExeWZGO4vX2D1u2UG+jkk7yb V/K1ogoAlZUiuTqgHHIL0htIC0GLMBhxdc05TNkmmS4dJQ2MNIRKBeotmSvZDeoqrQu0vZLtUILG bgoZBJL0Y5QwjG1qyajDxCLyqQINVnaYAoVR0EDkMLWLFBltmwAryrQWqpYguQaEiuPHCknoLFkA S0lfvCxy3X5d2Hnto0uCflzE8EuYkKiRPN/DTCOzZM857fv+2+bYlyp+9hkMZLgxUDphxAixEB7u 4OCQP0eO3zJk2AyTmS1b//79RUEc/v7+/fr1wyr5bWzSLIb8KNTn9auXcIZJ1OtXr2Kinwb7ud+9 cdj90g52mNYOO0yGYRjdCAoKEheWZMPX1zdbjpzKDXQySfo93OgrRSRZAWbAlH1CPnkMgPqmqinE 6zBNdSnRkhaRNk39lK7JqKg+MGovITJIcEQyoS01I3JfgIZJng1o66SWDB2mEjrqLf5MVJ/+XhY6 TDSlzQFok9pHpjaMVIREvOo9eqLLjRvi+LFCLJklqzV7vjHhsJcwkPJNP2aA1dwd4UJ2lCQKksdh pvos2Yc3XAf26Y2dJ2fOnFOmTLl27dqePXsWLFgwfPjwDq1b16pYMVe2bCiNMIafn9+v3brlz5rV IUOG9nZ2X5Yvf+rUKVEWx5EjR+rXr4/VbWfSLAZ78+KOyFBf+MNXL2MSJxjUlzHPIsP8Au5d8b51 8o7rAXaY6QB2mAzDMLoRExMjLizJSYFCheP9gfjECbfsuCJaDt3rKyI/gE8ln0TOgYwTRJ6BTAUk O0DmgUotRFqaREh6YO2IKMdMs0q4lFJIOiKtNSJRHJCQjcgiOWoZFki6OMXEprxkTyTosPaPjmEi nTiHKVeBDIMmc2gTpvYxrcYuXoXjJY387kjiSNAsWdjLiQH7KK0AMwlPaDhjFmjf3yOyEohc3bxS d5bsnMmTPvrwQ+w5vXv39vb2RqJI9ux1cubsmivXuEyZ/siQoUqWLDU/++zcuXORptm7d2+VMmW+ y5q1PdbPkEHkaoh92mkzk2YxzOtnN91xPRgedO/Nm9evX79MoF5B0c8iI4LvBd538btznh1muoEd JsMwjG6kjMPs3adPz9ETlTtp3UWeQeuvpBfS3vQbSms2DEVeAlaBFskzSNehOEyjIsciW0iiyOeg t2RaFLAt6pLh5rT1TQ2WQqGF1sJGaeCGvotGhwQ+DUFl1NT+UVJeNCjaB2gU+KRRAISLxig7SSOS I1WggdNeQW1qA6sF+VSEzVkYBPqFEkdHR3HkWCeWzJKFjjx2h72kia9Ii1NSHPCWsJ1UDRXgJ7Xz ZpGmIpLITSDaFswotWbJ7lq9qnq1ath5mjRpcuLECQosFuWrYmO/Q58hQ4smTagoXsaPH4/6W7du Fcv/JSgoqH///qiQ7ifNYoxwmLevOnnfOhEW6PXyZfSbN68sVHR09MsXzyNC/OFOQwLcrdRhOsyZ Lf7qxsAeIo4Q24MdJsMwjG6kjMPEHXOthk2Um2l9Jc0AEjJT+iWZY1RUzZTpIi8hDRtZFLIZUAo7 THIs2jFCaN+w8zQobdo8ht2jgcvgUIRRTbom1KEi7VoUH20OROtiRSU/ZURDoK1T96jz8i9LIzLl MOXfWrtI61KbVJ92AKRlOxC1rK1sXq16/NquQ0dx2FgtlsySJcnvVSLx9HUMrOO5qLvaGbBawXOi FNXmBx3T5otz2X9nyRpVmpol63Hm9N0L5x4aPDN0OXq4Q5s22GFKly69Zs2aKA3IhLGkt8UOypDh YIYMNd9//4emTX19fUWNpAErm24mzZoKL0YHh7ly0Z/rls/0u3spLNAz+vkT7A9v4uP161cvnj95 +jgkMszPqh3m48AAcaAaA7cEdIDYIOwwGYZhdGPMmDHiwpLM7D12UrmZ1ld0Ey+BGaCbe6BYIEgW mUH6AaVlU6SMw5RCr6hBORbKp0VKQ2SuJEY7SQPUdg+LyKR8rEKuCQnKpzYRYVkfG5W2CkVARk+b Ti2ZcpgUKyrCpxwC/b0sdJhKhLUgYrQKkI2Y0aDpc619fixhySxZQ9X2mKHkpAXpO0v2yNbNfbr/ WKVixZw5cvwPfPDB+1mzYvdo0aTxkhnT/a5dsR84EIuZMmWaOHHiUwNQ1DB79gZffLF//3565Aif 2SdDhkK5c2/ZskVU+pc7d+7079kTdUaOHPnkyRORawGLFy+20kmz5sMb4HoNdbD497Z5+AR/TRsb 7HczIuT+08ehr1+9FBdFA+AuX72MfhEd9TwqPCoymB1meoUdJsMwjG7EXgVThPDISOV+Ojlk9HZf qWMoWgufSj6JvIQ0YGRRFMOgWBRF5Fi0Fi6JktaIFqXbQZq2JbtHtlD6nHgdJq2uzUeC4oNGUApR vrYpLALqAPWNOkCxAka3m2Ki/lP3qEvyb4Hh4JP6TGnKxCLGq7WUkHaRgoAVUZnapzFiUbYDUfwB rYIWZJGi1Scv5S9U2MnJSRww1oyFs2StQnrNkl0x66+ypUt/Wrr0+PHjz549GxoaKk7B//yDiK1Z s+brr7764IMPsKv06NED5vCZMVA6fcIEsfDsmZeXF/nMlhkyFMiWbdCgQaIgDuRXfuedPRkydMuW rUiePPCNosAC0L0BAwagBWuZNBtveL9riSBlGNYXfvz/HWYuu5x9ev4YHuz9OCLw2ZOIFzFPX79+ 9R+L9ebNK2RER0U/i4TYYaZv2GEyDMPoRuxVMKW44h+q3FUnh+h2X2LKN2pFq1hSEyKLIl2HmUwp cizS1egialPrmmBmyAIBbU1I+hyjTo/MkmH3aBNIkAGjbUFIa00UpB0+bYta03YyFUV/X22slMHS AOWgqNvSYSrQMClo1Kayy0mwOjUFqFkz+9jIv+YtWLRIHCpWjuWzZNO+dJkl27xhw6pVqhw8eFCc dg3YsmULdpIiRYrs27fveQK5e/cu+cxPMmWqUqbMhQsXlPxBGTKg9brvv1+7atUDBw5QKUCFfr/8 ggpi2YDTp09XqVIFFaaMGpmWJ83GG17C19e3c+fOGM71s5uO7F3xTd3q77+ftWHD+j9263Tb3eXZ k/CY6CevXkbHvSr2xZvXryDkPH8a8f/Sz2E+8vS4cujglqVLNi1x2LN2TUqG1+3iBXGgGsPT01PE y/Zgh8kwDKMbsVfBlCIFHmNiOBJpq4CZZ0dQghym4kZIZCQMTRoku2G+DwkVOSXFvJnyiolzmMhU hgmR6VJiRe2T9ZIyGqhUkaEDNOowZf/pr4mR0mCVcZEoaFqHSbHFunLIqANRKf29DINMOnzvYUBY hDhOrJ/EzZJNm0riLNm/N27ImydPn969xQnXBCdPnsTu0b59+5YtW27evDk64dy7d4+eOgKRFYfM h8/8K0OGojlydPn+e2xuQK9eyOzw3nvlChcWVf/Lq1evYDJXrVqFapU+/7ziZ59lyZz5q1q1Zo4b G37bXRlmasnC8GrBcOAw169ff2jv6h1bVnrfc3v+PKJt29ZDBw8MCHjw8kW0FKzmsydhipLoMH2v Xl4wZVLDb75+6623ShQv3rhRo+bNmn3z9dcpGd6cOXKIA9UYdnZ2IlK2BztMhmEY3Yi9CqYg+QsV Vu6t9RIGItH6KGmupE8w9BumUHyUFLkLBcVKKXVMWYtEiPyPJZD/gWQQzCB7qO05WjA6WAKlZJws QcY/5UV/cYqGUadHFeSfWzpMWcFQVIf2NFN7FG2FbCphtE3YS++QcHGEpAt4lixp89LF77777saN G8XZ1jTkMBcuXLhz585BgwZ16tTJyckpRj+8vb3JZw6Ms5pgUKZMfhkyLMJe2ratqPQv8JbPnj3z 9fU9ceLEH3/8gcroHjoZERGBXrVt2yZ3rlxD+/RWBpvysjy8WjAcOMzIyMgNq2avWznP48aZpYvn 1aldK2PGjHB9zZo2WbZ0yf79e1/EPHv1Ivrp42BFCXKYPX/spu3wlNGjcmTP3rpVq02bNsHDiw79 S4qFFx0TB6oxUCo6ZHuww2QYhtEN8xcb3WnarHnnAUOUO+wkCkMgtMZSEVksxQTajqTDNBoi8pCK 6bIFab26dt8w5TC1XhHIiJHDNLP7UQWju9+2a7e9gtOVvQQ8Sxa6dfpknty59+/fL061ZpEO8+LF i1evXt26dWufPn1++eWXU6dOvdCP+/fv16lRAxvCeZ/083vvzZ8/XxS/eAFvCecD94U+HDx4cO/e vVqHKbl169YPP7StUa3qmb17lFGnmBIUXi0YDhwmEicOOs79a8K0yWOOHtr9OCLQ74HX5Ml/FCxQ ABVATHTUyxfPn0Q8NJTlDrN69ep/jBiB3l48sL9i+fLNmzVDYKkbZkju8KJj4kA1BkpFP2wPdpgM wzC6Yf5iozu+vr7Zc+RcffKScp/NYtmg6OWx4thIR/AsWahJ/XoTJkwQ59n4UBzm9evXYTM2bdr0 448/2o8YgZyXxoBj/L13b6w4ZsyYmJgYkWsCV1fXhtWrN8qe3U3jMCtly3bmzBmqAIf57Nmzu3fv Ojs7Hz9+3IzDJGBNUeS0YZ0y8JRRgsKrBX0mhxkW7L15/aJff+48cEDvGdP+uO5yKfrZY8hp724I iRcxzx+H+xvKcofp7e1dqGDBYX36fJA379y5c6kDFpJ84UWz4kA1BkpFD2wPdpgMwzC6YWdnJy4s KcVwe/uayfzbmCxW2tfCvUfyFyrs6OgoDox0BM+SXTx9WsP69cVJ1gKMOkxPT0/4vbVr13bs2HHS pElYJCsowSrybbFF8+Zdvny5KDAGKhsFrjI6OhoGNSAgAC4UHbDQYYLNmzfDO108sF8ZfnIroeHV guHAYd67efzJo8CXL6Jvul3q8WOnRg3rde7cbv3aFVevnH8UHvT86SPoRczTR6EPjMpCh4nNnTp1 CgkEiraeIJIpvOiPOFCNQd22TdhhMgzD6EZQUJC4sKQgBQsVHrt4lXLDzWLZjqY57kiv9hLwLNkq n3++e/ducZK1ADMO8/79+35+fnCPrVq1mjdvXmBg4Ot/8fHxGRj3+5nibbHZstX94oujR4+K4rgK 9JOYYtmAN7G/xvHq0aNH2NCNGzeuXbuWIIcJ5s+fX6Z0ae9LF5QIJKsSGl4tGA4c5u2rTt63ToQE eLyIjop+HuXvd3fMqOH5831U/ctqw4YNehYVDqEoIvieUVnuMJNIcoQXHRMHqjF06baVwg6TYRhG N2JiYsSFJQVxcnLKniOncs+dRNGXCeXLWrSZ8X7DEHWAfC9OgqR9y4v8Jh5971H7RT70gerInLQj +S4fJZ+FXYIik7h9w5QGTZ+bju0lsPFZsluWLqlcqZI4w1pGvA4TxvLBgwcLFixo1KjRypUrnzx5 Ijzif30mvS22a6tWZ86cGdgn9rcfW7/77helSomqGshbPnv2LCAgwMvLy8PDI3EOE9SuXfvnTp2U ICSfEhFeLRiOdJh+dy8F+92Mehzy8kXse3dexDy7fPmM/fAhTx+HQDHPn4QF3jGllHGYQPfwomPi QDWGXt22RthhMgzD6EaqOEzQu0+f8fo9xlRewULI19toMfoyT3KJijuVkgbMFNLBSodp6CdlZ/T1 Klop/cSGTPVcGwTt226MIjssljVgUFqDTcTr51Ne8s9BoM9KjkTbeVN1JAgv1TSMM4IGiYV/ofo9 R08sUKiwk5OTOBLSIzY+S3bALz9PnDhRnGEtwxKHGRwcHBYWhsyZM2e2adNm69atcIkSX1/fQYNi XxOrvC12FDR4sKik4eXLlxEREWgZ7SfRYYaGhmbKlOnGiWNKHJJJiQivFgxHcZjhwd6PIwKfPg6O fhb56mWs1YyKDIJinj8O9Xc3pRRzmLqH12HObHGgGgP7ldiw7cEOk2EYRjdSy2EC39AIukFPumCT IHI7MpPu+5HApzQDkOGtvymkuSJpLavWpGG7Sk2ybUZthhZ9zRiNF50ka4RNU46hn6Qcbd8Udy2L UF9mahfltijm1CBtV99B6SIZEPQTCekwtV2lgcgcpCWyjlIkAyujgbTcFsWQGqTtotrhew+nzVvg 5uYmjoF0iu3Mkr1/+eLu1av+GD6sTYsWHVq3mj5m9OEtm76oXPnYsWPiDGsZljtM2MLIyEi4QXi/ 7t27//3338IyxnHp0qXKn32GpmCkSHWyZTtw4IAojuPVq1dRUVEhISFoUxeHCYYNG9brx24nd+5Y MGUSojF+yOBJ9iO2Llt6/fhRJWIJkl7h1YLhGHOYAYaC4QzydTOjlHGYAOHt2a3rrtUrh/bt0+rb 5vXq1qlSsWLLpk1+69F96czpPlcuKXGLR4EB4kA1Bm4JxFZtD3aYDMMwujFmzBhxYUkNPILC6B49 KSJvIN0OPilBaWmWtHaCZJhP9gDIHCkyCQR5CZJsv2Cx4tMcd8gcmDEkYCqoGtVBDi0mh6TPkSaH cqQRgmI7EZcjQ0SekxLadoDsPMmwTnpymDQi5Mg/tIwMoAHSX5bQ7gMyGkjLbVFl2gS1WaXO1+ns dy9NYSOzZIf06f3222/XrVNn4MCBa9euXbFiRa9evSpXqoS/teGvHZonoQ7zyZMnz549u3DhwogR I/r163f69OkHDx706NwZjTTKmHFQhgzd3nuvbrZsRbNmRQ5qCnP55g39l2J4eLi+DtPf3x/VKpQv 37Vz56FDhqBXA/r3b1i/fuFChT4rV270wN8fXE6gC9I1vFqwutZhHj+0w2nPFl/vW5FhvoqeP330 8L6LeaWMw6Tw1qlVa8zo0Zs2bTpw4ACisXnz5unTp3/XosW7775bv06dvevWKgE0KXaYJmCHyTAM oxu4bokLSypxwv2uvFNPnDAEaRXI1yGHIGOAW3/FLJHIHWmLyFQgX+aQZJvSYpHIOeTNlz9/ocL2 9rG3FDCZ1AhWke6LVlfW1V3S50iTQzkUBAhFWAS0iP5QkTZiEhlSKVGgAQ3SGLUYrpjqkgGhv5dR h0l/NQoI8uU+gEwFw78jxVkLtmUY1a/r1RM7fXon3c+SPbJ1c9VKldq3a/fw4UNxJk0aiXCYksOH D/ft2xerZ8+U6csyZbp9++244cNXrlx57NgxrP769Wu0j0/6oUusDnR3mGY4ceJE//79P/zwf8v/ mqmE0ZR0D68WDEc6zDtup1evXT500eRl65ZEhDxQ9DwqPODeZfNKGYdpHnjCpUuXlihevEWjRrdO nVCCaUTsME3ADpNhGEY3cBUUF5ZUAncz+QoWWrj3iHLXnjiRhQCUMDQD0mVZCFkOsWAMVChZttyC RYswFicnpyxZYh8a0HbxSUaFHIj0M8iH/aC0jlJ8DjYhHaa2SGurSGS3FGjgZkQOikZKaWxFWyHt SBmg1mFqiwz7b3RvkebTlORaSMi0y40btMPbAjfDHhR2Ga5YNWsURnEm8IZygw7/kz1btuXLl4tz qB4k1GGKQGvYuXNnt27dJk+ejFVEo3G8efPmxYsXWAXrakkxh0kcOXKkYsWK7Vp973X+rBJPRckR Xi0YjnSY9z3PT5k7adz6OZMXTgkPuqvo2ZMw3zvn41WqO0zJn3/++eH//rd12VIlpIrcLl4QO40x sNeJ5mwPdpgMwzC6gauguLCkHlOnTs2WI2fSTSa5SgDbgEX5EElbJ+mCwaBmyWn0GTn294EDxUge P+7evTuVEjAYSjekpUER5eglspFoljahdZhKTanYfmjQ9pYws67WVVLkDf18GpEMCPVT6zCVmlLy r0xQTbEQhxmfKV3ltmu3G7dpT2l4BrGL2ABOD68qVs1KBYd586GXcoNe88svly5dKk6gOpEgh/nI NGvXrm3duvX8+fODgoLgLV++fAlviRWNkpIOk7C3t8+dK9fx7duUkGqVHOHVEnswambJXjxzYM7y 2adPOYUGeip6+iT0wW1nrSZMn161fos8hUpmzpEb7eAT6ar1vh07+c+04DDB7t27c9nZrV+4QImq Vjlz5BAHqjHs7OxEW7YHO0yGYRjdwFVQXFhSFScnpySaTPIMQPskSvoExSmR0zCPobmSm5BWaumO fZSzcuVKMZI4Ji9ahkwyIVRBa2bI+Gn7qYuoWUOHaQgqyCJTTkkbIm19S8CmldZSVzIgisM0BMMk 50wo7UhhB6AKSJhqyig///yz2EXSNXA1OwMvKW7NGlXWZbTvnevau/M/Rwz/tnlzcfbUD8sdZnh8 +Pv7L1iwoGnTpvgrYC3zpLDDBMuWLfusfPlHnh7aqEolU3i1YDjKm36C/W4Z1dPIYO9bx0m7dzt+ UPjjfKU+r99tyLBFO6dvO7vy1F18Io2cj0pWLFT6843r56W6wwSHDx9+5513Dmx0VGIrhY6JA9UY qdXttAA7TIZhGN0wf7FJSehHMhNnMumOHwl8GgJfAeegfcJGTkOboxW1pnWY0qkCykE/XQNCwyMj cR9G+UiIkTx+XKxYMeTA7Gl9miEwJ3ITSReZQEOHSZaJhiNztCtCsp9KvinRJugTbSqlaU0yIDRM 6TDxSRZR1jHqt2l/MAyaUdEmsmbLZmeXCwmxQ9ge6w7tyHl1gGLYrEt9vNa5Bv3n1jzitjv+pvB+ 4uypH+QwCxUqNG3aNDMOM9RimjRpgrUswYzDnDRpUuXKldExHR0m6NmzZ/dOHbWBJSVfeLVgE1qH +dDnhilFRQbdvXGYVLD059/2GHzhbpgpffvT0IKlK6YFhwkcHR0/LVVKCa8UOkYHqVFSsdupDjtM hmEY3TB/sUlhYDLRH3ojq+XCKooxILegzYHo1p98gjRUZkAdWpEcmiXQKFauXIn0zz//PHfVurFx v/kp/QxtF5YMPhC+BZ+0CV1kymHSJzJRh8yS4XZpjChV8g0lo0ENQrSYln2mDAjFXzpMGR/Uof9E QB3tiiTkA7k/mBKiSjU/r1p10pQp2BPq1atHObRj2BQY9Yw7O2HSFNtmRUL/H9/7z0+VXDtyqFix ouLUqTcLFy786KOPELcyZcqsXbvW0GEGJQQ4TKxoIYYOc82aNY0bN0ZnSpQogbToon5UqVJl7p9/ aGOb3OGVYFBahxl4/5opPXkUeMdlPwlrzdp3PSDimSnNdrqOOmnEYYL27dqN+n2AEmESOiaOUmOk brdTF3aYDMMwumFnZycuLGkD3Nxs2b338D319j1ewRtIg4RrJJBuQZsmkdMwZajIhmkdRWxzBmhn PE6cOBE5cBRIUymR086u84AhisNJJjNGfkmCzVGO3Kh21CiNrWQBFDqKCWEYN7JnEiXaqS6Kv0Q6 THxSiFAnrkR4b0rHC/0dlbFfdXWlXYKg/26Q2MgsWYDBwp65BN4u6zK6/I3xVvE8E52kfm4NuHDU 94pyXw7tXLUCx7g4dSYP48aNy549O6JXvXr1AwcOaB1mgoDDxLoWonWYx48f//HH2F06a9askydP Ft3Sm8uXL2MTylzZFAgvwHbhMPH5e98f4TD97102pccRAR5XdpNQ/7s5p39ccn6Gk7uTq/8tv0eP n73Ap5OLH3KQ33L2adRJOw7zzp076EDkndvaCJOQL45SY6Rut1MXdpgMwzC6ERQUJC4saYnwyMiL fiFkDywUrouAvA3ZJzIA0l1oH9yR1zKP1mGSYn+JpGCh3n36jBw5EhUUt1CsWDF8Xr8e+z/ZZDWB r69v2XLls+e0owal2VNa1kVklgyfYWKjlENeCGllRQoX0IZIPpGTcaBFLaij+Ctg2H4ihFB3+Lnn Me8gJT9xkgGh+GsdpszBp9G/C/KBMigKLNZCetu12x8WKEjVJDCWircEcq+wBTBeeUd72d/tcpCH V5jvjeC79m6r02wCnXQN8nTyOBJw//bju3dk/6VmTRjf89dfxakz2YiJiendu3fGjBkRw6ZNm8KM xc1mTRiNGzf2TAjkMEeMGJErV+zs7t9++w2XBtGh5KFIkcLXjx9N+fBidHCYR/au+L5FwyKFC86Z Md73zgWjigz3v3lhOwlrDd14begml0HrL/+y4kKHhWdazDrVfsGZ7svO91tzqe/qyz8uPY865DD3 rR/TtV0jLIpNphJ5cue+d/G8NsIkdEwcpcZI9W6nIuwwGYZhdIN+gDtt4hEU1nP0xNUnL2lv7k2J PAOZBHJH5Aro4Rs5T1Mig0GGwajgIuo2a5E5c2ZHR0d0jJ5YksOEbYjXOaAyQCNah4mE1tElXTRS JCgUWocp7SIw3CjlK8OXq2gdpnx6SS2jDoWO2iSnqpixhApRatXj10/LlXdyckLovEPCXQNCd7rc pvnGiRN1EgORfpJCpN1DgOFOQisCJZ+G/2X9xuhqgUKFixUrjkV6WyztG9Jh4hOZyv872AIYr3Jf mw60aYlDg/r1xakzmXn48GHbtm0RxnfeeadLly5eXl4PEgIc5q2EMHfu3E8//RSb++67765evSo6 kZx8VbfuvvVrUz68GKN8hrl+5ezKn5evXbPq0gWT7906pX1tLBQZ6nvj7EYS6sNhzjvkueuK3xXv 8JDH0ZHPXngERB668XD5ibtjt90gh3n+gEPfX9pmzZqlV89ffHx8xCZTiVIlS14+eEAbYRL6KY5S Y6BUrG97sMNkGIbRjbTsMMFw+9i5Rp0HDFFu8Q1FjojMmxR5Hu2sTmmcLAT1D997+Oec+bRIrlI6 TDgHSgPqsASlyISpoAqVKlXKniPnoGlzkJYOU9uxpEu2bOgwKQGU+EDkrwx7QmYMkHuEtNWoQRTp 6zAX7j3yefWaNWrW8vX1FXGMA4tf1qyFxms1bDJo+lxlrXhFvUXC0GFSgtCuAskirKXNhwemh9L/ ++gj7J/oG/7KWGSHqQXjVe5r04F8r17OnDmzOHWmCO7u7vXr10cws2XL1r9//3sWA4eJvc4S1q5d +9VXX2ET1apV27t3r9hw8tOtW7dFU6ekfHgxUnKYn5UvXaRQ/llTR/05blDN6pUzZ87UvMk3c6aP uXn5gPetk9CjkAcup9aSUN8Sh5k3T+6uXTrhryY2lqrU+PLLQ5s3aSNMcpgzWxylxti6datY3/Zg h8kwDKMbadxhAmdn53YdOuYvVNiUz9SaBPMY+isS2SR8Kvnwlhf9QsZOmECry7fFknsktwlwl0YV kCBfAZCQ+QDVnJycho4djzS6QUbXcIuJFnknhAJpGo50mLQIc0gblS5RekijYZFryRyqrEU6TC3U h0QodhJyoUL0jhxTTJ06laxmg9btLH+qifo0RvLA6DPtM7LzGAhGSglahRa1OaSzviHyvxvk/kAO U0usv+RZsga3tulAlStWXLVqlTh7phRnzpypUqUKQvrBBx+MHz/eywLgMK/GB85I9Ji0QIECixcv FhtLKb7//ruVs2elfHgxXjjM3ZsWVK1UvlqVChXKfVKreuVFc8afO75lyoTB9b6ugQpeN45AEcHe V48vJyHTEod5+fJlsZk0QNkyZY5t36pEOFaBAeIoNQZuCcT6tgc7TIZhGN0YM2aMuLCkbchn4hJu yfPMhIqcBj5pceHeIzT7MSAsgnwCeQOtYwRYpL4RyKGvYmqh3zIRC3F89c3/uxHFvSRFNATFNJLD lIskWpRFMh+SjovQ2ktIm0OrS4dJA0nKM8yh0+d+Wq48TUK2BFjNhk2b/X3h6mmfYKUpRdQrfErT iEzt/0rImjQoqk+Jbdduw/d2HTCka7/fKVOi/XEafoZpSKd27dT72nShmePG1qldW5w9U5bt27eX LFkSO1LRokXnz59/2yxwmBdNc/bs2d69e78Vx9ixY1+8eCG2kYLkz5fvxoljKR/e2EM17l2yni4H ev3c/oO8udu1blrji88zZ3qvaaO6f00Z7nJ2J4qg8KB7lw47kLCWJQ5TbCMN4OHhUSB/fiW8Quww TcAOk2EYRjdwURQXFmvAzc3NwcHBIyjsrG/C3gNkiVafvAT7WrJsuRw5cw63t8e2xFaTAdeA0IT+ KEs6Fv6aXg98lJmxlhMeGekVHN6yXYc6jZp+1/3XQdPnIrYWfn3XUFi35+iJrXr8ij2hQKHCNWrW Su6dIX2Cu1jlvja96PtmzcaMGSNOoCmO/FGTsmXLbtiw4aYJ4DDPmGDkyJH58uVDCz169Lh//75o N2Xx9PQsVLCgElhScocXA/9zTH+PK3tJy+aPL1wo31e1q04e/zvyv6n7BSpQUdhDr/MH5pKQaV0O c86cOT8a+9HRWLHDNAE7TIZhGN3ARVFcWKwN+ApYTTIVYxev2nbttmIVLNfifUfIWPbs3cfZ2TnR VidBNG7a7OMy5RJthNKHDt97iD+iiEiScXR0tLe3b9+x05c1a2XPkRP7NnaP0z7B8p202E86DxgC A0nCntOwTbvWPX5FnYt+IbD96MygYSN69+kzderUFNsT0ifp12HePuucN0+eWbNmiXNoaiB/1OTL L7/cvXv3dQMaNWp0woBp06ZVqFABa6EUVlO0lRpMnDixbcuWSmBJyR3eixcvVqhQ/sfObdwv7bp1 cSdp0th+lSuWKVo4/+B+Xc8cWkOZoYGeZ/bNICFo1uUwEcN1C+YrsSW5XbwgDlJjwPyLJmwPdpgM wzC6gYuiuLBYJ05OTvK7efkLFYajaNC63cK9R6SHgeDikAPBYED0hGre5p1X/EPdAsMCwiJgVlPF TqDn6DZ8jra3tqBt124Pmj4Xrj7kUaSIRfKgPHucNGXKcHt7GEgS4u/g4IA/vShmdCT9Okzo/P59 9evWhU/DDibOpClOjOZHTRo0aHDkyJFrGtC3wxqwn9Nc7nLlym3ZskU0kUq4uLhkypTJcIqsVHKH F6Hr0qVL9S+rrl065ca5LVLrlv7R6ttvECVaDPH3OLVrMgmZVuQwR40a1aJJEyWqUjlz5BAHqTHs 7OxEK7YHO0yGYRjdwEVRXFisH9yOODo64l4KthO+0TskPPa3Lry8CxYqXKZceahR02aNmzYja5FG 5j3C1nbs1Al/BfhexYalV01z3AFvWb1mLbZ26Zn06zC9L12Y88fEBl99lSd37lQ3FdofNWnTps3Z s2cvxQF7tj8OnBKRjwq5c+eePXu2WC1Vadyo0bQxo5WoSqVYeJcuXVqsWNFmjb/evGqKi/N6QwX7 3Tq+bTwJPRmw6pwZh9l5wYlN5x+IplOVnTt3FixQ4O6Fc0pgpTAWcZAaI1ljnsZhh8kwDKMb5i82 TMoAr9WuQ8fmP7RXzFg6E7wlvULJ/AtjmXRAhbJllfva9KHZf0x47733OrRvv23bNg8Pj1evXokz aaoif9Tk/fff79Gjx7lz5+Awd+/e/fPPP2fJkgX5Q4cOjYyMFLVTj2fPnnXs0OGbOrWVqEqlfHhn zpyZN2+eel99+efo3qf2O1w9uVoqyNftyCb7tfN+a9GkVu4iZSp/39uMw6zYsnfhcl+IRlOPxYsX 58ieffvKFUpgtWKHaQp2mAzDMLrBDjNN4R0SLr80mM7UsE27HDlzwlvylxttgdgTi8GtrVXL8+yZ Vs2b16xRI039IoWWM//+qEnu3LkLFChQuHBhpDt06JBGfp7x4sWL5cuV6/vLz0pgSakYXvjedevW NW/a6K233mrwTc0+P7edMbHfllV/XjpzoG2LulmzZhk3dsy5q25Fy33xYcmKjbsPmbvx4FnXO2FR 0fvP35y0ev83XQYjv2CZaldvpuY3GG/dutW8WbNa1asb/4USjcxf9FEqWrQ92GEyDMPohp2dnbiw 2ACRkZF3wv0dA866hnlDs3wOHg12830UPP7+rjSVGHF3x7Z7F+4E+f3ivm1XgOv9iCCrTvTy2Pb3 wxveoQEjb2+xPAhpKuEe5uPge9Ql9J7/oxCxMzFmSWcO0935VJ7cuUePGiXOm2kY+aMmderUOXLk iMhNA6BLTep9E+ZxS4ktlEbCi/0WVnPIoP7NmzUuVbIEOjxkyODQ0FBR/M8/81dtqdmsXd7Cn2TJ kQel+MxbuFT1Jj8gX9RIPdCfr2vWNBpeRahJB6lRUCpatD3YYTIMw+hGUFCQuLCkXx5GhnpHBP58 ZzXUx2tdhsu/QoVdhlOCxYpXtLeUvzG+1s2pSJwP8YTbFLsXY4zYu1iDW1vr1XfNmo4bO1acNK2B CxcuiFSa4d69e91//LFA/nz71q+19vCmQcyEVxE7TFOww2QYhtGNmJgYcWFJjwRFhk19sK/BrVnw BtItsFhJFzxnzqsDHjx6GBmZvK/DtVLSk8OcNXFC7Zo1xRmTSRqbN29+5513lv01g8ObHBiG11Ds ME3BDpNhGEY30rHDPBJ0fWfgJX5WyUo+lb8xvrrblE3+Z9lnKqQbh3n7rDNu2a9evSrOmEyScXZ2 zpQp098bN3B4kwNteI3KYc5scZQaY+vWraIh24MdJsMwjG6kS4cZFBl2OthdMQMsVjKpsMvwexEB Yudj4kg3DnPm+HFdunQWp0tGJ9avX1+8aNGgG64c3uRAhlfZmYUCzZ2scEsgWrE92GEyDMPoxpgx Y8SFJb3g+yhomPcWfnTJSmHVuDU1JDJc7IU2T6d27dT7WuvUV7Vq7ty5U5wuU5vTp0/DuuNTLMeB HMNMcPfuXeSLhbRHj+7d7fv3S1PhNU8aj6cChVfZmYXYYZqAHSbDMIxu4JIpLizpgtDI8P53Nyi3 /ixWymiF/8m7/DCTwF2scl9rnSpWpIinZ7L8CkWJErFvK7WEjRs30iq9e/fGYqNGjWgRoAg5aEos a4hb9f+Lpk2bRjlaZMsSahCgvshKHm7dupXt/feLFi6se3jJCgJD161AMVFGajQTxDWZduOpQOEN vO6i7M+xYodpAnaYDMMwuoErn7iwWD++j4Jm+vyd8+oA5b5fXx157O4ZHfT0dexluL/PJqU0BUR/ OGBq67sjXKgCEkqRhULL1AJGqhRJ1faYgdL5Qce0mUWu22NdM9JWJrW7uxT99I0JD30ZpRShPnUD pUpRmlXZ6+P4O5mxpBeHiTPk69evaT/UF3KY5l0QzCTqSN+CNICDokVAFRSogjRa5EjJEcGjxq2n tkxIO2QKrblNOk2bNEGbuodXjkIsm4aCQJGRoaBFaQhlO2k/ngoI75r5c5X9GfK97SEOUmMk0/+n WAXsMBmGYXQDFzlxYbFycFu/4+El5XY/OQSHKWJngYWDAUMdo4J9IrNqRkprJLHtRDlMsnmGgjNU qlELpvqAcVEFOG1YRJkvVzSFrCklmwITA/Zpi7B1yj8XdVebrwgdkBFLhBSTnETlvDog8FGo2Clt mYeByn2tlSprlixRUVG0H+qLfIYpH4tpPSesC+yH1rdIS4MErYKasr6sIFsDWFGxQNI4aVsmKIdQ nJIsUvKTyLx58zJlyqRLeGnsloNVpGOUcaN4akH06JO2ksbjqYDwdv3hB2V/djtxvELZsuIgNYad nZ1Y3/Zgh8kwDKMbuMiJC4uVczPcp7nHPOV2PykSAUossC5oBJ9i2QDYPzOlAOZNdkaaxkRD7YgF A6TVJLto6DCptLbHDFpENXqKC0JfRkmDKlc0BVVTJJuSm4PgNikTwGEiAoYicxjvRs2DduRGdRFM 5tbAC2K/tFmCgpRbWytVnty53dzcxL6iK+QnpTMhe4NM5KAUaQn5EKqPapSAt6F1pcmJrWrCtCCT SuXzT/JOsjKVajEsMtpyUsBYsmTJom94pV0Uy6ahmuQYEUmsQsGhfHxSwmhTaTOeCghv9apVlf3Z ee9u8w4THRPr2x7sMBmGYXQDlxNxYbFm/B4F6f5qHxGgxJJ0h6m1W6gschMLtSMWDFAspbIoV9Sa Me2zR1ltXdh5yoFpRKYUZQK5OgSbig1Brs98UYRV4CQpB5YVxpVWMQNtV/Y2cejuMKFB9zaJXdNW 6dS+Pe5llbtba1STet9s2bJF7Cu6Ih0jPuFwYFGQQ9aFvA1ypP+kHCzK+sgkX4RFtCZXoca1yId1 2lJqh8C6IjcO2qgC6oti/fD09MyRI4e+4aWAWGLeqKZhxGQkY4dtbOBpNp4KCG/xokWV/dlpw7ra NWqIo9QY6JtY3/Zgh8kwDKMbuJyIC4s14/soWPevX4oAxdkYRZTvGxOu5EPSFyGNRmDDYGCUibUk +CJpsbSSlakFEvLlilQKTD3Zw4pUAQmZKduBZCfRPcqBo6Mc2ihytIsQLcp2SOQMARL0GFPmaDsP USbQZsp+GoINiZRZlN4COV4zUuKG1bW90kWFXYYfDXYTe6dN0qdXz6mjRip3t9aoP4YP6/mryf+a SQrSYUozA2ci3QtAEZkT+CVZh6C1pPMkUFk0/W/j2kykKREvyrYAWhNluoLB5rKz0zG8CIjsLfXc KIge1QTS/mHUMmgKqGMV8VRAeIsUKqTszw7TpnZq314cpcZA98T6tgc7TIZhGN2ws7MTFxarxe9R UHK8P1YE6L+mCJIOUH45EBYFVocsFhwLlWotlnzcZ/jGGsoHMke2INtXRKVgXdh5bNpQWJEqoCll XUiaSeXNOpSpeDY5ClpUGqztMQONyC9PwjBTNaB0XuTGtUCdRDfQuMg1DdXHJpCAkKDVScqcXkCb Q8ARajmnVyt6yqoMJDmU8+oAsYPaJPbA1I8lWJW8L13ImDGjj48P7WA6QqYFbgfE+Q4x5ZI8D5kQ SssncrQoTQ7QOlIAMyMK/rVbVNnQ5EjkAzdpuiRoXDFd1EO9wMCrfF5Rx/BSb7VBkMggUylFkhap SK4lY6UMNu3HUwHj+rJqFWV/njpqZJ/evcVRagz0Sqxve7DDZBiG0Y2goCBxYbFa9j28qtzc6yIR oH9fqINPaXLkM0DYFfmNRHxSHSrSOkz5ZA/uVGZCsECUD2SmbMGUC6JSSzDagrS7Rk1gghymVjIO BAVNSuRqwNjRE2mGsSE0DskcIA257I/SLEmWAizKAaI/ZEGltB5Y+wdKDsFhhkZGiH3U9nBwcGje oIFyd2ul6tuje4/u3cV+ox/SYSIdZzeEOSH3QmkyQuQw4UbiaolVpGWimnKRrCnQOiKAZgGlgdIa pQmqoEC9ImiVpLN48eJ2332nV3gRB+qedpiELBLLcTnSjlLoaC1Zk6KqJe3HU4HCq+zMfbr/OHXq VHGUGgP9EevbHuwwGYZhdCMmJkZcWKyWh5Ghys29LoJvkV6FzI9Mk6WBXURC2irYoSLX7bEKMiHp beQzQ6AYHmoHaN0O0pSJDclMragUwIxRxxSZb0HaXfnskUSZ1BPDjtEiNUgDlKJHhdqZwNgErSUl u0QgaJSP1SlHdhXhQpoy6SEtcmQ1JKiaVrIUYFHrUbEh/EWoGtqR/zUAZH7yaaHvEbGP2h6+vr45 c+RQ7m6tV5U+q4D7dbHr6IR0mDAz8C0AOdKokFFEJtLkMMmTIAdpMkKGLohWJ+ejdURkogAqxFUU LUg7Cqi+ebSeKuk0a9Zs1dw5uoRXxg0YdpLytUYOg6XxojIFBwmKiYIMEdVPy/FUkOHVqnDBgk5O TuIoNQZ6Jda3PdhhMgzD6EY6cJitPBYqd/a6CIYEppGiBIMkbQ95IXoEp7WX8DlUX7EuWKQ6yqxU SFojaeQgacYUByhFpSARs2S1T00lVI3S6CQWZQu0CNGitqaEMiFai5w25UghB72lpiAZIvRWaYQE Ky7dIA2K0mgEwoYo1FRZlgLKQR2xHAdtTv41AVqgmsmqQi7DxT5qkxQuVMjtxHHlBtdKdWrXjk9K lhwwYIDYgfQAbgR38+RD4E/IopClpDTci3SYWgcFkG/KwJAFAlpHJBelpYmr+//zb4H5+tQlHR0R jSjwuosu4UVvpUVEAp/mwSrSWEq7CGhdGRakjTpMuSgDgjSQKwLz9XWPp4I2vFo5rlopjk8TbN26 VTRhe7DDZBiG0Q1rd5jXQpLFKmjtJVkmWCBaRAI+TT4JBFRB62q0JlP73EwLfJFsU2t4tM5KZmpF pZag2DZIWkctVE0smMVoTbkVdBj2WPmqpKHomadcRbTyX1AknTb6rI22FsNGKAeSxp7Q/hXw95LV klXNPeb5Rlj9LPRE06dPn/Txsh9S0A3Xjm3aVK9e3dXVVexJSYMcJn3CD0ifA09CaZgQpJGAOTF8 aKYYGEB1FEuDRbSDNHLIPqEa2RvtAzdA9c2joyPq2qWL/YD++obXlG2jzmPgYjkOChcqywRiRSHS Yugw02Y8FZTwSkWGhojj0wS4JRBN2B7sMBmGYXRjzJgx4sJinXhHBOr7M5ikdppvV5Ijkm4QXkU+ ugQwP6hAT+2kf0MFmhCr+Bwt8EXaNmGoSJQDYISwqEyshURxwmfJah9gooeoRgOhapRvHqM15VbE cnxoe2XUYaJXGJo2yEZB0AwbkS1D8LqGjdB/B2irJZ9yXh2w7+FVsafaHm5ublNHj1ZucK1dM8eP e+edd9q3a7d9+3Z3d/dXr16JHSvhkLcE0hPSIrkXJFABRTJHQRoesWzCYRJkrqiCRGlWaZAWpQUy Zd4Sx5o1a4oWLhx557a+4U2KwwRYHYtIyMggrThMIq3FU8FUeB/fuysOTtOww2QYhmF0ABc5cWGx Thb6HtH9d0pIsHZwI2Tw8Gn4GA3uZV3YeZTS00uYIlgdrCJL4WS0j86QI00d0DpMM6AROEPUlBIF FjhMJGQmvK52CChCz6kmSpFGf6Tk81gMR5uvffwot0KrQ7QYL7I+JB04eWwKDhKycQUKMpXikxpB DpUC2TIJfzhR8C+orNRJVi3zOyH2VNskwF+9x7V+Pbh8ac4fExvVq/dx8eI4f4odK+GQw4TTkM4E fgOLlIYzQRqfqKO1LmSBaEV8SgMDyPDIHKoAaFGxQ9oViRRzRIcOHXrvvfeObN2sBJaUlPAa7aSc YCwf/xIUEIo5JZCJT6RlwJGWDjPNxlPBXHgDA8SBaRp2mAzDMIwO4CInLizWyeaAWI+nu+DrYEXg heDKpCfUAqsj7ZZ8yQ2MGSwN1UdmDff/vIeDHJH0TtQ+pc2AVbQOKtFgu9rNaTujtXwkuUWqZlRy IHJ1JCB4RQSN0lLa9wCRLZerUCYSWCR/rnQV9ScG7KM0+UPy7bJv2vhQjhT+TKLgX1L4GWZIZLjY U22TyEj1HjcdCV4ol52d2LESDjlMGBWxbAyqA2tEzgdI80OOxRCtw5TuSK4uLY30t7QITDWoJYmO 6M2bN0OHDs2bJ8+GRQuVYBoqEeFVbBuNkTDsuXSYCK9hoCSyKA3GU8F8eJ02rLtx7Zo4ME3j6ekp mrM92GEyDMPoBi5y4sJinYRGJst36gydiZb5/74wFoL5kQ8q6YEnSuVLerTtkCOSxgzrwqPKdhRR HYBVtIuJBtvVzpLVdoZMIOWT05NbpGrabtOiNodWgTB8soiGLk4+PoX91hbJ7WKLWKS0tm9AGxDD apAsBZQDYSuGj50JdI/+UimgVf6nxJ5qs/j5Kne66Uaux44UK1ZU7FUJhzyJUYdJRYTWtGghA6N9 dEaWyfBhGrVmmA9iN/DvJgwb1KKYt0Swa9euT0qV6tahvfelC0okjSqJ4Y0X6TDFchxkHREKWkRa ukpJGomngvnw+l69HO9bZAm7JPynibXDDpNhGEY3cJETFxbrZKHvEeWeXhdpzRiAL5KGxxTwmUoj kHykCQyNk7amVkYtEwkNSkML+4ocdJUsIjk9OCu5RVQw5fS0naF1KZ8akR2garImoEVtDq0CX42+ UQ6gvpHkVFigfYAJSQduaB1l+yiS/UF9uYrsm2G4EBPyugQCgjpKTsqYzKkP9ok91VZxc3V1dFik 3O+mD53cuaPS55+LXYr55x9fX19cUBo2bDhr1qx9+/ZdvHjxzJkz27ZtGzVyJAJV6uOPNy1ZrMTQ jDi8CkkJr33/fs2bNhXHpFmwCbE924MdJsMwjG5Yu8Pc9/Cqck+vl448docfo4mvlCM9jyFwLPK5 pSLprxTjJE2dAvINLRMEr6idayotnGFlrQtFAh2gfAiNUL62M9ii7AzZRdkmVZM1AS1qc7AKOoMI IFO2A5CJzWntpWxNSro+eEIsUpqqyfbRGdkfrUtENKgRJQJYlB4bSDOJzqSwySzsMtz3UbDYU20V +mHMdPOzJVo5bVhXq2ZNsT8x//zz+4ABfXp037BoYY+OHRrVq1ep4mfVKldu0aTx4N69/t64QYle vOLwKiQ6vPQA09nZWRyTZmGHyTAMw+iAtTtM74jAWjenKnf2egkmhyStCBJaPwMTRf5H1qd88mkk WR+lSh1KKCBfuwmsAvcFN6W4JuoYpHVNRjOB1mdSDurIzmCLsjPUc6XPsiagRW2O7Bg9L5XPGIE0 ugBpqiAl7S6gHEpr+wYowpTWNg7/T38XbbjQpjZQiIN2o0hrI4MuyaJk0rFgN7Gn2jCdQOtWyl1v OpC/y9XMmTOJncnm8fb2zpgx451zZ5QoJVocXi1JCa/9gP59evUSR2N8sMNkGIZhdMDOzk5cWKwT /0fByfQuWUjEyGBGq8j9r5OEpCnS5kv/A2+DtHQ40tQpIF+uQhZI65qQMLWiAjak9WOyS7SodXEo km1SNdkBqiZrAlrU5khklLTbJdBtwweGytNdSLso20ezsj8T435s01QpQJFchAXV2kuSNJmIbXI/ w8SeeS74tthTbRia3ee8d7dy45sOVLZ06StXrtD+ZuP07dNnUO9eSnySKA6vJNHhdTtxvHChQm5u lv5XFztMhmEYRgeCgqz+F+Eb3Zqt3NnrJREjnRymgtKmVvLVqdJ6UQ5ZJu0XLyHFRkrRQ0usCHcH T0XtQFQTmWicjCvVp3wkUEf2WXZADo0WtTkEukH5WNeowzzy2F1xdPJLoTTfFeOiRdqobB8NyiHT ZFqIeg6Up8pUui7sPA3EqBBDo+ZTd63wPxkUGSZ2U9vG0dGxcMGCvlcvK7e/1q7ObdosXrxY7Hw2 zJ49e/LmzWPhK3wsF4eXSEp4K5QpM3XKFHEcWgA7TIZhGEYHYmJixIXFavGOCFTu7PWSiFGcfSKH QxK5cV5Imy8nhSItG9H6Hy3Il3XgA7EKfBEykZbPOclrkUw9cDP0V4rIlMpFUVUDdZ7SGCkaRE9o ET3BIiS7JNuUgwX0bVUYRW2mUVABm4D71f6UC/weOiANJ0VPOkwsUh+kZE34TNREDi0mGrRA49JX fb3Wi32UiZsrW/uLL5TbX2vXwimT69evL3YjW+XOnTt5cufeumypEpyki8MLkhTeu3cs+YUSLeww GYZhGB1IBw5zrf9p5c5eL4kYJRzySCTpf2CukC89mNbVIJ8yFeSDQUg6rkSg3RblmHqGGS+yHdkf 2EWjfUPjcJ6miuhBIqWVZ5709FXJNArFJ206zMIuw/c9vCr2USaOWjVrpr/3ylYoV27Pnj1iT7JJ atWo8af9CCUseonDm/jw3r3zOCTBbxrbunWr2LDtwQ6TYRhGN9KBw/R/FDzKe7tyf6+LRIwSjlGH Ca+FRem4tK5GfiNRC6yX9rmlUatmIYYOU9uZxDnM2h4z0ENyg5QWNeJ6fuSxu5yGiq3Lp46EXAtp bFo+MgVyQi/Grm3TEHh12oSMcKLRxkcvDbq3KSQyXOyjjAS3vMp9sJVrxay/bPaVp0+fPm3ZskXX H35QYqKjOLyJD+/DQHHQJQTcEojN2x7sMBmGYXRjzJgx4sJizdwIu58c7/uB8UiQ5FRSrcOEC6JS sov4pEVpwCgTZk8rODTt1FYIroysYCKkbUrbGSlUoHxTUmbJkrRDwFZQip6jn9p8KWwCThLtwBnK TDKiNHy0gAradWkVOQqttFtBQultQmW0w0nU+Pu7xN7JKODGV7kVtnJVq1Rp4cKFdIAkjoMHD2bI kGHHjh1i2Rrw8PCoXKnSbz/9pERDd3F4EyqHaVMdV60Uh1sCYYfJMAzD6ACuu+LCYs34Pgoq7DJc ucVn6ShpjJV8KZi05PBpVqrZPgf9bf6XMM0RFJSeXi17fv++jz76cM2aNeKsmkCcnZ3fz5p1RP9+ +Fy3bp3ITdvs37//g7x5p44epYQiOcThtVy+Vy/36f5jhXJlLfz1S0PYYTIMwzA6kD4cJvB7FJx8 P4zJYiVI7mE+Yr9kTNC8adP09OKfo9u2ZHv//UQ8Jdu6dSu8xPLZf6GRQ5s3ffDBB0uWLBFlaZLr 16+3bdOm1Mcfr1swXxuBZBWH1xLBXjZv0KB2zZq+vr7iMEs4np6eoiu2BztMhmEY3Ug3DjMyMnLo vc3KjT6LlcLKeXXAj3cSOT/N1ujTq1eFMmXcThxXbpStVLtXr8LpdOzYsS9fvhSnV7NERUUN6N+/ RLFiu1avlI04791dtEiRWbNmiUrJA9pHVwcNGuTn5yeyLODy5csDf//9/axZJw4fLjucYuLwmheG hqOpT+/eSbGXwM7OTnTI9mCHyTAMoxvpxmEC30dBy/1PKnf8LFZKamfgJX7Bj+VMnToVp6A+3X9U bpetVDdOHOvctm3BggVmzpzp5eUlTrIGnDt3btjQodmyZevcps3DG65KIy5HD9f84ovGjRtfu3ZN rKAf7u7uTRo3rle37t51a37r0R3B/6pu3YkTJ54+fVrU+C8RERGOjo5jxowpW6bMx8WL/97z13sX zysdTjFxeE1p6uhRhQsVStDvXpoCfRadsz3YYTIMw+hGenKYIDQy/Oc7q5WbfhYrBZTz6gDoQoin 2BcZi+nTqxdOROnmh0z+3rihR8cOefPkqVG9es+ePeGi169fv2jRIiR+/umnT0qV+iBv3t9++glW R1lRq6mjRmbOnHns2LHiTK0H8+bNy5gx45/29nIrQW7Xty1fNuCXnytV/Cx7tmzFixWr+NlndevU adHi2y+qVkU/kVmhbFk4nyNbN8u1UlccXlU+95327HFzcxOHU9Jgh8kwDMPoQDpzmMD3UdCfD/bw i39YKax9QVd9+e0+icXZ2XnR/PmP/XzVu2dr1s5VK2ZNGA//8MN3LX/u0nlgr54zx487s3ePUs2U bp06gRXLlinj4OCAEIlTdsKJioqC+fmsQoWvatUys/UHly+5HjtyevfOfevXwu3D83idP6vUSVOy 5fD6Xr0cm/C5HxkWFncA6QY7TIZhGEYH7OzsxIUlHREUGbo58LxiAFisZFL5G+Nr35oW8ChE7H9M Eoi9Yw4McN67Z+qokeI22ra1aYlD62+/feedd7p27Xrw4EFx4raMy5cv9+ndO3PmzLBSu9esVlpm QdYVXue9u3FcVCjzaeFCheyHDxfHjK6ww2QYhmF0ICgoSFxY0h27Ai87+B1VzACLpa9+uL3Y/1EI /zaJvri5uXVq3x43u80bNezUupV9/34O06Y6bVin3HDbju5dPA9rUblixRLFi3/XsuXo0aM3bdqE KOEc/urVq5iYmKdPnyJu/v7+e/bsGTduXPNmzfJ99FHhQgVHDRzo7nxKaY2lKI2H19FhUexvkJQt kzNHjj69ejk5OSXxdT6mQLPsMBmGYRgdePnypbi2pFNm+RysdXNq+RvjFWPAYiVRs30O7gi86Pso 3f4fTVrA0dHRwcHBfsQIGM7mTZr43vaoULYsboIVateo8TgwQCrd17Gzs8ufP3+uXLmQfvvtt997 770sWbJke//93LlzFyhQ4MMPP3z//fepJmEt49KSKnUunz61dtnSj0uU0IY3Y8aMiHDmzJkR3vrf fDN04O8bVq4oXaoUratF5/48DIQiQ0MWLVgwdcqURP/EpeXgcKtbt664ObA92GEyDMPoSVRUlLi8 pF8uht5p7jHP3nsb/WZmzqsDtFaBxYpX9CIfJGAs1wU4z/I5GBQZKnYvhkklIiMjRYpJBmwtvP7+ /seOHRN3BrYHO0yGYRg9efnyZQr852gawSPMd4XficuhXmdCPLwi/G+E3Yft5AQn4k24hnnfDHvg HOz+MDKUb+sZhklnPHnyxMLfGk2vsMNkGIbRmbp161aoUMHR0VGvN54zDMMwDJPG8Y2D7SVgh8kw DKM/q1atgs8sUqSI+CLIf6lTp06Mhs8++0wUaOA6Eq6jwHUkXEeB60i4jgLXkSRfHTs7u5YtW755 80bcCtgw7DAZhmEYhmEYhmEYfWCHyTAMwzAMwzAMw+gDO0yGYRiGYRiGYRhGH9hhMgzDMAzDMAzD MPrADpNhGIZhGIZhGIbRB3aYDMMwDMMwDMMwjD6ww2QYhmEYhmEYhmH0gR0mwzAMwzAMwzAMow/s MBmGYRiGYRiGYRh9YIfJMAzDMAzDMAzD6AM7TIZhGIZhGIZhGEYf2GEyDMMwDMMwDMMw+sAOk2EY hmEYhmEYhtEHdpgMwzAMwzAMwzCMPrDDZBiGYRiGYRiGYfSBHSbDMAzDMAzDMAyjD+wwGYZhGIZh GIZhGH1gh8kwDMMwDMMwDMPoAztMhmEYhmEYhmEYRh/YYTIMwzAMwzAMwzD6wA6TYRiGYRiGYRiG 0Qd2mAzDMAzDMAzDMIw+sMNkGIZhGIZhGIZh9IEdJsMwDMMwDMMwDKMP7DAZhmEYhmEYhmEYfWCH yTAMwzAMwzAMw+gDO0yGYRiGYRiGYRhGH9hhMgzDMAzDMAzDMPrADpNhGIZhGIZhGIbRB3aYDMMw DMMwDMMwjD6ww2QYhmEYhmEYhmH0gR0mwzAMwzAMwzAMow/sMBmGYRiGYRiGYRh9YIfJMAzDMAzD MAzD6AM7TIZhGIZhGIZhGEYf2GEyDMMwDMMwDMMw+sAOk2EYhmEYhmEYhtEHdpgMwzAMwzAMwzCM PrDDZBiGYRiGYRiGYfSBHSbDMAzDMAzDMAyjD+wwGYZhGIZhGIZhGH1gh8kwDMMwDMMwDMPoAztM hmEYhmEYhmEYRh/YYTIMwzAMwzAMwzD6wA6TYRiGYRiGYRiG0Qd2mAzDMAzDMAzDMIw+sMNkGIZh GIZhGIZh9IEdJsMwDMMwDMMwDKMP7DAZhmEYhmEYhmEYfWCHyTAMwzAMwzAMw+gDO0yGYRiGYRiG YRhGH9hhMgzDMAzDMAzDMPrADpNhGIZhGIZhGIbRB3aYDMMwDMMwDMMwjD6ww2QYhmEYhmEYhmH0 gR0mwzAMwzAMwzAMow/sMBmGYRiGYRiGYRh9YIfJMAzDMAzDMAzD6AM7TIZhGIZhGIZhGEYf2GEy DMMwDMMwDMMw+sAOk2EYhmEYhmEYhtEHdpgMwzAMwzAMwzCMPrDDZBiGYRiGYRiGYfTgn3/+D8Vh GHHGQDZ0AAAAAElFTkSuQmCCUEsBAi0AFAAGAAgAAAAhALGCZ7YKAQAAEwIAABMAAAAAAAAAAAAA AAAAAAAAAFtDb250ZW50X1R5cGVzXS54bWxQSwECLQAUAAYACAAAACEAOP0h/9YAAACUAQAACwAA AAAAAAAAAAAAAAA7AQAAX3JlbHMvLnJlbHNQSwECLQAUAAYACAAAACEAgME1luwDAACzCAAADgAA AAAAAAAAAAAAAAA6AgAAZHJzL2Uyb0RvYy54bWxQSwECLQAUAAYACAAAACEAqiYOvrwAAAAhAQAA GQAAAAAAAAAAAAAAAABSBgAAZHJzL19yZWxzL2Uyb0RvYy54bWwucmVsc1BLAQItABQABgAIAAAA IQBGhiHh4AAAAAkBAAAPAAAAAAAAAAAAAAAAAEUHAABkcnMvZG93bnJldi54bWxQSwECLQAKAAAA AAAAACEAKqBZO+DxAQDg8QEAFAAAAAAAAAAAAAAAAABSCAAAZHJzL21lZGlhL2ltYWdlMS5wbmdQ SwUGAAAAAAYABgB8AQAAZPoBAAAA ">
                <v:shape id="图片 25" o:spid="_x0000_s1039" type="#_x0000_t75" style="position:absolute;left:4856;top:7615;width:50292;height:219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C5Z/3xQAAANsAAAAPAAAAZHJzL2Rvd25yZXYueG1sRI9Ba8JA FITvgv9heYKXohuFlja6irQoxUNLrAePj+xzE82+Ddk1xn/vCgWPw8x8w8yXna1ES40vHSuYjBMQ xLnTJRsF+7/16B2ED8gaK8ek4EYelot+b46pdlfOqN0FIyKEfYoKihDqVEqfF2TRj11NHL2jayyG KBsjdYPXCLeVnCbJm7RYclwosKbPgvLz7mIVZC/aHn73h4n5+Nps25/jyZxXJ6WGg241AxGoC8/w f/tbK5i+wuNL/AFycQcAAP//AwBQSwECLQAUAAYACAAAACEA2+H2y+4AAACFAQAAEwAAAAAAAAAA AAAAAAAAAAAAW0NvbnRlbnRfVHlwZXNdLnhtbFBLAQItABQABgAIAAAAIQBa9CxbvwAAABUBAAAL AAAAAAAAAAAAAAAAAB8BAABfcmVscy8ucmVsc1BLAQItABQABgAIAAAAIQBC5Z/3xQAAANsAAAAP AAAAAAAAAAAAAAAAAAcCAABkcnMvZG93bnJldi54bWxQSwUGAAAAAAMAAwC3AAAA+QIAAAAA ">
                  <v:imagedata r:id="rId26" o:title=""/>
                  <v:path arrowok="t"/>
                </v:shape>
                <v:shape id="文本框 26" o:spid="_x0000_s1040"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6yMMwwAAANsAAAAPAAAAZHJzL2Rvd25yZXYueG1sRI/Ni8Iw FMTvC/4P4QleFk3toSzVKH6Ch92DH3h+NM+22LyUJNr635uFhT0OM/MbZr7sTSOe5HxtWcF0koAg LqyuuVRwOe/HXyB8QNbYWCYFL/KwXAw+5phr2/GRnqdQighhn6OCKoQ2l9IXFRn0E9sSR+9mncEQ pSuldthFuGlkmiSZNFhzXKiwpU1Fxf30MAqyrXt0R958bi+7b/xpy/S6fl2VGg371QxEoD78h//a B60gzeD3S/wBcvEGAAD//wMAUEsBAi0AFAAGAAgAAAAhANvh9svuAAAAhQEAABMAAAAAAAAAAAAA AAAAAAAAAFtDb250ZW50X1R5cGVzXS54bWxQSwECLQAUAAYACAAAACEAWvQsW78AAAAVAQAACwAA AAAAAAAAAAAAAAAfAQAAX3JlbHMvLnJlbHNQSwECLQAUAAYACAAAACEAt+sjDMMAAADbAAAADwAA AAAAAAAAAAAAAAAHAgAAZHJzL2Rvd25yZXYueG1sUEsFBgAAAAADAAMAtwAAAPcCAAAAAA== " stroked="f">
                  <v:textbox inset="0,0,0,0">
                    <w:txbxContent>
                      <w:p w:rsidR="00712ACA" w:rsidRPr="00302F21" w:rsidRDefault="00712ACA" w:rsidP="00644B56">
                        <w:pPr>
                          <w:pStyle w:val="17"/>
                          <w:ind w:firstLine="400"/>
                          <w:rPr>
                            <w:rFonts w:eastAsia="仿宋"/>
                            <w:noProof/>
                            <w:sz w:val="28"/>
                            <w:szCs w:val="21"/>
                          </w:rPr>
                        </w:pPr>
                        <w:bookmarkStart w:id="41"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1"/>
                        <w:r>
                          <w:t xml:space="preserve"> </w:t>
                        </w:r>
                        <w:r w:rsidRPr="0034126E">
                          <w:rPr>
                            <w:rFonts w:hint="eastAsia"/>
                          </w:rPr>
                          <w:t>设备和计算安全架构图</w:t>
                        </w:r>
                      </w:p>
                    </w:txbxContent>
                  </v:textbox>
                </v:shape>
                <w10:wrap type="topAndBottom" anchorx="margin"/>
              </v:group>
            </w:pict>
          </mc:Fallback>
        </mc:AlternateContent>
      </w:r>
    </w:p>
    <w:p w:rsidR="001030C6" w:rsidRDefault="001030C6" w:rsidP="00B73510">
      <w:pPr>
        <w:pStyle w:val="daca59ba"/>
        <w:ind w:firstLine="560"/>
        <w:rPr>
          <w:rFonts w:cs="Times New Roman"/>
          <w:kern w:val="0"/>
        </w:rPr>
      </w:pPr>
    </w:p>
    <w:p>
      <w:pPr>
        <w:pStyle w:val="daca59ba"/>
        <w:numPr>
          <w:ilvl w:val="0"/>
          <w:numId w:val="140"/>
        </w:numPr>
      </w:pPr>
      <w:r>
        <w:rPr>
          <w:u w:color="auto"/>
        </w:rPr>
        <w:t>身份鉴别：本系统已使用国密安全堡垒机实现身份鉴别。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r>
        <w:rPr>
          <w:rFonts w:cs=""/>
          <w:u w:color="auto"/>
        </w:rPr>
      </w:r>
    </w:p>
    <w:p>
      <w:pPr>
        <w:pStyle w:val="daca59ba"/>
        <w:numPr>
          <w:ilvl w:val="0"/>
          <w:numId w:val="140"/>
        </w:numPr>
      </w:pPr>
      <w:r>
        <w:rPr>
          <w:u w:color="auto"/>
        </w:rPr>
        <w:t>远程管理通道安全：运维人员先登录到堡垒机，由堡垒机对设备进行集中管理，运维人员选择对应的设备登录，进行运维操作。</w:t>
      </w:r>
      <w:r>
        <w:rPr>
          <w:rFonts w:cs=""/>
          <w:u w:color="auto"/>
        </w:rPr>
      </w:r>
    </w:p>
    <w:p>
      <w:pPr>
        <w:pStyle w:val="daca59ba"/>
        <w:numPr>
          <w:ilvl w:val="0"/>
          <w:numId w:val="140"/>
        </w:numPr>
      </w:pPr>
      <w:r>
        <w:rPr>
          <w:u w:color="auto"/>
        </w:rPr>
        <w:t>系统资源访问控制信息完整性：对本系统涉及到的：（1）Windows系统访问控制信息；（2）系统文件目录的访问控制信息； （3）SQL Server数据库中的数据访问控制信息；在密码基础设施区部署通过商用密码产品认证的服务器密码机，调用服务器密码机实现对系统资源访问控制信息进行完整性保护。（所涉及的Windows系统权限访问控制信息一般存储在本地计算机SAM文件中，路径一般为C:\Windows\System32\config，具体存储文件和路径需参考目标系统操作系统及其版本号；所涉及的SQL Server数据库中的数据访问控制信息，具体存储文件和路径需参考目标系统数据库及其版本号）</w:t>
      </w:r>
      <w:r>
        <w:rPr>
          <w:rFonts w:cs=""/>
          <w:u w:color="auto"/>
        </w:rPr>
      </w:r>
    </w:p>
    <w:p>
      <w:pPr>
        <w:pStyle w:val="daca59ba"/>
        <w:numPr>
          <w:ilvl w:val="0"/>
          <w:numId w:val="140"/>
        </w:numPr>
      </w:pPr>
      <w:r>
        <w:rPr>
          <w:u w:color="auto"/>
        </w:rPr>
        <w:t>重要信息资源安全标记完整性：本系统不涉及重要信息的敏感标记。</w:t>
      </w:r>
      <w:r>
        <w:rPr>
          <w:rFonts w:cs=""/>
          <w:u w:color="auto"/>
        </w:rPr>
      </w:r>
    </w:p>
    <w:p>
      <w:pPr>
        <w:pStyle w:val="daca59ba"/>
        <w:numPr>
          <w:ilvl w:val="0"/>
          <w:numId w:val="140"/>
        </w:numPr>
      </w:pPr>
      <w:r>
        <w:rPr>
          <w:u w:color="auto"/>
        </w:rPr>
        <w:t>日志记录完整性：本系统已调用合规密码服务，对应用服务器、数据库服务器等设备日志记录进行完整性保护。</w:t>
      </w:r>
      <w:r>
        <w:rPr>
          <w:rFonts w:cs=""/>
          <w:u w:color="auto"/>
        </w:rPr>
      </w:r>
    </w:p>
    <w:p>
      <w:pPr>
        <w:pStyle w:val="daca59ba"/>
        <w:numPr>
          <w:ilvl w:val="0"/>
          <w:numId w:val="140"/>
        </w:numPr>
      </w:pPr>
      <w:r>
        <w:rPr>
          <w:u w:color="auto"/>
        </w:rPr>
        <w:t>重要可执行程序完整性、重要可执行程序来源真实性：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r>
        <w:rPr>
          <w:rFonts w:cs=""/>
          <w:u w:color="auto"/>
        </w:rPr>
      </w:r>
    </w:p>
    <w:p w:rsidR="00644B56" w:rsidRPr="00644B56" w:rsidRDefault="001A64C3" w:rsidP="00644B56">
      <w:pPr>
        <w:pStyle w:val="daca59ba"/>
        <w:keepNext/>
        <w:widowControl/>
        <w:numPr>
          <w:ilvl w:val="2"/>
          <w:numId w:val="0"/>
        </w:numPr>
        <w:spacing w:beforeLines="100" w:before="312" w:afterLines="100" w:after="312"/>
        <w:jc w:val="left"/>
        <w:outlineLvl w:val="2"/>
        <w:rPr>
          <w:rFonts w:ascii="仿宋" w:hAnsi="仿宋" w:cs="Times New Roman"/>
          <w:b/>
          <w:szCs w:val="32"/>
        </w:rPr>
      </w:pPr>
      <w:bookmarkStart w:id="41" w:name="_Toc90975288"/>
      <w:bookmarkStart w:id="42" w:name="_Toc104913712"/>
      <w:r>
        <w:rPr>
          <w:rFonts w:ascii="仿宋" w:hAnsi="仿宋" w:cs="Times New Roman" w:hint="eastAsia"/>
          <w:b/>
          <w:szCs w:val="32"/>
        </w:rPr>
        <w:t>5</w:t>
      </w:r>
      <w:r>
        <w:rPr>
          <w:rFonts w:ascii="仿宋" w:hAnsi="仿宋" w:cs="Times New Roman"/>
          <w:b/>
          <w:szCs w:val="32"/>
        </w:rPr>
        <w:t xml:space="preserve">.3.4 </w:t>
      </w:r>
      <w:r w:rsidR="00644B56" w:rsidRPr="00644B56">
        <w:rPr>
          <w:rFonts w:ascii="仿宋" w:hAnsi="仿宋" w:cs="Times New Roman" w:hint="eastAsia"/>
          <w:b/>
          <w:szCs w:val="32"/>
        </w:rPr>
        <w:t>应用和数据安全</w:t>
      </w:r>
      <w:bookmarkEnd w:id="41"/>
      <w:bookmarkEnd w:id="42"/>
      <w:r w:rsidR="00644B56" w:rsidRPr="00644B56">
        <w:rPr>
          <w:rFonts w:ascii="仿宋" w:hAnsi="仿宋" w:cs="Times New Roman" w:hint="eastAsia"/>
          <w:b/>
          <w:szCs w:val="32"/>
        </w:rPr>
        <w:t>（</w:t>
      </w:r>
      <w:r w:rsidR="00644B56" w:rsidRPr="005A12C6">
        <w:rPr>
          <w:rFonts w:ascii="仿宋" w:hAnsi="仿宋" w:cs="Times New Roman" w:hint="eastAsia"/>
          <w:b/>
          <w:szCs w:val="32"/>
        </w:rPr>
        <w:t>冯天浩</w:t>
      </w:r>
      <w:r w:rsidR="00644B56" w:rsidRPr="00644B56">
        <w:rPr>
          <w:rFonts w:ascii="仿宋" w:hAnsi="仿宋" w:cs="Times New Roman" w:hint="eastAsia"/>
          <w:b/>
          <w:szCs w:val="32"/>
        </w:rPr>
        <w:t>、张海政、刘双平）</w:t>
      </w:r>
    </w:p>
    <w:p w:rsidR="00644B56" w:rsidRDefault="00644B56" w:rsidP="00644B56">
      <w:pPr>
        <w:pStyle w:val="daca59ba"/>
        <w:ind w:firstLine="560"/>
        <w:rPr>
          <w:rFonts w:cs="Times New Roman"/>
          <w:szCs w:val="28"/>
        </w:rPr>
      </w:pPr>
      <w:r w:rsidRPr="00644B56">
        <w:rPr>
          <w:rFonts w:cs="Times New Roman" w:hint="eastAsia"/>
          <w:szCs w:val="28"/>
        </w:rPr>
        <w:t>针对在应用和数据安全层面的密码应用需求，本节提出对应的功能设计，主要包括身份鉴别、访问控制信息完整性、重要数据传输完整性、重要数据传输机密性、重要数据存储机密性、重要数据存储完整性、不可否认性，应用和数据安全架构图如</w:t>
      </w:r>
      <w:r w:rsidRPr="00644B56">
        <w:rPr>
          <w:rFonts w:cs="Times New Roman"/>
          <w:szCs w:val="28"/>
        </w:rPr>
        <w:fldChar w:fldCharType="begin"/>
      </w:r>
      <w:r w:rsidRPr="00644B56">
        <w:rPr>
          <w:rFonts w:cs="Times New Roman"/>
          <w:szCs w:val="28"/>
        </w:rPr>
        <w:instrText xml:space="preserve"> </w:instrText>
      </w:r>
      <w:r w:rsidRPr="00644B56">
        <w:rPr>
          <w:rFonts w:cs="Times New Roman" w:hint="eastAsia"/>
          <w:szCs w:val="28"/>
        </w:rPr>
        <w:instrText>REF _Ref103616157 \h</w:instrText>
      </w:r>
      <w:r w:rsidRPr="00644B56">
        <w:rPr>
          <w:rFonts w:cs="Times New Roman"/>
          <w:szCs w:val="28"/>
        </w:rPr>
        <w:instrText xml:space="preserve"> </w:instrText>
      </w:r>
      <w:r w:rsidRPr="00644B56">
        <w:rPr>
          <w:rFonts w:cs="Times New Roman"/>
          <w:szCs w:val="28"/>
        </w:rPr>
      </w:r>
      <w:r w:rsidRPr="00644B56">
        <w:rPr>
          <w:rFonts w:cs="Times New Roman"/>
          <w:szCs w:val="28"/>
        </w:rPr>
        <w:fldChar w:fldCharType="separate"/>
      </w:r>
      <w:r w:rsidRPr="00644B56">
        <w:rPr>
          <w:rFonts w:cs="Times New Roman" w:hint="eastAsia"/>
        </w:rPr>
        <w:t>图</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7</w:t>
      </w:r>
      <w:r w:rsidRPr="00644B56">
        <w:rPr>
          <w:rFonts w:cs="Times New Roman"/>
          <w:szCs w:val="28"/>
        </w:rPr>
        <w:fldChar w:fldCharType="end"/>
      </w:r>
      <w:r w:rsidRPr="00644B56">
        <w:rPr>
          <w:rFonts w:cs="Times New Roman" w:hint="eastAsia"/>
          <w:szCs w:val="28"/>
        </w:rPr>
        <w:t>所示。</w:t>
      </w:r>
    </w:p>
    <w:p w:rsidR="001030C6" w:rsidRDefault="001030C6" w:rsidP="00644B56">
      <w:pPr>
        <w:pStyle w:val="daca59ba"/>
        <w:ind w:firstLine="560"/>
        <w:rPr>
          <w:rFonts w:cs="Times New Roman"/>
          <w:szCs w:val="28"/>
        </w:rPr>
      </w:pPr>
      <w:r w:rsidRPr="00644B56">
        <w:rPr>
          <w:rFonts w:cs="Times New Roman"/>
          <w:noProof/>
        </w:rPr>
        <w:lastRenderedPageBreak/>
        <mc:AlternateContent>
          <mc:Choice Requires="wpg">
            <w:drawing>
              <wp:anchor distT="0" distB="0" distL="114300" distR="114300" simplePos="0" relativeHeight="251662336" behindDoc="0" locked="0" layoutInCell="1" allowOverlap="1" wp14:anchorId="2F2C2C04" wp14:editId="4CA16DB8">
                <wp:simplePos x="0" y="0"/>
                <wp:positionH relativeFrom="margin">
                  <wp:posOffset>24765</wp:posOffset>
                </wp:positionH>
                <wp:positionV relativeFrom="paragraph">
                  <wp:posOffset>252951</wp:posOffset>
                </wp:positionV>
                <wp:extent cx="5225415" cy="2738120"/>
                <wp:effectExtent l="0" t="0" r="0" b="5080"/>
                <wp:wrapTopAndBottom/>
                <wp:docPr id="33" name="组合 33"/>
                <wp:cNvGraphicFramePr/>
                <a:graphic xmlns:a="http://schemas.openxmlformats.org/drawingml/2006/main">
                  <a:graphicData uri="http://schemas.microsoft.com/office/word/2010/wordprocessingGroup">
                    <wpg:wgp>
                      <wpg:cNvGrpSpPr/>
                      <wpg:grpSpPr>
                        <a:xfrm>
                          <a:off x="0" y="0"/>
                          <a:ext cx="5225415" cy="2738120"/>
                          <a:chOff x="-245273" y="459702"/>
                          <a:chExt cx="5759450" cy="1284781"/>
                        </a:xfrm>
                      </wpg:grpSpPr>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37159" y="459702"/>
                            <a:ext cx="4756791" cy="1207292"/>
                          </a:xfrm>
                          <a:prstGeom prst="rect">
                            <a:avLst/>
                          </a:prstGeom>
                        </pic:spPr>
                      </pic:pic>
                      <wps:wsp>
                        <wps:cNvPr id="32" name="文本框 32"/>
                        <wps:cNvSpPr txBox="1"/>
                        <wps:spPr>
                          <a:xfrm>
                            <a:off x="-245273" y="1659095"/>
                            <a:ext cx="5759450" cy="85388"/>
                          </a:xfrm>
                          <a:prstGeom prst="rect">
                            <a:avLst/>
                          </a:prstGeom>
                          <a:solidFill>
                            <a:prstClr val="white"/>
                          </a:solidFill>
                          <a:ln>
                            <a:noFill/>
                          </a:ln>
                        </wps:spPr>
                        <wps:txbx>
                          <w:txbxContent>
                            <w:p w:rsidR="00712ACA" w:rsidRPr="00AB2E8F" w:rsidRDefault="00712ACA" w:rsidP="00644B56">
                              <w:pPr>
                                <w:pStyle w:val="17"/>
                                <w:ind w:firstLine="400"/>
                                <w:rPr>
                                  <w:rFonts w:eastAsia="仿宋"/>
                                  <w:noProof/>
                                  <w:sz w:val="28"/>
                                  <w:szCs w:val="21"/>
                                </w:rPr>
                              </w:pPr>
                              <w:bookmarkStart w:id="43"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3"/>
                              <w:r>
                                <w:t xml:space="preserve"> </w:t>
                              </w:r>
                              <w:r>
                                <w:rPr>
                                  <w:rFonts w:hint="eastAsia"/>
                                </w:rPr>
                                <w:t>应用和数据安全</w:t>
                              </w:r>
                              <w:r w:rsidRPr="00953A7B">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2C2C04" id="组合 33" o:spid="_x0000_s1041" style="position:absolute;left:0;text-align:left;margin-left:1.95pt;margin-top:19.9pt;width:411.45pt;height:215.6pt;z-index:251662336;mso-position-horizontal-relative:margin;mso-width-relative:margin;mso-height-relative:margin" coordorigin="-2452,4597" coordsize="57594,1284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pXOPs/QMAALQIAAAOAAAAZHJzL2Uyb0RvYy54bWycVs2O2zYQvhfoOxC8 ey3J0soW1hs43h8EWCRGNkXONE1ZRCSRJemfbdFb0TS3nnppL733DQr0bbJ5jc5Qktf2btE0h9UO h8PhzDffDH32bFuVZC2Mlaoe0/AkoETUXC1kvRzTb95c9YaUWMfqBStVLcb0Tlj67Pzrr842OhOR KlS5EIaAk9pmGz2mhXM66/ctL0TF7InSoobNXJmKOViaZX9h2Aa8V2U/CoLT/kaZhTaKC2tBe9Fs 0nPvP88Fd6/y3ApHyjGF2Jz/Gv+d47d/fsaypWG6kLwNg31BFBWTNVy6c3XBHCMrIx+5qiQ3yqrc nXBV9VWeSy58DpBNGBxlc23USvtcltlmqXcwAbRHOH2xW/5yPTNELsZ0MKCkZhXU6NNfP3785WcC CkBno5cZGF0bfatnplUsmxUmvM1Nhf8hFbL1uN7tcBVbRzgokyhK4jChhMNelA6GYdQizwsoD57r RXECO5SARZyM0iBqSsOLy85JmoziBGqITsJoGKfDEG36XQx9DHUXmZY8g78WM5AeYfbf3IJTbmUE bZ1Un+WjYubdSvegvJo5OZeldHeeqlBIDKpezySfmWaxB3/Ywf/xt78/fXhPBj47PIFGzRGGKd0o /s6SWk0LVi/FxGogOSDisTg07+Py4L55KfWVLEusGMptZtAQR4R6ApyGrBeKrypRu6b7jCghSVXb QmpLiclENRdAJvNiEfp+AArcWIfXIRl8R3wfDSdBMIqe96ZJMO3FQXrZm4zitJcGl2kcxMNwGk5/ wNNhnK2sgHxZeaFlGytoH0X7JP3bQdE0lm9QsmZ+DDSsgYA8e7oQgUgICcZqDX8NqIIdyM4Ixws8 g3A+IIgrCz2BRkddEA3SMBk9IjNCgP0Qp8lpOoKCN1QO0mjk6b6jMtTZWHctVEVQADwhGo8nWwOc TfydSRtYE4qPESLDxoWJarsKw+rzUMN5+tQsui2YFhACut1jbdSx9v7X9/e//3n/x09k4HNp7XBo ELd9riBtT1HU/wtq+zMgPE1GwShphkCHW7I/AobJYDg8GAD/EzUorSrlomsHhHNamoYjm0I60To/ sCprLHet8FRTBtTA6OmyQslt51s/U338qJmrxR0AYRTUEkaY1fxKwn03zLoZM/DigBJeUfcKPnmp NmOqWomSQpnvntKjPdQUdinZwAs2pvbbFcNxVb6oodr43HWC6YR5J9SraqqgG4CFEI0X4YBxZSfm RlVvgQwTvAW2WM3hrjF1nTh1zTsKjzMXk4k3aqbeTX2rYVY2EwBxfbN9y4xuueygnC9VxyeWHVG6 sW1QnqycyqXn+wOKLdzAbS/5pxGkg7d3f+2tHn5snP8DAAD//wMAUEsDBBQABgAIAAAAIQCqJg6+ vAAAACEBAAAZAAAAZHJzL19yZWxzL2Uyb0RvYy54bWwucmVsc4SPQWrDMBBF94XcQcw+lp1FKMWy N6HgbUgOMEhjWcQaCUkt9e0jyCaBQJfzP/89ph///Cp+KWUXWEHXtCCIdTCOrYLr5Xv/CSIXZINr YFKwUYZx2H30Z1qx1FFeXMyiUjgrWEqJX1JmvZDH3IRIXJs5JI+lnsnKiPqGluShbY8yPTNgeGGK yShIk+lAXLZYzf+zwzw7TaegfzxxeaOQzld3BWKyVBR4Mg4fYddEtiCHXr48NtwBAAD//wMAUEsD BBQABgAIAAAAIQDBcqwR3wAAAAgBAAAPAAAAZHJzL2Rvd25yZXYueG1sTI9BT8JAEIXvJv6HzZh4 k21BEWu3hBD1REgEE+NtaIe2oTvbdJe2/HuHk55mJu/lzffS5Wgb1VPna8cG4kkEijh3Rc2lga/9 +8MClA/IBTaOycCFPCyz25sUk8IN/En9LpRKQtgnaKAKoU209nlFFv3EtcSiHV1nMcjZlbrocJBw 2+hpFM21xZrlQ4UtrSvKT7uzNfAx4LCaxW/95nRcX372T9vvTUzG3N+Nq1dQgcbwZ4YrvqBDJkwH d+bCq8bA7EWM1yEFRF5M57IcDDw+xxHoLNX/C2S/AAAA//8DAFBLAwQKAAAAAAAAACEAYCl+jUPy AQBD8gEAFAAAAGRycy9tZWRpYS9pbWFnZTEucG5niVBORw0KGgoAAAANSUhEUgAAAz8AAAJDCAYA AAAlwqpNAAAAAXNSR0IArs4c6QAAAARnQU1BAACxjwv8YQUAAAAJcEhZcwAADsMAAA7DAcdvqGQA AP+lSURBVHhe7J0HYBTFF8a/9EYNJfTepFcBaVIEUbEAYvvbAFE6ImJH7KCogIIFuwgIUi2ANGkC 0nvvnSQkpPf855u7CcvlLrlLLsnlmB+Otzs7u7dzt9mbb9+b9zzSBdBoNBqNRqPRaDQaN8fT/KrR aDQajUaj0Wg0bo0WPxqNRqPRaDQajeamQIsfjUaj0Wg0Go1Gc1OgxY9Go9FoNBqNRqO5KdDiR6PR aDQajUaj0dwUaPGj0Wg0Go1Go9Fobgq0+NFoNBqNRqPRaDQ3BVr8aDQajUaj0Wg0mpsCneRUo9EU GlJSUpCWlmZe02g0Go1Gk1s8PT3h7e1tXnN/tPjRaDSFhqSkJCQmJprXNBqNRqPR5BY/Pz/4+vqa 19wf7fam0Wg0Go1Go9FobgoKxPJzdO85HNhxGrUbVUL95lXNtcD5U2HYs/k4YqMTzDWQbZq0qWle M7U5KPaNDI8x1wAVq5VG2zsamNeA0AuR2C2Ok9s23LZt7eEs2/BcN63Y73CbMuVLoGWnuggq6i/X 7WmTnJSCtX/sdrhNiVJF5PkY27BfV8RnwGXCNjwOXxVsw8/b2IbfRZkKJeQ64Wd46vCljDZ8j5Yd 62bbprE4Dj8nhWUbwnM2tuE1w2vH0TbsV7U65cxr168/Yxv2i9eawlltTh25JK9X4zVdv0W1bK97 ni/PW5GTa9ryXNwBWn5iY+LMaya8fbzMSzeSkpxqXtJtrKHbmLCnDbHWLj/bEEfPW7fJjG5zHWvt XK0NMbbTbTLjjDa0/HgY7CE+vtZd4IzjHVttCgMFIn4W/7gx4wPs+UirjA9w47L9CL8cJZeNGNts XXMYF89clctGjG12bTyOM8euyGUjnXo1RvHgILm8b+spnDhwUS4badejAUqVKyaXD+8+h8O7zspl I8Y2PAaPZUmrznVRvkqwXLbVpmm7mqhSq6xctqcN+8S+WVK3aWXUbWIa5IZfisLG5fvlspEa9cuj Yatqcjk3bXguPCdy7Wos1v6+Ry4bMbbh97x09la5bKRUSDG0u9M0cLfVht8VvzPFkh83mZeuY9mG xzH+cZLAIn7o1qe5eS13bfhe6jpj3/kZWJIX17StNjxnnhexvO65712PtM44hjsQeTUa/60+hKiI 6wIoIMgXrbrUka8kPjYJuzacyLINfwi2rj56Qxv+INx25y1ZtiFN29dASCWTuGebnetP4OqVaLmu MLYhPI4z2rBfl89FmtdMWGsTfjn6hh+7hq2romL1UuY1cf/bcloex9imXrNKqFrXdK8hh3aew/kT 4Te0qdmwPGqJoji27yJOH76SZRtuZztjG74P309hrQ3Pl+etsNaG/Wb/FedPhuPQjnM3tAkuW1R8 97XNa5D9Zv8dbVOsZCDa9qhnXgOuis9433+n5fWmsGzDbVtXH8nUhuec1fVqTxt7rml72hCeM9+T 2GpjvM7YxlnXfU6vacs21q5py+s+L6/pvLru7bmmnXXd23NN87rg92HZhsdRg2puy8l1b3m92tOG /bG8XvW93PF7+alDoXIcahz3WD6otfbA19JAwYewsTEJNzxwdkUKxO3N+MEpH36WGvVDzLUmeAHz QkhLT81oU6nm9S+dWGsTUrl4xh+hgn/k/kHeN7RRfxgK2abI9TbBIUHZtylXxGqbYsH+GW1Cqlh/ r2LBAQ61KWXlvXhD4XmqNjw39SOm4D6lQorc0Mb4B0Ys2xQp6ZepjfysxeeWcRzxeVprw89EteH3 YvxDJWxTvlrJbNtUrl06ow2L8Y+ZWGtTpU4Z81YTbFOldpls25SvFnxDm5oNbvzDZZuSZYrccJ2V r1rSvNUE27AfN7QR/TRirY091zTbsN4I23j5IKON5TVtKd7cgbBL1zL9gPEH8orhR4Tbs2vDHxTL Nvxh4CBCEXU183FIROh16xvbWP7IkdDz18xLpvfOrg3f21qbM0dCzUumNpY/luTE/kvmpettjD9y xHgcwn5atrlw6kZxbfljSS4YPh/CPli24YDOCI9r2cby2FbbWJyjtTaWfY24EpOpDT9XfgcKfn/W 2hi/a2ttuJ2DQ8WVC9duOC5hG+N3xD5Ya2P8rnldWl5nlm0sz4/Yc03b04ZcMVyLtq574/UaF5N4 w/kpcnLd5/Satmxj7ZrOdN3bcU1z3bKNPdc02xjrnHbdn8zchp+rsc7WdW/8Hm1d9/Zc08Y2PGdr bXhtKXjNWT2O4Xqwdt1bXq/cnl0bfS+3ck2L78iIPdf9pTNXM40ZKHaMnD56OVMbo8cOvVjW/rlb eg3R68WVKRDLz28z1pqXgK59mmQa1Bm/JMttCt3GhD1tSGE8b90mM/a0UU+ULN3i3AG6vG1ZdaPl h2K/WYcaGZ8HPyM+BTX+uLANn5gpcWirTd1mFW94eKCeqim4jcI4OKSouSZv21CoGx8wqCd4Ch9f L/kEz/jwQD1NVlhrwx9M9t9IveaVHG7D8z0szik56fp1yaeJxgcVbMMfdQ6YFZZtOLg6vOu8w224 3fj00lqbijVK3fC0ndfO/v/O3NCmlPge+NRVYa0Nvw/jdcaBEP/WsmrD64xPk7O7Xu1pw+vDOMC0 1ia7a9pWm/y8prNrQ0t2DdHGeN0ra4wiL697novlNW2tjStd09ba8PMzWpBsXdNGy4+91z2/M2dc 0/a0sXa96nu5Y9e0PW2uXo7FgW2nkZR4XdzQ6mN0nVfTTm5w4ze0oVXowHaTB5OlRcjVKBDxs3TO Fvnh8QKn+NFoNM4lJiIRpcuVEDdL93F549OldKRJK5dGo9FoNBrn4Ixob4VJ/BSI2xsnu/PpjvHp hkajcR6ck+ZOwodPnP6avcXq3DCNRqPRaDQaeykQ8UN3HE7UNpp/NRqNxhZnzL7GLHTx0Gg0Go1G 4zqUKVfcvASUNiy7IjrPj0bjZtCHmpEDjWGx3Ynk5Ou++BqNRqPRaAoepjjhPGO6u5U1pDtxRbT4 0WjcDE5YZchK5nvSaDQajUajyQ/o2cX5Pq7udl8g4ofh8+i7b4zeotFonIOKnqPcxNyBQHOCXuJj jgSk0Wg0Go1G4ygFIn5UkiTL5F4ajUZjjVoNKsqkaUzCawwpqtFoNBqNxjVgklMWV6dAxI96Gq2F j0ajsYegov5o2akuatTXESI1Go1Go3E1VJJTFldPcqrn/Gg0boZKXFamvHvl+dFoNBqNRuOaXLsa a166cdkVKRDxowZkTHKqMvlqNBrnwOzX7Xo0wG3dG5hr3AN3mb+k0Wg0Go2m4CgQ8VO/eVUpgHSe H40mb3DXJKcr5+8w12g0Go1Go9E4ToGIH4bB6/lIK9RqqP33NQXL/svx+Oifi2gyeT+KjdMDa1dF JTmNi0nUSU41+UJ8ejI2xZ3ABlGS0lMwPWId/ojZJ7dZLs+P3iWXv43cZNfyL9e2ymW+2rPMfexd 5vtwOVGcsz3LG+KPyz44svxB+N92L29NOHNDPT9TjUbjfgQW8TMvAcWDg8xLrolHusC8nK8kJSUh MTHRvKbR5B8nryZi0rpL+OPgNcQmp8HH0wNFfD3xQ79qaFetKE5HJGH6pitYdTwKR0ITEPV2c/Oe hQOGuo6+moDKNUNkoAB3YNOK/dL6Q5q2r4GQSq6dQE1TeDmTHIGFQhwU8fTH+LC/cC0tHsU9A+Qr cfVlkpv982P5lVLdUdIrEPcENUQlH/23rNEUNH5+fvD19TWv5RymsiHV6pZzae8TLX40Nw2paekY v/ICpm64Aj8fDyQI4VPUzxO31yyGGX2qIdDHE19tvoJXl58H/yxS0kz7FTbxs3X1UVy9Ei1vPPc9 2c5cW7jR4keTH5xPjsTc6J14M+xPc40mL2nkVwGrq4yAn4cOzKLRFCTOEj+FhQJxe9NJTjX5zYz/ QlHlgz34YtMVpIt/FD4BQuzUKROAXx6uIYXPK0vP4b3VF5Gcel34WPLmigvSPW7Mn2dxNMw1xTuF D6GbmLsECTAmOdVo8gK6Zj1zaZYWPvnI3sQLqHX8LTx9caa5RqPRaPKeArH8LP5xoxyUMdJbp3sb 6ohvmjzlvh+P4r+zsYhNFIrGw1wpKObvjTmPVkf7akXx8brLmLzhEq7Fp97QhijLD4XPp+sZu55/ Mh7w9fJAjzrF8XyHELSs5Dr+rcvnXJ+7RMuPOwQ+iI1OwLa1h2WC02r1yphrNRrnQIvPi6GLMubx OIOwJp/gamos6ux7w1xzI4trDsG9JZqY17LHY/uz5qWc8VnlhzGsbGd8fmUNhp+dI+vUOWyOPYG2 hybKOiOb6r2ENkE1rO5jZOTZXzH1ymrzmuPQHe54zTfhqy1AGk2B4CzLDxOc8mGlq7vcF4jlRz2N 1klONXlJWGwK2k0/iI2nYxCbdKPw8fOmcCkmhc8fByMxad1FXEvILHyMSOEjnxWYGiWlpuP3g9eE uDqGe384itXH9UT8vII30k73NEHdJpXMNRqNc+Acn4+vrnaq8HGEjocnSWFjqxxNtO4hQWGS3uIr +WoPcyO2y1cKoA5FastCEROeEmtV+JBtsafla8ugqvLVCM+boonsjDsrX3MK5wF1PjMV54QI1Wg0 hRMKHyY4XTpnS4abuqtSIOJHo8lrDl1JQNtpB3AkLBFJKZmNm4mibly3CnL5paXnTOIoG55qWVro Hkt1lI7oxFT8cyIaT/x6Al2+PoyF+yPM2wqG4LJF5atOcqrRZM+R5Cv45tq/5rWcoYSIsZTyDkJt v7KZ6mmBMbKu7hhpTSFHGr4j21CYjCjbRS4He91oVVZtaJGxF+7D91FwWa3zPHk8o4hS70GhRPhe XKc1y0htvxApztbHHDXX5By6wK2OO2Je02g0hY3I8Bjzkk5ymiXa3U2TF+y5GCdEyCFEJaQKkWNd 1HSvXRxVS/jinZUXhHjJXviQ4beFSFc3W/D9tp2PxYjFZ3HLx3vxw7aCefLRqktttOpcVyc51Wiy IT49CXsTLpjXco/RikNoGVHrdB2zxpLI3WhXpJZcpljier+SLdC1aD1ZZw1aa9jOUaxZmeiyZgld 9dR7GM999tX/5CvhOVI4Lb+231yTe2LSE2WIcY1GU/hINnhzufrvdYGIn/otqskn0ozYpAWQxtk8 NucEUtPFwMaKxYcU9fPCw01KIiYpDR+tu4TIePv+SGuX9kOvWxhlLAvfOPGW1xJScP5aMl5ffh7V PtiDqRuvIMFWBIU8onyVYLey+qgkp2t/32Ou0Whyz7b4M/jkas7nqtiClht7mXR5hRQRtP5QLK2K PiTdzG4JKC/FB+cNGaEwKb17tHktb6DVidAtjsvKAqTm/ZAexRtIgWSsyy0vX1mMXfG5c6HTaDSa 7CgY8dO8qkxy2rB1Zj9ijSY3DPztJC5GJSM+2bbY4Fyd+xuWxO8HIlEqyDGBMPS2sgjyte/PJiox FVeFsPpYCKyq7+/GO6su4HK0fqqZE1SSU5rSdZJTjbMo4100IweNM6FVhNAtzB4ocig0riRHy8AB dDOjFYjCqCCYUvkhKcjUsoKub2V9TG61tAaxDV3knEmQ1/VEiRqNpvBQmJKc6jk/GreBiUn/OnRN iJssrCzp6XiocUl4e3rgl13hCI91zDTLqG6tKgWa1+wjQgggGpc+WnsJtT/aK6PG5SVMcnriwEUZ Ic0dMZrWNZrcUMOnlIw05mxoFSFqPk12liAKClp9aO0htKgQZ8ylMcJ5PjwfYzGKG4Wla5yxUKAR BjmgaKNIU5YiZ1DX1z7BqNFoXItqdcqhSZuaslSsVtpc65po8aNxG15eek66smXplubhgde7mgYY 607kzIIwqkM5lAhw1F1TueClm8Nl5x2Hd57Hvq2nsHKBKbqTRqOxzucR65xu+WFAAzV3h3NsCEWH EkSWNAusLC1EY88tyBASdHWjAFKBEHILXeWUeFHnZJyPxGKM+Mb3tRRJLJbnQxc9ktX8JEeZJr4T jUZTOKndqJIsru52XyDi59SRS1g5f4dOcqpxKszHY08pV9QUy97aNmvFki41i6JaSb8sNZY1GF6b OzUIcf6TZiM6yalGYx8dAk2BBpwFhQznx1C43Hd8urTcUGxwPTzleiQkI+PK34ONMcdkW7ajJYZB BI4mXs4IhJAblJBREdzokscIbXStU5Hn+MptlhYcFSBBCab8wNnfiUaj0VhSIOLn4I7TiItJxLF9 F801Gk3hgolNg+wM1mESPcATLUrj0JiG2DT0FrmusZ+qtUNQolQRlAopJgOlaDTOoLFfBae6vSkX MmNAAooarqucOZbQNU7N7aHgoUWGQQRUe1qDcoPK5XMw3vR7S+GjEq9y2Ri+WgU2sIcPK/WW/VVC z1nwO9FoNIUTutsXBpd7j3SBeTnf+G3GWvMS0LVPEx3xTZNj4pLTUO6dXea17KElJzk1HaXe2mmu yR5r1h/S8JN9OBOZZF6zzZ11i2Nyr8qoUCz32ZPtYfmcHeYl4L4n27lV1LekpCQkJiaa1zSa3DEv agcGXJplXss5zJFDSwotJLbm6dC6QnHBQAEUN7TIUJhktQ+hxYYCiBYYI2p/iiVbSUqN71nFN1i2 Z2hrBlUgnItElzwKGAov1YcxIXfItpbQlY/Yc945ZXzpuzA62HlziDQaTfb4+fnB1zd3YxTm+Vn7 x27pcdLp7iYoU8F1H1TqOT+aQs3Ko1EoGWjf4L5ScdMf9p5L8Sjun3vBPaZjOQT4ZP8ntOzwNewV 75lfFCtpCshAS4lOcqrR2Ka+X3lU8S5pXssbaFmhS5lyh7MnNDTdz7gPi5o/ZAmtLZZzdSzhe7EN X5V1idYadWyV6JSWKR6HbY2ChgInP93e+F3cU6SheU2j0RQmQi9EZrjah166Jl9dlQK1/NDi0+ne htryo8kxzy04jVm7ws1rWSCu8l71S+CXR2rgu62hGPvXORny2h5sWX4I8/gwnLU9zPtfTfSoU9y8 lrdcvRyLClVKu5X44U01HWna8qNxGkxy+lboUkyPXG+u0RQkA4vfhjfL3IXinnqOn0aTnzjD8nNg x2kc2H5KLjPoAaO+uSoFYvnRSU41zmLZEfueLpQt6oOG5Uw/qP+ciLFb+GTH6I7lMuX94RyfHnWL mdeu8+DM41hu5/nmFndLcsonSoxet3GZ87LJazQBHr64luaeIeELI5dSo7Tw0Wg0eU7BiJ/mVdGt TzOd5FSTK3ZeiJPzd+whNS0dt5Q1TWze50QXtEGtSyNNHNsY+i0xJR1TelWRlh5L8lMAuRPH9p+X kyjDL0fpJKcap/JxyAP4olzmXDea/GVIiQ54t/Q95jWNRlPYMCY5dfWHrwU250fPRdDkFs73sRda epT4OXmVT3odjFNtA39vTwxsXQZF/Ux/SrT6PCPWGdyALm4FIYDiY5N0klONxk4CPXxRz0cn1ixo uhWph+o+pcxrGo2msKGSnNK7q3bDiuZa16TAxI9Gk1uWHr6G6ET7BsK0/FCgHLoSj0Bfulo6x+2N jLgtxHwe6dLq80KH6wOpghBA+7ac1klONRoHaBFQBR+WvR+PFWtlrtHkF438KuDzkH5o5V8FHh7O eSil0WgKBs71oXeXtvxYgUlO6buvk5xqcgo9zXZeiDWvZQ+ljo+XBw6FJmSao5NbQor6oEl5Rljz wJC2IZlCWue3ANJJTjUax3m2eDsMKdnBvKbJD5hj6etyj+DBYk2dmm9Jo9FosqJAxA+TnNJ3Xyc5 1eSU9SejUMyBcNVp6enw9fLEwSsJiEt2ntVHsX5wPRkVbkJP66berATQpehk85rGFsYkp6VCippr NRrnQasDrRCbqryAkzXfygi5rAflzkN9lj0Cb8Gu6q/g78pD0cCvvAw8odFoCj984KqTnNpAJznV 5Jb311zE9E1XEJVgn9ubj6cHzr7WBAPnncIfByM40jFvyZ6sQl07Ci09FDxG+jUOxjd9q5nXco9O cqrR5A71s7g67gjaB9aEn4e3jAr3beS/UhSFeBeze7lDYC3U8S3r1OVbA6qilX9VTItYZ9dyYyHq uH92y92C6mG6WK7iEyz7YM/yt5GbUMIrAH2KNs1yOQWpeLJ4ayyLOYD6vuVR27eMdnPTaFwEZyc5 7da7hXxg6apo8aMplHT88iB2XbA/apvQPggd1wzNpxzA6UjHBs/OFD/EUgBNubcKnm5Z2ryWe9b9 vk8GPeCNhzcgd0KLH41Go9FonIszxM/Rveewe7NpbMOgB5z746oUaMADLXo0OcUR4UM4R4hzfhwV PnmB0QWuQUiAU4UP6dirIZq2q4m2dzQw12g0Go1Go9HkHcZIrK4+37hALD8qC2zF6qV0rh+NJg9w xlMcV4JJTvlEKSDIF41vc56LoEaj0Wg0NzvOGDOosT1h1DeGvXZVCsTyQ1NYz0daaeGj0WjsgklO 6U988cxVneRUo9FoNBoXozAlOS0Qyw/Rvvua3FBs3PVJ/fbCuTv5tR/34R9W8Ry+X25ISU7F5TPX ULlmCILcJET0phX7cf5UmFxu2r4GQiqVkMsajUaj0WhyhzMsP3R1O7rvvFxmklNXFkAFOudHo8kp nWs6Fu7Yy0MI7tR0NCqX92Fr+V7kYlQSijiYU6hlpSDzUs7Zuf6ETHK67s/d5hqNRqPRaDSavINi h55dOsmpDfgEd+uaw7h8LtJco9E4xt23lHRIWHh6ekjx07xiEAJ88vay92JoOcHlmBT4etv/Xr5C NT3ctJR5LeeoJKeMta+TnGo0Go1Go9Fcp0DEz57Nx6Xv/r4tp801Go1j3FGrqIzgZi8UJEkpaWhS PiDfxA8tP4wwZy/eYj/2S5MZJjmlC59OcqrRaDQajWtSWB64Foj4UdlfOTeBRaNxlOrBfihb1H6z qof4lyjET9MKgRluaXlDeob4uRSdgthE+69v9of90mSGOYt6Ptwa7e5soEPkazQajUbjYjAo0V+z t8hcnmqc76oUiPjRaJxBr3r2T3r3EKIkISUdTcoHIjQ2L59MeMDPrK7o9pacJhezhfs40p+sYDho QsHg6n63Go1Go9FoCj9MSaEsP6ePXpavrooWP5pCyz23lEDJQPsG90X8PHHgSrx0Q6teMm/z31Qp 4SNfj4bFS2uTPfj7eMr+OINWXeqgYatqaNmprrlGo9FoNBqNJu8oTElOC0T81G9hSlLIJKfahUWT U9pWLYLUVPsm/lxLSMWByyYzbJuqeTtnpH6IKaLcmcgk8X/7zi8lLV32xxnQ8lOjfnlp+XEX+ERp 5YLtMlCKRqPRaDQaTU4pGPGjk5zmig0bNiAszJTz5GanZ73igEf2k3gSU9Jx8IpJ/OR1uOtGIYHy 9VIMn3zYMcFInH/3OqIfGpvoJKcajUaj0bguhSnJaYG5vem5CI5x9uxZTJw4EU2bNsVdd92FJk2a YPr06eat2cP9Fy5ciIQE156E5ih3C/ET4G1fBIMd52Pla5sqeRfumu5r7aubLC4RcfaZfYv6euKB Bs5L2skgImeOXTGvuR9G07pGo9FoNJqCp2K10qjdqBKq1Sknk5y6MnrOj4vz+++/49FHH0WDBg3w 3nvv4cSJEwgKCkJ0dDRefvlldOrUCX///be59Y2sW7cO48ePR4cOHeT+Tz75pBRNP/74o7lF4YcW k3g7owqcuJooXxn0wN59HCVBHFe5vUXbGemN7Zxp+WGS010bj2PpnC3mGo1Go9FoNJq8g0aNJm1q yvnGrm7g8EgXmJfzDfrvH9l7FiFVSiCkkvOeeLsTFCgfffQRzpw5Y64B+vXrh0ceeUQKnvnz52PS pEk4fNg0B+LBBx/EwIEDcfToUaxevRorV65EVFSU3EYCAgKkaFLucu3bt8crr7wihZHGvVg+Z4d5 CbjvyXZuYWXdvfk4ju49J5ebtq+h7xsajUaj0TgJPz8/+PrmbTAoV6JAxA+fSDMGOIMddO3TxFyr MdKxY0fs2rULZcqUwYgRI9C3b18EBwebt15n6tSp+OCDD5CWltmSQWtP9+7d0aVLFymYkpKS8PPP P0vRdP78edmG1iCKoAoVKsh1TeHHHcUP5/us/WM3ipUMFOKnug6UotFoNBqNk3CW+GGUt8Iw5igQ 8cMESAqKHz2QyYwSP7Vq1cIDDzyAl156ybwlM6dPn5aChtagHj16oHPnzrj99ttRtWpVpKZmdr2i CPr444/x6aefynV/f38pgJ5//nm5XlgpNo6Dfs7/yfqSPv9aUxT18zS3z56ot5vb0Zbv6SHbRiem oeJ7u0zV2cD2zsYdxY+C125iosl9UaPRaDQaTe5xhvhRDykpgJiUPKiov3mL66HFj4uixM8vv/yC efPmSRFDwUJLkC08PT2lkPHx8ZGDxNhY0wR/IxUrVkRKSgqGDx+Oe+65B5999hkWLVokt9WvXx+v vvoq7r33Xrle2Ph43WVMXHtRzruxBfP8TO5VBY83L4Wmk/fjRIQYSGfzF2CX+BGaq2pxX+wd3RA/ 7wjHi3+eRVwW5+Ht6YHXulTACx1DzDXOY93v+xAfmyRDXXfr3cJc6x4URvGTnpQIj+Rk85rmZiVd 3Jc9fK9HQ9JoNBpXwRnih67pdFEnTGnDyM6uihY/LooSP7TmNGvWDF988QWWLFmCKVOmoG3btuZW 1vHy8pIiiGKIg8WSJUsiWQy+Ro4cKecMUUTxWBRJFDuVKlXChAkTsGfPHrl/r169pCWoYcOGcr0w 0fHLQ9h1Ic68ZgVxtbesHITVg+pi6KLTQqhwDlTW0eLstfw80CAYPz5UHd2/OYzNp4XwzOKwdcv6 Y+uw+uY15xIVEYerl2NRuUZZt8r1Qwql5Sc2xlQ0NzdB4m+RJR9JTPcQxbyi0WhuSuj7EeiZ9Y3A GeLnwI7TOLD9lFxm1DcGP3BVCkT8bFt7GKeOXJJJTnWuH+tYih8KmmXLlklR8tprr+HZZ581t7SN t7e3vJjpFvfGG29ICw/ruH+bNm1kJLjt27ejWLFicvnSpUt49913ERdnEg8USxRHDJZQWDgWnogW U/cjq6va18sTm4fdgj0X4zD6j7O4mk1IanvETzE/L0y9rwoalw9E22kHkZhi2+rjKUTRthENUKtU 3j0Fdpb/rqtAczrvG8EhRVG7cXlzbSFBix8NKQDxE5bqATvzQGs0GjemuBA//lnEd77ZxE+BhLpm GLxufZpr4eMgd999NxYsWCAjuTEAwv79+6V1x1ZhEATm9aGrGwMdrFmzBi1btpQhsx977DE8/vjj +Omnn2QghTFjxuDXX3+VFiZGjSO0MjE09g8//CDXCwMUFB/dVRlBvrYvbQ+k48tNl3Fn3RLZCh97 iUpMlcfjcYv727Zk8rze7l4pT4WPO3JQ3FQpgE4cuKiTnGo0dsAHQFr45A8xafHiVyUWh5LO4K/o 7SjulYyVcbswL+rfjOWfr62Ty/uTjtu1/FnE33YvH08+7dDy+ZTzOVpO94i2azkuLdzu5aupl+Hn GY8ZkavtWmY/8mKZ/eQyP9fsljfG70NKehT2JJwCf+2z9h1xDfImuceNFKYkpwVi+SF64nLWWFp+ atSoIS0xDHxAKxDFDK00L774Il544QXzXrbx8PCQ+7EsX75c5ghiGO0qVarI44SHh2PcuHG4du2a FEh9+vSRYuiff/6R+7dr105anXhehYHxKy5g+uYrNub/8JL3wL7RDfHjtjBM2xyKuCTbOXmytPyI u16Atyfe7FYBXWsVQ6vPDohK0/EtYQLU/i1LY0LPSuaavIFJThNiUlC+SmlzTeFn04r9OH/KFKa9 0IW61pYfDclnyw9/2a+kXr8PXY5xrwTXrkCgXyK2JZ7C6NB5uK9oQ/wRsw/XhBAixT0D9LIbLzfy q4C9iRcwpEQHjCt9FzZFRqCMp/Py9TmDYn7eYnwi5JkY/xX1TEdgHlt+GOhg96bjMprzbd0buLQA 0uLHRbEUPwx6QMHy4Ycf4oknnpAi5uzZs9KKExoaKl9vvfVW8962oQhSlqFZs2ZJtzYKnlatWkkR 9O+//+Ktt96SQREYZY7hsqdNmybfi9BaxH1oTXJ1Pl1/Ge+uuoBkGQb8RjHi5+WBR5qVwtR7q6DB J/twNjLJvCUzWYkfX28P9KxbAj8/VB29fjiKLWdikZDJ5S0dPuLzHtOpHF7pnPcuW7s2nMDlc5Fu FfBAix9NoacgxY9YPhaZOQCOJmd4eiXhi5hV8PZJxIrYgxkDYs3Nzb7qbyAu3h/hdiY4z2vKBvmi mK+PXM4P8VOYKBC3NyY53brmsHZfcQBaeHhhfvfdDzK3D2Eo62+++UYGMWCS01GjRskkpxQ4tgqh Oxyjx3G/kydPSrGzbds2dO3aFTt27MCGDRtkNLjZs2fLbUykSuFFaHFq2rQpTpw4Idddmec7hGDa A1XhxUk2FhI/MTUd8/dGYMf5OEzsWQn+PjeKI3upUtxPCp/vtobJQAuZhI94Xy/xuX90T+V8ET6E wofQTYxPYtwBdwrXrdFoCi9+fnEILpKMRQmb8Fv0Di18NBm0Oz0Jb0b9inOpl801GlelQMTPtnWH cfHMVezc4PoDaFeC4uXbmb9hzT/r8Oabb5prgUcffVSKFobBZn4f5uuhODHO/7EsPJYy+jGJKi07 SvAoKxAtczExMfKJAC1L+/btQ7ly5WQ9RVZh4OEmwZjzaC1ULG56+mE0ACWnpeP91Rdwzy0l8FKn CgjwEX8OFiIpK4r5e2LBE7VwISoJLy09h2sJhqc94n0YVrtcMR/MeayWdHfT5JyqtU0hwUuFFBOl qFzWaDSa/CRa/Hvkypfodsb0AFKjMUIhvDRuD/Z7HUSVog4MJtyIwvLAtUDED/0BCecmsGjsp2KF Cvhp9gJERsWie/fu2Lx5s6wvUqSInA9EgcIABrfddpu0BFEEGS0/loVQBAUFBeH999+X7ojMD2TZ joKJeYDoBlfY6FGnGA6OaSQtL0L2mWsh5wNtPB2D6ZtCZb4dCpTALAIlZGA+xK+P1kS1kr4YuugM P0RTpRm+z7DbQnDkxUby/TW5o0yFEuj7TCe0u7OBDo2v0WjyneJ+aShdJAmX0yLzxdqzuOYQpLf4 CkcavmOu0RQWJkesxgcRf5nXbh44tl+5YLtMZ6PG+a5KgYgfTc5hpLKgQH9M+vQzPP3MYDz55FP4 6KOPzFshw1YzlPXBgwdlfp/WrVvLuTuM2Hb16lVzqxuhuGEeIEuU8KGL3Pnz56U7XGSkyaWqMELx s290fdxdr7gpGpwQMbGJqXh39XmZ7+eDnpXw4V2VpMUmkwnIvOortpUv4oN/nq2HdtWK4s0V57H/ crx0o/Pz9oC/t6c8Pt/nrTsqmHbKZwKCTH67zK6s3cU0Go0m98yJ+Q9PXfzJvJb3rIo+JF9r+5WV r9agMKJAMpZN9V7KVMdCMWWkQ5Hasp7tLQlr8oks9jKibBd5rM8qP2yuuQ7rjMdSos6y8HyMcB/W G+F6VudlPF52heecl8yM3oLzPsfhR7f7m4QLp8IyRM/po67t+qfFTyHEW/wx+Xh54qF+D2PlmvXY f+AQet51l0xcqihRooTM7XPu3Dk5t4fhsatXr45+/frhl19+ke5sStxQFCkLkqpjoSC6cuUKTp06 JYMquAOVivth9qM1sax/HTzdsjSKB3gjKSUdI5ecxexd4XiiRWnsGNEAg9uEoGYpf/NeAnH/ql3a H0NuK4s9zzdA84qB+Oa/UHy1JRShMSko6ueFPo1KYsXAOvL4fJ+CggEBatQvj7Z3FD4rnUaj0bga wQGp+DtxJ86kRJhrnI8a7KsypfJD5i2ZB/VKANTZ9wY+v7JGLvPVY/uzaHtoonxVRW0/k3T94SeP sa7uGLncJqhGpuOX8g6ShcvK8mQptOy1SA0r21key7L9yLO/yvPbHGt9+sPGmGPyVYk29arOy1iM HE28ckP/bZWpV1ab98g71iQcgK+P7WBK7kaywZPL1d3fCkT8VKtTTr4yYpN2YckZ3t6eslSuXAnf /fATnhs8DNOmTUePHj2wePFicyvAx8dHhq3+8ccfpfXm/vvvxx9//IGQkBAZ+CAsLEwWBV3gaOmh 6xsFEqO+uSNNKgRiSq8qOPtqE/z8cA3UD/HHswtOy21VS/pi4l2VsHNkfRnpjfB1+4j6ePuOivAT nzthgtQGIQGY0bcazr/WBF8+UE0et6ApVjIQDVtVk9He3AUGb6A5fd9WUwI1jUajyS9CArxxMTXv vR7CU2IzBucUB2RJ5O4bBu1sY6RlkClf4tyI7fKVWBMnFAUKHqfj4UlymeLDeHz1HupcKLAIX5VQ UfUUYZaWI2XZUbAt3zs8xRTxsl2RWvLVlvhQFql7SzSR63xlX/iqBJ5lsYTWJktRRKzV5SW/RG3F W1f/MK9pXIkCET9MctquRwOd5DQXeHp4wMvTM6Pcd9/9+GvZCimCPvv8c3Tr1g1fffUVLl26JAUN i7+/v7T8MGIb4fweS2jtofi5mehZtzg2DL4lQ+jYC9uveqYu+jYqaa7R5BXH9p3PSHIaFRFnrtVo NJq8p/XJj/Nlng+tGhQPFBXjyt8jxQbFghIElq5hpLZfiBQq62NuDEKkxEYV32D5agtblh9r8L1s WWqygkKJFimKGB7beIxtsaaHjrREcTv7oaxVyjp0MP6iXB9+dk6Gi521z0KhhB7bKZQYtBSFeU2D oJIo5XdzPOQvTElOC8ztrVS5Ytrqk0u8vITwsSj3P/AAli1fiaHDR2HT5q1o0qQJ+vTpKwUP8/ko IWQLWoNYNIUXBhG5dtW9cnoYTejxsTePG4FGoylYyhVJzZd5G7Ov/idfbwm4nhKBguFo4uUMF7Ux IXeg9O7RshAKAIoJoyuYmstyJdmUSqSsjyk65s44U64+S2xZfiyhNYXvo8SStfk9llBoGM9LWZHY LwUFjXpftd2S+45Pl+dpnO/Tr2QLeVxrc5ZoVeLxiGrDuVMURbbeI69YFXcI4cg7d0lXomK10tKz q0z5Eqjd0LVzQeo5P4UY3o+9vTwyFdK9R09M+vRzbNlxGLd374VFS/5C5SpV5Las0OKn8LNvy2ms /X2PdBPTuC/FatWRxRHUPtaKM8npMR3dj20feHqAec1ETt9bo7FGdHr+5PHh3Bi6uKnBuRI0FBtq HgtRQoJQABAKA+5LVIAEuomp/QkFlDVrib2Wn0eCTUnUaY0xiiPur+YnsQ/KXY2wL+q8iJq3Y/l+ qljC47JeCRyel/G9skN9ZuozyG/hQ/YmXsDy6MPmNfeG1h56dnW6p4m2/FiDSU53bTyuk5w6AQ8P T+kCp4qoMW0w4+Xtje4978WbH3wm7jgmq09Wlh+6vLFoAVR40UlO3Q81oDcWhSPbSNSxIzcUa1ju 99sff2aqU8USY51lW+M2YmubZb0qtshuu0aTU34J35ungQ4UHKjTSsPBvhIfxnk3ShywjgKAQqZH 8cxBbTj3h/sYS1auavZafqxBCxTbq/lJxjk51qAFh0LOOI9J7atc1YxwXhLPhe52SsCo9mpbVlha hfI6wpstRpUzCUeN61Ag4mf35uM4c+yKTnLqJDw8PTJKdtgrfm62eT8a16Z81VLylT7FN3OSU0vB YhQxxnqFZT2XHREKlsesXqVKpmMa4XG/m/ypec36+xtR2y3bWFs31hG+F89n4fffmmuyxpqAY12T Lt0y1W/ath2nzp7NWB/95vgb2nE/zc3ByHKtUNwzwLyWN1DImERPESkI1JwXZf1RwocR25TgsJzj Yw/cRwUDsDfaGwvP74HjX8j2Cs4l4jZlzVGoOTnWhAaPQ8sUrUPKCqUsOKrP1mDkN4o0a2JHufdZ wn6ybxRVKrgDRWNBCKAjCeHmJfdHJznNAj6RJjrJqXMQskf+swej+LFm3TGKH2390bgK9CVmktNO vRrflHMFrQkCYhzQE2siIT/he/e95+6Mc7A8N1uoNsS4DzEuZ4e146i6/qOeR9cOHeR5vD32RVl3 7sIFLP7xe7mstpEeDz+Ci5evSCFHgfXJW+NRo6opQM/yObNlHzU3BwmpaUL8GNIe5AEUJbRoUBhQ TKh5MIQDfmUlUYJDDeCtuXF9WKl3hmhhsbR+qGMra5CywhDlXqesMMqSkxOhZQ0eh8djn76t9oQU KGoujjH6m4pgx/bKCmYJxZutbfx8KKr4PvyM1OdLCkIA/XPtvHnJvWGOn7V/7MbSOVt0klNN/iA9 3uwgO/HD0NbGoil8uHOS05vZ/Y2DeCV2OM+FA3UO6AmXjQN9I6ouK/FhC1vHy+qYlttVG2O9wrJO tTcWYtnO2rKxPTEeg1YcUr1KZfk6atAzUtRYQ1mu5v3+u3wlk7+egVXr18ttbVua5llobg72RMbl i9ubsxh7boEUGKowuAAtSgpl+VFWETU3iFCIcJmvFEcUEFxXVprc0LVovQwhxiAOfA9l9Rlw6sbk sTzf7FzaaM2hoOH5WwZfYKQ87q8CQxCKK4o5ij1bwR/ygvYBNXBPCVN4b3eHSU5p3KDw0UlONS5L dpYfFk3hQyU5bdmxrrlG444YB/1cVoN2ozAwwnpjcACuG9ta288oJhRGUWHEeDy1zbhurLNWT9Q2 Y1FtjO0sl43r1qhWubIUO9/8MivjM9i9eqUUQZa0bNJYvq5av0G+njxzBuM+/Ejury0+Nx/1A0vh zdL5970rMaIEidH9zBhMwAiFjK1tCiUmLKOrqWWiLD8sxmSpRssPLSdGiwvf1xiEQC1bwnazr26V /VDzd1QwBFqBjJisQZczRJcxQauK5MZzoqAiylKlMEbEM8K+c96RsT95TVJaOpBScEnP8xOd5DQb dJJT55Iu/qVlMY/HSFaWH9Yzz49lKQwUK1ZMFoXluiX2ts+qnmHE1bK1Ngq1XZXffvstUx2Ls1BJ TstUKGGuKfzwSdKmFftv2iSnFAFEuZTRCqFQ26yhtlmbh2Ms9kIhoESJKgp7jpddG+P2rNrlBIod fg787HjellHisoN913N9bj6uJaWirvf18NN5hRrUZ1WMkdOM0EpjuU0lG2WhmFChtAktMGqbKkRZ fozF0qpCawvPhSLC8vxYlHuZEYoTWmqUMOIy26pjMI8P34uhrI0uaWpeEkUL8wEZhSALBZWly5y1 Plgrlu6AeYX4dce1RG1ncDU8xIDXvlGzk7l4Jgz+Rby1+LFBx44dsWvXLsyfPx/NmjVDtWrVEBgY iCMnLyHAzxt+vt7wFZ+dl5cXPDyuf4XUM8kpqUgSCjwhMQXxosQmJCFR3MDbN6+B0NBQ2a5s2bI4 e/asFDxXr17F5cuX0b59e5w4kTkIBdvExMQgOjoazz//PLZv347Zs2fj7rud+zTMUQEQFRVlXrq+ b3Z1Riy3Z3cMy+Xq1atj9+7dGfWWWDsul7/77jv079//hjq17Cz8/Pzg62tyf3MHtq09jFNHLsnl tj3qSYFXaIiNMRUnYCk27IH7cNCv5rxYCxCgjquOaXwfovbnXBlaQdQ6MZ6H5X7WsHbeWe1nq5/c h9YYipLssDwG3djYj4GPPYoRAwegceeuGZ8NXeTU+mN9est+cp4P5wHZ+vzsIqiIqeQT/GW/kmr2 hxbLxyLti+Clyczl1EiMjPkiXxKdatyHx4q1wusl78GpKDvnJTiZskG+KObrI5eLeqYjMAsN5owx w9G952RAM1K/RTXUb26au+WKFJgc1UlObbNx40YcP266gLIjPZ15edIzivyVywJae5TFh3N6LF3b rFl+rM39GT58OH755RfzmnPg4D+7ojAuG8UHl1VRWKsj1o6p1tmWFhp7oaBRWB5XYfn+xFqdM9BJ Tt0TDuJV4eDfHrFhRFk9jCUra4Yt4WELdW4KtW7vcYzt7d3PVntjHaO3sa9q7o+a86Nc24xs271H vqr5QaR8SFkpfPj58Viam4uK3iVwqMYbqOJd0lyj0WRPkfQiuBhz81h9qtUtJ4MT6SSnGoc4c+YM hg4dip49e0ori4eHh7QuEC6TJYvmy1dCmZMqBI9lyQpacZSxzyiEFMZgB8aioOWHVqmwsDAMHjwY 9913H7Zs2WLeWrAo0ZFVsYYSRsZiL6pt3759M45vub/lORitPgrjcm5RSU7pJqZxH5RYsUVW25WV hhhFAYuj81i4jzWrT06wPGe1bqvkFIoXct+TT8tXiiBajFQENwXrVd8e7NVLvirGDjWF9P1w2nT5 qrl5SBE/mUejE+En/mk02cHQ6O+Vvhc9vdsiMZsxmTvBgERt72igk5zagtEgDu8+d1M/wTVCMfLB Bx+gcePG+Pnnn2Xd2LFjpRmyaFFTTpNLly5h2bJlmPzxBHw21eS/n5oqxI6VYtY2VjGKH2tBDaxZ fli4D4UYB/k8j6lTpyIkJARr1qzBHXfcgRdffBHh4bmPZW8UIJbFGpb1lvsYixFjnVGYEKMVx4ix jcKyzlqbrFBtLc8vN6gkp+dPhblNklNN7jDO+cktFCHqeNYEiaqzRxgpAaZQ67bqcwoDHhA1Z4lu bYQubEoQ0aqj6unmRsGkhBDbKNHDdsz7o7m5iE3ywqfFn8KMco+ZazQa69T1KYd7ApsiyCNvQ6Rr ck6BiB/67x/edRb/Ljtorrl5oesYRQ/FD60wDz/8MPbs2YM333xTbl+yZIl8TUpKQq1atfDXX39i 4/p/8MLoUUgV7W0VWxjFj6VVh/B9LAsFEoUP5wnxHLn/gAEDsHfvXowYMULu99VXX6Fp06b48ssv 5XpuUSIiOyFhud24n2UxotaNwQfswdj25MmTGeuWRWHPNoVxOTe4Y+6sKrVD5CufJt3MSU4JB+9G 0WG5bglFgwqUYCkgjPuqbcZ1y+NyngyxZS2yPBax9h5GjO+h2hr3IcblnML3tiyEgRAs6xnOmoJJ rbMNhZJaZ94fzc2HV1ogGnvVQHNf153LoCk4aPF5Kbg7+vjejgvR3tJiqHFNCiTgwW8z1pqXgK59 mtzUc39KlCghBUXbtm0xbtw4dO7cOcMVbevWrdK1jJaV0aNHy+AGnp6eKFKkCEaNGoXde/bi1dfG 4fbO1hN2JSWnZQp4cP68KdlWpUqVpMgifD8V8GDDhht94Gl5qlu3rnxvW6GvOen/nXfeEcLsL7ne smVLTJgwAbfeeqtcdwQlAIxixVhn73ZrGPexhPupQASWr0Tta+39jdiz3dpxncnyOTvMS3xi3c6t cuPExsQhLb2QiTsnBjzQFGJ0wAO3wVt8rEFFojE2dD42xGcOEqS5uaDoYTCMd0vdh/sDW+FsjO0H 0PlJfgc8UFFZCd3fmGvQVdFzfgoYpT0HDhyI22+/Xa5zfg8LxcOKFStkBDbOtUlMTJRt4+Pj8fHH H2PMC6Px6ssvitfnERoWjuTUtBuKNXh89Z7K7c2of40Wn+DgYBnOmYKLAkmdl2WhxYdR6eiyV6FC BWzbtg2ffuo8NxtHoJiwVfICihkleLLC2M5yfpA9+zuCTnKq0Wg0eQef6KfEFcMQ/154NLA9JpS9 Tw6ANTcPKvhFPZ/y2FptLH4r9TxapLVwGeFTEKgkpyyunuRUW34KmOLFi0vxUb9+ffTq1QtvvfWW ecuNvPrqq/jnn3/w0UcfoWHDhlJ0EG9vb0ycOBE/z5yJQc8Nx5NPPyPrFMkpaTdYfhhUgVStWlVa lhQMd03LD+fzkHr16qFiRVO0DnsvEb7vH3/8gfvvv1+GwWY4bEfJSghQMKjtRjFjrMtuf0us7auW 7bH82LtOVJ0l9rRxhKiIOJw6eAUVq5fJyKnlLlCUq4cAhQZt+dEQbflxS2gFKuvvjXVxxxCfnoTn QpoiPi1ZLKfgvUvr8URwY1T2LW738t3Fa6NpQDmnLncpWh1dilTD6xfX2LXcNrCS3D+75b4l6+P1 C6tRx7+U6EMTu5bfF+dTyjsQz5ZuYdfyp1c2yc/5+bJt7V6OT0vBq+U6ZLv8fNk2+OnqHoSnxGW7 fDbpGl4T+66OOYVNMWfxQshtOC7u61cTPFBWnGtsar4PpbMlvy0/B3acxoHtplx8tRtVQpM2NeWy K1Ig4mftH7sRejESwWWLolUXUwbfmxUlfmjhmTx5srSyTJs2TQYTsOTbb7/F66+/jvfeew+9e/c2 15pEx8GDB/HFl1/inzX/4LEnB+DxJwciMMiUhTkuITlD/Jw+fVrWMW/Qpk2mGwbhoJviZ+nSpdJt jeelBFZ28JwJLVJffPEFXnrpJdx1112YM2eOrHcES/FgibXtxrrsthux3M9RNzdb+1iijqEw7mPE 1v45wd3y/NCczidJCfGJqN047xMOOhUtfjREix+NRpOPaPFjmwJxe2MYvFad66JZhxrmGk1AQIAM ckCLTJcuXbBu3bobXMtY6BrHCfrff/+9nAMUGRkphROjsTEYwueffYbff1+CsEvncHu7Zpj4/tvY u2ev+R1MsL3Su9ZCWTOMdcmSJaWgsXx/y8I2nAvE4zEvEc/52rVr5iPlDAoAZ4gACg5VrKHqc/Je xuPShc0SW+9r7b2cKXjcGQof3lRPHLioo0RqNBqNRuNi+Bi8uHSoaxuUrxKsk5xa0KFDBylihgwZ IqO+MYKapeBgGyZBpUtajx49ZJABJWgSEhJQvnx5fPrpJ9iwfj1KlwjE6OEDMOB/vbFg7s8Z7ViI MZQ14fGp/C3f01pRwoeBEtauXSsL5/rkFbYEhS2UiLIlLozbjELGWr3CeA7Gdsb2lvsYsbYtq/a5 wd2SnF4Lv245oVuf5uaG96BUL28kBwQioXgxxJcqhfiQsogT97+4ihUQV6ki4sU9Ml4sx4eEILFM GSSUKI7kIkFI8/FBuqd9Vm2NRqPR2AeTnDLBKUtVc4RWV6VA3N5IofTdzwOU2xujrO3atQuvvPIK xo8fjzp16sgIagwx/fbbb6NGjcxWspUrV0oXM7qpvfHGG9JsaSQwMFBalJYvX45Zs+dgzuxZuHDh gtxWs2ZNWW+Ebm+2IroplItbTEyMnD/EYAw7d+6U9QyKwO/1/fffz7Hbmyb3MMnp+ZPhMtMyI664 A4wgw7xFpGn7GgipVEIuFwq025vTSPP2RmpgANL8xb3O2xfeQsgIJYQ0pMv7T5rh4Y6H+Mf/PMV2 L963PDzFqmiXnIyUxCR4it8fn/g4eCbnUy4s7fam0Wjykfx2eytMFIjlh5EgtPtKZl544QU8/vjj MufPgQMH8NNPP0k3uObNm+Ozzz7LsLqowhDY//33nwxH3bVrVzmXRA4AzKX/M/3lBU1h9c2Mr6UQ UtuI0e1NWSAs30MVihsWtj3L7OgnT0pLE4UPUcfUFDw6yanG3Uj18UZSiRJILFMaXqVKwyMwCBB1 KWJUnyLuPcxtZhQ+RKzJddazTUpqqnxN8/KCR4A/vEuVQnLZMkgqHYxUiwdHGo1Go3FfCkT87N50 HPu2ntJJTi2YMmWKDBl97733SrHD8swzz2DhwoVYtWoVunXrhn///fcGUeLj44NPPvlEJktl0lGG y2bIaf7oM4/PXY/fhQ8//BARERE4cuSIrFcDBFppWCh8mGiVGI+tirL28BinTp2SVh+N66KTnGrc hXQhVJJKFEdqmbLwEuLH09cXyWmmEP0ZRazz4YtR+BiRAoiix7Af61LEuoePLzyDiiI9pCwSgoOR dhM9+dRoNJqblQIRP4z0RjhIc8eBWk4ZOXKkdBdj0tBWrVrh3LlzePLJJ+WP9fTp06UoevTRR2XY azVPR8GcQLNmzZLBEDj3hlahxg0a46+fTYlHlcVHFcJjMMlqs2bN5Lq1wQPFT1xcnHSXy20wA40m p9CFjwlbu/VppucK3iQkBwQguWxZeJcMBnx9MkQPLTi2hI69cH95LFq+08U90dMT3sWLIaVsGSQW KcIbn7mlRqPRaOyBniYrF2yXhRFaXZkCET8a6/AHmbl3iogfX4aNZu6ddu3a4YEHHpCCha/Mo3Pp 0iWZF2jq1KnyB9xopWH7efPmyWAJ3MbACA8++KC0HFmKn1KlSkmRxf2I8Tgs3J/nQNGj9tG4PirJ Ka0k7pQU1N36o7FOurj3JJUsAa9yIYCfL5JSTa65vAd5iW0BntavAX8vb7ndCNdYL+5opgoDfp5e 8PHwkseVIkjc7+AtrrEyZZFIK5CXFtkajUZjL6cOXyo0SU61+HEROC+H7mvMw8NQ00xoyvw9dIOb OXOmFEYsdFFjSOxPP/1U5ulhIAQmPqV1xgijwtFdjlHYGMiAVqEWLVpgzJgxUkCR1q1bZwgfI3wf Ho9RzDgosAflGqcpeOo2qySjKTZp67ox9jUaa6R7eUrh4VOylLTI8AGMevBCAROTkozT8VHiHiWr JLyDcfVk3DXEptIibrqn8f8pouHJ2GvSamSE284nxCI8OS7jHqhEUHJaCryLF0VS6VJIE+JLU/g5 f/K4ecl9OHfC/fpkie5j4SLZ4Mnl6vONC2TEyjB4pFjJwJvehaVfv37y9eWXX5aBBChqKISGDh0q 6xmk4LHHHpM/zMbSoEEDGVXtyy+/lHN7GL2NyU+Z+8cIxdHw4cPx999/Y//+/dKtjlHiiDXhwyAG tPRwLpAjMCkrAy/Q6qQpWBgJjXm0qtUpZ64p/NCEzgRqh3efM9doXJljJ02J7hyBlpbkMmWk+1mi EDkpKTe6t/mJ7X9cOYln9q5CREqCjOJGPD08EZoYjwF7VmFF6Fn4my023p5eOBwbgcd3Lcee6DD4 inXCvSinXj28EVNP7oGv2N8IBVeyeG+vwECklCmNFB0ModByaPt/+GjwkxjYrR0+Hj4Qx/bsMm8p vKg+PXNHO7z/zGPY9+868xb3QfdRk9cUiPhRSU5bdaltrnFfaHGh6xndyxYsWGCuvc6MGTNkTh8y ceJEac1h4INff/1Vurb17t1bihRl+TEWCp5hw4bJsNiMDMdEo6x7/fXXZRQ27mcs5cqVQ//+/bFo 0SJp2VH1hGHH6eLGYAbSBcTsZmIPzE1EccVodUePHpVue6pPGo0zUElOD+86q6NEujB7Dx3GE8+P RvM7uuORYSPw3y77Bpvp3kL4lC4Nz6Ag873n+hNEyh8W3qmuJMXjWFwkEhmsQPxT9fFpKbKe24mq j0pJwlFRHyleua6OxQhwJ+OjcTYhWrZU9Qre+3geDIiQWioYqQyprSk0nDiwD5+PGYrn+92LpLho vDxmOGKuXsHwB+7EN2+OxaWzp80tCw+WfXp17EiIqxMvPt7PbQbPuo/uI4Jc3UW9wHyV3D3JKefs 0Hrz3HPPITo6GocPH8ZTTz0lLT3M52Pk66+/lrl9yLfffovZs2fLHDkMeMC5OrSmGK0+qhCKGOYD okiixYaiie/3v//9T7q1ffzxxzJCmzV4DFp4KHpoMWIABD71NBaKrKygWKIAo3seGTRokLQw8Xw0 BUdcjHvl0DImOd2za78MAMIcUxrXICLyGl798CO0u6cXzp4/jxdHD0Fk9DV069sPz77yGg4ePWpu aQUvTySXDIZXkSB5D1L3NhLg5Y2SPn4IFqWYt69Y9xI/Wh4oLpZZp0pxIVIohgLFdrWN+xX18pEP eIqI1xKG9ixeor2Pp5eov94+yNye8N5HAeTl74+UUqWQarYoaVyX86dO4Fshbob26oYLp47juxlT MH/2V3h+5CAsnvctpk39EHu2/Iunb2+NeVMmIr4Q5N+y1aeRwwdi1o+fYe7sb8XgOa1QD551H92j j7UbVkRQUX+d5DQrOOh21ySndCvj3Bo1OKMrG0UC5+ZwHg0ZPHiwTGjKaGuKJUuWZER3a9q0qRzg MREpLUIqn46RevXqyeP89ddfUmxRCLE0bNhQChImOV29ejWWLVsmj9e3b1/06dNHzhvi106xxPb2 wHNSFiEOUNavXy/Pj+G1SefOnTFu3DgZdY5tNQWHSnJau1ElNGnjHvN+mOT02KHTWLj0F1FmmWuB sWPHykS/DPnusrh5ktNpP/2MCVOmwN8/AGOefw6PPdTLvAX4fekaTPviR+zZuw/P9e+Pkf2fQsVy N7pjJot7oFfJkkhMTUG6WfhQfvgKsbEnKgw7o0KRJOp9PT3xT/g5bLh6AYOrNpZiJVXcxxjkICwp Hl+e2YsupaqgfXB5JIv23p4eOB4bhZ/PHcTDFeqgXtGSSEkz/dzx/1+J9qV8/PFoxbry+N7iOHWC SqJ1iXLy/sjEqYRiiMn/UsS92y8snKpI1juMTnKaZ1y9chlLv/8SM7/+AnXr1sGIoc/gob73mrdm 5stvZuKTyZ+Lz8gDT4x4Hnc+8Yx5i+vgaJ/Wrt+EL77+EStXrUGHLl1x79PPouFtHc1bXRPdx8w4 s486yaltCkT80H//7PHLCC5XJCMylbvw1ltvSWsLYdCBCRMmyHk3nLvDOT2TJ0+W1h3CwAYUQLQO KRimmtHZwsPD5TwaHq9jR+sX/i233CJFyOXLl2UOH4ogWpX8/f2lNYfR3GiBGTVqlLQgsVBMMWy1 5dwge+ATWVqR2Ifff/9d1jEJK61WtGhp0eMarJq/OyOEPMNDu0OEtBHPjcVPs7/GtShTuPVq1apl WDQrV64sBdATTzwh110ONxU/i/7+GxM/n479Bw5g9KihGDnkSXHvsT4/5pdfl2DK5zPEPfAcxgwf jlFCBBWhi1tAINJDyiBNBje4bvHxEUJn3sWjmHJyNyKSE6QY4v/orsZWtMHQ0iMRL/wVSxVbPPmP 1fxVU/Xi2BRI0qJj+LVLFStsKucOmdv7e3oLoVQXI6s2EevcatqB+/pRbIWFwsf8AMthtPhxOrTc /PXdl/jh88ny93LUiMEY+PSj5q1ZExMTi8nimvz4k6moWbs2HhkyCu3u7WPeWnDkpk/kn7UbMe2r 77Fy5WqXFQi6j9njjD5q8WObAhE/a//YLXP90O2tax/xI+MGMDfPiy++iM2bN8t1ihrm46FlpTR9 2cWPOcUDRQ3DWVNArFixQrZt3ry5bN+jRw+5fv78eWmhOSAGFYQBD/iE28vC7YLBCS5evCitR4zo RiF07NgxrFmzRlqReDHT0kRR0qZNGzlApPVHWWsc5fPPP5fhtdUl88Ybb8jzpjVI4zosn7PDvFT4 xQ+T9zKQx8GDpoTIXbp0kVZNWhh5vXN+nPqbY5h3/p3QCulSUPiwuAlbd+3Gh19+heUrV+Lhh/pi 1LD+qFmjmnlr1kz/+mdMnvqFHIyPe/ll/G/YYBlYwBhgxdvDE8fjrmHAnhWo4FcEY2s2RzFvP2mJ ocsbxQ0tPrwLKXnCVwocGnbYzrLe2F6hRI8SQYwu983ZA1gZdhaf1u+ALqUqI8kw94jRN9OSk+Eb FgbPxBzMO9Pix2nQQrj0+6/w0/Qp8rsb/fww+UQ9J1FHT506g0+mikHqDz+jZZu26PvcCDTpkP/3 EGf2iaz+ZwM+nz7DpQSC7qPj5KaPWvzYpkDEz28z1pqXIMVPbub+8PQpAmgxKV68uAwu8OOPP8qo ZmXKlJHWj7zmiy++kMKC1K1bV7q3UdDwXMiVK1ekNYZufjxfXmRcZijqSZMmScFCKHgoJhjAgDBw AcUGKV++PF577TWbViB+Bsz/Q2uSEkIUWZw7xOPzfWnt4XlYc6HLCobGpvBhGG7CYAY8Nz59N/rn a1wDdxA/dB2l6GHId9K4cWMZtfDuu++W60Y4R46upZwjRx555BH590iLq0vgJuLnvLi/TPr6G3z7 00/o0KEdxox8Dh3atTZvtR8+cf/six8QFBKCkWPGIiklKeOBCvH39MKfV05h0N5VmN3sTtxdtrpJ qOQDB2KuouvmBehfuT5ertkScak3Ptjx8/NHavQ1IYCu0hRurrUTLX6cwsrZP2D2F5/hyuXLGDN6 JEaNeE4G2ckt23bsxvi3PxD3nLX4Yuk/qFannnlL3pNXfSIcPH8wYRI2bd6S7/0yovuYO3LSx/wW PwxvTeMG5/00blNTvroqhVb8cI7LunXrZB4bfmHMkUMogDiXha9VqlSRVg4GAaDlg8LAmdB9jE+a aWUhAwcOlOGnOdeGQoHnyJDU+/btk0KBTw4596dSpUqyPc+T82c4cOO8HuU2xvlCDH3NflHAPPPM MxnzhziwGz16dKY5DpzTc/vtt0s3Nz4VpytccHCwFEKc98NCIcX34zHtgec9bdo0GXqbME8Qcwx1 69ZNW3tcmHW/7wMjolH0UPwUJvj3StHDv1lC0T9ixAgZLCQreF3zHkCLqsJl5gO5gfj56OsZmPDp ZHnvGvvCCDzc737zlhzi5Y2koJLw8vJBikFg8MeI4mfh5RMYum8N/mnTB7eWyL+Js+FJ8WiyfhYe rFAHb9VunSF+lPTi01takryuhMEz3r75khlo8ZMrNiyah7lffY6jRw5j2LAheH7kUJRjIlwn4OMb iJTkeCxf/BMeeOz5fBtA52WfiKeXHxJiwrFq2a/o+8RLBSIMdB9zT077mN/i5+jec9i92ZS3iPON Oe/YVcmZHa6AoTvYoUOHpNigRUIJH0JBoV6Ve9dDDz0k56YwEACtI87Qe7/99pt0s6HwodvZ999/ L+e+0MUtKChIPnWm+IiNjZXLFERsxzrOvWFoaIoj/pjS2rN9+3bp3kZoDaKY+fnnn2WIbM7jUXl/ +JT73nvvlXN3aHVRhfApOa1DdJ+jVYnijKGzGf2NdSrYggpcYKtwvhAHoBRaFD4UjRxU0ppEgcU2 GtelMCY5pXV05MiR0sJD4UMXT4ZO/++///D000/LORdZFd60+cCA17vKnfXhhx/Kv6OffvpJrmsc Z/aS39Hkjh5S+Lz80gvYtW0tHn2kj/gx9spVSfMLFD+2ARnChz9EjOYW7OMvo7IVFeIo35/KCdR7 Bnh4Z5xPSVG8zLmAeK/19PZGarGicu6RJu/Z+vefeKlvT7z3wnDxm9sWe3dvx0cT30eFChXF76d3 roqvbxBHlrh4ahf2/jsH4RdM7rV5TV72SRbvAPl67vgW7Ns0G2Hn95vfOf/QfbRyzo4WF+ijIxiT nMbFunZAswKx/Cyds0UGPWCS07Y97FfoFAsbN27MVRhlCozbbrsNjz/+uLnGcSi65s6dK5cpRDjI 4hNRPn3esWOHtOBwLg5d36pXry7XGWGN8OOmGOF2ToILDQ1F7dqmfEcUHRQbPB77SRg0gYM6vtK1 b8CAATh58qTcRjH36KOPonv37nLwyPkRLAqKMD45pzvdnXfeKZOQ0hJEi5ktOPBk6G2eI+H8Cgoq mm4L4FLR5JDC5L9LaynFtoo8yIiHDNKh3EZzAq9xBh6hGCIFOh+oEFp+1m7ego++/BLrNmzEgP5P 4UXx416xQnnz1tyRLsRqUoC4HwqBwwcpdGmLE68/nD+Iy4lxMqrbqbgo/HP1PP6+9X6rlp/oRD70 yfn9SLwlivp5yVcjjBp368Y5qOhXFC1LlEVSepoUQk9VqocQ/yAZcEH67otX39AweCYkmPe0A235 cYjdG/7BohnTsHnDehkEaMwLI9G0iXPmCHvy2ktLRWzEJYSe24voiAtITGBKihMY+OLXeWY9yMs+ ES8h2FNSkhB64TDCzx9ATNRlJIm/pSPHT+O5V37KF6uI7mPucVYf89vyw0TkzMdHXD3abIGIH3Ls wDkUCw6wO9obLTm0ltDCotywcgMTjtJ9y1GMwocihaGmifLr5ACOOX0YgYpzbJgAlHCZFxd/7PmR 82k13XEYAY7zG+iixzlKjODGp96MCMdIcbTeEIo1WogoshgBjvOM1GCRrnUUQXfccYcUUxRATK6q oOihmLnvvvukxYjvZwknjfM91cRyWooY0IBPzvW8nsJHYRA/3333Hd59990MMc/5PM8//7y85pzF zJkzpQji3xkpkPlAhUj8HDt5Ch/NmIHZc+fhzh7dMfbFUbi1VQvzVueQLH7YIcRPYpJJOFD8RCYn Ysi+NTgpfuAZcjpZ3CMjUxKwtFVm8bP1ZAIOXkqUgQ9yCgPLVSrhjY51A+Hjdf1AFD9t/p0rAx0E enrLQAlFvH3wecPbUS8oWAZFIP5+/ki5Gg7fCAeiZmrxYzenjhzC4J63y4d+b7/1Jtq3v828JXfw dzcd3kiMj8TVyycQc/UskhJjkZQQk+fiJ6/6RCjm+PA1OvwcroWdRGxUmOhTNBITY/JVGORvH0NN 35tb9zF332NBip/6LaqhfvOqctkVyeKjyFuq1Cprt/ChWODEfVo9nCF8CJ8s063MUWrWNClZzn9h Qk+eGwvFBS1TtPLQkkPBwXqKlD///BNHjx41PeX09JTtKJYYfIAiiZYsWojomsd6usjx2HR3o+sP 4blyUEiXOM67ofse2/AYTCpK6wznRdDyxDkSDEXNgR5RVpzFixfLV/5xqcKBJ4/HeUYUPhwUMmAE 3ebogqSFj8bZ8O+hbdu2GVZMunbSnZPuac2aNZMDFGcVPjTgHDf1d8T34d8RRRevf42J+IQEvDP1 czS/ozv27D+AmT9/jwXzZ6NNm9byB9mZJVWICnhcf+ZGawqTkH50S3vMatYDvzbricFVGyHBPAfS SHJqOvZfTES7WoG4p3ER3N3I8XKPKD0bBuHM1WRci8v8HolCGfUoXRXzmt+FX8T5fNO4K6r6F5Mh sxV010vz90MarUCaPOOjD99Bx06dxd8yrXS5K/D0kb/PkaEnEHb+IBJjr5rfJX/5aOLbTuuTp6ev +PvxQMy1MOmydy38FJKTHJyLlgfoPjpWXLWPjqKSnLJUqJr3wcZyQ6G4czOKE4WAMzlz5oycR0Ph kBM4l4eDNs79oaBhoVCgsKG7GVU0hU2vXr2koKhfv7606AQKYcM5NAzUQAsMI69R8LANgyGoflKB 8zi08nDwRoHEcLBvv/02WrZsifnz50shRHc3DvDYnnOhaK1hOOt58+ZJdzgKHiWC6PpGVILZb775 Ru7LOUgcKHLOEoMcPPDAA1KoaeyHApPWNn7WdHHk984ksPxO8xsmOV06e6t8CuNK0G2T19Y999wj LY0MAvLZZ59Jiy6vTfV35OzCv0VGJ+S8OkYqJHo+0HW+m/cbmnS9A1//+CMmTngf2/7biD69H8j0 A+2Mks5Ci4qFsKH1p5J/EdQMLI5aQcUR4htodc6P0ElSAJUu4oUSgV4oGeR4KSFK2aKmOUXiUJlg JqHiPr7yPHg+1QKKSVc8Y1P5IEtcV+munFzXDQg7dwDRERelaPYQ30FOCvcVFx/io8PFoPIMkuI5 99Xa1ZU/hJ7bj6iIC7nsE/+WPJAoBsixkedFuYCUpHjzOxQ8uo/2FVfvo6MwyFLPh1ujW+8WKFEq /6zcOaFAxA/D4Z04cFFGpMoOTtLngNI4l8WZqPC4jkIBwflDFBD333+/nFvAgRYtPpxvQEFBAUKR RKsOXdwofigyKFT45JviiAMwFQqbViUWJU7Ylvs0adJEuu9QaPHJOBOaPv3003JiN8UTI7KFhYXJ db4P+8RBHdtwngMj33EuD4URoesb51Woz5T9oAjk03EtehyHc1Y4P4WfeYUKFeTAmm6M/M64ThdC WgDzi8vnIuXfGM3PfC1o6HLGRL58WLBo0SL5AIDXIoU+xTev8/wo/Nv68ssv5Tlw3h/Pi3Paevbs KXNj3WwsX7ceXfo9jFGvvCr91g8d3INRI4dlEo/OLJznky5eLMUPoYtZirkw944tcuPupuDRxSVh E25X58Ji7Wy8RF9StfjJU1JTkhB5+RjCw85K4evhIQaN9v4TbdPFa0JCLOKiQpGcGI10Q96mgiIl OQkRl44g/MoZx/skhmzsU0pKMuJjIhAfdUUcz/UmlvOcdB+z+lc4+phTCkN6jQIRP//+vR/7tp7C 1tVHzDW24WBe5ZfJC/ijT5FiL61bm/JaMPQ0LSWco8PcO5z7w4EUB1RsU7ZsWTnHhmJI+VKyLxQ1 dLehSxyffLOOcHD8119/yZw8tCBR9HCwwH3ZhuKIT8z//fdfmUeIkeOWLVuGTp06SYETEREhhRiT qHLeBAfj3J/zjzjgY8S7/v37y/dndDyGwuZglDl8GOCAc4l4Thr74dwvugbSokErD90NGVCC3w2v AYpPDvI5l4sWPAbAUK6HeUmKIeJKQUIRT5dKiv+vvvpK1lEE7dmzR7pZWhMo+VEY9GDp0qXS6sQH EAwuwr/VZ599NiOkvLtz4MgRPNh/AIqXLIltWzfj448nolSp0vDw9Mqz4u3rL0SNB3y9/azeawLE PS/Iy0e6wDHcdUHiIwYyPA+eTyCf7Jrrb8QD6bn0kddkT5oQLAlicBgVdgYJifFIE9+NuKCyLGni u6HATkmMRWpSvEuIHiPsU3zUJVwLO2V3n1joIpqSFIekeCHkUnOQaDcf0X20XQpTH90V8U3kP6EX TZNEafnJbqDG8M0qfLUlHEjyR9SewslptmCCULaxB2aYp+VEzf1hkAAKF863ofsarTR88s9ABxQu HABSXNElTYkZNQjjMnP/cHDI+Q/ch8EL6DpHwcPttBzRGsPjEIoiJnvk8VSwBYobvq+yLnCgzfk7 dJejVYrnxfejEGI/GW6bOX/4tJvCzdpTWI1t6D5F9y3mZ2IOJs4fK1eunHnrjVC00rrH74yR92jp mDJlinmr+0IxyOuabpq8vuiKSVc3CndGOVSWgIIs/JvdvXu3fHhAbsb5QBPffwvNmrWAp/hBzqvi 5eUrhqIeOLh3O/79b4u4B904j5DCgoOBA9ER2BJ5Ef9GXsKxuGtiXyeYeHIA3/diYhz+jbgozucS dnHScRqH0zfCh1Tp3gUr0tydo8fPoEajrvj621/EWCEBSTHhSIqLRKL575O/2ur3lIVwQJqakoC0 1ESXEz3k2IkzqNW4O77+bpYYACcgMVpcX3ERok+m33hrfUpPTxX3pATRr3jRQdf/vT524qzuoyiF vY+OQk+TTSv2y8KIzq5MgYgfe6HLGy0W2cH8IMYLjMEF1DoHXNlBawqjsdkLXdbobkZ3J7qUMWw1 5xQwJwkHd8xBxEEUB1N0e6IAocWFrnDsEwUPLUEcYBmFjUqEyjZ0CeI+p06dkj+y7AujuylRxHkl zL3DABB02+H5M4oVLUG0CBEGXqArFiPG8VwokLg/hREHfjqYgWPwM6bFgsKHFh+6G9J6Zi90WeR3 RWsQXeLyChVIhKbn/DY/cy4aLVycT8frjuKawTd++OEHGZpd/V26SuHf4bhx46Q1Ss2Nu5nmA108 vUtGTPLw8hG/1Dc+ncxtobVHfMhIjI/G+PFvoFmrjvAPKoIUi/sOBVJUShKG7l+Dh3YtRd8df+Lz U7sLzPrjJ9532ZVT6C3O42FxPv/btVyIsUj4WJwPB9npXqKvmjxn0uSv0O+xQdizd58YOCbDQwwe 6RKXnJqKhOQUeU3xwV5SUpx8op6emiKEj2v/vn08ZQb6Pso+7Zd9QTL7lGilT/FIFmI8PTXZ5ftk Sd720TTeK2jyto/2PZR3FU4dvoTzp8JkuSCKK+PSd26Kg0aNGpnX8g7OfeFEf0dRbm7/+9//pEWG QotP+Mno0aNl1DS6qlGgcODHgeDx48elSOLAi0JEDcIooDgQ43FoRaCVgMKobt26cjvracFholG6 7HDeD+vbtGkjLWAcTLMtRRnn/vDcjNx1111yX7rFBQQEmGs19kLrGgUPAxhwgE9LRk7gXCBaD4cM GYLz58+ba50Lk5yWCimWr0lOlQjn58JrsF69ejKUNa9V9ldd565aaMml2yjdQJkT6GaZD5SUECt+ pHZI9ws5cdfKZ5OT4imEQpoYpH474ys0aNwcH06aKpOk1rulXqan8YyiRveykdWb4Y1arTFelPvK 1ZDWlqzgsGDZ3hi893so3lhwBQfPJ+L33TF4XSx/8Gco/thlinL53foIRMSmYufpBHy6PBxxiXyY JDdZhe97a8lyGF+7NV6vdSterdUSFf0p2m48b2n58dTiJy+pXbMKli/6Di2aN8bIUcNx7ORZPPq/ p3H06DExoEyDF1Lh7SG+l7RkxCYmimsuSYpSVVxx6FirRhUsWzgDDW6pI36r+yLN0xvPDRmNo8ds 9UkUQ59oJXV1atWofBP00f2/R0cpTElOC+TOzTB4hElOvX1sP92jhYJR2bKDbkRU1iyEFg+1TnFg D7nJ+0EXHwYZoEWI0MpCVygOohj1i+5pLOwLxRyfjHNwxf5R1NDaQzccuq2tXr1aziVh9DC6THEg QZHEdnzlRG32j8dhuGtVT2sEBRytP4ThhDW5hxH5br/9dvl58vt58cUX5Tyu3MD5VXXq1JHR+vKC kEol0O7OBqhWx7ornrNhviy6ldLiSJdK5qdiyHVGVrMcFLt6oVBbsWKF/Ju2nA+k8mq5G8xzEnr+ IGIjr4j7ECMXeYnPwjPHhSxb+ge63tEDzw4ZiS6db8feXZsx9oUR8tjWLM4+4v7Xo0wVPFK+Dh6t WBdtS5SHyqljDQY9iEtIw4x1EWhc2R+31QrEwYsJ2CUETkgxb9zZoCgW747Gv0fjsOO0EEVCCM3e cg1tagbA39dT/DaYD2QFirE6QSXwv4r18LA4nwdCaqGYty8sz8b0e+MaT5/dmW37L2Ls6MFiEJki 7p1VEBefiFvbdhB/q3dgxlczEHk1QmwzfTsU1pbFFdl+4AreeGUEypQqjlMnTqHtbW3RoVM30afu hbZPlug+ukcf3ZUCET8d726Chq2qocGtVcw11qH7mK35PkZy6/ZGOLcmNzAsNecCMT8On+5zHhGz 1nPATEHCAAgULB988IH80aQ7HAfAnN9DawIHWhxg0erTp08fOUleCSO24YBBzc3hXAqKJcLjGy1B tDhpcg/zzzChLT9PRsPjhH1nWSEpiCmqOF9MCfbCyr333ivdOQn/DinojX+PhbUwWAUjIL788suy b3yg4c5ztTifIjL8NK5eOYlU6bMu7qXic7C/mKIXHTywD48/8QTuuud+GdVv9cq/MOXTiVLwU/hk dbWbUv+Iz1/+yxr+2QQIEfNQq2LYKATOdiF6aob4cQvKF/dGk6r+aF7FHzvOJCA2KRUfLQ+X4bHb CpFkb7Q4u86EfdfkKcxn99zwV7Bn9x74eglhWruG/G3cJH7bX339DZQJKS9+dxfJi8LaAJNpTV0N 9mnIyNdx6OAhVKtSHvv37ZG/7/b2SfzPfCTXRffRPfrorhSY5adG/fLS8pMVnBzOOTX5AV2ZnEHX rl2lBYZzgOimxsEggxlwYjXnPTCaGwfRdLXjIIvzdyic1CCY7kJ0S6Plh/uoeT+E7SmUeOOn+KGg evTRR6W7G+fzsN4esajJGlou+HlSkDLgBp/8OwN+74x+xmS2DJbgDtCKSRisY8GCBTK4hxIQhb3w 75Dz+uii6M6s/3cH1m74Ty4nJ8YiOvIiEmMjkCZ+xMUnYfWzMRb+sMfGROG1V19Bg0ZNxX1rr80k qRyHyn2sEOjlg2I+puLPtlnAZz8RsSkIj0nBoNtLomopb3yzNgKJKelISUtHqigHzicipKhJcA3r EoyDFxKxcp8571Y2msVXCLUi3j4oKs6lqHj1tLWD+b6tyTtKly6NxQt/xcSPP8OwUS+ic+eOOLR/ F+bMnokGDW6RbdLEPzG8xA1uRYbiasg+LZqLDz+ZhuGjXsLtndrj4L6dhbpPlug+ukcfHUElOeVc 46q1Q8y1rkmBiB974SRkewbzznB7o0BxJowgxQnfnANBocIw1gzeQKHDENkUQkzsyJxAhOdKwcO2 HBzQ8sN5P6ynuCHcxkAHnF/BeQj8fOiCRUsQYZjeLVu2yGWN49DdkBPdaUWjxZAhw50BXcEoUmkl oZVuxowZ0u2R2BoI5oZj+y7me5JTzmdjZLclS5ZI18z8COmdV/DvTM3Ho/UnNDTUvMX9uBYVg0HD x+Pp517GjzN/k3V8IpmUHI+EuGvSJY5zd9KFmBC/3wJer+Yi1tNSUzB9+jTUrlMPX3z5VbZJUrmT 5TUvJJQULCvCzmDW+SP4RZTNkZfgbXahswZPp2iAJ8Jj0/HjhkjsPpOAJpX9EVLMC+sOx+H930NR trg3utYvgvLFxOstQXi2c0ks2hmN02HJsge28BLvezgmQpzLYcwW57Lo8glEpyZlPm+akMy/OZq8 49zRzWIg2QgXL5xD+3bt0O+hx9H7wYdx5PBBfDjxfUSEX8J9ve6R30VaWorVwsGnK3HmyL+of0sD XLp4Hu3bt8NDjzwl+vQQDjvSJxe3Gug+ukcfHUElOb3rkdY6yak1VJLT7OAE/ayg5YNw4MUfJvXj lBO3N0eivTkCJ33Tfa9FixZynW5qzAfDxJd0f6KrG02nzGVEYcM5BhQ2fIJOK48xNDbhK+cS0XrQ smVLOVBjtDhGh2O+Hs41Irmdl3IzwdDVFKkMajBx4kT5HTHynjNg3h+6gfH6YnjxvXv3ynq6RfL7 zwtOH75SIElO69evL906mU+K85l69+4tk/+q69fVixI9dDVl4uG///7b7fP+qL6T9z/8HM8OG4tw +qlLTE8rUzN+qFOFEGIUrVTxg50uBO4CtG5zG4YNH4kHH+xrV5JUL/FWnhZ+ZwwtHSvExXvH/sOL h9bj+QPrhOg4BF/R3hbi7eHr7YkhXUrisbbFMbhLMB5pUxyPtimB0XeWwuPtSmB412AEF/HCyDtK oUppH7SqHoAX7yqNUqKO+9uC77sx4gJGifMYe2gDXjm0EWfio2TuHyM8b4+sDqRxCoyQFX7pGDzS EjBt+peIjopE397344OJH2PEyOcx6vkxpmuS16sQ47aKK0ELa9jFI0BKXEafHuzTGxMKcZ8s0X10 jz7mBJ3k1AYqyem637OOsMZwuVm5vdHCQ7ITSfbgLLc3a3AeDwXNzz//LK05fJLMuQSMBsewxyVL lpQDR84RoqWK7TkYZ/Q3NTihwOF+HHQQBmhgPQfVFEoUUBy4M5obJ5+rpJIa2/Czo4WOc6zuuOMO OXeFbou5hd8Ro4cxnDjndvF7pqg1wsH13XffbV5zLgWd5JTX3/fffy+FH/MgUeAzyqG6ll2xqMAh nPtHa2xOoj8WRooVDcKm1TPx649TUKlieRw/eRbTv/4ZK1b9Y25xHT6hFD/hUgTt2bkD9z/QFyXE /VkmSZ1kX5JUWlWk+5sBGe3N2xfv1G2L6Q274KtGXfBkpfpIMM9xzIrgIC/UKeeHmmV9EeTnKYVN LbFco4wvSgSagumUK+4NX6G6vIToqlrKB0H+Wf/sJaamoXOpSpjRuAumNeyMyfU7ompAcSSLfhth RDtPmqA0+UJCbCSihSj19fXBmBdfRmTEVUyf/pkU02np4rsR911rA0tVXDFMdHxsBKKunhd98s5h nwr2Xm8Puo/u0Ud3o0DEj71JTrNye6P1pFSpUnKwnxVsYw/OdnuzBueOMNHoCy+8ICO50eLAeU0c GNINjolLKYK2bduWEemNVgijJUgN1jipjtYezkfgMbgPB9qMUsXIZCrynMY6tJLRxY1PoznQfe65 58xbcgetd927d5ciltcvvztrVkWGO88ry4+rQMsP3T1poeX1SKHPv2d1DbtCUUFFGFCEFlplmbuZ KF6sKI6ejcb3Mz7GZ1M+xHvvvYE6deuh3yNPYMmSP2QbCnpjESpIMuEDx5Kk+ogdhQQy7WzAW3wX LYuXRdfgSrijVGU0KBosPeXzghvtTpmhj36lgCLiPKrI82lfsgKChGCzPBsvCjo7BJrGeXCQmJQQ hdjoUPnUvXmzlvju+59kPa9LS5ciy+KKmPoU7VZ9skT30T36mB30NNm9+bhMcpqfXic5oUDEj71k ZdFhLhG6tDEKkzU4b4MXHK1DdIPLzjqUV25v1uCk98uXL8scQIQR4phgkZPnOEDknBAOoBkcgSGy aS168MEHM+b2MAnqa6+9JudWqP5TUPEzYc4hjW0oDhnOmNHWmHzzk08+QYkSJcxbcwdzOTGhLUMi M2S5tTw+nERPlzfCgBh5QUEmObWEAoPCkp9HRESE/Iw+++yzTCIkv4t0wRLChzBkPOf2cM7dzQrv L0v+WIHiQX7Yt3cfdu7ahyOHj+K5IcNRt24DfDRpEubOm4dly5eL+yqfoJukwKVTjiVJ9fTwQnJK 5vkzRNyupeCR04PzRvfYjfFc5PmY642w1sOcoFqT9+zeux8bNm5GKp+Wc6CZFIe4mHBERZyX6/w+ rD1VNxZXs/6cOXsea9dtlF4dOe0Tiyuj++gefbQHJjk9uvecTHLKZVdG/CK5Llm5vVHM8GmySiqq 4I8qQ0izqIEOl7MjL93erMHzmjVrlrT+cEBIocZBIUUN3aE6d+4sQy3TIkUrEOf+0NpDd7Zbb71V urgxBDYn0TPIAQWVTl5qG4aupqCcPHmynIND4dOqVSvz1txBcUq3OVoZeV1y/pYl/A5pufv111/F jTFJRvKzNgB0BkxyGljEL1+TnGYHhf24cePkNc95QM2aNcOcOXPMW/MXCh9+9vw++JAkO+vxzQDv kbSA/TjzV4RevoT77+kmk5IGlywpftjP4oMPJuCxxx5Hr1734cqVy/LHnDBJ6kUHkqRy3gwHrzJY gAVeYjuDHLBwPk1WeOXylyubw4sfxuvnwvOyBq2FXsnJ5jVNXsKE3+s378TiteuwfMUqpIvfQssi lI0YQCZnW1yJtf9ux8J/1uL3pX+7TZ8s0X10jz7ag05ymg32Jjm1N9qbM+C8j4KAlql///1XTrbn AJGJUDkfiINzhsvmoJmucBQ4DJLAp+h0nWPdzJkzZbnlFlNIRY11KCwZuprJShmBj5HXnAHzmNB1 juHJGb2Nljr+SFtCS88ff/wh5/0wEAAte8qKlxcwyWm3Ps3zLcmpI/Ba/fzzz2XEw2+++UZe07QK WRsoO7soa0+yGLAyfDytr5rrDB8+TAggT3zx9ff4YOInqFy5IrZs3oA1q1fIKFuEn6MlGUlSo0JN AojuYEI0WCve4jvwFofw9vYx732dhLRURKUmISolyeZ8H759Wlo6IuPSZFjrnJaohDQkibew1h+S lC7ORZwHzyeOYs1cr+B1lJqYiPQk1/6BdxcozP3FhXMm4gpCIyPFNZCSqfA+T2GdXeGTeFehiL83 YjxTEBZ5NVN/HOkTi6ui++gefXQ3CkT8tL2jAeo2rZxtklO6JuUXISEFG5OcA3JGluIcHk685tNx TpjnAI2DNc4h4YR8bmNIYYohWn009rNv9x4scJKFj4lsaTnid8NcTnR1U25UCt7wmCfoww8/RM+e PeUgv1u3buatNzedOnWSeYEefvhh6bLJeWt5Nd9GCR8+qaeVR4uezJw//h+KlyyH115/C/fddzd2 i+/iz6XL8MGECTh54jjeeftNnDl1DOfPnkTp4GCxx42OYDJJaiiTpJ5CqhANUqXYKH4e3vCibYXr AlpWKDSe2r0Cd/63CF23LMSHJ7YhwOLviXh7eeCW8n5YeTAWc7dGYd42x8tcURbuiEblEt4o7p/5 PfzF+y66dAKdNy9Az/8W477tf+JIbCR8ZKhuEz5CvHkJ8eOV6j5hal2d7t064eHOXdG5TSvxt5w5 X4ppgJlsV3EVunbpiL5tbkOX9m1y3acC9hS1ie6je/TR3SgQ8cP433WbVMo2ySmz6+dXklPOBXEF mGCTT6XVIJnueMqawAEiJ+cznDX/mDSOcebcBbw05kUMefY5q/Nx7IGR+Ro3bixDiXMuGeexqHDk CgpUBqNgUA4GQOAyI55pMsO5JrSI0TLHvFdjxoyRkfD4eTqjUPQQRnELCwuTLoeazNB9LezCQTGo B/oPGIrJn0zC5UuXpJU5NvYa9uzZge++/0Fc/8XFj3PaDfefG5KkJsQgOuKijMzFH33xLWT6Tvy9 vZCUnJjx3TBgmq+HJ1qXKIfbSpZH++AKqBNUAqlW7nH8K2PI6rsbBaFHgyB0r+946SFKz4ZB6Fwv CH6ZDVDifNJRwS8IHUpVMJ1PifIo5u0nem0WOuIkkpKT4Rkfb1rX5AtVKlfCPd1uR5nSJWF1voT4 3tKFiLarsL0LUKxoEXTr1B4N6tTKfZ9EcUV0H92jj/bAJKeEc40rVLEv2FhBUSDix14cdXvjYJM/ yjlJsFhQbm/W4MCaT8XXrl0r3eI4SKDb1LRp0+T8Ek3O6P/iu+jQszc2bdmKrp1uxwfvvmfekj0U OMytxM+fwTFoQaClh+HIjXCwSLdFWub4HdLq46yACvbCPD9McsqJh4UFzu9jwA5+pnSN40OA3Ah8 NdCmZY7fF+fHabIn9toVUS6jZq1b8NNPM/HuO29hzT/r8enk6Th58pScMG6cNM4kqc9YSZKanBQn BNCNSVJNX6cHvDy84CNe/YSgkO3FP38vbwyu0ghv1W6Dd+u0wQPlaiPJxuR0P28PlCnqjbLFclcC fK8/sDCSLN63dclyeK9OW4yv3Rpja7VAiG9Ahhjz8/GDR5IQb/GmwCXuzPmTx81LBY98im5lYKkK A3FYe5Juq7gCvMdZ64sqDvcpF/fMvMLRPh4X9xnjumVxhz5mV1yxj/ZA0dP3mU4yyWmZCvk77nGU AhE/DIEXfinKvGYbR93eVI4WJgF1lIJ2e7MGJ4UzIAIHb0zkqnGcs5fC8eQgU1CMRtVK4Z5778WA se9JETR/4WK0adkKixctktttwblYTHpKtylGc6EljmLI6OZGC9CUKVPknB5G6Pvtt98yEtvmN8f2 XZR/Ywd2nHb5cJNGaOV95513sGHDBhmIgPPamC/IEZTo4XfFgAZa9DhOSlI8YqOuCMGSgoaNmmPO r/OxfPlf8nrnjziL+nFWnzd5/8PPskySSlGUSiEk9vURy4kG6w/xE8cPECKIxcdc7yVtPfkH3489 oyueOhd/OYfJtJ1wu09srFsnOD22Zxc+GT4AA7u1w/vPPIZ9/64zb8l/ajTqiq++mSmvoawKr6sU cX3ZWwpyfkWtxt3x1be/WO2HsRj7dPzE6RvO31ZxFXLSx4OHT6JbrwEYMPR1GUHN2C9jcRVy0kd7 S2FGJzm1wba1h7Fx+X5sWn7IXGOd7NzelKVHFTUHhlG3jPUsbJsVruL2pnEOKampGP/Bx+jYrg3i osKlkK4UEoxGNcvj9qbV8ECfPlIENW1/Bz744EM81PdBHDl82Ly3iaCgIFSsWFEGnbh69SoSExOl pUclnyUUQQw6QTdFJjal9aJfv35yW0GhcmcVJuFjhNZO5mFiofWM84OYL0gNtLMq/Funa5sKJ67J OclCBMXHXkVC3DWULl0W3373g/ghv+7DTpgkdXNGktQKCA2/lmWSVEoH5sLwTE2SJcDHFPyG0LKi iun46UgQA4f8JJlPaMV781q64XzM2/39/JESGw2PmFhzjXtx6expfPvmWAx/4E5EXw3FK2NHwBcp ePHxfgUmgv5e/D02/7cDvR8aKO6vu2EtShaLuGjEa5JDxciR4xcwc/F281resnzRN6JPO+3u0+Ej x9DjgWcxePQEnDt3XtbZKupvU7HvyHn8vHiXeS3/cLSPLDC7lp44dQF39n4O3/70W8Y2YynMfbS3 uEof3ZUCET+MAU6iIuJynOTUyJIlSzINglRhLiB7cCW3N03umP3bYrRp1wnL/liMhweOxN2PDsH+ i4lY9t8xhEYlolTJ4mhxS1XcdVt99Hv4YSmCylavj+HPv4RPPpokLQbBwcHS/VANpJWLG6MOET6x XrFihcwZxDlaDF1NdzeN86AFl3/bDGfPIB99+/bF1q1bzVszQ2sP3dz4qnEC0sKThrSURCTGRSIm 8mJGnREmST12LgY/zPgY773zGt5/bxyqVq+RZZJUus75CRGVkBwv58gZSRHbawcWRynfAHxycgd2 XAvFybgoWU4YiqrLSb1xm1o/GHMVHxzfJqPONSlaWooeI/ybT05Ogk+kED8W2wo78bExmDdlIp6+ vTV2b/kX06ZMwKJfv8LIoU/jl+8nY+4vXwsRlFogIqj7fU+jdcsm6HVXV/R7fCj6Pvocjh47IS03 xiJdi1KSHCtiYBoaFolPvlyMAc9PRXhcOt75diaq1alnfve8ocf9A9GmVVO7+yQH0ILDR0/i7n4j 8ePsPzP3xVDIkePn8M7khRjx+neIRyDe+35WnvfLiKN9lMXcz6IDbsN9T/TDR1N+xCP9XxYCY9cN /WMhhbKPDhRS0H10BD5wZZJTFlenQMSPvdxM0d40uWfbrn24r8/DeO3lF/H4/x7D7Lm/oXb9Juat YgAmyvZDZ3Hg1BWke3ghuEQxtG5UE727NEe3u+9FvyEvY/YscWOpVk22p6WHcHDGQgFEQc2EmE8/ /bTMufTRRx/leehqR1Hh410hyWlu4UC5d+/eMhw8c18xQALnBxlzKVHs0BVRi57ccyU0DHPmLsD6 Df9KC4+twu/FCIXpYpkk1R9rVq/BK6+Mw6GDh60mSeVfYnp6KjzEQMc7KQFenqb8QIoUMVCoXaQE hldtgu1C+PTatgQdN/2GDqLcuXURHtj+Bzpvni/rVOmyZb6s7/HfItlO1XfbsgC9RT1fjfUdN/+G +8Rx7966JKP+ji0L8evFI3isQl10Cq6AJNHP66RLK5VHVDS83Cy89bKfZmBAp1uxcOYPePft17Fx zWI82KcXPL18M8rtndph9k/TMG/Ot/DzSMt3EfTr/D+w5M+/8dmkN3BL3Zro97+heEgMNmfOno/I yAgpDkwDzES7CyMUzvhxCe56aAzW/XcAYyZ+gg/n/YWWt+dPRE6H+pRqGgh/8cV0mf9v4qff4enh E7Bl6+5M/Tp56gze+eRnPPbcezhzORrjpn2D935ZhOYdu8hj5CeOfm9K5JETrYLwx/KlKFm6PPoP ewfvfvQNoq5FFvo+Hj56XBa1bquY+jjTJfpoLzRscK6xKq6MS4ufmzHamyZn7D16Fl063obg0mWl FWbU8CGoUSkEA+7viP6idG/bUM4eOH/mBLbtPoQFq3dIS07YtTis2HIQlyMTEZloGjzXqlZd3KzS pZVHFQ7OoqOjZe4lWgk5v8xVQ1fXa15Jip76zauaa9wD5rii8OQcLAZF4HdESw+T/0prgsWAXOM4 /23bhfMJiVi8bSOOHT8hhE6a1WJ6lHAdmSTVyws/zpwDzhWa/+sPePWVF60mSQ29wvlEpsAJ3mJg kBIfjSDfAEoi89EEYvHRinUxpUEnDK3aGAOrNMDQao1QO7CEOL8YPFi+NgZVbSjqG+JZ8do7pCbO iuM0KFoSQ0Q71j9XtRG6lq6ME3HX0CG4IoaIddY/I8qASg0Qm5qCIC/vjPpnqzTCR/XaY3SNZggQ gszYw0C/ICTERMEnOoaK3FxbuNm4ZD6G3dkBU956A089+Rh2bVmFwc88Di/xmdgqXTq1x68zv8T8 uT/kmwhavvhbVKlUHpevhGHo6Ldw4OAR/PL9JDz52P3YtGUnmrS+R9wD6FokBpjJSXaVRX9uwD2P vIIvvvsNT4x4Ad/8sxVd+zon/5s90F3KkT6lifscqVy5koz6unr1SpQpWwEDR07AJ18sEqIgCpcv heLjafNw76MvYfve4xj70RR8smgF2t55j9w3v3G0jyzGPHn317wNtevXxVc//4D3J03EynU7cM/D YzF4zCeFto9HjpxE3ydfl6Xj3UPx+dfzMvquiqt9j44QF3P9wZBOcmoFleQ0IMjXKUlOOddHDX4s C/Pj2IM7uL0xrDKLNbLa5g40rFVJvtZp2AK/rdyG7QdPI0WM0Tgnh6VmlfLo2aEpKlapgVZNb8Ej PW/Dlr0nsHLLfpyO9cKaa2WQahjT0MVFFQofzj9p2LChHGi7eujqitVLoecjrVC7kekzKaxY+3vm d/nGG2/I7dYSyuYlzOXk7vj5+qBklRDEp6XiSlio+MwpLDMX8T/zHtcZNnyYGCB74Yuvv8s2SWqG BUkIEJ/EWMQnxqCIEBjiW5bb+X8/Ty+0LVEO/SvVx7OVG2JIlSZoWbwsPMQ/Wmeeq9xY1DeQrw+L dR65dYnysh3rB1dpjHvKVpNudHeWqSLXWc8ySJRi3r6oElBU1JvaPyPKHaWroKioN9oQOc8nUZyj 79UIeIjzLezsXr8G4x57AO8+PxTt27bGzq3/YNyrz6NY8RLw9PKxq3S5vSPmzf4WC+f9LL6n9DwT Qb8uXInq4t795eRxePp/D8jv+PSZC3j48VH44ecFuLV5A2xbN88UUVB8z7SQZFXWb96D/s9/gvET v0Hrrnfi+7Vb0XfIqBssj3nNvMWrUb1qBcf6lGYSP17i96h6taoIDAzCwgW/YcaMr7B89b/o/fTb +N/QD/G3EAgj3voA05dvQOfeD8l9CoJ5i9c43kdR0tJMFq732j2F+2vfhqS0FFm63N8THy/6AV3u 6olN/+1Btdp1MebTLwu0j3MXrcrx91i5cmVERcfim5l/onWPwXhh3DQcO3lGCL2/cNcjL2P52u14 cuQYvDztuwLtoztTIOKHSU5r1C+Ppu1rmGusk53bGydGE2aM583LWrF3zo87uL1FRZki6CmRY0vw uLMQWiB+kH+Y+g5WrVmHn5asw6bdR8XAKlkOympWLocn7u2EiiGlsWjNNhy6GInQoCr4c+Fs/DGs Obb8vcB8FPEjI9qreT2ce8IJ98y5VBChqzXW4Q+KZclLaFF0d9q2aYlL+w6Jm0ksKpcvL8RJmtVi kifXYZLUEsHl8Pob43HfvaYkqX/ZSpJamgFpxHHMBUIE+SREIyEx7gYBxHw7hAM+Fh9PD1nHUNSe 4t7OdVXvKYYeDI3Na8BYz39sz4GJqvc2H4/udRRGqp6FobjV+xI/BjhIToJXeDg8xGthxhTBbSBe fuoRhJQOxpqVv2Pqp++jRo0aQtB456h06dJJWvkWzZ/lVBHEOQ0j35mAWXP/wPgJX4mBYzL6PXAH /pw/Hd27thXv7YWrEZGYu3AZWnZ8UG7ntZSSTHe2zGX/oRN4+b2fMeq1z1GifHV8tvhvPDN+AkqF lDO/Y97DPo1429Sntz+cIa6zNLv7xCiJhOvBwcVRqlQwjh8/gaeefBwH9u/Bgw/2kZFIb2nYEHWb t5JtC4Lc9FEWcz9f2/gDTkZfQrwQQxHJMRi66nP8eWEHwrqXxyc/f4kiRQMxtFc3/PTJRNk+P1HX 5ux5fzp8bfr5mIbcjAS7bds2NGrUSPQ5Fes27cVDA9/FNz8tQYMWLaUl78cpk/Bsj4546dHech+N cykQ8cMkpw1bVcs2yemQIUOydHtjln0yd+5c+WqNtm3bShE0depUc411XMXtbfLkyRnixFg2bdok t3NyveU27qOgAFIi6GaC3/GOnbuldWbn1s1YOPt7zP9uMlasWo0fFv2DjTsP42JoJNZs3Y+1Ow4j vWQINv23GZMHdEHipaMY+eaHOLZlJS5euYwkMchZt3YdnnjiCTnZnlaeggxdfbNiKWyMpSA4tGWL ecl9KRIUhFeGPovJr7yMciEUKZysa6WY2ytMSVIPwcfbA/0HDpNJUi8xSeqRI4iNjcKevYYkqeL7 M84fkhYgCoz4CMQnxKCohQWIYoQlRYiYoj6+CPbzg7f4e6d4kWJIvHoLARPs6y+tNmyn6v3EAL2U qPf39MlorwIZlPTxF8Uvo57l+vumI8AvAMmJCfAMDYN3QuEVPmfFb8Zbo4fLCG4xEeFYMO8XzP55 BlqK+5mnpxAxTihdu9yOhfNmYsmiuUiOi5Ei6NSRrKO5Zsedjz6FN6Z/gznzfsegUR9g74GjKBNc FGNHPoF//vwawwY9hMoVTQ8tOTmc1xWFqrFcuhyGT7/+A0+P+ASh0SkymMHL079HrYaN5X75Tc/H nsJrn3+DWb8uxrOj3seBw6fs6pMSP2mp4u9FlCqVKshAPBcvXJJ/s/x7W7H8LyREXZOiYMFnH8n2 BUFO+yj7KYSCYt7h9YgX61vEfaVJ2RoY1uJ+3FapAY4Uj8W0ud9hyCuj8duMaRjUvT3+/fsv8175 Q06vzdIlg3BX1xZYtGiRnLu6fv16KYKY1oRwbvGe/7YgId7kZdC9e3fs2fIvxj76gFx3dXSSUydx 5syZLN3e6PfPZJO8gHKLq8zdGDVqVEa+Irr9KSHTo0cP+dq4semmvXz5clkIPydiFEQcrCu4rjAu uxu1albH919PlyKobr26WLdmBX4XP8h//PIFNv63C/NXbEZEUjpCYyPw0fNPY/2imRj16jtYtnAO 3nnhOfF578YgIXTOXriA2zvfLpOaukLoakcpjElOcwJ/UKyVvKK6GHSsWrXKvOa+qAFWVkV80ObW N5IpSerb401JUj9VSVKF0OE/vloUMHFojBBAidEoLgQQLa9GEkWbXmWq49uG3VBCCBclYvhaxjcA 3zfuhu6lq8h2hCKoXmAJzGzaHU2Klc5ImqrOfELd2zCiWhMkm9srhK6SAiw5IQ4+TGbMsOl5eF3l FYxaOfW9t9CleSNs+XcjZnw9DSuXLxa/JXdIq42zi5f4zDrf3hFjh/Y1n0Huua3HPfhoziLEpHii 3xNjMPXr3xArxBUHybe3b4YJ44di98ZZGU/X1WRxBjOYuWADHnp2EjZsO2oOZvBnvgUzyIr2PU19 ikxMR5/HRpr7FJtNn0ziOyY2BhcvXcbxE6eQnJKCE6fOIIKT6tNS0L59W6xZvRwTPngHP33xOUb0 7ICtK5fK/fKbnPVRfG9J112Lj149j7jUROmFESu+Ty63LF8HWy8eRlRyHLZUi8FtHz6N0hVL453B /XMtth0lp9fmi4N7oVvHpjJyKT2OmMyeAoiFD28Jk9q/+eab+Pvvv6UA2rtlE3ZsyJw+wNWg6NFJ TrOA4fCuXc0+TwIvAFt06NBBur0dPXrUXJM7OGHXVVFi6Msvv5SvjPZCixYLl0+ePCnrldWHhdGX jOvWirtiFEG1xDWyYtkfWDjrG5w4dgjfTn4PH48Zih5334tN61Zj9ICHUDTAlGmeMKQyBTdLYQ1d XViTnDqKNeHDkld0S0rCv3/l7xPGgiAtXQicbEpWn3PmJKm/GZKkiv34PZkFj2XxSEmAZ1QoYmOu wl8IHM63Ea3lcSldGP66UbFS0vJjxNvDE42LlZHWHHVmfPUXg/KmxcrKwAaWZ1y3SEk550fN7+H7 8MlrUd9AxEdfg9eVUCF8EgtlWOtp06ahUaOG+OX77zBxwnvYvXMzHnv0YXgwYauTi48QPfD0xoUT 27F7/UyEnt9nPgvnUL/FrXj/lwUYNv59/DLvL3TpNRQfTp2NfQdPIk2IAlWUa9HSNXvwvxFf4PvZ f8tgBt+uzd9gBvbAPk2YtRBD3nwPv8z9U/RpCCZ9/isOHT0PzoOz7NPxM6Fyv7EvvSrGPMcQIH6z qleriJo1KuPY8TNywj2Dv0RFR+Ohhx7CH78vRtkyZTDu2afzXRQoHO3j2s2HMGm6acwX+esORB47 j5jUBJQrXgrHIi7gXGwY0sSItXLxsjgccQ6tK9VHTEA6EjsX3NzWG65N2cesr032cchrP2Llul3o fn8fVKheEy+88AJmzZqV4QrHe+Tdd9+N8ePHZwiggIAA/CbGNIWFwhBlVtzX8//OvmnFfhkSj25v bXvYjlfOASiVsDXrz+LFi2WgA7o7OQNeaIwu5wo88MAD8gkzLT9EWXsodL755ht89913UtxYQqsO t/Xv3z+jbVa4swAycuz4SYx4eTw2LF+Ifk89h0nvj0eJIlm7XBZmls/ZYV4C7nuyXZ7eiPh389Zb b8lrju6BKjoeB7rq1Vj4NN+4bFn498zX7OC8KyaetYUxMhmDVKjCdQZKYOG6Wmbh4MFaYRLbefPm YYU47pu1amHZjuufr13ExpiKC3HgyBG0uesezP9pIuo3uAW3tLgXUyaNx4N97jO3yJrd+0+i5z29 scC8v69fETkI9hHihMXb1x+cGE/4qupjrl2WYiI+NkJus4kQM+n+RYCgEtIKE5uahOSUZDmHh3d8 az9aOa2n6PESg/ggIZzihHDzEANIn+hY5wc3CGJ/RMlD5syZI8Pv86Hg2BdfwItjnkfRonnznl7e vkhKSsS18DMIPbMX0ZEXpPvj0eOn8OzLP+KLpf84PR/JtavhWLNwHlYumIvjhw6gbt1aaHRLDTSo WxVeQWUxT/R/74Hj6P34k+g9+Pl8ndOTU9inVaI/q0W/2Kd69eqgcf2aqF+3CrxFnxbMm4sduw+j SatbceniRURcuYzX33gFzw9/Tu4fFn4N4VevISY2Hv5+vigiftsChTg6c/o0bu96Z558D45ibx/v 6HUfaje/FWv/XIL927agVNs66Pb0AyheMQQxibFoVqE25u75Bw816YLgwGLYfv4Q1mzagANv/Vbg /WQfVy+cK/pp6qPx2vQpWu6GPt4/aBhq1G8k93uqYysE+HhlPMRWXLlyRb5y/Mffu1Onz2CRuO86 QtkgXxTzNd2Hi3qmIzCLn1YGE2IE3JuFArH82JvkNCu3t/vuu89pwofQkuRq8KI3urk5ijUrj7U6 d4eWoM+mTsbOw6fxzdQP3Vr43EzwuY2tkhc0EGXriROmFTdj3s9TMWny1/h4ypfShSbbkq7sJVnA NqJYJkkV31AmS1KmkpaMdLFPeuR5REWHivVUlKC48vFBurztZ/6ObX3rtup5JhToxcRxvb19kBAd Ce/QMPhciyp0Ud0YmOXOO+/EoEGD0KF9Oxw6sBfvvD0exYoVF7+TXk4tnkL0eHr5IzY6AhdObsPl UzuRGJ99VFZnUDy4FO4f8Bw+/3M1Pvh5Hpp17okTl2MxcepMjBv3HoIr1zEHM5hYKIQPYZ96Dxws +/T+T3PRuFN3HL0YhQmTf8Lrr7+DgNKV8fGvizFhzhL8sHYr+jwzFOPeeAsdut6DdevWIbhEIGrX KI/KFUvDy8sDlSsEo1TJIDGYtR1JN7+xt4+jJ3+FXk8MwCSxPPaTaQgITcOvgybiT9EuNCwMc3av Rp2yleEjBunRKQmoE2LKyecKsI8PDLjeR+O1adlHJXzIUy++IudyFylaFPfcc49MoUHoEsfCh9pM s5GYEI+kRNcOH62TnDqJrNzenI0rur2pOT8sdHFzFP7RqKKwVnczULN8SVluJgqD6dka1sSMZcmu nbPhszNafoK8vBARkY3VohDy4OMj8Ez/R7B5y3Y8/+L4DDc0W6VUsPW/pQsXLmHWnPnYsHGTFCzW CvP7WJtHlLmkIDUhDmmRl5EadhaRkZfEj2siivsGIoiCxceUf0t84+Kds//O2Y7tvby9ZDCDkuIY tP5R9HheuiQjunF+T2Fzcztw4IBM1cAnt/9uXIevvpqOmrVqCoEihIoTi5cQip7efkgWg7Ar5/fj 0qkdSIyxbX3Na5re1gFPvvga3ps5Hwv3ncSMFRsLNJiBM2jWriOeHvs63jf06fWvZ6J+y9bmFsAT o1/CtN9XwqdoCdx970MY8sLruCbuScHFAuAjru3zF0Ihwyu7qIC3p4+k8319MGP5Bgx+833E7jqP 1cOm4+ryfeJvPxDXUuJkORJ+1tzatWAfLa9Na30kt/fqjQkzf0ODVm2w+p9/5DQHiloFrbjqYfXV K5flq6uik5w6ieyivTmTb7/91rzkuqjodsx2r2CktyZNmshl/oHQ/Yh88skn8pVzWAjd4YyvGvel XjNTktNqdcsVWgHkajAG0Q/iXlTG11eGlHU3aPmZ8d0stG7VFJ6eHnjwscHYt/+QVfHCYoutu/Yh ND0NCzavw+nTZ0Xb6+6HqshcQWkpdhWhgJCekoj0hBgkh51B4oVDCD1/GFHXhBBKTkagr0nEMEQ2 B/90pzR6BHCdT4kDxYBJthPt01LTkBgfg7iIcPiFhsErLBwecXHwlCG8Cy8T3huH1m1ugynwt3ML PHyQmpKKa6GnEH7xEBKzc1ssACrVqGlech9s9alG/YZ4+9tf8PyET/HXH0vRtE1XfDfzV5QvWwSR UXGIuBYlhP31yGmuTHbf271P9MfPG3bg0SGjcO7Pbfjx0Tcwa9q3WLZvM7accO78srwiuz42adse b30zEwv2HJfW6M8++wwvvfSSeStk8BLCe5kro5OcZoO9SU6zi/bmTFzR7c2S+++/X75yLg/NpAx/ PW7cODz99NOynqgnBMZob5qbi6p1y8okp03aFPxggEFJGPLYEaxZciyLPe2czRpxLyrh6YnIyEhz jftAy8+AJ/th8387pDWkU4db8ciTIzD21fdx/MRJIVpudHuz9fH6eHmgWIXSiE5MwFUhLiyTo7JI EZQqjuNQEQM5IYRSE6KRGHYaUSe3I+LAWpw/8A/OHtuCK2cPICr0nPjxjURiQoJ4H3GC4n0YIjg1 LhaJ0ZGIvRqGpMuXpODxuxwKr4gIeIq2nqKd8xyoC45Lp/cgMvS0dEvz4Pw5J5R0T/H7LMRkXEyY nNuTGB9l+mw1LkH3Bx/BN6v+RbuevfDCC6+i9+NDEH7lDC6GxoChld0FuqU+OvwF/LR+B3re/ygO /bAKO1/7GRFbXd+9ylFCKleVobAnTJiApUuX4rXXXoO/v2nMXLS4zjHoLApE/Nib5NQetzfeiI8c OWJeA0aMGCHrGBDBEVzF7Y1BF1Q4Xc5rMlKtWrWMuT+cC8Tw1zSRMjw2MbqzWQuIoNEUBI5YVfm3 a0+xp62zuaVWLZxNTETJku7nPjn3pyn49odfcWuLxvAUSuCftZsxY9p7CClbCnfdPwBvvv0pzp+7 iLQUIUREEZ++aUcL2rW9Fcd37kZgGlC+bNmMpKjGcvZCKFIpZBws4luV7yFFVHIiUsRAPDk2Qs43 SU6MM4WSpbucEDOmhrKxEEHp8BDnnJ6UJItXcjI8RLvC5t6WHRSI4ZeOIOLKSdFtIeiEeKFwyUlh FLd08crPleHLkxOE6BHfgcb1CCxSFEPGf4CJsxbgamQMej3wGL79/nuEXr0eNtpdKFGqNJ59/W3p RtayVSccn7ESp753/RDQjjDmoykyAA8fdnMe38KFC+V9rWqtOvA1iyBN7ikQ8eOsJKc0DZLPP/9c vpJhw4bJV0aCMw6EKIqywlXc3uiupub5WMsoz7k/ajsL/zAUxnojXFehr5VbnEaTX/Bvy1Hrjz0Y /75tFWdSs149XBUD6+DgYHON+9CsST3M+fETbNm6Cynih7Zju5YYOPRVXLx0BTO//RB+/r5of8fD GZYf8eGa97yR4sWK4p2RwzHpxTEoVYoJTWklsiziu6H1KAfFCAfjSdFhiD5/AJf3/Y0T637E3zNe QbWSpXF6zT8IvHgRgRcuwf9KKHyvRsA3NhbeSYlCgLnvIJ6iJ+rqOSGCjiMxIU7oGLoBejpQvEA7 GK0GSfHRSEmKFd+3Fj2Fgcatb8Mnv/2Bga+8iZ9/momRLxTOVA32QDeyVz/5Uva3YW1TglB3oV6z luj1eH/5AJ8ucJzTRxffx0dfd4NzVarWNiV2pbu9TnKaC7Jze3vkkUfkZDBaP8LCwqQYopvNkiVL xE3cQxYmQWWZOnWqeS/rFAa3N0eh2FFWIYUSRywa9+T8yXCsnL/DZSYcPu/rm23YdWIpXLIq9rZ3 JjVr1kRSSopbiZ85C0yRhehaVjq4OH748j1p+Vm74T98PeVNhJQNxv8GvIj4uHj8s/QHswuabcsP sR684Hph9EVaKXJShOIxv4vGGhs378SGf7fJXEvRQgTFRl2Wrn+mr0t8sVkUih5pZUtORFpKghSX hY2eNcvJYg+qrSpr/1iUqY4lr7H1PsZ6tWyrGNt888FbeKD/c7h44YKsH9zz9oy+vf70I7Iupxjf z4itekvsbWcLy/1vEULhra9/lq5/DHNt6/i26nODvcfMyXv//rNpbjb7N+i1t2UY73eHDHB6H5wN p7QwyWm33i10klNrOCPJKYVOqVKlpNWHVh5Cqw+FDtcpZqic2YZ5c7JDhZTWaAo7x/ddlBMPmeQ0 v+DfHU3z1nghKQkzZszIE+tPfsIncGTnzp3YsWOH/WXXLuzYs9elSkJCIh7p2xfzFi3HS+OmIpnJ +NJMVp13Xh+KDrc1w6AR43HxUih++Oo9+Pn54PaeT2W0sSksxTjaauhqQ5EDbbOIyknRWOdK6FX0 H/w6Hh/4Aj6Z+rWsowhiTqWkhGiZJ8n0vZkeDKpC6EqYmpwgRQ9lUEGhBoqq2BIkLJYY6yzbGrdZ svR45vuStbqc4Mh5WKLOgftw2Vqx5OUppkToRcweM4NeNwU8MuLoeVhDHcPyOLbqHcF4jP6d25hr s6ZitRunUBiPYcRWfXYY97PcP6tttrC2D4sl+7ZtwdfvjcNpQ6La7PZxBdS8flfGQ9wMnft41A62 rT2MU0cuIaRSiSzn/TDJE7PeWrP+cLJ/mzbX/zBGjhwpJ/+XLl1aWoEoekjHjh2xfv16uZwVrpTk VKPJDfmV5PSrTz/F6JdeQpnkZJkc7agQOb3uvBP39ukj3TNpsq9Xr5586DxabI996in5d2Yryakj lClTBhcvXjSvZQ3ngFCYqfkgKqkp19UyizGxqbGoJKfuCCNF0sJevWpFjBs7ELVrVjZvAeLjE/Hd zEX47udF6H1vVwx4/H6UCyktt11LLILbOvbISHJaz5EkqZ6BiA4/al7JGZzfk5wYLwb3cUhKikVy gnhNjMWxk+fw3Cs/YfNff6C+q6UvyKMkpxTl/C386tNX8ezz78u64sWLomiRonj91Rfw6KOPir9F X5mUlAlnPT29hAgVP/5C+PDvLkkIJKF65H4ZpPNvhn8jyUIUJYnXRPnKLPUpQiSxJIv9+PnzNVl8 9vz8c5vkVA3mOLDnMgfzE0Y+h/JVquG7NZvlNmMbhbEtUdustVWobQrj/kas7Wsvxve3dS5ZnWN2 WO6r1vu/9AYeHDQ0Y131rUXHznj3+9myzlF4LFufsbV6S9S52MLa52L5vWf1Prk9v6xQ5248JrF2 DsRYr+oUts6RcN1y2bK9tfewhU5yapsCET+Lf9worT+ka58mNiO+7d27F+3atTOvZYbWHcZDp5ub Cg5Aa4+yBCnoGpddQAMGGWjVqpV5TaMpvBjFz44TfyNBDBI5iFcDfONA37LO1qtlXWp0NMomJOB7 cftQmQuY8eNHUb4rUgSpJUvivscekxFreIM5L0olUWgJqVixYibxo55A20vZsmVx/jyPah/OED9e 4hxTRX+bNm1qPqqdcAI+iwuRIL67Q8eOYdlfC1GlWh088cQT2LZtOwY+9SAGPX4PAgL8zC2BiMho /DDrdyGElmDvv3NkXVRyCbTrdGeG+Nl74BRGvzIB/fr2wvPDB8o2tjh68grKlchdGF66ZFmKn8PH TmP2km1YvX7HTSl+Fs6chBLBpfDRlB+xeesePPhgH1QoXw5r163HgKeflL+L/gFBN/ytxaemwztV iB8r0MpWWMSPEbVdYc8gkVi+t1rODdaOmRXG92N7ipjvJr5jrrkRa4NiVaf2U+vGtorc9M34XkQd y9hfI7bqieU247HV926tDbF2PGI8BrF3P0ew9R5GbL2fZb1xXS3bS1Z9yW/xw3H90X3n5asrRJvN igIRP7/NWGteylr8fPDBB7LYQll/eDOnGxzd3iyFjhJIJKsBFnN38MvXaAo7SvzExsVg6KsPy9e8 YKcotmQAZ5L8EBiIn+PiMmaH0PoT9/TTMvdUYRQ/lUV/zor+ODxfLlZ8/iwuxIEjR9Dmrnuw8JdP 0bHrPShZtjqmTJkqvpt34O3liRGDH0ePzk3gZ/7htCQ6tRTad+p5g+Xn7XEvYPmKtWLAHYJPJr5h bpmZZAQg/ur1CJ05JSVJDMTF4DssPBTfzV6NXxeuQvMmjfHK8GHocfvt5lYuRD6InwOnE1G3WgmU Kl0OFavWEMK2JsaOfRWzZs1GZOQ13H/fveh1by/0uuduFC1aVIgfwDvFugs6hwYFJX4UxkHwxTOn zLVZDzSJ5aCSZDVIJMYBKLFczwnGY9g6Xlb1RvFj3M5t9gzuLdvd/dhTGPb2BLmcW2ydgyVZtbM8 X2Jsb/zeLY9vbV8j9p6fvRiPpyxoxnOwdT6qXmE8J0uyOo4l9rTLb/HDJKebVuyXyy071RV//zf2 3ZUokDk/9jJgwACb0d4oapTbG2/STADKAZSlhYcub6zPbnA1bdo085JGU7ip2bC8dHVL8YjFG+Ne x6RJk8TAdoq8xr/++muZ6Pbnn3/G7NmzZT4oWkv//PNP/P3331i9erX8m+GDhW3btmHXrl3Yv3+/ DCd/4sQJnD17NsPdLCv7RxdRfjIIH8K5P1999ZVVdzX+DTtSHN0nt/AnYZA4f3cjLTUJoRcPI+LK KQwfNhTHjh7Go489hjfemYwOdz6Ltz76CZu2HRSDX4rF68Uy8IAjSVJLlSwBZqDPbSFzFm9A3wEf YNmqrTLMf1CRIvDyvnkT+z777LO4eDkU27bvRHREONatWYWr4eHic0+XDxx+m78Ao0aNRnCpsli4 cJHYQ/x9pKVZLeIPx3TQAsDagI51qhjhINByIGhcN9aperVsLApr67nFGcfIDlt94ECbA26FcVtO MO7f6Z77rX6+Rrjd2M44j4uoeltYHj+7fY3b7Tm/nGI8By6rz9jyPYznyGWek4Lrxu1E1anztVWs 7VvQGOfy2zOvvyApEPFjb5LTy5cv24z21q9fP/nKuT4UNsrtjRYgNeBxJIKbI201GlemlhA/THI6 YEQ/mSX6hRdekKHeGTr+mWeekUlx//e//+Hhhx9Gnz59pDvMXXfdhTvuuAOdO3dG+/bt5YMFzrfj nJD69evLKIrVq1dHpUqVUK7c9Zs787zTjsuSXT7niqIw8tuXX17/ISZGkaIKRRoHs9a2sdjaz1bJ DbwHUfY0TUlBy2rVTJVuBAe618LOIPzSURQtEohPP/0Uly5ewMQPJ+JSaAyeG/Ue7npoLEa9Og3T vlmMpSu34LcFv5v3NuFIklR+HdKikIuyYt0OPDRwPD6a+hOefWYAjh7ehYW/zYKHGOD3fqq/tGzd jHCu6/29++HUmbP4Zc48hIeH4dOPJ+Dc6aNYs/pvvPbaK6gs/oaJ/LsQ/1kTqKq4Cnz6bzn4U6hB YFYDQcs2xnVVZxQI1rbnBstjWPbBHqz13YjxPSyXjQPunGJ8bx7T8j3UelbnSIyWGOMxjKg26ntX bS2LEWednzVUeyWmtq9bI9eJo8dyFHXuxj5ock+BiB8mOa1SqyzqNjPdhG2RVbS34cOHS9FjGcJ6 7ty5sp6iiO5uvMHbI2x0tDeNxjEmBgSgrPhbu1ssP1W8OPhI4125xTa0/lD8GK0/RpFy9epVDHji CSx4771M24wlq23WSm7Yv307OI38sCgtW7aUde5IUkIMIkNPIz7mqgwoQcG8YcN67Nq1E6NHj0HV GnWxbc9xjHv/a0yeeqOAdSRJqowIl3pjBDd7y75Dp/H8G19i9CuT0KxZc+zasQlvjX8NRYsH49ZW LTBq4D2mE7pJOXNkA0oGl8V773+EylWq4pdZc/Hm+Hewas0a1KldB28I8fPflo1IiIvCfffeQ7uP +PtItVmEMjYfOX+xHFDS/YsYBYoRNaA17mesM9YbMW7LSyuBJep9aAWxF0cGwMZz57J6nz9/+UG+ 2nMMS4zvrT4fy0KsnaNxu8K4n3G72j+rYxiXFcZ91HbLQqwdOzvUPtaOo4q6flgUxvaEy8bv3HK7 NVQbe9pq7KdAxA+TnDZtV1NGe8uKrNzeFIzsxsEN3XLoqqMEDyO/KXc3e6K9abc3jcYxPvH1xXND h4LG7S59+kgXun/btkX9YsVg6yed1p/Rfn744osvTBUGli5dio633ooay5ZhYwRtSlnD+TuOlJzA uT41YmPxilj+18sLLXr0MG1wI9b/u0Pm9SF82p8QG4m4mDCkJCVQYUrr34svjsFPP/0k3SCTkhLx ++9LZHuFI0lSeX+2lsMnqxIafg0fTluA/w0aJ47viT//WIhvv/kC9Rs0gYenF84f+w871/6AK+dN /uY3KxQ1oef2CyEbheEjx+Kll1/BP+s24KNJn2KM+A5/mzcX+/fvRVJivPhuKW7Ed2Fh7bEsBYFx AGkPloNOtW7rOMaBpK19SWEdcFr2xxmWH4Xx8yFq3bKeqM8vK6ua5T4K4+fOZdUuO8FoeUy1blmf E4zHUX3LCuN7cp4Ql43fhXG7LVQby+KK6CSnTiIrtzfOU+CPKHP4UOBwrs/YsWMzBA8DH3C7EkbZ od3eNO4Ck5xuXLY/z5OczjXn0VJUrlwZ737+OQa99RZeDglBv4AAWAtoPDoxEdOnT5fWH/U3+ubL L2PsM8/g89BQTBTbFWq7ZckPDh06hN/mzMEPCUIECDZ7erqd5edaVAwGDR+Pp597GT/O/M1ca7LM yAnsiXFISTHnh5EfO8Mje6Fateqy3ewcJEkl1lzZrBXxbePn+RtwzyNjsWX7fnz91XT8vfxP3HFH D54Jws8fxKFti3Dh+FYx4I+Wx9YAyfGRiAw9iZYtWmDXzl34bOoUBAYG4bkhI/HMoCEYPuoFpMm/ I/EJC4GTVRHfrjxmQcMBn9FlKjcY91eDWONcFOOg1hkDTePxFDyuI6LE2rnZwtiGy0ow2JqX4gjq HNTnoo6l6o2wTU77qc5VvdqboFXtb8/5OUJ2+9tzfG7PTrxZoo5rrbganNLS8+HW4vtuopOc2iK3 SU45x8fSqmNcZp4RJYSyC3NNtNubxl1gktPwy1F5nuR02bJl5qUb6dKlC+avWoUKgwbB2l+esv7Q 2rpnzx70vO02XBYiY1dMDG4MUp+1+LFm3cmqqP3s4dixY5jw5pv41MsLzERGWVCseHHUrOna4Tsd Rd0jyfsffo5nh41F+NXrVrf0dE5+N7udiYEwrTDpqalo0KABRowYJpOkjnUwSao4KFJF++zKyg2H 0HfA+5j+za949ZWXcejAXjlfjeIrLjoMZw5vwIWT25EY72D0vZsEflcJseFIToxB/Vvq4/PPv0BE RBi+mP6ZEKieJnEjvos0RkHMprgCHOxlNXhXdWrQay/W2jt6jOzIzfG4r7WSlaDgdgWXVdADJR5z gzo2P291Lo589mxrWYyoY1rrH+uzE8CqnsdVx1LvYWuf/EDNE3JECBLVB2NxZSiA6N3l6hTaJKfO Ric51bgL+ZHklAPmQF9fPNG/v5zD01+8MtIUE5uyMLKUMcmpJXQyHWZaxDv+/njdbF0xwiE55wBZ g7mCjh8/bl5zjOxCXVOQvfbSS3g/MRHPmq1QnUUp1bMnvv/1V7nuEC4c6nr+TxNRsXIlnD4TJiO8 1axdF106d0KN6lXQo/sdMjGmlzcTY954De3bsxdNW7REm9atcVgcy5EkqeWrNcP+zXPNrTJz4PhV /PDrSmzasgMDB/bHa6++jEqVqkhLRULsNYRfPCper2TK82NMctru1lYoEhRkPqKL4CU+Q/F34Wxi YmKwceNGGeqaYcd9/YqIEgQfv0Dxt+8PL58A8fdqes7p7eNnLv6IuXYFqd7+SLl2QW7LDkb5y8tQ 18YBqlq2HLAbtxkHgVnVEWsDRuN2YkscWNvXGVi+v+X7cLtKVmqJrX0t641YtnG0X1kd2xrW+kOs va/lNrVuj2Cz3Mde8qr/2fXP2rLCuK8975ddH3SSU9sU6iSnzkQnOdW4C/klfqaL17HihhkjBIIj 4udDIXamMurbL79g6aJF8P/2W3xs3maE4ic8PNy0YgGjztE6kxOU6LEmfpiE9aXRo/GJ2NbfLHw2 icKgDs+98gpeEcVhXFz8cMA8f+kedL6tPqLigY6d2uHMmUsY8+LLeOJ/j+GB3nQtvvEevX/PPjRt 2RKbN65GsZIhDiVJrVizFfZsnGXeep2wa6mYtXATFixZjjvv7IHXX31FRh1MTUtDakoirl4+LQbX V+VcpJRkDrhti5+bEVvih0LHFinegUiKtNM9VgwV8jrPj0ajcR4FleSU1G9eVb66KoU6yakz0UlO 3QeGSFYwpw0H5gomqDRuJ127dkWnTp1kkAxLli9fLie9f/PNN7LdwoULzVtcFyV+KHrueqR1nokf OsPMF4VB5+0VPyPEzXVT5cr4au5cVK1aVc77adSoETj8ojucEYofhucePHgwypcvb6o0w/lFnNeX E+gCZ038zJgxA199+SW+o0XLYInqI/qxVGwf5cbix7NIXXz39WQ89GBvXLh8FZM+/QLnzp5F+NWr KFG8OJ4ZNFB+X/zboUXowN79Qvy0wqJfPkWHbr1Qskw1K0lSG1tNklqpVlvsXv+jeU18zz5FMO+v PZj+9S/Sne71117Fgw/25VhblFTEXruChNgI02A7RQy87RA/k94ch8oVK5jfwUXwCwCE8Hc2zL01 ZsyYTOLnvx37cDUiCre1bYMKFW78+1Gkic8+4ar97rF0f9TiR6MpHOgkp7ZxafGTndsbgx7QMlS6 dGlzjQkGL2DUtyVLlmTk/8kO7fbmPjDqGAfjb7/9NkaNGpWxbhQydG0inOvF/DW7d++WwTNoAeQ2 Dsp79OiRsY0Rr2rUqFEoxM+xfRflvB/eeHgDygsqBwfLiGxVxDJFSnbihzaURwMCkNSyJb6YNUuM Aa8PAt986SX4C5Fqaf3h86NPzIUCyCiCmNTYnkAm1uAtzyh+tm/fjo8nTkR58Z1PCQtDLXM7whkG HxUpghMxMVL4uKv4qde8F15/eQRiYuNxR7cu8h46b/7v+GDCJJw6fRqBgQGIjjb14dzZkwi9HIpm LW/FArF/g0YNULp8PRQvVRnXoqLE3927Mqmun/ghvfvOTuje5Vbc2vT6p1q1XnvsWPMtfP2LYtXm 0/jy+4VITEzE66+/Lu7Bz0sXLeYe4lyehLhIMcAWg2xpcRDFTvGz+a8/UN+OuZ75SlARU3EyBw4c kBYyo/hhRLxfl6xCuH8qiiam4/lnnjG3vpF036JICD9hXssejha0+NFoCgf5LX44z/jA9lNyuXaj SmjSxnXnyGbxUeQdKskpRU9WSU4jIyOznO9TtmxZGW2K+SgIB0OWAyKV9DS7aG633nqreUnjzpw8 eVK+VqtWTRYKJGswYEZhRSU5zSvhQ+rVrw9TcOTs4dCqoxA+wb164etff5U3WP5NqvLsyJFS4JiM 5dehJYiCiFahgC++kEKVYnbr1q3cLC04OSl8T0IXt/GvvoohTz+NZ48exZ8WwofPr4Z7eKCGGFje DAwfPkwIVi988fX3+GDix6hcuSK2bN6ANatXoL3Z/VgFRzByQ5LUoAB8+ukn15OkhsWakqQ+/BJG vTYd075dgrnzFmPl5nMY9daveHvi13jk4Udw/NgxmYyX309MdCTiYq+KgXSMOdqYxlH8/f2QGBsF 36JBuHz1qim4gZUivj05l8feIgNWaDQaTSGnQMRPY6EGy1cJRr3mWSc5nT+fTjW2YWhrQnek3KLn +9wc0L2N0H3n1KlTcjBNy44ltBYRRpcyMnnyZLkvi7IUsq2qM9ardVqNWGe5PS/JC1c3Iw899RTm 2jmhvKO/P+4YPBjjP6HEMWEUP+XKlcNg8Tlf33ojSgSFitLol18w4pFH4JGYKD93hsM3Hiu7wgAK zFfT++678fqgQWj01184nJyMZ60EXBgsBFv///0PJUuWNNe4L+eP/4fiJcvhtdffwn333Y3de/fh z6XL8MGECTh54jjeeftNnDl1DOfPnkTp4GCxR2aHAT71z0iSWtZ2ktRho17CxCkzUb1GTezcuQOf ir+pEiVKIDU5EWnJCfDyYIQ5LXpyg6enJ7p16QifsGh0v+22TKIno4i/CRWlz96i0Wg0hZ0CET8V q5VGq851UbF61kmQskpyqhKaknvvvVeuk9q1a99QP2yYiimVNTrJ6c0BxQ7n/RBaEihGKIKMsJ5u XHR5Y3tr0IXuEzGY575sO3DgQHlcWpLoVsfrkes8BqOhsS2XuZ3LhR3293K1anjfvJ4VY998E4NG jjSv3Sh8VBkkBsrWrD9G6Nz6kihHr13Dz2lpWPHOO7izY0d0aNVKusQxcSpdXRki/y8havgdMXEq P+9BQlwxgWrH1q2xaeJEvH/wII6I47wmRJSlVzKzmtzt54ei4rh39+1rqnRzKFzCLhyEj9DM/QcM xdTJH0thefjwYcTGXsOePTvw3fc/CCFYXMieG8OGW02SGh2G5CySpB46dFA+3GrcqDEYkpmhrbkv Q2trnMMt9epg5JOPi2u+pfxsrRV+PyqRrN0lLdn8DnkPI17ZE/XKiNrHWrHEVr0r4cg5qraqWOYu UsXVcOS8jP1gKYg+Wns/Y8kOe/axVm+rratQoer1MX3pctbH7q5CgYgfe8nK7c2Yx4eF68znY6wz FmMOIGtot7ebCwoT47wfI6xnoYscxZGC84EYFIECRrnFbdu2Tb5S8LCtCpqwZcsW+UrL0YcffijF EI/XWgy+8xomOd265rCcfJiXzBTC4vNsfIQZlKDXQw+Z10xYCh8WWn+ey8L6Y0lvUZaK+0N4QgJW hobicXEuidOnY91bb2GVEEXLx4/HHy+/jD/HjkWRH37AM2vWYOWVK4hKSsKfMTHoaTpMJuJE6eHl hUDx/Q4T+99sMLhA7LXLqF6jHn76cSbefedtrPlnPT6dPF1cv6cyLAZGnjEnSR390nUXUk6MN80D YZLUJPP3zC2mJKm8V8vJ8ynxMpKbSXJmtiZpcoE5R1OWhVKW7mwOlrz4rtTAzlgUjmwjDAFsLPZg eZz+nZ3j7mp5XFuDdRZLjHWWbY3bLLHWZ3s/h5xgeV7u1kfj+RiTlBrfz9Z7G/dVhbC9sdiDaqeO 4Wowv0+33i1koZHDlSkw8RMXcz2Luy2ycntjsIOwMNPgjj+snOtjHExZFmUZsoV2e7s54FNouq4R 45wfy+uD25Q7pXEbLR4UOJbtGVWOgkoVZTG6//77pWh67rnnpOUnP+YSMdjBxTNXZT6tvIQR1+58 7DHzmv1Y+/tkGTR8+A3WH84ueUGUrKxBhNPamfv70+hozAsPx4LLl7FICJ0lERH4XdS9J74P2m9q s3EWcI5P94AAlLnzTjz72mumypsQBhiIjboiBsfJaNioGeb8Oh/Ll/8lg1io70r8z9xa/H2smonx rw7Hot+Xo0uPvlaSpKbKAbPpNVnurybMc76QOqY8rsZppIrPO7siPnT5neSk5BWWg0G1blmvsKzn snGQ6SjW3sMZWB63fJVqmc7dCM9fJXUllm1t7Ues9T0/BsyW5+QufTSeR26SlCqy6hdR/VDtuK6K wnLdVaAAKgxJTgtE/HBQtnL+DhzamXV+gazc3jigNAY7+PzzzzOsPHR9IR07dsyoy27Qqd3e3Acm wCRr15qiCv7yyy/ylZHCGLHNKF5UG8tQynRn4zVG1DYKH7pQURQxEhzbtGzZUm5755135Kua/6OO r0QUrT6W84fyivjYJPnKmPsqn1ZewahrjmAc6FqWkJAQPPvUUzdYf2IGDQJnBtojgnLDh6I0FveJ Fo8/jmdffNFUeZNDcRIfexUJcddQunRZfPvdDxnuUvy+FCVLFMMTjz6A9Svno179Bpi3aBlWrL4e 0VMhhZDYLykhWrq5mdYtirmtJmfUbXY3ZnxvSsRraa2xVvh9WAtsYE8R36h8H2dha4BotCIQy3Y5 wXLgaHya7yqwjxxoq75afgbWUJ+NKipBqLG9cbmg4bkU5j4aryHjsjWs9cvYX4WxndrOZcv+WdZp HKNAxI9yxzl9+ApSkm1PbM3K7W3nzp3yVT2d57oaRHGuD+HcH1VHS1FWaLc394FCl0KF4oVChK+0 zFCI0PpCKF6M26ZOnZohdugGp1zhuG3RokVSvNC1jeLG2I7HZBvlIqfm/xjF9mNm6witQDc76u/R Vnlm2LAbrD8UqnQtVCKIuc5NWQScA2cHtg8MxN8NGuDXuXPx0JNPmjZoTFYZURiIgPN4oiMuZtRZ MnvxJiGK0vD915PxvBiMNGjQEL3ufxBLlvwht98ocsR3bT6OtaLJOX/O/wL/bt6Ofv97Dnv27Rff iRA5WRR+H9asOvYWSw4fv4hZv2cOIGMvHOgpsfP604/IwZ1xcKsGg5aoOnsHg5YDR0ef5ucEW+ed 1blbbldtjPX2Ytw3r7B2bOO5ukMfjRj7Y61vCuP5qH6pOlv7WW43rhv3dzVOHbkki6tTIOLH3qfR Wbm9qTk8zPNjzAJPCxAZaZ5grV6zQ7u9uRe00Bjd0PqaJ65b1qtt1urVNhUkQa0btxPLOh7LCC1P FOkUSjczlkLHWqH1Z5AQIOoTVHVvvPGGfMDhN3gwOvr64mGxzRTWxHFiRaGdt0VQEAaVLo07hOCa NHOmTOJ5s3PhwiV8/9NsLP17pfjsaeGxVW586s+/gcV/rMDxY0eQGBeLFX+vwsmTp9F/4CDUqFkX H036GHPn/YZly/8WrfldWzumqXC7Jmfc3Wcw6t9SG7d3bIP7+g7AZ9O/E4JSfK42Cj9ra6LG3qK+ q/MXw/DxV0sx+OWvEZnog/e++8UpOX4sB3zKRcrWwI/1FE0Krhvb2lrOD8uPtUEu61QxYjxvtc24 bqxT9WrZWBTW1vMCy34Qdb6W24znZOwPMbY3tlPLxqKwtu4sjMfKybWi+qP6pLBcJ9baqfdX9erV mX10BjRs0LOLxdUFkEsHPMjK7Y3QnY0Tqun+xknluUG7vWmcjQqLTUuRCsueH9RsaHLTY5LTvA55 7QhGkZNVGTh06A3iRxX+nT//yivYdugQFvj4YIBYr+bnB4ZTYCjsDaKYHP5u5IwotPuOF+Veb2+U 8vLCsvbtMeT997Fo/Xr0efxxNtMIduzeh4SgQCw7sANHjx2HMT+SsVgKFAYwaNakAX6c+Ss2/rsJ Tz7eDxvXrUC/B/sKQXUB7777Ph577HH06nUfQq9cEQNncZwsiiZnrPnre0RGRmHalz9hwFP9sGv3 AfS870l8/uUPOHX6DFKFYDEWWn7ogpjTwoc907//HQ88+SZ2HDiNlz7+DBN+/R3NOzmefkIN5JQb 1PZ1a+Q6yWqQp7ZZmztiLLZo0bFzhnUpP7l45pQ8d2NR2HPelm2M66ouq88kP3CXPhqPZbQSGvtj XLaGsf/G8zPWK4ztjKi2lu1dhWtX+WjRhHHZFSkQ8WNvklNmnLUF51RwQMTM1hRBuR1carc3jbMx WozyI9CBIj+SnOYEo5DJqtDS88wTT9jchxPvvYWIWSKEyxcLF6LFxInY17EjhleqBN4xeFPzEvcE b1F8RLk1MBBTGjdGWN++6DppEpatXIkPv/4at91xhzyevTBMs7sT4O8Hj6J+SExJxpWwUPH5pFot 4n/mPa7TqXM3NGvaEPMX/Y4PJk7Cvv0H8NGHE2R+oEceNkX8472aWDumsYj/yXYax+h819MoXrwI Znz+Lk6fPocjx06gbJlgHD16Evf2fQb/6/88Zv26WLqTX5/zc6MgsrfMnLcCd/Ubg7mLVmHI62/h yxX/4vb7HzSfieOoAaFxcKfqVFHCiEVhXLYXHt9y0JzXWA5Y+7/0hnw1nocR9TkY9zPWGeuNGLfZ mk+TV1ge3x37SPh+qiis1RFr56TqjPVq2bKORR1TfY4U7JrcUSDix94kpxcvXrRp+eFgUgUzsIR1 nMPBVxV6+MwZPv+1Dt+jUaNG5jWNpvDjShYfYhQv9pQBQ4ZkuR+hBYIBF+6++26MmT4dM5ctw759 +7Bn717s2r0bO0XZLgTLqv/+w2ezZmHw+PHo1q0bypQpY2HFsI+zq1Zh5ODB5jX3pP1ttyLp3CX4 JaSgZpXKSE8VYsRKEd+MaQczTJJaIrgc7r3/IfTr+wBKBpfEv5s2ySSpq1atxODnBgoRdBTnz55A 6dKlxHcojpNN0TgOLT8REdcwcNhraNywLt56bbgUtGvWb0G5cmXg5+ODhYv/RtM290rxIz5opAmh 60j58+8t6PPUeHw09Wf0euxJfL9uG3o9/az5DHKPcRCpBn+OQIuR2k8VS1clHtv4BD8/UANYe1Gf gUKt2zqO6iuxtS8xtnM2ts7NFrbO09ZxXKGPRB3f+B7W6og6L+P5EWt1xFhvbbsiq22a7CkQ8WNv klNm/c7K7c0I5wBR7AwfPtxcY6J06dJW643wKZjK16LRaJyPNQGTVaH1h0EkrG1jIUYBYyxqO+Hf vrU2xmJsnxV7k5LgM28eOjVv7rZWIFrbhz/9OCa9OAalSpUQn411YWL5iZmSpB6Cj7cH7rjzAfR+ oDfuvLMb7r6rO4oWCRCCdCe++/5HlCzJY4oBt5XvwbKIb9p8dI09zF38DyqUK4u3Xh2CH754D7v2 HMC4d6ciMNAfi2ZPFfVD0aRRXXh7m7wtTJYf+93eNm7Zh0FjpuKN979GozYd8P0/W/DoC68hIMh5 YW2tDR6NZLXd6LpmHDiy5FToZHc+uYXnZi1aWU4w7q/OWwWPsOxHbt/LEdytj3wPHlsVhbU6heW5 KVS9tf3UNmv7uSo6yamTCAgIwN69e81reUf79u0zJbrUaAorl89F5kuSU0dQosVZxdnHtJevhAB6 7tgxGUbfXUlLZT6erIv40Mytb+R6ktS6aN78tv+zdxaAURxdHH9YgODu7lagWPFiRYtLKQWKFHen uGtx9+LuFPhwd3fX4ARNQgT49j+3EybLniV3Ocn8vu/1dmZn9/Y2y+789828p9xX81Khgvnp51LF lU0QzQ3CSfmfZuK9MZOYJ2fOnCzIyoo1W2no2PlKzVfKnjUtTRzVgwb3aUM+Pj5U87eONGjEVPJ+ 85b+bPQrnTuyWhGYhpxLnz8r4saEXb52l/qOWkqd+02jOEnT0uQN26ntiAmUPI1zBQgxNrTKEngH U6/jak/wvfy49Tq5oT0uvfbh/ds47vAbxeO29jtM/T5eJ+4fy+I2MF4WRbzYzllAfp/SVfPKJKem sCTiG7w+PKywPenQoQMbCiORuAM3zj0OlySnlqIVGrYwoOctCK1ZQyv1013huXxMGf8b6CEmSY2f IBmlTJudkqdERzmSYTv8DRUBZYlJ549lILz+0qVLafW6LdS5z0R6+cqHvgQFUeEfc9L4YV3pyM6F NLBXK4ofNzYtXLqJ8hevz9bj7/E5KFDXHj1+TmNnbqUWXSfRa9+vLIJbn5mLKOsP+dVvtR/ajp25 jh46iHzuB+9QcsRttesAD6wgrsMyJuuHFfF7tce/YIwhN5wxr5TeMZv7LRztdwG9OlsgHo/2O9zl N+I4uPHj48YxVgf47xDXcbTrxO8C2n3gUwwG4mwkSRnfJZKcRlJufuH+eOFh8BCVCpOzTfH8+XPK ksVcbvawMXjwYOrWrZtakkhcm50rz6pLRDWaFrfr/B/82xkyZAjLb9S6dWsWiADGgxLgE0PPbA3m 6B05ckQt2YYgpTMYGBj4naFTuWbNmhD9cPwiBLKwCJ+PBnMirt68ST9VqUbrFo+hnLlyUI4C1Wno gO7UsvkfagvTPPZ6S4VLlKH16vYe0WNTtOixlGstJrOoHjEocpRorC0+ef3Hd8/x0CE/nzdsnSXA YxQU6G+woE+KuFIs0I8C/f2UZV8KCPChwE/Kp78P3b73mNr0XUzH/9tKObNmVffgJGB4mA2HiOlx /Phx9jIPCZh7d29Lv9cpS4HKOTJGwnQF6fbx5WrJgK+fP63eeoYWrdxJ6TJmpN/adw1TIAOJROIY ksbyoLgehvtwnMhfydOEuwNDnj08PNSS++MQzw8fjnPn8lOTSU4Bxv4jopu9mD9/Pv31119qSSKR 2Bq8X7G1AT0PTljMHHPUT3fkv/Xz6L+de6ll2+4s0IxeQkzRlL+CuqVxeNLS75KkKn8/PW+SMeN/ b4l58KzE/NWuXbvSsFGTqVGrwXT01C2KHDmqrndH+YMonwHBtu6/09Sw/VTasOOETSK4SSSSiMXL J29lklNjWJrklIOs+tWqVVNLtgUPizhx4qgliURiS/REhi3MHvs2x8iECam1m74Zq1K7JVWpWJay ZEpPv1T7nTZt3qH0ixXhYcQURaJuGZIHDx/Tgn+X045de5QmSltdw/nWFzrGTGId/fr1o6NHj1H8 pMmpTeeBVLleV1q4aj+9ePWBEOiAmyHggT/tPnyNmvdcQFPnb6Fff7d9BDeJROL+wLFxYNsFmeTU VkCc5MqVSy3ZBgybGTZsGKVJk0atkUjcAx5F0RmSnIreGluavfZtit9bt6bAevWoQGznH89sLczz s2MP3bx1l4YO6EaTps+nP5p1pq3/7QrRWf7WadY/V+fOX6YvieLTf5dPs6SaeiKTCSB4j6ww5a9t +AKJxeCZOXv5atp+7BRVqlWXlq7aQhVrt6ffWo+kkZNW0qbtx2jRomXUc9QmGjV1Pf1QtAyL4Nao R3+bRnCTSCQRA5nk1AyWJjnlYM4A3mStX7/eZvl4li9fTq1aufvUZUlEJHeRdFS+zo8OT3KqFRa2 NKDXsQ6rmWPyzJnUdMQIteQ+wPNT6ZdSlDlTWhowbAJ1bNOEav5anv5dto5K/dKAps9eTK9fv1bO kSJ+IEiMiJGYMWNQYPTI9MHHl16/eq0IFwidkIbz/FkRUNaaJHRkzpadeg0aRstOXKIBMxdQgXJV 6N5LXxo3bRkNGDCc4qfMxCK4tRvpfBHcJBKJxB44RPwgyWmiZHHNJjnVggSFbdp8i+UfGhDWGsEN EiRIwEJpSyTuiGfs6OpS+KA3+V9PtNjK7LV/PT5+DBmsoFmzZpYHO3ARtq2bQ9t37qdbt+/R4L87 0pSZ/9KGzTvpjwbV6Z9Rfej+g0f0Y/EawZ4fRXoaNtRQsngRCnz0lBJEjUbp06XSFT+PnrwIFlHW 2Fcj3ymxnGK/VKGmPf6mEUvW0vpLd2nuriPhFsFNIpFInAWHiB/E/y5eKZfZJKd6NG7cmEV5Wrx4 sVpjOUWLFqVVq1bRoEGDKG7cuGqtRCIJK5iXN3nyZJZThKMnLmxlQOu1sYXxfQNEf4OHePv27WqN +5I1czpaOn8cZcqQlgaPmELtW/1O1auWpSUrNlL3vqMobZoUdPIAcsOoc3D0dSJ5esakjs2a0Jiu XSlunFjK+VQEj9Y+K39DRUCFxiS2JXXGTOqSRCKRhI0kQmJTmeTUDmDoW82aNWn06NE0adIkatSo EatHXiAOlrkdPnyY5QtavXo1mz9kj9C7YSEgIIAJumXLltGoUaPowoUL6hqJxHq8n38ItySnvXr1 ojp16rBlCIWKFSvSkiVLlE6uZVn8Q2tAr94WBiB4ELobL0tAw4YNqXPnzmzZnVi5fi/75B6dTm1+ pwmjetH02cto45bd1Kh+VRo7rDvdf/CYCpeuH9xOFIla9JKiipYpfVrlPIf06lhq9FV6fyQSicQZ QY6fohVysSSnSZVlZ8YheX4AOvz+/v5qKfTg8D99+sTEDUQR9rlgwQLq2LEjyzOCPEGodzbBA/z8 /GjmzJk0bdo0evUqZEe1XLlyzMtVu3ZttUYisYyDWy6Tn08AC3aAPD/hAV4wQAgdO3aMlRGivkuX LlS1alVWtjVFihShHTt2qCXbcebMGZbX5+xZQ66k4sWLs99VpkwZVg4VTpjnByxcvZo6/92fqlct RyMHtacokUO+C9v83wFat2kXPXvxmurWKE91a1agBPENHnPvD9GpeJnKunl+zBErViJ67nVJLVkP BKrM82MePNlffFafe8ry7bfOPQFZIpHYFpnnxzgOET8Xjt+h+zeeUdqsScwmOXVXHj9+TA0aNKBL lwydgMKFC7PIc7dv36br168HC8P06dMzEdS0aVNKmjQpq5NITBGeSU61rFu3jnr37k137txh5ezZ s7OcI7bO1YX9bdu2TS2FHS8vL+Z55YIK/xbxO5o0acLKYcJJxQ/Yc/gItezWjdKlTUUDe7WkLJm+ j3554fJNRQTtpnWb99CVE+tY3VufGFS8bNVg8ZPdiiSpcWInoSePzqul0IHwzFL8mEaKH4kkYiPF j3EcIn42/XskONdPuTp5LYr45k48evSI6tevT1euXGFvsDt16hTizTImWK9YsYJWrlxJ165dU2uJ /vjjDyaEMHdJIjGGI8UPZ8aMGSxC49u3b1kZgUYwbCxLliysHFbwb2Dr1q1qKfRgXg+G6cHbw4Gn B8InWjTDQyPMOLH4Abfu3qNWym8+c/4CtfyzHrVqXI1ixjQdMOOdX2wqUa5asPi5++AFDR09gxIm jE/DBvagZMmSqC2/J26c5OT14LRaCh3IT6MVPzduP6AVm0/T3kNnI5z44XNYeSAOXr7l/YF9asVP 5UzJ2ef2O8+Cl02BdqbAPgqUKkPDF65QayQSiaNxhPhBklOfj59Yqg1nxiFzfqxNcupujBs3jgkf vL1Gp6ts2bJsWB43zEtCGO69e/eywA5VqlRh26Et5lS0aNGCbt68yeokEmekXbt2bMjpwIEDKXLk yGxYXL169VhuLQzx1M6zsdaAXr01Bs/Rn3/+GSx8MK/n/Pnz1L9/f9sJHxcgS8YMtG/tGho7aCCt 27iLqjboShu3HydfP1/6/DlQ17RvzAxJUstYlCRV+csp519/To+lBvHDef/Bl2YvP0h/9ZxDb98H 0Zp5c5xP+NgZrejhZEkYx2CJ4jCBIooecGDrRvZZtdGfrE4UObws1on7cHe87hm81xIDXvfvqksS jrxGQiKTnEqMAtGyaNEitozoWAjIECVKFKNWqVIl1v7o0aPUvn17Jo7WrFlDBQsWZB1LX19fti+J hMOjKCKqoiOTnOIt0pAhQ+j+/fvBw8cwLK5y5co0f/58Nl8vtAb0BI0lhnk9PXv2pAkTJtDTp0/Z vJ5NmzbR7NmzKWPGjGzfEZE2jf+gi3t3U/0aNWnAsElUsnIbGjpuMR0/c514oANuEDAi1iRJxd/v S1BgmA2s3HSY6rYYRbv3n6WJw4bS/nVrqeLPP7N1EQ0IIBgXQO/efQvHfuu16gESgKgpXa2mWjKg FUdaeD1EE9r2b9aQlTlcHLmyQHpw6wZN7tqGWpYvTlO6taWHtyP2i8Znjx7SjN4dqWW5YvJ8qMhr RB+Z5NQM1iY5dSfQ+QMFChRg83xixYrFRA7ejpuyrFmzso4kOm48uh0i3eXOnZvmzJnDyhIJQJLT 0r/+4PAkpxzMn/n333/p1KlTzMsZGBhI06dPZ3m7IDq0wsYSA3r1pgzzev755x/q06cP8/DguBBs BJHdwhTQwI2Ip3ScR/XtQ3dOHKPhfXrTkyfe1KbLCKrSoDd16TeDps/fTNv3nKR1G0LOt7ImSepX RYDqeZOssV0Hz1KDFoNp3JTF1FoR1hf37aEWDX9TjyZiAtED4yIoXry4NHHeQrYOnh+tF0eLKFhM iRg90QTOHNxHfSbPUkuuR4C/P62ZNJraVCpNTx/cpW6dW5PXvdvUumIpWjdlHAWpgjsisX3RbGpV oTjdvHSBunRsFeHPh7xG3AeHzPmBa+zqmfuUJkviUOX6cWUQyhqGXEODBw9mdfgTIGIdzFIQVWv8 +PG0b98+Vs6XLx+bp2Cv6FoS18KZJy9iuBk8L3w+W4YMGdi8N3hgLKV06dIst5AlYF4P5s9hHh3H 5vN6TOHkc37Mcfn6Ddp75AhduXFTset0RSl//ozhaxQ85+fO/Wc0dNQ0SpAgHlWp+DNNmbmYUiZP QvVrV6Hkyufqdf/R6vXb6c6l3ZQwcQa6d91w37KWq7ee0Pyl22nfwWP0W+1a1KttW8qcIb261smx 05wfcaib6PkBfM4Phr5xIF64qOHLGPa2bZlhRAIXSGIbPbAe83wgekCKtOlpwb7jZrdzRg6sW0GL Jo4lXx8f6t2jI7VoWlddQzR34WoaPW4KJUiYkJp26UUlatZT17gvl48eomUTR9P5s2eU89GJunZs pq6JmOcDuOI1Et5zfq6efcD69iBLntSU9yfnzSPmEM8PhuPgzXREEz7GwFC2GDFiUPz48dmnnudH a+gobtiwgebOncu8QniTjTkLGBpnjYiK6OzevZtSpkzJPiXhAwT61atX2dC3JEmS0L1791hEOMwT Qj331JgyoFevtZ07d7J8PVz4RNR5PWEhd/Zs1KlFc5o9djQd3rSRXl+7QqvnzFbXGrAmSaryh6HP iiC1xl68ek9jp6+nP1oNpMCAL7R58b80Z+wY1xE+doR7emBiWTvsDWKECxL+yef8iEC8cAGjRbvO 1b09V04coUGN69DoXl2perXKdOroDmrVohFFiRo92Nr81ZhOHdlBv5T/mUZ070jDmjWgG2dPqntw L955v6aFQ/pQz8b1KGWyxHRwz0bq0bVNhD0fQF4jliOTnEqsAp00DtQ3Ah5AgeuJHq0hXPbp06fZ kDiUEbmqZMmSdPDgQXWPrg2ECX4b5mbYGggezEXB+cenvQQQjh2Rz/BbwgMkOT1/5A6LuuLMNG/e nF68eEEjRoxg1zuuYwQgwN/72bNnwQJGz4DefB5u586dY+d8ypQpbF9yXo/twH0mbepUbHlFKJKk IljBl88BFhnmFi1df4h+bdiLTpy8TDPHjKb/li6hn4vJiJcifMibaBj2pg14IAIBpDd8TRRJWni9 uC+9fTg7L7we09z+3anH73UofmxP2r1jPY0e1peSJE5CUaJE+86SJ09O40cNpO2bV5FHpK/UpV51 Wjj0b3rz6qW6R9dn3+ql1OaXEnR0726aPXMSLV04jXLnyhVhz4e8RqyHJzmFOXuSUyl+HAzvyHF4 xDd4gGLGjKn8ozI/HwjWvXt3OnLkCAsBfOPGDapWrRqb3+AOoMOKOVK2CG3M2bx5c7DwwfnGJ8ro MPv42G6iHo4Zx758+XK1xv7cOO9FD2+/oKO7rqg1zs3ff//Nwr/DQwP+++8/qlmzJvu7I9+VnrgB GHqlNeTPQiCRAQMG0IULF+S8HjuBaGqTRw6nNRt3Uq+BkykwCH+nQGZFCuaiLaun0K+VS9PSVVuo Z//xilhKRkd3L2br8W9Nbx6P1nYfuUF1W4ykGXNXUe+OHeiC0ilrVEcmfTaF6AECGPYWHO7aQrTe HS2mxJErsGXOVGpepghdOn2SFsybQauXz6OCBQtQ5KgeZq1osZ9o47olNHP6RDq2dxe1LPsT7fh3 rrpn1+Tm+TM07M/6NLZvD2r8R0M6fWIvNahXS/f3a80dzweQ10jowcguRwdbsgSHiJ9blx7T9hWn 6PZl27/NdyW0woeDehiEj6enp8VeoLx589KePXtYPhWAN+gY5vPkyRNWdjW056djx44sEWVYgacB YhFA+Iif2H+hQoVo48bvh4NYC0Io878FT1obHrx/Y4gAiJDyrhJWHgl8Z82aRRcvXmSh3fG3X7hw IRsihyAh/N8ENyCWMa8HAhND5/BvAGBeD4a48UhzEtvSrH592rBoIR05dpaatBpIN27epy+KAOVW rWIJWjhjCI0e3IkePHxCxco3YfXw/HwOUgSOEbt04zl1G7KU+g2bTmWLl6CL+/dSr/bt1G+V2AtR 1GD+TmhEjinR5GhObN9MHSqVpNnjR1P/v3vT2ZP7qV6dGspzNqrV9sfv9enCmcPUoV1rmjx0APWs 9Qud279L/SbXAJP3V4wfTp3rVKVoSk9wz/+20Mih/SiWJ4Iw6f9uY+YO5wPIayTi4BDxg0lR6JQ9 uPGCggINE2clBnjHDmAZb7khgjAcDp/cM2TKRo8ezTqCmE+ByeVIMGmLznx4Aw+MOC8DAgLhvSFe QgPyJmGiPIYGcu8OzqlIQEAAS8wJb0SzZs3o+vXr6hrrgAdp6NCh5Ofnp9YQ+y1IYCsxTp48edg1 u2vXLsqfPz87X/BgIikwgnvoeX7QFsIYIeCBnNcTfpQrUZz+t3IlRaIoVPP3LjRx5kryUf5mXz4H BlueHBlocJ+/6NLRlaz89Qs8PwHf2XPvTzRh7h5q3W0sxfWMR7vXrKLJw4ZSquTO26F2FkSPD4a8 LViwgC3zYW98zo8IhIo450evrCdmtO1EuGCyVjTZk9sXz9OYNk1ocIdWVOynInT5winq1aMLRY4c LUwWPXpMGtS/D505eYRSJEtKf7doTHeuXVa/1bk5unUDtfulOG1ZuYwmT/qH/tu8ln4qUkT3d1pq rnw+5DViOzDc3tmH3AOHiB/+NloKHwPw2rRp0yaE8AH8rTY3dORgeoJHa7Vr16YTJ06w4W9IKom3 3xMnTlT37BrgYR41akjXKcQEvDPlypVjc0QsYfXq1VShQgXq0qULG16F/fKoJjyBrBYIIEyWR06a Dh06sDkkloA5JkheC7GpFTr4LeKQFIlxEAb77NmzzHuWOnVqFqYaYgb/TjCcDcBLhKSpM2fOlPN6 HIi1SVKVm1kIT8/XSNFp1bZrVLfZYLpx6wEtmjKJ1s6bQ4UV8SuxHD7XB9StW5cFPAiO9qaZ88OX +XwdHulNnL/DBYyp7Thoi0hvHLQTt3ME79++oSWjBlLHWpUo0M+Htv+3mWbPnELp0qenSFGi2sQi e3hSxvSpqHXjCuw78cbfmXlw4xqNb9+chnVuS5Uq/kIXzp2gv1o20/1toTGcj0wZU1PbJhXZ9zn7 +Qi/aySly1wjYYEnOYU5e5JTh4S6Xjv3gLpEVK5O3giV60cMdQ0D8+bNo7Zt21KZMmWVdSPpxx9/ ZPXin4YvQyhB3IhvwM0xZswYNgcCdOvWLTjEtrNz584dJk4+fNAfs44HfY4cOdicGjzsM2fOzEQL xB7CKB86dIh5e+DdeffuXXBCWJxDiEKck1SpUlkUiCB27Njsu5B0NlmyZFSsWDHmWUOn/OHDh8zT sHjxYhZpD14l0ePDQU6nHTt2UKZM9g3/ePnEA/K695qNu8XEQ3cACUnh9eMeO/wb4P8mMK8HYaud dnibi4e6toZ3irgfPR35gBawFwzVKpWmX8oWpsL5MqstiFKnK0AXji0jjxhxaM+xBzRr0Xrl300A 9e7Qnjq2aK62ckPCKdQ1B/88Xnw2DOclZRkCCIheGS5QtEKHh602hzmB4ygP0M4l82n+hDHsvj2w f19q9qeN7w2RotLXL4H0+O4ZenbvNF25coXa9F1MM7fvp/RZs6uNnIsNMybSnH/GsATpQwcPoLJl bZgMOFI0IuV8eN0/S8/vn6PLly9Tq94LnPp8hNs1cucUPb17iq5eux7u14gMdW0ch4ifTf8eYd4f iB6In4gEFz/oyHHxg854zJie1PPvoTRt4ihFoHSlvn37snVAK4LQHoZlSwUQhkHwCeUtW7ZknUln 59KlS1SvXj32QOfeLJ4kVgTzRfhwNcyRwj9iDIdCnRj2G16zIkWK0MiRI5lQ4lgThQ03BwSjwP7R EceNE3X4W7x580ZtpQ86KRiahaFd9ubjG39KnDy+0086tIbXr7xp+IhhLLkvJ1zz9YSWCCR+OC9f v6Z12/6j9f/9R8dPn6FECRNQ9qwZKHuWdPTjj4Xp4b3L9L/95+ncxSvU9s+m1KdDB0oQ37lDo4YZ O4kfY+CxIYqf22+dO+O6LfA+e5hGDx9Oly6cpx49e7BOLe7XtgJRvQID/enlk5vk/eQqfXz3nPz9 PtDN2/ecVvy8On2Ahil9jXt37tCwYUOoW1fDPFRbwM/H62e3yfvpDfJ5bzgfN27edVrxEz7XyCd6 6XWTXj+5YrhGfN/TrbsPpfhxIhwy7A2Z59Epy5w7hVojAQ1+b0qrN+2mU2cvUqlSpenw4cPfCR8A wYMs+SjzeUDmQFhhnusEniYIIGcHk9j5b8Mnhu2dOXOGeXkA7/AiXDKED4B3ByIEnh4IH4ghDDfD XJ8tW7awIXCi8LEWCCqIMe6BwNA2b29vs8IH4O+G3xQeJEoe162ED9zph7ddowqFG7AhiJjXJuf1 OC9JEiWiNk0a0/9WrqCjW7dQZOU+deX6XTp26ip16tGfxkxZRmlSpKIjWzbTmP793F/4SOzO/ZvX qVG9upQ0UQK6eEG5R4wYTp4xY1HkSFHCbFGietAX5fHr/fw+Pb55jN48vU6B/oaRBM4MzknjBg0o Y/q0dPXKZerRrZvu77PWcD6+UiTyfvmQntw5SW+e3XSZ88GukcT2u0ZeP79Lj24cUYTPVeWcuP8L B1fFIeIHw3EqNyxE6bIlVWskIGrUyJQmbVoaO3Em1az3BzX644/g4Wp6IggdaRi8QBBB3CNkzDBp HPNYkEcIIgBeFWdOiKoVPxAPKVKkYPNqIIIQ0hi/AVHuEimdLYChZWiDoXAQfEikiWFpEH4//PAD a+Mo8BvCS/y4Gw9vPWfeYt+P/pQgdlIW1U3O63ENkCQ1ejQP9oJi1ayZLEnqmf/tpKXTp1GeHM71 Vlji+nRv/xtly5aFIinPvLBa5ChR6bPyuP347pXSmb1O717fV+5Dzt/J19K1XUNKly617m+0xtj5 UPbn88GbvJ/epA/eD5Xz8f0Qb2enR4dGNr5GvirXyEt65XWV3r1yzWvEFsRLGEtdkklOJWYQRU3U KJGDrXbdBrRx2z568PgZFSxUiP73v/+xNmJ7AEEAbwTquVAwBSaSY1+YJwEhVKNGDXr50jmTcGFo mSh+ROEAgYNcMBBAyOGCIXII6X3r1i0mjJBfZ/jw4czj4yzgN+A32RuEur5x4bHygHJeYRsWAmWg FJfDQ/XOBQYaXtYgSIJEYg/8P32k548uUaC/0imPpHRx8Ayx0tCpxYDyT8o+fN56KfaEglywk88J UM7Jqyc32HCs0JwTnA/0PAICPpHv26fk8+4ZBWFfLgqG5r18fFURKaE7H7Bv14gvfXzzWDHXvkZs ARwbGNmF4W4yyanEKFohA0QBhAn1o8ZOonYde1DXrt2oR48ewRPp+bb4hCEMNN6somOBTrYpw7wX CCDMlTl27BgbBueM4Fg5GLrmDmGixd9kL66cfEg3zj+i3evPqDUSiWPh4icgMIB9SqxHjObG0asz BY/CZsxMYWl7vXWm2tsDf9939OrZLTbXIlIkDA3Hc9Ey+6p0i/Cizc/nLX36gHQc4ZejzZ6gw//u 5QM2PM2ac2I4H5/JTzmXnz6+os9B7nI+3pP389vsM3TXSCD5fXxDfu/d5xqxBemzJmfzfWSSUx14 klPk+ZGERBQ/3KpWq07bdx8iP//PVLhwkeCcPVwAIboZ5rZg6NfKlStZnTmyZctGjRs3VkvOCQQP /40Y1qcXQc2VwG/Rhu62B+GR5BS/BWL77t27LLIPEupiLg6i32E+jiXLBw4csHh59ZbFFCX+eypY Pj3NXzSbTp06xeZ1IXCHdhkvArCMOXPWLO/evdvsMqIH4rsk1hEtmuG6x1xFSdjggmft2rVqzbc6 bhye5weR3sTcPGIUNr2IbFysiAbQVjRL4W35fsKDz0EB9N77MX18+0zpqAYonVb9l4HciDC0+isF BfhSgCIUvn52H6F+/uJ1Onz0NDsnH948Uzrt3spvNYysMGb8fHwO/ERB/h+V8+F+/3YN5+MJC9QA MaN3HkQLvkb8fdzuGoloODzaW+nquSNkqGvM5UHEN4AOMaK9Xb7lRTEUtRwlinHvwP69u2nUiCFU sMCPLIkmBM+GDRuYVwj5aJCc8/nz56yee4GMgZDX6LQispwYXc5ZwIT23377jQUYwDyl9evXU65c tg/dbE20t7CAyHCYa5UvXz61xj7sXHlWXSKq0bS4zd/AIAQ5ri2EZEdHC2KAC4J48eK59TI+ESb9 9evXLPkqho+aJQJGe9Pyc+06dPbiJdq7bg0VzBuxInwGE4Zob1zQ4F6IZUTvxJxGsY4vc/BkR7Q3 iB8AASKKGGPLWkyt06Jty8t6WLI/a8Bk9raVf6YNy/6hWo26U5FC+Wn29PGUNm16ihrdkzyix6Jo 0WMqvR5MUP/2XEQX6OvXz0wgkSIIvrLANMhJ5a90/P3ZW30MZ8LcFszlgOcEE9kxlMz/0wfmUXHW aG/8nHDKlC5G/86fQXHjJ1TOhyc7L1GiRGf3c472fGC8G/JzofwlCOfjEyHCm+GciOdDMX/D+XDW aG/8fGxcPpFq/t6VfiqsXCMz/lGukQwU1QPXiHJOPGKYvUa+fEaCbeQpU68PCMQA5bzgfLBzYjgf gYpoxDDMiBLtDSDBabToUSl+ovCLbBkaHOL54W+jZZJTfaJEQQADfStX4Rfavf+IcvNKRD8VLUrL ly9nCT8x3+Xx48dswj8y3sNLwiPC6YF6Z38Liyhe4k3ZHTw/rhyZDMeP3Elly5al/PnzM88Pgklw gQDcfRmfSLKLfE3Tp09nni+JeYKHvQVIz09Y4CKHCx/A6wCWxbIxRFFiSqDoCR/U6W0jtuVtsCxu y8tinT1YMm8MPX7ylOo1akOLlq2hFy9f0pcvQUzMfPmsfKIzr3Rgv37FnFlDR/ULOvcQP+jtuxnz pg2mscN704OHXtS28980Z96/bP7pV+VcfEEnXrFAI+fji9Lpd0eWzR9PT54+p7/a9abxE2exqLHs GsHvNnONSPSB8EGCUwy5d/Ykpw4RPxIDhrcJ399o8UeJEimSSRswcAjNmrOA5s6bT506dWIR0JDp HiGYS5QowfaDoTo8mpv2e9BxxXAiZwYPcTFAAN62uzIITmFJxySsJEttmGiYJIVt8/xgeOW+ffu+ EzwcrOfXtN61bWo95p6hvGnTJrVGn6lTp363LYfvA5/g5s2bwW254RhE+DGhrUjJkiWDtzHGjBkz mBcPCXUjEnEzZ2XGwXLesuXVkj7RohrET6WGv7PP0MC/VzQ99NaZau9KwLNjyixFK0j0EAUOFzO8 zpR40bYRy+I+7MnD50E0feIwmjVzArVt15qmzZhH+X8sQv0HDKL/7dxBfr4+yg05kHz8lc6sIoi+ Kp3erxA+qrkbyZImogCKQzOmjqY1qxZR9RrVKWOW3NS4SXNasXIleT1+RO+8X5k4H8bvg67K/Wf+ NH3ScJozcyINGNSXuvcaQHnzFaL+/Qeav0bcVBCGlZfPhBeG3s4d5tuh4iciDXezFj2vj9ZKlChJ 27bvpvSZsrIhbGPHjqUPHz6wIW+84wbvzoULF1g0NHT0IIjQccXQOGcHXizuncJxP336lC27KhA/ +E32Jl+JjFSoTDYq9otthwgieh7mveiBa4uHG9fD3HpL6dixY7AIhugXyZIlC/vk+az0wDFoBRDA thBWoQEvGEyJJAnRoRMn1CXLRIyxNu9v3wxhlsLb8v24GlzccM+OMdOKID7kDYhzfiwBYoWbiLbM 0WurFUL8094CqFWrVnTv/iO6pjz3Th07Rh5Ro9Cz5y9owsTJ1PD3RhQnbgLasH6D0hKJwj9/Z8rd mu3HncA5uXTpCi1dspwuKn2CH/Lkog0bN1G7dh0oXfpMlCRpcqVf8Ez3fMDcDZyPW3fu0ZHDh+n0 8eOUNUsGevTYy4prROLKOET8IAwe3kgjz09EF0DGOk2RIil/nMiRzBro3LUnLVq2njZv3U4NG/5O N27cCN4vF0EQRXgoMle3i3TURPGDcN7Pnuk/dF0FRBAKD/EDUqRNaFOvD4QnAm3oeXwgQriwKVWq VPDk0OPKAwWYW28tCGcOGjZsyD4B/w4II3hBRaZNm8a+r3NnQ2ZztNMKJ4A5c6EB22HYqbMwac7c YMGwduu24GV4Z2o1a6G7rtugwcHLaCOW0S4sYB95hbl6WuGiJ2J4G3PttOC7AG/LfwOvB9qyK8JF jlbsaLnl/UFdIipdraa6FFJ8mBIiWCcKGFG86G0nthXh7fW2sQeJEyemuvV+UyTMF1q1ei0VKvQj XbpwilYuX0p58uRhbZQnIx6Q397ma8zdQPTYmrXqKNfLWzpy5Cj16dWNDh3cQ79U+Oa1xVwWvXMB i+Rm3h9cI3Xq/kYBgf60YtUaKqxcIzevX7TiGpE5+1wZh4gfhMFDktPMuVOoNREPLkpMEUURN6ZM JHeevDR74SrKmrtg8LA3vn9XETtaMAFPjI6G4VauDCLW4Te5IuhgGUsSiwhuHHgfOUWLFmWf5tZb C/fscE8PwLw3cOTIEfapB0SRsaGTXIjxIXPWAK/qxYsX1ZLj6dLqLypXsiSzutWqUstGv1OGtGnp wt7dtGHhfNZmaK+ebB3qsX7CkMG0c6XhvPZq3446tWzBlhdMmsjahQUIkbSpvgUVEcWHOUGj186Y eBHb8jZYFrflZbHOFdF6fCyFCxhRnOjV6QkVPQFjahnG99ln8iz2WaBUGfZpbx7eOEwJEyejZs3b Ud58+dnoh+kzZ9LLl89o7JiR9Mb7OVWvXo115/Xe6sPQ6XUnntw7Q2nSZqLffm9KefPmoSPKvW7r 1m3UqnULWrtmJW3dspGSp0ihey64uROPbh1XBGEKavFXB/ohzw8saunMWbPp5avnll8jkhB4xv7W vxETnjojcs6PAzEngPC2GhFHjJkevzf5i326uvDh4G0Vx9XFD/d+2BuEur579alNk5zu2bOHJY7V A0EQuHj46aef2DUnDi0zt95auIjB+cTcHJAjRw72ieM0huiBEgUZ6NWrF/Mo4fisHf6GCHCVK1dW S84BBMwe5bzDazNv2XIa0K2rusYgfAaOHcfW3VP+TXGhU7RgASaYxk6fQVPmzWfCiAsfY4JDi7F2 W/63S136JkCAqf2K9bwdrzMlXrRtxLK4D1dG6/nhZg4uSvSEilgnCiJRFOnVccR1xtoAU+tsRYC/ D0vq+SXIV+nctqUevf6menVqU5rUKejunRs0adIU9vZeuRmxye3GzJ3AhH3vZ7coQfy41OTPVizV RakSP9Fb7xfsBU7ZMqXMng9X70+IICLb62fKPeLzJ2rZuj117dabateqSenTpoqw10hYQY4fjOyC IeGpMyPFj5PDhwhpjfS1Twjc4UaVMGFCdYno0aNH6pJrIgo5e3LjnBddPnXfpklOM2fOrC7pAy8O H1YGIDLE68/cemvhQ98Q4h0CCF4gvSFvAMPS8F2TJ09mZWwLQaalRQuDCLB2+BuGAq5bt04tOQdc yDTv0jWEiAHwDAGsg9cnvRCum4smrWDiQsLUEDg9YaInNsR2okDRtuPrxf0BbZmj11b8LvFT+12u htbzI5oxIG70hIleHdAKIg6v19sG8PV624Y3yGfz/vVjihk9Gv1YoChVrFyDatepo6xRhzKhY6u+ xdczd3iGavF9/4o++byhdOkyUfmK1anar4bhkJacD5i74aecC+T6iRHDQ7lGfqLyv1Sz6hqRhAQj u2SSUyPIJKcGYcJNrVE/Q6I3zwdmDr7fb/t3TcShTd7e3uTra0jg6YqkSBE+wzy9XxjG+dsyySly +sDDYQoIj2BxriJ6UcyttwY+9A0en/r167NlU0PeOPBAZc2q3/GFINq8eTNbFofnWQKiJzobEDKg XEnDMFgReH9AsUKF2CeHiyZQMG/IYY4QDhBMesCDBLTiA2VY43p11Zrv4W202wJRFIltxHoRsa0I b6+3jStiqddHDHigJ1SMwYWL3ja8TituRMHDhREva+cbabe1J+jAIh+Pz8dXFBToRx4esWjwkBFq CGflGfw50KS5I8hL4+f7hpmHR0zlfAy3/Hy4eJ9CD1wjyNskr5GIg0PEz+0rXqxTdvuya0fvCg8w yZA5ejRmCSHFlWuSLl06dcmQJBTueVclU6ZM6pLrMW/ePN1gBwDDybQhqsW5NebWhwY+9A3iuGLF iqxu/Pjx7FMLD3gAMzfPqEaNGmy/GP5mDdxr5Eys2bKFfcKLc1/jNV24chX7HDZhIvvkoB08PwBD 37ToCRSOsXUQHEvWrFVLBkQxoidI9Or12ptahvFjwtwlwIWdq2OpxwcBD5i9/hAsOrTiQ1vHP42J HKC3jgse7TpexueZg/vYcnhiSPegPAuVDi4SUPr5eNOHt0+C3+p/Rm4XE+auYY3x+5H36JMigKw5 HzB3IzDQ8HcO7TWC60tiALl+bDnk3l44RPzwE4MkpxE50aml4sSSuT5aLN23s5MxY8bgxKBIcnrl yhW27IrkzJlTXXI9zImG6tWrB19zMD63ZvXq1ezT3HqOtp1eVDYO9/TwIW96Q9lCw9ChQ9Uly3G2 YW8QMRA9vNMvChk+dA3eH3hsxKFsaIehcBAJeqIpNECAtG7SWC0ZytyMIbYR2+nVccR1xtoAU+uc HT2Pj9aMIYoTYya242jXc/TqRExtY2o7W3Ls+GmaPG8R7d1/UHfIEhJY6s3j0Jq78Nr7DY2bNpum z1vInqehPh9KO3cB6ULGTJtJFy9e+u58GDsnDx8++q5O8i3J6faVJ9iyMyPn/DgIsYNnFtHjY4XX R/x0VVKlShUsfhDu+uzZs2zZ1fD09GS/JTxImDQO+4yfKLbNxt1iqBiPIqhFb54NgKcFgsTc+tAi BjewZMibpeB4+fA3S8BwwJgxY6ol54CLGMz10QoZeHswn4fP/eHeHy6YEACBD5nT8/6EBg/137A1 cO+NFtGroydi+Hq9bSURixcvX1GCDGnp0MlT9BVhnLWmPB8/BwUG2+3bd0OUuaET7A68e/eekqZP R3HTpKQH9x+YPR+mzF14+Owl5SnxE525fPn786E5JxTJgzLlLE6FilehS9cehjgfEEkRnbevP6pL IROeOiMOFT8yyakVBKsfy3EHAQTBEDmy4TLF79BG6XIVcOzhJX4Klc3CkpyWrpZXrQk76NwfPnxY LX0PH1Ymmoi59fAs6bUxJpwA1vF2GK6mBYIN65AY1RjI9YA2WhGG/fF9m6NRo0aUN6/tznVYQY4e iBguePgwth/KlGO5fuDtWbZufbDHB+VKDRux9WDj9h0hhswhb1BYmTp/AfsUgyiYggsXPXHD67Ti RhQ8XBjxshjwQWwncW+yZ8tCt69dpQSJ4n33Rt8gaBDJSxE3il27foNKlq9DTf/qxoLr8Hpu7kDa tKnpw6sXdPbsaYoaNYrJ82HOMCTMHcibIwsdO3iQPD1jfHc+tOfkyNFjwfOO7993z2skLAQKI7ls Nd/YXjhE/OQskJ69kU6WOn6EFkDoEFsqTNAFs0b68P1aun9nBYLh40fD2wR0RO/du8eWXQ0MMQgv 8QNsneQ0fvz4tG1b2JJduivPnz8P17+tOZCzh3f+EcmNL8OQ6wefyPcDQcDrd6xYFrwMj5C4D5S5 YBBFg7GyWAfEMk9aLLbDd4ho67X7A3rr+PFq1/EyPrkQlEQMsmXNRAPbtKbWDRsondOQw5RgX79g SBPvvBo6a3fve9HPFRvS7HlLhXXo7Lv+0KaoUaJQhz8b09B2bSlNquTsNxs/H+bNHSj2U0Hq3exP qvlLeeU3hTwf2nMSx/NbfzVdyljB9dyUxupaibPjGPHzYzqW5DR3kW+T2SMaXPjYU5zYe//hAQQP Inq58u/AseM3WOJFcGYKFSpE1apVU0sS0K1bN2rbtq1acl9EYWGJiaDMPT5c/BhrC7T1xtrq1YmY 2sbUdhL3IrpHVKVj+n2nFqbcnemz0mmFfVHFDYKz9OzVi0aMm0l1/+hER4+fDm7jDuB3e0TTPyfi +bDE3ML7o3QtYsHro3M+YOI5GTt5kWEbhXbdhtGM+Wvo9t17Ic5JREYmOZU4HHcQPhwMQYoRI4Za cj1w7JUqVVJL9sfPJ8DmSU4B8hR1796d2rUzzAeJ6KRJk4YJn8KFC6s1EmPwOT8BqviRSMIDNlld ETXGDM/Iz0EBqhmuTdQNGTKEzpw5Q0mSpaLfm/egISOn07t3b5XOsOtfv3rngVvI82GZWcLr5+ET 4CI06J0H0fg5uX7jFu3Ze0Ddiqhy5Sq0eNlaKl+tGQ0dM5c+vH/H2rnLcMDQwJOcYnSXTHIqMQr+ UcEsAc0sbMrg+7V0/84MJtpHj/7tjULKlCltavYmatSoVK6cYT5FeHD5xAObJznl/Pzzz9SvXz+a OXMmm+hvLAiCO5MnTx7auXMnTZgwgZIlS6bWSkwRTfk3AKT4kYQHWfJWojnzl+t2ZkWDOOJv7FHm 4LmJeXxbtmyhuXPn0s69x6hirTa0esN2tcU37j96Sau3X1ZLzkuGnKVpweJV350D0cTzYalhO5F7 D1/Qqv8usuU9G9ZQ3XxZ6Y9i+cjfz4/VOQuZ8pSn2fOWfXcOtMbPSaRIhr5UkSJF6PTp05Qv3w90 4sRJWrx4Mf1vzyH69bcu9L+9J1hbLfcfu8Y1YguQ4BSju2SSUx3u33xGB7ZclElOVbMMtPtq9bwf y/fvvCDBZlBQyBusPXjy5InNbOLEicHhnD9//sx+Q3hhjySnIhCMbdq0oaNHj7Jko48fP2Y2atQo Fo3PmuX9+/dbtPzgwUP6s0FbWr96Mz1UlgcPHsyivWFisnb5v//+o5cvX1q8vH79erPLy5cvpxcv XtDo0aPZww55gHh+IYl5onkYPD/h8e9YIgGr122lOr/9RWfPXQzuqGsNz8dvXgxDp/UL5ngI1rRp U5ZioW7d+tR/6DRq130MXb/1gAICAmne8n3UvNsMevLan4bOXUzps2Zn+3BW5i5YTm069qEXyn3N /Pmw3ADOx5wlu+nPzlPoyq0n5BkrFq2dM135Nx9I9dt0pOhOFhETrFq7xeJrhNR8TzNmzKCDh45S y5atWB7C2rVr0eXLl6lgwULUoftQunnrrnLdGNqya2TFfmrRfbbLXCMRhUjKHzbce8eIAY4hOQh2 UK6O80RJCg/QmYP16dOHGeChci8rN4wYilqO4RGFoinnJlpUxaJEokhqtDMO/mRBn79QYJBigZ/J PzCIPvl/pk9KR9f3UyCV+DEj3b9/P7itl5cXS/SWIkUKSp48OQsZ/ezZM9aR+/fff6lv377MnJnm zZvTjh071JJ9gGixFTVr1qSTJ0+yZUQyC888MDtXfgsHXqNp8XB5A4PrjM9psscyQmiePnCDokSN TAXLZGZ1LoPPR4NFYP5dvYY6/t2PGterS9NHjVRrIxixYhssnFD++dCLz4Z/P3h3dvutj2HZTbl/ 8zq1rfwzbVj2D8X0jEPjJi+iu/cf0rPnryhvnuw0ckhPypghrdragGeiDPT0+n62fPvuY6rTtA97 OZMrVy5Wp+XgwYM0YMAAOn78uPIsTUYfP/pQ0669qdqfhrDxzgY/J1tWT6Uo0Txp8Igp5P3mHQt5 3bVTC/q9fnW1pQHxfJjj3fuPNHvRRjp/+RbFjROLzl+6Sf7+Aey+DYsSNSqVrVmXuo2ZpG7hePj5 2Lh8IsWMFY/GTpxn8TXy5NlLqlyvK504cYLy5M1PK5cvoz1799KI4cOYCDp16hQbAr1t1QRKnTIp bfzvME2fv5Z8fT857BpJGsuD4qovnuJE/kqeJtwdGF3j4eGhlkIPH24fK45zT1VwiOdHJjk1dOy4 mUNsa0l7jjVtnZ2yZcuyXDmuwKtXr9h4cYAcRbVq1WLL7gwXKcAey8hZVL52ASpeSb9TInFu+LA3 ZFKXSOxNpVqtqHDBH6h5k3rsPnL/gRfV/b0d/da4Iy1dsZ7evn3D5u/gGfn5c4DBvuh7fs7cIGZY xjDfffv2sReHb968pcTJklPClM4T6dEUVWq1oCoVS1OFssUoMCiIlixfT4VL1qRJ0+YzD/d358OE zV+6mSrU7kw7956kK9fu0MkzlylG9MgUM2Y0to8SlX+l1WeuOZXw0VKxRnOrrhHu+YH3+sL58/RH 48bUpFkrmjVnLj1+eJudQ3Dt5j1q0XkMDRo1i0pVqU7zD5xyWnFsa/CSEsPt4eAQc/44I3LOj4Mx J1C+UiSlDdqFNHPw/Zrbv6vwyy+/MI+VK4CQ0HHixGHLOP849vAkbgKDSLRlklOJJCzwgAeBga7x b1ji2uzYMIeOnzxHW/7bQ5PG/E0Vy5egKFEik7ciWFat3Ub5fqpOPDHlZ+WahH0RAh5w4eP16iv1 nR+NOk7zoPnbkRfHUI/cYeeVDnD2LJlpWNvmzKPg7GxZPZO2bt9LDx960ZB+HShViqSsI79n31Eq VLL2d+dDz7b/7yhVqtud/l2xnfz9/SlLxmS0Ym5H2rmmJ71560t+fgFUoOTP1G3sJPKMbXgGOis7 Nsy16hrh4ufDhw/oldG2/3ZS7jx5levhK3145x2chqPHgKnkES8pTd6wnVoMGElx4ydg9RGBl0/e Bg+1f/LgNft0VhwqfiJ6klNLhAn+YemZOfgN3F3ET9KkSVm4aFdgyZIl9PbtW7aMRJs49vCkaMXs lK94JipaQXpJJM4BPKBABjyQ2Js1G/dRhnQpadakAVTll5LUtc9Iunb9Ni2ZM4o6t/2D0qZOztoZ 3uorHdsgf9UMwhxzNLk9efmVPvoZPNALd0RjYoivQ24vzAd0BdZs2ktZM6ehZfNGU+pUSWnE2FlU qngBWjhzOOXOkYm1+f58fLMz56/Sb38No5GTltKLV28oR9bEtGZ+c5o8vAatXLefJs0/Rz169KBC hQrTmUP7qcGP2Wn6IMOwfmdk9cY9yjWSwqprJHZMw4vECxcu0LNnTyl92pR08+p5iqoIpqfPvZkY BH0nTqcB85ZR1h/ys3JEQiY5NQPC4IGInOQUooSbKb5AxOiY8n+T8P26i/gB9evXd/qhb8eOHWMT 9YEjh7ylzZzU6cfcWgPeKMGVfmTHFbVG4kpEi6YOe5MBDyR2AhPJOw0dTcvXbKVhY+cRJp3Xr1mO tq6aQtmypKM//upD/y7fSIXy56QTe5YoHVrMT/lCQUrHFsaGNingmck9PBlThLxebz2OFLzOFV4u 4px0GDSCFi/bQOOmGpK2dm7TkIYP6ED7D52klh0GUqKE8ejwzoXfnQ/Yw8dPqV3vqdS5/wy6c9+L 8mSLT5vnV6Kl//xEBw6eoL/HHqafSv9OOXLmpa1btzKvSJMmTSh37ty0dekiqpo1FR3YulE9GscT fI2stv4aiRTpsyKKkrKk1nihibnUBw/sY3N+vJ6+JF9fX4oSJQqVql5H/TaJM+MY8SOTnDJw4xRv nvPnTFeXDIg3WT0zBd+39jtcGUTXwhs3ZwYBJPgbIIAcRZKwc/uKF5sr+Pr5e/J+bohmJ3EdgvP8 BEjPj8R+VG70J/WbNk/p3G6mNl3H0NWbDyhxorjUq3Nj2rd1NjWqX4lOnLlIRco1Vp4lyrWoPBu5 d+OLKn64ZwcW0yOIetQ1BIqIHfMrpU8WEGI9zNmp2qQFdR83heYtXEld/p5Mj568pKKFctHk0d1p 5oS+9OLlaypRsZnyW76dDz/fj9Rv5GL6vc0YOnvxNuXNFpOWj8tE/45ISt4vvWjzgUA6dT02nT13 laZOnUqbN2+mOnXqMO8Pnn/nzp0zzNlU9je6cxt69eypejSOJyzXSLrUienSpYtsCD6CSEEEIbgU vDwY9pY6o4sF47ExYpJTGeraCBF9LoJWmCB6zOULp6lerSrK8lFW91nRN6ZM3dQo7iR8QOrUqZ16 6BveBCGEMhc/mTNnZscc3iCIiD2SnDoLomtd4hpEi2aIIhQoh71J7EyJytVo3MqN9DbgK9X9oytN nbuefHw+Kp3XACpdLC+NGtiWzh9S3+p/+aLcL/2ZxfQwjEJBgtMHDx4Ei5ty+XxpTb9XNK39G0oS F+GPvwkfcy8hnYXytevTqCVr6K7XK6patz2tWr+P/f7MGVLQ392afHc+arcYTweOXaZE8T2oce3s VKtqQZqx/DENWxSbpq2NTpPnn6IqVapQr1692GiM+PHjsyA/iMq6b99+ypQpExupETVaNEqcPAUz Z0L/GvExe40kSxyHRcp99+4d8/Jg6COEUDQPD7p77z6lzZJV/YaIiZjkNEtu5w4EIgMeOBAuTry9 vSl79uy0ft1a+rNpY2rbqjkN7P83e7Og9fZozRhY507Ch4Oba4wYzjmca9asWcHHhk9k/3cE5w7d ZUlOD267oNZIJI4lONqbOqlcIrEnOQsUptHLN1C7QSNo2eptVLZGRxo3dRXduOWldGaD6IvSqYWx +RyBn2jjznPUosdciqt04s9euMjyeE2fPj1Y5MADlDjO914fmKuQr1hJmrJlN9Vv3Z6Gj5tFVX/r TUvX7CVfX8O5EM8HXlagcx9EsWnviQ/k9SEXlaveh46efsby1zVr1oyNcti7dy9NmTKFiQCkokic JAmVKfMz3blzh1atWkUB/v4m+ymORHuNlKvRgcZPX2vyGtm66zxdunSZ0qZNy0KiX7t2jYmfL0ob eH7SZIrY4gfIJKcmQJJTjN33uufc0SDsCRc+MERcwZsEvHlA5x75YT5+eEelihehzZs2KjcPjEHW N1Ng38564wktdevWZTdlZwNvChcuXEgfPxrCO8Llj2N1BDzJKTw/zj7p0FI83Wj+UkTEQ8018UH5 9zFj4SK6q/x7kUjsza9NWtD8fSeocededPziXWrQvA81bD2KRk9dS5v/d5LmzV9MHQevoanzt1GN Js1oydELtPTYBarzV3vmAapSrRodOnSIPaP1zJXED6dxt740f+8xKlalJs2Yv5pKVmlFnfvPpqXr 9tOcuf+y8/HRx5flfEHiaAidmTNnskTPCPCA5y+SW2MZQggeICSirlipEjX87TcqV64c/fXXX5Qk aVKKmyCh8jx6Ti+f2i6Hnq3h18jvnXrSsfO3TF4jZWvUZNv82bIVDRs2jHr37s3mOQUGBNKD+/co beYsbL3E+XGI+Ll29gEbu3/9rGFieERFFEAweHpev35NsWPHpnnz5tHo0aNo4oSx1L7tX/Tw8SMK UoSMnunB98mX3YnflBuss/HPP/8ER7TCQwPjnyW2I12WZCx0d6JkcRWLo9ZKXAW8HY0aNSpduXGT +owYSfnKVaDhEyfJAAgSuxMvYSKq2aINTdu2l0YuXk0/lP6Fbj19T6MnLVY68CMpVZY8NGvHAfqj xwDyiG6Ys9CkW2+avmU3RY0Tnw3f6tuvH4vg6Q7iB6RMl4Ga9xlIy45foo7Dx1H0JGno35XbaejQ Uex8pEyfkQ3fxnyWbt260enTp+nHAgWYqMFLWggeBDZYu3Ytq0feozq1a7P5P4OHDqXVSv3LFy/Y HJih85dRkhQp1W92TnCN1G7Z1uw10nHUZBqxaCVF8YzFtsPwvo0bN9KShfNZOW1m6fnBC1dXeOka SekYh3vPeO3cA+oSUbk6eSNUxLdRo0Yx6969O5scCNq3b0/r16+nnDlzsptIoUKF2NsViCB0qJFR es6cudSr7wBq8mcLto2WT/5B9Em54Hw/BVKJHzPS9evXgwUQkm6i85EiRQpKnjw5W8a4VXwXXNd9 +/Zl5ircunWLBT+AWLQlT56E7u3UxYsXWVQ3Pz8/Vkam5P/973+UJYtj3gLtXHlWXSKq0bS4W82v w7UrBpRwCXw+GiyCMm3BQho7fQa9ffeOldOnT886VSBNqlTUu0M7alKvHiu7NbFiGyycwJP9xWc1 UbCyfPutYeK+5Bte9+5QqgyGUM/G+N+aFbRo/EiKrJzEHspzu55wrd68eZMJgZnb97NIYq4OPx/X z56mrvWqsREMjRs3Zl4ezNfDqJQxY8fSbeUZnCZtWmqirEuWLBkdPnyYFi9eTDE9PcnP15ft47d2 ndlcI1fH2DVy9tB+2jBnGp0+epj111r+PZhqOlky06SxPCiu6nWPE/kreZpwd6Dfghe3YQGJTQ9s vcDET+Xfijh1xFk558eBQJgcOXKEdu/eTQcPHqQKFSpQ9erV2dAp3GjevHlD79+/p6FDh9K2bVtp 985t1LhhXZZd+PPnLyFMCxc+7ghERaVKldSS4+nfv3+Ic12qVCmHCR8QU7nhAZnkVOJIVm/aTIUr V6W/R45iwqds2bLsJQ86Shg2g3kVj7y8qEPfflS50R+074gh0ItEEl6YEz7gl3oNad6eo1Ss8q/s JWGzFi3p0qVL7BkN7487wc9H9h8L0uA5iyltlmxM1OT54QdatGgRC+JTtkwZihcvHvXs0YMNe9u0 ZQtrg3lCURVr2XcQzdt9xC2EDzB2jfxY8mcatmQt+61bb3o5nfBxBGKS0we3nrNPZ0WKHwfBxQnE TYECBdjcHCTETJcuHe3Zsyd4PbwJL168YF6hXbv+R1WrVKRGDWrQhPGjKUgRPdy08O3dbc4Pp2vX rmwYjaOZNm0am9zJvVB4AwQx5EgKlc3KkpwWLJ1NrZFIwg+ImKqNm1LL7j3o+q1b9IPScZo7dy4t XbqUCZ7IkSNT6dKlmRDCcFFERDxy4iTVaPonte7VW84HkjgdnrHjULvBo2jM8vX06v1H5umfMHmy yw57s4Qi5X6hWdv3U9tBI4giRaZx48ZT7Tp1mPcH0d0OHDhAPXr2ZNHdQK0WrenfQ6epTkvHBPpx FJYI6IiCTHJqBp7kNFWGRBE2ySmAOClRooRy89jH4uIjSRbECpJoieIFhoAIT58+pdatW7OQkk8e 36MaVcrQvr27mfj5LIgc+CD49u4KPCsNGjRQS44Bw93Gjh3LPHQALuOqVas61OsD4PlBklN4ftwF vFHavf4Mndp3Q62ROBuYz9OsazcmYg4dO8aG2WJoLYaA/vrrr0z0aK1Ro0YsMTBeZoAV6zfI+UAS p+WHIsVowtqtzLuxaMECat+xo7rGfanepAUtPnyGavzZkp4+eUKnTp9mw/3g8fH18aGSVX6lhftP ULOe/ZRnj/s8cyTujWPEj0xyGixOYsaMyUJFYlIhJg8iugreKonihS9jvsPLly8pVqxYtGTxYurT uxeNGtqPBvfvycJli/BtIJz4ftyNLl26qEvhDzxynTp1CuF9wt8H87MktgdJTjGe+OlDb5nk1Ml4 +fo19R4+gopWrUbrtmxl3k/MaTx16hSLFIV5A6YMLw369OnDcp1hcjnAHCGIoMVr1rCyROJMwLsx b/dRyvZjYbXGvYHnC4Jvxra9VLR8JdanyFO4GE1av526jJpAydNE7IT1EgMyyakFyLkI3wRKzZo1 2ZwfvAVFWE2Mp+XChYsXGN8G0VYeP37M5r1cvnyJEsaPTbWqlqGN61axNoBvw7dzR5BbYMKECQ7J +wMPHDxxfLgbOnB4y41jcjQ8yakrRFwJDTLJqfMwfuYsyvNzWZq56F9W/vPPP5lnGmIGE2j1vD3G DJGTkFsFL4GKFi0q5wNJzFI5U3JmYUW7H2P7FeuTpkpNvSbOYPOB2lb+Wbd9eGHseM1h7XYZsuek wzu2suWBsxdRtrz52bKzwn+faHqYWmcJodmeb6Nnrkqq9InZyC5XSHLqkGhvwCWjNtkAHu0NXgsM 9TB2+hFWc926dSx/TLZs2dgY+ZQpQ4aLxLbwPCRMmJC9Ze3Xrz/FipuQDu7bRZcuXQxugyFzmJzp LtHetODY8TvCiqXR3pDVevv27SwsOcDfAG+sx48fz8qO5tTeWyzXDyKtIOKKO3Bs1xXyuv+KLecr kZGSpY7Pll0CN4z2tmTNWhqnCJ/7Dx+yMoZ74n6WL18+VrYFmCOEOUHwhoOGtWtR7/btKGM6F33L LKO92QV0FvtMnkWjO7dRa4yz/c4zdSkkvMMprterA9a0DU+sPQa0F8+bNdsBS9rztsaw5fky9l3W HCfaaveTIm16WrDvuFoy/5u08O/X2057bOJx2ILwjvbmSjjE84NODMbuP3/8Vq2JmIjCB8vcbty4 wToRCOmMIAiYW4IIYkiiifWiRwiiBkIme/bstH//PipTqqgibgyiUtynOwMxmSdPHrVkX/BGe9u2 bcHCBzeM/PnzO43wATLJqcRe7Ny3n8o3+I3a9/2bCR+E5V+5ciUtWbKEfvzxR12PTmgNeUSQX4Sn BJDzgSR6oKNYulpN9ikaR+PzR5MAAPInSURBVK8OoKPJjaOt024D9PYV3ojHKR4vMLWOw+v4eQN6 7YC4H7GNsXoRfq5E44jLtsDY94QWc/vQfg8va+s52nosmzp3EvviEPFz8fgdNnb/8omIF9WHe1gQ 4pqLGHFoGwyd+REjRrC5QOgAIJPwqlWraMeOHTRo0CC2PW/Lt0eWYeTOaNWqFZtHJO43IoCksMiL ZE/atWvHPD48wAGG2yVOnJh1/iT2BUlO4cmSSU4dw7lLl6lR+45U769WdPLMWZarBwkNEcwAObf0 5vLYwvAmsl+/fmwoHU9uLOcDSWwB74xqO6Ri2dkxdvzaehHe2dZuB0x1xLX71JYtQe+7HYlWfBzY ulFdMo7eeQDYVtyftl1EwVVeuDpE/OCNNMDcBFhEYsuWLewTHgPARYxoyIOBsfMYnoY5JYgChyFv Q4YMoaNHjzIhhHaiuOHbIqEpOgpifUQgTZo0TITYQwB5eXlRrly5aNeuXSzgBECnDMMIkd0ZYlNi XxC5DkP4ilfKFaEjRIY3j58+pS4DB1HpWrVpy86d5OnpyYJ6nD9/niU/1BMs9jDMB5o1axb791as WDE5H0jC4J3N5mV+UmvsB/+u8Po+U1jasRbb8WMHetvqtbMlpr7bFvDj1h6/sXognh8AT5glYD9c 7PRv1pDtQxw+qPddgNfZ6xw4GgQl+m/FCVo790BwP99ZcVjAg4gKhkgBJEnj4kW0u3fvslw/GPaB OVEQPwhwAM8OPv/44w/2JhSdcL4Noo5h2FuNGjXo7FlDdn/URzTvD4bdYEgaEq/ZCky+/vnnn5kA xfkHmOOTN29eFqTCGQIcaJFJTiVhJSAwkEZOnsKCGSxYvoLVtWnThg3BxTA0PYESHlamTBnmfYXX CS88ZH6giI22E2ms02kL8F3O0mnlv1P7e7X13IB4/HptYMDY7xTbAG3Z0fDj1h6/sXqO+Bss8fzo wfeB/WMZc6mAsfODeogmDspiW2PbOTsyyanEKEjohw4zghBgPDsXMFyswJuAIAeYyyN6fj5+/MgS oiK5GBIFItsytkF0OCQdQ66MatWqsYhx6KRHJNEjghw7u3fvZnOlwgISl3bo0IEGDx7MzicPzgEv T7169WjTpk0spK8zgoAA2fKlkUlOJaFi7rJllKdMORo9dRpL4li3bl0WhnrcuHGULFmy7+bmOMLg Gb9w4QILPgLkfCCJMXjHUtu5NFXP0Zb1wHpznV1bo9eZN1UnYqqdWKfF2DZ68PMmGsfUOkdSoFQZ i4Jm8OPl86XOHNzHysDUb+Hr+LUC+DkUzZWRSU7NkCVPavYZUZOcovMMMEmYe2e4WIkWLRqLyIZh JRA/6HQjpww64BA/mG+SIUMGNvQN26C+QIECFKQ88NHhx1h8eCQAF1QRDXTQ8Ha4XLlywcMLLQVD 3NChKlu2LPMiifmT4PHp3Lkzi0DlzMRN4EnZ8qZ2qySncKfLJKf2ZdOOnVSyZm3qPmgIPX32jAVZ wTBdvGjJnTu3rifGkYahpwMHDmTeqIYNDW9R5XwgiRa9jqVYZ0m9s8I71M52rNrzKB6fqXWhBedB axxz67RixBz8mMV98TpuYgAOjrgscTwOET95f8pE5ev8GGGTnCIoAUDnGiGqIVJEw5vW5cuXM0ED AcQ9QBA68BgBPPiRZRnj3+HpwHA37vF5/vx5sJiCRUTgoYG4nDFjBgtKYAloi+hV8OrA8yZ6exBq HN41DDGUhD/Xzj6QSU7txLHTZ6hOy1bUuENHunD5MhtCu2DBAvYCAS8B9ISHMxnmAyHgydatW6l4 8eJyPlAERezUhgf4vtAOk7I1Ykdc7JBr4e3E9sBYvYh2nam24Q0XGqJxzK2zdJ6PFnF/oTkX8Bjx 7bg5y/UUWmSSUwsQT1JEA0PfmjdvzpYR/Q2hrSFSIFhgED+YvI+hVxh2oh0CBw8Q6uCVQMcc+XqQ Y2POnDn08OFDlnND3F9EFUCgcuXK7M0wkpLCc2OKyZMns0/MrwKI5pY0aVLm6VmxYoVTzu/RA0FE Xj97r5bcD5nk1HZUb/InVfytIe3av5/lC8O9BC9SEFlNT2g4s0GoISgJXmJo5wP5+vmpv1jijjx9 eD/EG3x7w7+PD5OyJGS0PRA74IB/Ny9rEduLbYzVi2jXie1hvAPvjmh/m7nfamq9OLROew5DK8Sc BSQ5TZ81OTNnT3Iq5/w4CAQtKFGiBEvg17RpUzamHkCoJEiQgHr27EmTJk1iZS5kIIS4NwheCXgp sA4dfERBQjAEfMaNGzfCix4tCBF+4MAB6t69O+vk6SXzEkUPgk5gGww/rFnTtW5I5w7dpSM7r7Bh YhKJMRq0akP7jxo8IxjOee3aNfapJyxcyZo1a0ZXrlxhObkA5gNNnjuPLUvcF1t2HMXOKzqlejhL R1XvWMW6sMI75hEBc39zWxCeIj28gbcHc41hzu75iaR0kMO9h4yIEDcvPaJkaeO7VqZ2G4NTD+ED wQIwoRhCBmBdy5YtKUmSJEzUILobhrPBEBEO83ogmPike/5nFP+cWIZBLEEMIZgC5hOhjMSoHTt2 ZEPm4H3i+YciCvv27aPZs2ez84hzBMEDQVmpUiWWz6dgwYJqS9dj50pDxD9Qo2lxt4j4duH4Hbp1 6TFbRkAHl7pv+Hw0mJMxaspUZhg2hmsfYgH3HHcA90VYh/btacbMmdS3U0dmDiVWbIOFE3gUvPgc SS0Q3X5riFbprljS2TfWqQ1Np9fYNuHRgdb+Vr3v0h6HdhtzmDp+U/sydj449jwvIDTfJ25j6vj5 OlO/X8Sa32rqGEJL0lgeFNcjGluOE/kreZpwd2B+tN5LYXfFIeJn+8oTLAY4gh2Uq5NXrY24wBsx d+5ctowOCCK2AfxpsA7D24oWLcpCOEP4oOOOUMvDhw8Pbsfhy/jkyxA7WBbFD4bVtW3blnUQ4N2A pyMiAvGHRLJ4W4zobjhHro47ih8e8ABJTvOVyOBagVKcXPxgCG7JkiXZPMPXr19T7969Xc7byUEk uCiK4WXPtevXWYLo1atXS/GjLLu7+JFIJCFxhPhBlDdX6HM4ZNhbRE5yqgfmlHDPC8bcI58GwrhC sMAbVL16ddZJHzVqFJvEj3w+eKhzgcOND3XDp7isx5QpU9hn//79I6zwAeXLl6cnT57QiBEj3EL4 uCuIXFf3r9IyyamdyJkzJ7u/4CXA+PHjqVatWizAh96wMmc0iB7M6cPLnOcvXtD/du1iL4okEolE Ej7IJKcSq4H4mTBhAotMduTIETbUbeTIkSy09a+//sreymKYGyYjt2jRQlfwaIUPNy2Y/I/x/bly 5WKeJYl7wZOcxooTwy28PpLwAx6ghQsXsqhpGALX6q+/6Pbt27qCw1kMggfCB9EukfcM830kEolE Er7IJKeSUIHOBjw+7du3Z2Xk8uHChw9d4wLH1CfAp2gcDKnDMJA4ceLQmDFj1FqJO4E5MRlzpqCi FXKpNRKJddSuXZv+++8/SpI0KRtyCw/x27dv1bXOARvipgifz0FBLGLm5cuX1TUSiUQiCW9kklMz IAwewKRlOYQlJBAlGH6CN5iYfP/x40c2DAUJBxEhDsPfEPVNK3hEE9fBwIkTJ1giQARXQBCFDRs2 sH1K3A8kOc1dKL1bJjm9fOq+WiOxN/CqYAjunj176I23N0t0OnXq1O88L+FtXPQABG65cvVqcKRG ScQCk8QtnXxuCXx/omnRqzfW1p4Y+05rjsWatlr4tqJp0as31tbRhPdxOet5iCg4JOABePnsDUX1 iCTFjxkgUqZPn04nT55UawxJN8uUKcMsbdq0bK5KtGiGSW38z4lPGBL/YRgdxBRAjiEEO/jhhx9Y WeKeuFvkltMHbtD9m4YIOIXKZKGEyeKwZZfABQIeYCgsHz7G587gkwsNLMO7MnPmTPaJoAjIBRTe 4HjAR0XseD15wkL/c0PuM27wlONz2bJlMuABK7hvwAN0IMWcO6YQo2gZ63iai7TFt9O2M1ZvL/SO H99trB4Y+81ajP02LeZ+q7FzYqw+LGiP0dQ1Yenv41jbnmPs99nj9+sR3gEP8IzGsxrkLJCecv7o vPPJHSZ+8HDiGfQl5sHk3U2bNtH69evZ0Dgt8OZABMGePn3KOiwYBoIOAIBg6tGjB5vjwzsQEveE BRIJ+EpJkidQa1yfY7uukNf9V2xZhrq2DdaKHyzD8DIFHiDUQwSVK1dO3aP94F4fPDe8vLyCc55J 8WOciCJ+jGFNB9PSttp2pjrB9uzY4nvFzr14PHr1Woz9DkuO2dK2xr5DD0u+1xzi92GZn4cUadPT gn2GPIp6xy62BdrjteTYbNHWmn1YSniLHwx1u3DsDgt2UOyXXE4951j2gl2EjBkzUteuXZkH59Sp U6zTgUnJyGSODgnyAF28eJF27tzJPs+dO8ce/jly5GBziK5evcoSp0rh4/5cPvGADmy5KJOcSuxC 6dKl2UsYeH66d+tGjRs3pkuXLqlrbQsf5obhuwjD/eLFC3WNRGIb9DqdqOP1HLEdX49lcTteFuvs AfaPJKv8ew5s3Rh8fGK9+Bv4MevVcfTaiPB68ffptRfb8fVYFrfjZbHOEeD7tedMPH49xDZ6GFtv ar/i97sqEDtIcFq6Wl6nD7bkkJ4wIkKcP3KHvJ/LcdqhIVu2bGz+z/bt21lkI0xERljaFStWsCAG 8PAgWMK9e/fYXB/MIUKOIEnE4Pljw8R0zJNx9kmHliKj1jkf9erVoyNHj7IhtJifiPsOxAn30oTV IisGfH196dWrV8ybI5GI8E5m8zI/qTXWIXY0+b54namOL9B2VlEWtw8v8L3wWsB7AcTjEX+DsbKx ei3i7+K/U/wuPbTrxbK4vS3R26f4XcZ+m7hePF5eL6L9PZYgtuX71RpHXJbYB4eIH2Rrf3j7BZ07 LPMw2AqEra5atSpLXDpw4ECqXLmyFDwStyFFOsO1jCSniVxpvk8EAJ5leJoxDA6eZuQqC8toakge iB94rt+9e0d+fn6GFRKJBm1HVtuJNAfv6Gr3oy0DvXb8u3g9/wyvzqv4e415L4zB21jSFvDfz7+D oy0DvXb8O3g9/7Tku63B1PFo14m/XXs8YnuxnTm0++Pw/ZkzV8dVXrg6RPzgjTSQSU4ltiJu3Ljf mR6m1lmD+D222J/ENKnSJ5ZJTp2YePHiscTLhw8fpps3b7KkqYsWLfrOm2OJfVGEE6Jc+n1y7iR5 EteAd1yNdV7FdWIHVG8bsZ0Ib6ttby/E79J2ms39Bg5vJ7Y3h7Hv1fsesZ0Ib6ttby+ePrwf4jvF 7+W/QXuMIsbaGNvOWD3QHoeeAWPbOzuY64Ph9jLJqURiB7TCg4uP9+/fhzBzaPeRN29edc03tG24 AWu+KzyRSU4ljiJLliw0Z84cmj17Nq1bt46F09+2bZu61jTwFsHbIwPhSGwJ74xqO5RiZ5Oj7YQC vqytg/F98iFnBUqVYZ/2Rvw9/Fi0BvR+N0evvTH02uhty5e1dbDwOlfid4PmvQewT/69WvjxiduJ dWI90K4T15taJ8L/LlpzdZ7cfxUsemSSU4nExoiiwxbCw5J92PL77I1McipxNAjGguiUHTt2pCFD hlDdunVYoBZjIKABhA/PSyaRWIuxjqYxjHU89eqAWK+3nmNqna3Rfhcva+tF9Nbr1YmI68U2enVA rNdbzzG1LrRYuz/tMfCysf2I67XtTK2LCMgkp2aQSU5DDr8Sl63F2Lam9mlqnbui/c1r165VlyyD by/uQ6wT6x2NOyY55e50meTUtahduzYLxlKmTFlFANVlcxIfPHigrjWIHoSplqJHEhYwtMnYm31T GHs7z+v1OrB8nd524Y14nLzMP7XHx+tE45haxzFX78znCsdlLvy3JGLhEPGDUHjFK+ai3EWcNwGS PRA7ysiNofUiiOu1iOv01mvh++ZtjW1n6f6cCX7M2mM3Vg+0Xht0xCxl6NChwduL+xDrxHqJ7bl2 9gGbK3j36lN6/8ZXrZW4Cm3atGHh9pMmTcqCInxVPT3I14Phbg5KNydxIzDh3xp4h1yvM8zrxE67 2InHehgvi98ttrM34nFqj4mv4/D1onFMrQPG9gl4nfibsSxuA+NlR5wrfIc2Gp4Ir9P7ffaA/26t uTqesaOrS84fodVhw94SJY8b4bw+ep1k3kk314Hm6821E7GmrSshngfx9xmr54iCyNaeH2cCQUTe ebtXQkPRhe7nI0MeuwJc1HBDEr0BAwzj74MU0ROeyIhx7ou2cw20y9rOJV/mnV1xHUe7jn+PXj3/ PHNwH1u2N/hubhxjZbEuNPDttb9bRO+ccAPafeDTludK3L/2+BaMGcY+jYlj7bEB1OnV2wrsU89c HQQmwsiuJCniU5bcqdRa5ySS8lByyCs35GyIqBNb0VmG52fPnj20YMEClmGdfwK9jrsexjrd2F5c J+7bGJZ+pzPCf6u538Db8XPP4ecrQ4YMdOHCBbXWAOrh+UH4cKD9Dku/OzxBklOve6/Zjchd5v0c 23WFvO6/YsuY04Qhsy6Dz0eDORmjpkxlhntD69atWajqqFGjMuPLSDAqLsPEZRgitKENPnkZZgz8 m0FuMj3wOMIQOHiE8MmX+dA4LHOPEepEQz03PF/wuWzZMlq9ejX9XKwYbV68SP0WBxErtsHCCTzZ X3xW/w7K8u237vVCRCKRmCZpLA+K6xGNLceJ/JU8Tbg78HLKw8MQLCki4BDPD4av3LjwOMK9wcVD n3eWeecbw6/QcTYlfPh2WhPbardDmRv/DlPmKuidB465dRCBnND+ZmP7dyYgfNinIhZkklOJI+De Hj1zBNfPn1eXJBKJRBLRcYj4OX3gBt04/4iO7rim1kQMtEKDL4sdc70Otd52YlkP7AdDu/DZrVs3 9mnKXAX+20XjmFtnzTwfYxjbv8S+8CSnGFMsk5y6PnqiCGYvEn7+TMfPnFVLEolEIonIOMzzAyJi klOt0EBZOyxNT5CgrBckwVL0Oux6dREdvXMvwtebayexLTzJaelff5BJTt0APeHDzR5U8venwwcP qiWJRCKR2BoelXX7yhMyyanEOOg8Q3iIQ97MCZHQdrr5duK2enURBf6brRV+/G9kyd/KUbhzklM5 /M350RM0ojmCIoodOnDAUJBIJBKJzUGSUzg3IHxkklNJMOhw8+FtmFyPzrNYx4epAbFjzes2bNgQ XF+rVi32aQy046JqwoQJ7BMT9wH/Pv7pquC88HNjDXy+lXiOsXzv3j21ZIDvu0uXLuwT8O8M7XeH BzzJacFS2dQaiSR80BM7WjPXztZguu9jxW49fMTKEolEIrE9MsmpGXiS04RJ40SoISzoYGvnnfA6 UayInXIRbYebLxtrz+utDevsKuD3iWYJptpr1+ktGzNngic5TZLShSKimQFvki4cvyOTnLoJeqJH NFsSqNiWOHHoyYcPhgqJRCKRRGgcIn6Q5LRQmWyUv2RGtSZiI4oavY60tqMNgxfIFOI+bTHRXyJx JLeveNGtS49ZklOZ58d50RMyWrOkna3ZrwifxB4e9PTFC7VGIpFIJLYkmuDMkElOjZAibcIIP3FZ K3pgliJup90P/9TbJ8paT5PE/XC3JKe+wuTJ92981SWJPcmSJQs9f26fcdt6gkc0W5MjQ3ry/fyZ okWVc8YkEonEHqTPZkhwCkuXJZla65zIOT8OAMIDyTS5OIFZi7idJfvBOnHuCrBkO4nrgSSnB7Zc ZIlBJZKwMH/+fHXJPHoiRs8cQabMWcjvyxfyjBlTrZFIJBKJLYG3p3S1vMwQcMmZcYj4QTQIOXxF IrEPzx8bsue7U5JTiWOA+Hn27Jlash16okhrtiRThvT0WYofiUQikSg4RPxcOGaYuBzRkpxKJOGB O+bOSqu60PFmSSY5DT+6enjQvHnz1JJx9MSLMbO0vS159lzO9ZFIJBKJAYeIn5dPDW+mI2KSU4lE Yj1IclqjaXEqXye/THJqY16/fk2fP+vfh7sHBDDxY877oydejJk17W3FQy8Eu5ZIJBKJveBJTmEy yalEIglXeJJTeEncKSmou/0eR7Jw4SKaPGMmpVOWr27fTsWKFaMh/frRyZMnDQ1UUikG78+cOXMM FTpEihRJXbIcPaGjZ7bi7PkL6pJEIpFI7AFPcgqTSU4lEkm4giSniKaYt2gmtUYi+ca8efNp1fQZ tDcoiJA16WZAAL1WPsvs3ElTunWjepUr07///svaAnh/IH6MeX/0RIsps3YbW5A0GlKdSiQSicRe yCSnZkAYPBDRkpxKJOEBkpwijxZPJuwOwIV+9ewDunFBDl8KK91Gj6Hpb99SEbUMEirWVbFLHz/S tEePyGvKFFYPuPdn9uzZhgoNeoLFlFm7TViBH7R1IFKdSiQSiUTiIPGDMHgyyalEIrEUuNCvnrlP N84/klEibUA+9VOPsoot9vUlUXbA+wPx8/TpU7XGNUAYf1wtJYKCKGcy5847IZFIJK6MTHJqATLJ qURiP9wtyem71x/VJaVDK5Oc2oQ3ih1QzR8VJjDm/dHz1GCIHJIuBymCQ289+PLli8XGtwkNl8+f p6HKp5diOVKnZnUSiUQisT1Icho/UWyXSHIaSXmwhH1cQSgICAggf39zj1yJRGItSHLqde81G/ZW sHQ2tda1QcJW5C0CmNOULLVh6KxL4KMIN5iTEDdzVhoVPToNUO7B0ZXbf5J48ej+u3c0TFnX39BE FwgIyIdLly5RqlSpKHLkkO/O3rx5Qz27dKEnBw/So0+faL3ymSVLFnXtN1KkSEEPHjxQS5bBhRCi 0gUGBrJPiCvRUM8Nz5eNGzfS8aVL6YKvL/VT9hGpWTPq3a+vYYeOIFZsg4UTeLK/+PwtGIX3Jzn0 TyKJSMSKFoWiRzHcp+NE/kqeJtwd0ZVngoeHIVhSRMAh4geRIJ49ek0Jk8cOjkwlkUhsw551F4JD yCM8tDtESJPix3ZA/CSJE4dq16pJsxcvoebNm1OVKlVo/j//0P3Ll2nkhw9UU22rpbvygPzUogUN Hz48hPjZvn079erUiRq+f09j/P2pkrL/5vPmUcWKFdUW34D4uX8foRYsB48pa8TPw4cPqc1ff9Ex pd2PyvaVlOP+45/xVKPS98cTbjhY/EgkkogFAnHyHr4UPyExcSrsh0xyKpHYD5nkVGKOf2fNooTx vwnINGnS0LCpU6nV0KHUJ1kyqh8zJt1S14l0U4TNjBkz2NwfCBLYoD59qJciNKa9fMmED8iifN69 eze4jWhAr96UWQPm+YwfMoT+jhKFCR+kN90dEEDlSpZg6yMK6PhEldpHIomwiLfOKPJeEAKHeH7W zsUocwPl6uSVc38kEhuyc+VZdcl9PD+AJU2L9IW+fHUxceeEnp9ubVpTdA8PGjVlKvP8tG7dmqIo YiFq1KjMMG9nypQpIYIecLj3p0GDBtS7TRtKrwghRI9DxDjOZMWuNGlCYyZNMlQIYMgchJG14FFl zvODoXd9unShqk+e0Cgfw7y3fxTbkC4dbd+zi5UdRjh7fkCgcs4CZEYLiSRCgx5A9Eimu/q28Pwg vPWBrRdYnwND7mPFiaGucT6k+JFI3IyDWy6ziGi4AUH8uBMuOVfQCcWPZ7Ro1LBeXZq/fIWu+MFy jhw5dMXPCMX43KBhMWJQ/0/fZ/LeptikH3+kVbu+FxypU6emO3fuqCXrMCV+3r17Rz3btaPyXl40 VhU+ILtiBWrXolljxxgqHIUDxI9EIpFYgi3Ez61Lj+nCccO9Pe9PmShLHucNMiNfCUkkbka2/Kll klOJScYrAmLV2nVqyTK8FftdEU1bs2Sh/fv3U7sWLeiNjvABmRW7++BBiKFr3AAPYGCtGeP48eP0 V6NG9LNG+OxRDMPe0slIbxKJRGJXxCSnvj7O/ZLSIeIHofAAkjFKr49EYlsQDMBdk5w+vI2urCSs tFZsQYDl+ZI2K5YvenRK1LQpbT12jHLnzk1tu3ShCUo9osBpYeLn9WsaOHCg3XMDTR0/nob16UMj 372jCYLwAV0jRzYbxlsikUgkEQuHiJ/ytQtQvuKZqFDZ78OgSiQSiRae5PT8kTsyyWkYSRUvHj1W PusZimbp5eFB7ZVths2eTf2HDw/2wiRLlozaNm/OBJAWvNLCd8SYMYPy5MlDAwYMIC8vr2DvDd+H tSayefNmalS9Ovlu2UJXFdHzm8YLNRD/SZyYZFYoiUQiCV+cfa6xw4a9pc2cVHp9JBI7gYmH7oRM cmo7smbOTCfVZXMUixOHbhUrRjuOHKFffvlFrf1Gm86djXp/kBgVwQYggmLOnEl58+alli1bsvk6 esPhLDEENJg1axaVU45p55gxNOjePVrx/j0lwhcKnFBsYtSolL5IEUOFRCKRSOxKltypWJADWMp0 2ruycyGTnEokbgZPcorJhph06A6IeX4wpA9zmlyFz+/fUdC7t2rJ8fy7eg0dGDac1vj5EaKfmgp4 MKRPH2rapg2rQ14f1GsZrLSJuXAhEzqmeKfYGsVmRIpEd6JHpyo1a1K+fPkoY8aMlD59ekqaNClr J/L69Ws6c+YMnT17ls4eOkSnr16lJvHiUdu3b6mw2kYLhFhFDw8q07gxvfjwgVavXk19O3Vk5kii xotPUeLGU0sSiUTiPOD+jvu8LcDLV2f3/DhE/ODE3LnqJZOcSiR2wN2TnBatkItSpU/Mll2BgDfe 5O/9Wi05B1UqV6HKt25TP2XZmPgRBQ9fFhObcjCnJ3/+/MzDA2+PJTxUDELoQpIkdOvLF7qjCLEA 5VEUL1Ys8vX3J9+AAPYZVxFJRWPGpKKKmCn54gUVU7YxFTz1uWIVlW0K1K5NNX77jZYtW+Y04id6 wkTkkcB1RLtEIpG4Kw4Z9nb0f1dkklOJxE64e5JTHjBFEnrmLJhP06JFU0uWg3dlWkuePDm1adYs xNwfeJSGGxZ1SatYd8UWv3xJx16/phe+vnRXEUD7Xr2iyx8+0HNF+GCGzzvlc8fbtzRIET5llbIp 4QNpXFURPgWrVaO6jRsbKiUSiUQi0eAQ8fPyqWEICDpp7thRk0gktgWensq/FaEqDYs4deI0VyF1 ihRUvkZ1tWQ5euIH1qpjx+/m/pz5+WfKFS8ebVTL5oBPJKNikLmQt9YkJEdI66xRo9IPtWtTw7Zt DZUSiUQiCTd4klOM1GBJyZ0Yhyc55WTPn5rSZfs25vvBjRd0+/LTEOJI2wbzGu4obcToT5lyp6DM inGeP35LN849DtEmVYZElLtIOrVE5P38A9047xViIjXCBecrgUexAVu1wborJx+abINjPX/47ndt cMw8SIRem4RJ47A2fCghzt2pvbesboMQ5DgebRvfj/7Bfw+9Nphr8lo5B2KbXIXTsk8O2uBvIrbJ li8VJUwWh5XBdeXv5XX3dXAbfEfuwunMtkF+G5wnDq4fXEe8DcAx26INziGuI44l12tor2lrr3t3 THKKm+rbVx/p5TPMHDGACZWiF0ivTZLk8ShJym9/S1u1AS+fvA3RxjN29O/Ci6PN60cvyO+DIWBD zBhRKFWKb/8egPcbf/rwIZACPxtuxeHVZvbi2TR7yRyLh71FimRajgzt149iLVrE5v6gJaK77dix g8b370953r2j4b6+ZI/4nn0UWxAjBnXq2pVKVarEkqBiTik+xWFvPdu1J68nvsHnB6RK7kkxY36b xxQU9MWiNs9ffiK/T9/+HVvSJkP2lBQ/9bfrQ+86S5clWQhxH57XPdBe0/ESxvpuiKml1/3b1x+D 8364Qht01p7cf2VVm2jK81ibyBHn+v6NZ8FtQM4fv/U3gF4bTBYXhyjrtdG7PmzVBsOK8YznhLbN C+Vcv/P+FnJer014XdOWtAG4PtzxmrakjSXXtLYN0LumLxy7Q/dvPmNlZ09y6jTiB3+U0r/+EPyP /8CWiyH+AXEqNyxkVZtT+27Q04dIzxcSa9sgxK5ejpHiFXNRouRx2TKG8t29+n1OC7HNjQuPFYH0 iC2LiJO4sQ/sSwvCgyNKHrBVG/wm/DYt2fKloWx5DRfu62fv6cjOK2xZJGPOFJS7UHq2HJY2OBYc E8DfE39XLWIb/CPbvuIUWxZJlCwuFa+Uiy0ba4OHOa4zDtqgrQiuxfJ1flRLtmuze93ZEA8OgOur fJ38Vl3TR3ZcUUTme7YswtvgWr537Rmlz5b8uxudq4IcPwh1rQXeIP5gFbNLi4ht8PDGWyktlrQR 5xoZa1Ow9Lf8SnjwHNh2gS2L5M4RP1iUvP8YSMdOvmTLItkzx6V0aQ2dAT+/z3TwGGazhETb5uip l6zTLZIpQxzKrBjAugNHFRGvtlm9ZRGtUcxS8WOOZ8+eUcGCBdncH9w5Hj/GkoHJkyfTuHHjqIuy 3FUxDHsLKxsUGxYrFqXNk4c6DBtGsZRlCB5j4qdymUZMkIhEjRqZypX69m/k8rW35PX024sgoG1z +94HuqOYiCVt0KkoX6dg8HVmyTVtSRt0Nk4fuMGWRSy5ppF2gnc6LbmmLWmDztbu9WfYsoglbcQO EzpcaKO9r4ptsO6/FSe+a4P1PNiLsTY4FhwTwDp8F75TxNo2AG3w+0SSpIhPpavlVUvKfX7rheAR MBz8HfD34Oi1wf1dfKGFvwX+JiKhaYPrh3daOdo2etci2sAbj09gq2va3vfy0lXzBgsgS65pY/fy 0FzT21ciFmVILLnucxZIHyw4LL2mbXHdAxyzto32mtZe9+K/QWfEIcPetCcE/3CSpkxAsWJ7koeH BzN+QXHQBnViG36xcPTaZM2TRl1rAG3QgTHVBmjbZMiWIvgfOAd//MTJ4we3yZg9ZfA/Oo62TZqM SXXbpEyb+FubTCHflAC0SZHmW5tMOQ0hBUUsbZM42bfjSZdZOV+aNrgJJ0+VMLgNjl98KwOwTZoM SUO00b4h1LZJofxGbRucU5xb3iZJ8gS6bVJlSBLcBn8XvesjQ/Zv+zHWBtcMbwPTu4ay5LZNm/TC 72JtlG1E0EZ7nVly3Wf9wfQ1jb/pz7/m+25f7oh4Y48WXb+D7ivctLUPAo4lbSwBfwuOseMRiRZF /xYseh6iRdP3uGjbaIWPHpa00QPvyMwZ8v60ato0eO6PuK5Tp050+vRp8m/UiA1tQ+iBu6yVdUAm jlEsS4wYNDZNGqrfrRsNnjmT4scP+SZXDwgUPaw9b58Eb46I2CZI+NsYw5LrDIJJD/F6NYYl17TY oTHWRrymPYRlaxFf/Ij7FBHfLHso/370jklsA/TaaPdvybkO8Nf5LmE7o8es2bfed+G3iPh+tODv p9NG+6zWO2btebP0uPUQ2xi75sRjsGSfxghxzHa+lwdYcJziebPoXm7hNa2HJde9Fr022uPUaxPa fWvR/hbtNomTO3dkS4eFugbiybLkH6hs8z32aANc8bhlG/cGbwN9fUIOudCK8tC0SZk20XfDIPA2 8JUwDAI3cq0o17bxjBWdedvEvwXaeHu9ok8fDd68mB6RKVVKzxAdcXgjPnwMDO4wh7YNvEgvlHaW tpm7dA4zSzw/elHe9ID3p3BhQxDqhw8R0+17smbNSo0bN6Y1S5YQ3mOW+/SJBTOAxVSMP5DwiXe/ ZxXD+9TTsWLRfh8fql+hAtVUjhlhsoOCgoKNe32MeX5gDx5+JL+AbyIlZfKYFDd2yMAP9mqDlxFJ MoSMhxee1zTe7Ite5bBc05a0wXfxe1Ro2+CNO4YjmWqDt81PHry2eRus0w5F02ujHdYV2jbaoV8Q pkjubK4NhiPxv71eG2Cv68zZ2tj7Xm6La9qSNqG5Xm3VButwrsNyTet9j7PhUPEjkUgk7o4zhroG o6ZMZWaJ+DE330dk+IABNHfxYnrw4IFaE5Ls2bMzLxA4f/48nTx4kE7t20dHb95kdYB/W6q4cSl3 liyUI08eyl60KP3www8UV6njfPnyxSLxU7lsGVo1Z7a6lWOQoa4lEonEOZDiRyKRSOyIs4qf1j17 04oNGywSP9YA789PP/1E9+9/P64fIHnqqVPfz8cLDXh8WSJ+ckeLRoV+/ZUmjx2tbhn+SPEjkUgk zoFlYxkkEolE4jYsXbuOCR9LgMCwxjD35969e7rrYAAeG1sY3585LilCKOrmzVS6QkU6f/myWiuR SCSSiIgUPxKJRBKBGDl5CrXr01ctmUdPdITFbL1PS5kTFERtFFFWqmZttUYikUgkEREpfiQSiSSC 0KZXbxo9dRpbLlvCcTmgtN6gsJg1tFI/JRKJRBJxkeJHIpFEeG7dukWTJk2i27dvqzXuhdezZ1Tl 9z9o+foNFN3DgxZPm0JFfvyWg8oYep6WsJo99mstA8eOU5ckEolEEtGQ4kcikURY3r9/T71792bh l7t27UpZsmShAQMGsMny7sLxM2ep4m8N6fDJk5Q5Q3rauXIF1axUSV3rGPQ8OGExc3RXzMuwyJg0 Zy4169yFgj7r5+yRSCQSifsixY9EIomQTJgwgTJkyEBjx45l5fTp07PP4cOHU+bMmWn+/Pms7Mqs 3rSZCZ+Hj72obIkS9L9VK+nHH/Koa02j52Gxhdlj3+YE0OH8+QkphiGCQNw4cWjdtv+oYoOGdNdI SG53AJ5MeDTh2ZRIJBKJASl+JBJJhALhj3PmzEndu3cnb29vKlu2LK1fv54OHTpEy5cvZ2GakaCz ZcuWVKpUKdq9e7e6pWsxfuYsatm9BxMGfzaoTxsXLaDECS0PtSx6VmxpQE/AhNVMUa5kCbp+5BAF NG/GyvB+5c6ejU6dP6+Iw99p/9FjrN5dgOcSHkx4MuHRhGcTHk54OiUSiSSiI8WPRCKJEEDElClT hv744w+6du0aS5g5Z84cWrJkCRUpUoTltCldujStW7eOxo8fT6lTp2aCqEKFCtSkSROXmg/UqV9/ GvrPBLY8sHs3mjJiOFvW48OHD+pSSPSEiy3MXvvWw8fHR10iSpksGY38uy+9v32TcmXLygRQlXLl 6PnLl1S9SVNasmat2tK1gccSnkt4MEG6dOnYJzyc8HTC4ymRSCQRGSl+JBKJW3Pp0iX67bffmIjZ v38/pUiRgkaNGkU7d+6kX3/9lYkerTVq1IiOHj1KXbp0YfuAQHKF+UCvvL2p5p/NadGq1aw875/x 1KNtG7ZsjDVr1nw3xE/Ps2Irs9f+tQIIInbH9u1q6XvixI5NK2fPpNZNGrNy+75/szDgrgrEPTyV 8FjCcwkPJjyZhw8fZp5NeDjh6YTHE55PeEAlEokkIhJJeWCYHiwtkUgkLsiLFy9oxIgRNGWKoUMb JUoUJmZg0aJFY3WWgISdEydOpNWrDYIibdq0NHDgQGrRogUrmyPgjTf5e79WS/bj7MVL1FLp2N6+ d5/Spk6lCJ9/6KcCxiO6+fr5UYuu3Wjb7j2snDhxYurRowdVq1aNIkWKxOrsQcGCBWnXrl1qybZ8 /vyZidZ///2Xrl+/zurq1ahOU4cPI8+YMVlZj6nzF1C/UaPZcsNaNWn2OMM8MFsSPWEi8khg+bBD S4FHcujQoUygA3gscY03bNiQlUW2bdtG06ZNo4sXL7Lyzz//TP369aPy5cuzskQikUQEpPiRSCRu x8iRI5nw8fX1ZeWmTZuyDmGqVKlYOTQcPHiQ/lEExbFjhvkhJUuWZCLIXMcxPMTPxh076K9uPcg/ IIBKFC5McyeMp1TJk6trTbPrwEHqPXyEIprusXKBAgXY/JAcOXKwsq0prBwfvG625vXr18yDtXXr VlbOkTUrDejahapVsKxjj3PYqntP+uTvb/U5tARbix94ICF6+PA2gGu8W7duZsX9okWL2EuBp0+f snKDBg2YCMqTx7JgGBKJROLKSPEjkUjchgULFrDOILw1oGrVqqxDmC9fPla2BRguBBH06NEjVm7c uDETQZhnoYe9xc+UefOp/+gxbPn32rVo1ljDsrXMXPQvDRo/nj598mdleA46d+5Mnp6erGwrML9q u4nhaKFh7dq17G/PxW7fTh2ZWcu5S5eZ9+zW3XsWec+swZbiByIPwgfD20D9+vVZYAPM6bEUiCdE goPBYwY6derERFDSpElZWSKRSNwRKX4kEonLg+E8ED3Hjx9n5UKFCrE34JjnYw/QcURQBIggTv/+ /ZkI0r51t6f46TFkKM1ZspQt9+nYgf7u3Ikthxbvt29pwJixwZP/Y8WKxc5j3bp1WdkWYC4K/l62 4Pz582yI24ULF1i5eqWKzNuTLVMmVg4NmDfVslsP2nv4MCtj3lT9GtXZcliwhfjBvB6IHgTiAEWL FmV/H8z1CS1PnjxhAgjnEUDsQgD9/fffrCyRSCTuhhQ/EonEZTl9+jQb3rZx40ZWRq4eTOhGwILw 4O7du0wErVy5kpX15gPZQ/y8//CBhbHesXcfK88YPYr+qFuHLduCk+fOUa9hw9k8IoBgDz179mSi MqwUK1aMtmzZopZCByLUobPO/+4Z0qVjoqdutaqsbAsQMY8HjkDEPHOBI8wRFvGjndeTJk0am1/n EJIQQVyYwosEQd+8eXNWlkgkEndBih+JROJyYMgZRM/s2bNZGW+r0RnEW3BHgChy48aNY5PtgTgf yNbi5/L1G/SX8luv3LhJKZImpTn/jKfSRX9S19qW5es30N8jRzGPEKhYsSIbXhWWYVHFixenzZs3 qyXrwZweCJ+36jF1a9OaBnbryqL02RrkSuIhw5v91oAmDx/GlkNDaMSP3rweXOcITGFN0A5rQDAK hMM+deoUK8NTBxGEIaQSiUTiDkjxI5FIXIaAgAAmemB8nkKbNm1YZzBJkiSs7EgWL17M8qmI84H6 du5MqePHZeWw8t+ePWxI1kcfHyqcPz/NmzCe0qdJo661D0HKeR42YSJNnD2HlaNGjUrt2rVjQSRC Q4kSJYI9NtaA3ExLly5l3j7wS5mfmbcnb86crGwvVm/azLxsoJwiauf+M86qZLEca8WPdl4PwrXj Os+YMSMr2xs+t+3+/fusXLNmTTYcDtH6JBKJxJWR4kcikbgEM2bMYKIHcxRAnTp1WGcwV65crOws 4G39mDFjmAji9Grfjnp37EDRFOEQWmYvXkI9hxo8DxjeNfef8Sx8d3hx/fZt6jtiJO05ZJgLg3xJ 8LQhXLI1YH4K8s5Yir+/PxOVfJuUyZMz0dOoTm1WDg+OnT7DBNAjLy/KkjEDC4SQP09uda1lWCp+ tPN6MEwQQw6tPc+2Al4giCAeTKJ169ZMBGHonUQikbgiUvxIJBKnBskqIXrOnTvHyug8Q/SUKVOG lZ0VzAcaPXo0rVixgpXTpEpFvTu0oyb16rGyNWDo2bQFC9kyhnkN7tGdLTuCrbt2Ux/l7/HwsRcr Y1iUNZHGSpcuzaKzWQKEADwQyNkE2jdvRgMV4RPTRM4ee/H46VMWCvvwyZMUI3p0Jj5rVKqorjWP OfGjN6+nV69e1KRJE1Z2JC9fvmRz22bNmsXKEN0QQDAPDw9WJ5FIJK6CFD8SicQpQWZ6iJ4dO3aw cvbs2dkbcOQkcSX27dvHRNCRI0dYuXiRwtSrXTsqU7wYK5vC79MnatWjJ23aYciLM3HoEGrx+/fJ Kx3BpDlzaeiEiRQUFMTK6KTDK2DOGwXRyhPGGgPCEaKRR+8rrZyrAV06s6F+jqZ1z160YoNh2N7I v/tSB0WQWYIx8aM3rweiB7mW7DWvJ7RcuXKFiSC8kAApU6ZkAgjDICUSicRVkOJHIpE4HQgUsGfP HracMGFCJnqQg8SVwST9UaNGBc8Hali7Fk0cMpg8jXgxbt65y4Zanb98mRLGj8/m95QPQ0hje/Dk +XPqP2oMrVUTi8aLF4/9nUxNjof44dHxtOBxhHk93DOUMEECFsygecPfWNlZGDFpMo2ZNp0tt27S mMYNHMCWTaEnfrTzepBbqU+fPuE2rye0QNBDBCHxL8iviFKIIAxFlUgkEmdHih+JROJUVK9ePTgU MuaU4A143Li2CRjgaPCWf+TIkcwTBIwl49xz6BALbPD6zRvKlzs3m2Qfltw19ubg8ePUZ/gIFokO 5MiRgw2Fy60cu5Zy5crR8uXL1dI34OmDKPLyMgyna/lHIxrQpQsliB+PlZ2NxWvWUIe+/dhyFeU3 QZzGjhWLlfUQxY92Xg8i4EH0OPtQTi2rVq1iUQ6vX7/OypUqVWIiCEEtJBKJxFmxfWxQiUQiCQM/ /mjIqI85JBjytnfvXooUKZJbWIwYMZj4MTVMaMGKlVSrWQsmfKpX/IV2rlzu1MIHlPrpJzq6dQtN GjaU4sSOzSKztWrVig1bfKP8ji9fvgQbEMvwevCEsRA+PxUsSNuWLaEJgwc5rfABmLu1efG/lCxJ EhaFr+JvDenqzZvqWuOULVuWJd+F8MG8HgTy+N///sfq9a4ZZzZEoDtz5gzzaMJDi3+vCPP+559/ BgdIkEgkEmdDih+JROKU4C04wlijY4x5PjyLvyuCjiJCREeNEoXu3LnDJpDrMWT8P9RlwEC2jLkk S6dPo5iKYHIVMDzt5tHDbCgYQMLM2rVrszk+GGTABxpw4QPPQefOndl8qFienjSmfz/6nyL2ShYp wto5Oz8XK8rEacG8eenSteuKAPo9OPGsHvBqYsgYgKfn8uXLTChoRYWrGf6GV69eDc6zhSGeYrRD iUQicSak+JFIJE4LIonNmTOHcubMSb/++itLHOrj46PbAXNWg+BBRKyPHz/S9h072KRxLRACzbt2 o39mGZK2jh3Qn02md0UgYjAH5tCmDVSsUEEWqnrKlCn0+++/07Fjx1ibEydOsHlcPPDBH/Xq0rnd u6jtn6HLHeRIMqZLRztXraDaVarQu/fvqX6r1jRn6TJ1bUi4VzN9+vTM23PgwAHda8YVDZ4fvKho 27Yt+40SiUTirEjxI5FInB4Mr9mwYQM9f/6c8uXLR4sWLdLtgDmTRY4cmUXrgq8DgodnzNdy/9Ej 5jFYu2UrmzOyYtYMatPU8eGNw0reXLlox4rltGDSREqeNCkL9IAoZp8+fWKdZCTPzJcnD61fMI9m jBqptHF8ktrQgvxNi6ZMoi6t/mLlHoOH0IAxxj0fmPeEaxrz2SAWnj59qnsNuYLhOoe4R5Q/zP15 9eqV+islEonEOZHiRyKRuATx48envn37sqSL8BhUrFiRTZLX65A52tARxDC3169f08mTJ412CB88 fkwVGzSkE2fPUs6sWWnnyhVUtXx5da17gISsGAr3d2dDtD4MfcP5GdKzBx3csM7pItiFhaG9etI/ Qwax5clz59GfnbpQQGAgK2tB0lLkMPL09GTR0jD3R+9acmbDNQ7h4+3tTdu3b6ebFsx5kkgkEkcj xY9EInEp4PmZO3cumz+BSfXt27cPjhDmaPAWHB1CDPXCHKV79+6pa/RZvn4DPX3xgiqVLcPmjuTJ kV1d43706diBLuzdzeb1nN+zi7q2bqWucS/+atSI1sydQ/HixqX1//3HAiHcuX9fXfs9mNe2ePFi 2rVrF/MIucJQOIhXiJ6AgAAm7nkCYolEInEFpPiRSCQuCSbSI2Rw7NixKW/evDR58mTdjlp4GEQP T+755MkTlq0f83gsodUfjWj1nNmss+zuZEibls3rSZc6tVrjnlQs8zMTsz/kyEFnLlxkwxr3KqLG GJkzZ6aJEydS3bp1WSRABBCAt1DvWnOkcXEPMGzx7NmzMqqbRCJxOaT4kUgkLgs6Ypg4j6hix48f ZwEStm7dqttxs5ehQwhDJxCR3N69e6cenXnKlihO4wcbhklJ3As2jHGVYRjjC0XIVK5V26yHpFq1 auxahpDGULh58+apaxwPF/i4vi9evEgvXrxQ10gkEolrIcWPRCJxebJkyUKzZs1iiTWHDRtGjRo1 Yrlm7AkXPp8/f2bentB0Bouo0b8k7gki34kBLDZv3sw+TYEgGQgMgaAeGzdupMqVKzNhrxXd4WXc 24Mhbjdu3GCBKyQSicSVifSVJ16QOIQgP1/68umTWpJIJMPGjKHhY8ZS8+bN2XwIvG1G5wuGZT3j b6X55/Tp01mekU6dOrGM8+hQ2pJIiuHG+eHDBxbCGgIoKChI1wIDA4MNHUh8YqL7mjVrqG+njswk 7s+MJUupz5ChbLlFixbUunXr765rLHOxwa9nXCdIAFunTh0W6j1OnDhsH/aGix9c28hLhWvd2HXN r23U82u7f+9eNKB3b3VvEokERI4Rg6LG9FRLEkchxY+DCXjjTf7er9WSRCIZNWUqs7CIH3Tanj17 RuMUAbT/wAHq378/NW5sSLwZFiB6lJ1ToNLRQ04XdAy5iR1D0bQdRHxK8RMxQfQ3BEGwRvzgE0Mq x40bx4Z0Dho0iJo2tW8+JPz7AciphUhuuI6117h4XfNrG/Xy2pZIjBM9YSLySJBQLUkchRz2JpFI 3JKUKVPS5ClTWAhhDCHCfAoMHwot6BB++frV4O1ROoUSibVky5xJXbIOBPUYPnw4i3K4dOlSqlGj Bgs2wL0ztrLIMEVwBSliBjm13isCXyKRSNwNKX4kEolbU7JkSdqxYwfrMDZs2JDNC8LbbL3On64p +4Dh7TbewFsaxU0isTVFihRh84AqVKhAv/76K/NowuNiC3Ctc3EPr6ZEIpG4K1L8SCSSCAGG0SH3 TvTo0Sl37txsXpAlQOx88vdn4kcicQYwbA75dSDiEeZ95cqV6prQg9xUfF6PRCKRuDNS/EgkkggD hg+NHDmSzZ3Ys2cP8wrt3LlTXRsSTIdk8xs+f1ZrXIOPAYF09+VLmrFwEV18+JjeecSgCXPm0qnb d22yfPjyVfKPG9/i5d2nz1i0TEmT04zFS2jr4SMWL89fvYbW7dpj8fKyzVuZmVv+b/8B8vroy+Z3 OSuJEyemSZMm0ZQpU2jmzJlUv349unr16jePpYUGce/n52czD5JEIpE4OzLggYORAQ8kkpDYKuAB lrnxMj5F1q5dSyNHjKACBQtQ//4DKGPGjKweHUI+vI0vc8PEb/4pGp8IrjXtpHB82mNSOETPnEWL yNvXj4KU48NcJxAvXrzg3ENy2bJlfCJcOkRy765dqHG9ekSf/FibsMCvbWsDHoif2mub102dOpWG Dh3KhnUiKpxR8MhX2uPRj2tRe13zZVy7WObXsfYaF69rmAx4IJGYRwY8cA6k50cikUQY0OETDeGD z5w9q4ieTGwoHDp76Miho8fb2BNfv7B3qMHNh4/I66MPLVi5iqZMmxYsfADv2AO5bMDcMj5xDh8+ fEhjJk6inUeP0ZVbt9g6ZwVh3c+fP0/379+nfPny0YYNG9Q1IcEVzUWNRCKRRESk+JFIJBGePn36 sE90CEVxZG/xc+HKFXUp9Dx4+ZLK1axFhQoXZp11c/DfhSF/YNOmTSF+r3Y959WrV9+1sTV8v/Bi iKBjL34n1vOyaGjHOXbsWHC9Fv5bxPbGwDmtV78+terVh944eayL1KlTs4hwI0aMoNGjRlHjxn/Q 7du31bUG0cM9PBKJRBJRkeJHIpFIHMT1s+fUpdCBoW7REya2S3SugwcPBgsgiIVEiRKxZXuyefNm 9lmwYEH2ySlXrhz7NBeqfPLkybqCBkIorFy6dIlOnj/vtPOAuNCDVaxYkY4cPUq5cuWmH374Idw9 msBWXk2JRCKxNVL8SCSSCIHYOdQzU23sRQalM7rn0CG1ZD1TZ81iHh9bAGGBuSPivKgePXowMcGF T6lSpYLbhCVnkjEQhAL89NNP7JNTvHhx9rlixQr2ybl161bw8bx+bZg7iXDmWrA/S7w85oAHqP/Y cWrJ+cHfD0D0hDeiV/P67fe05+Az2rn3SbA9f/lJXWvg9r0PoWrj9dRXXWvgwcOP37VBnYit2uC7 Dx57HqINjlEEv0Hb5vK1t+paA95v/OnYyZch2py/5K2uNWCrNn5+n0PdJijom8dQr82ps69ZPQft Q9MGZb024t9Drw2OUdvm/ceQUTpx7rVtcN5EtNcr/n6m2mivC4nzI8WPRCKROIjygYF0dM9etWQl 0WOQz5evIeas2ApR2Jw79807NXbsWHWJqGjRouqSAXGYGUw7bO7mzZsh1uuJEUQu4yKGr8d+IL5Q j/XGOHLkiLoUEv5bTAYBsIIM2bITxfRUS66BeN5FsyfXz50nihWbgqJ7ss6h2HEGdx/4sPXc7iii wVybB498vmtzR9Pm9v3vv+vBEz+L2uBYeZsnL/y/a4MOb8g2ASE64ID9DqHN05fft4FoEts8fOr/ XScdoskvUvTgNk9eBem28fZTunFqmxfvvpht4+Wtv5/n0Gx8P+/19/P8vXLNmGjj/dZf+S5lQW3j 9fqzbhtsy9u8Vo5N2wZlHCdv8z4wKqsT/x4oP3geEKINjlHbBueNt8F5YOfeRBucc+31ir8f/ka8 jfaa1rueJM6NFD8SiSRCoNf5E81UG3tRSrEjCNscCh49e0qx4sRRS7aFe14w3+XQoUPBAgL1OB8Y BicC4aP11miHzWXJkoUtm4OLGD7UrX79+uwTXh5TcO/Qixcv2Cfn9OnTbDgdBJQthr8tWLiQzp49 o5acA+31Kpol6+0B82oeP0FR48WlVBlCDpmMGi0Kpc2RPLgzCUuXLam61oBum+zJ1LUG0CZdNqXO TJuUGROHaJM5T0p1rQG0SZgsLjtW3iZlpiTqWgNog98Rok1m823S5kihrjWANslSx/+uDepF0CZm kgTBbVJmTkoxY3moaw0kTBqH4qZUzi1vkyWZ2TZJ0yfRbZMorfJbeJuM+vtJmOZbm1TZU4a6TYLU 344H3xs3QciXCdgmYcqEwW1w/Hptkqb79ndNmC4pO2ciOKeWtMG55W1wzvWu1xRCG+01LYWP6yFD XTsYa0Nd420D3jJ4xohCuXLGp7ixo6lrDO5c8c0H1mXLEpcSJojOygBvrryefHvzETNmFMqdPb7Z Ntkyx6NkSWKwMtC2AfnyJAzRBu5/7Zs6S9rkzhGfUqX4dqPjv1lskz1zXEqXVrkRqdiqDd4K3bn/ IcSbukwZ4lBmxTg4xzduvwvRBseL4+bARX7j1nv2VomD343fz7FVGxwH3P2haYNjjhrV8A5Er03C +NFZG1wDAOcOwxasbYNrEcejbeP7CeFzDX8P3mbS3Bl2CXVtjvjx4wd7HfTArVKcMI5P0XgIYK1p wwHjk4cDfqLsN51yfK9vXjd8iRUgj0+fESPVkuXwWz6GsEHYIOBB9erVWZ0W8bzBE4M5NSJYD4ED ocPLgIuhadOmsXKHDh3YJ1/PvTp6nhz+PfhbIJcNPEYQTp07dw5uj4AHfJ9a+O8Sj6Fjx47B85aw H3iB+LIpb5Ix5k6eRA2qVlFLlmOvUNemQNjuN2/eqKXv0V7XfBnXLpb5day9xsXrml/bqOfX9gBl 35/++osG/POP4YsUggK/3TO1nX2ObGMgIrcBrnDcB7dcJj+fAOXfa2QqV0oR6hYgQ107B9Lz42Lw zjs6lta6c99/jhbCVQvQ4RXbaN25AG0ePvlksg2Qwxi+tZHDGEK2QdniYQzRQr4ptAXo4Jmz8Aav LXYpFkvpvL55a/3QtQbNmrOOrT2A8BCFD4BIQJ1YDxGSP39+tfTtPHMvUNq0aZkBcSgd9mVMdKAe 3w9xAmEF4WNuyBsHxwbhowdy4AAIH2/vkHMcrAXn3pkQr2OtWbLeHjCv5r59hoIKOpDcjCHbyDaW tjNGeLXJlj81JUsem7JniavWSFwFKX5cDLGzaK07N26KRLptkqT75oLWunOBYT/fXNnG2shhDHIY AyzMwxg8Qu4/PNHrHHKzNZCHi+LEoSTK731pwuNkDF8fH5uKH4gTLm7gceHAEwPvkIjoIRPnBPHt udWoUSM4/LY4LA775N4fPfjQt/nz57NPY/N5xIAHMFNAPOE3QlRZOgTPGOuWLVOXHI89rk1bkEux U3fvGgoSiRuCZ3q+QilDjFSRuAZy2JuDsXbYGyKLcMrVyftdBxs4k1sYyDYGInIbYOm+Ro0axcxW w97MdYo5CRMmpJcvX6olfXC75MOD8CmaOCRINO3QIHzyoUGgUOzYNGrhfCoseFAsYeuu3fR723Zq yXL4LV877A3CQBvEAPBhaHrwffChaSJ82BrQe8yYGnImDqUD2rZ82BvET9asWdXakGiHvXHEYwnN sDd4sv4ZNJAqloZvwzrsMezNHAkSJAghVvUQr2tbDHvbqFzb85T9do4WjS7cvs2OQSJxS3w+GsxC 5LA350B6flwMzK9gn0njGO1Mop6bMWQb2cYY9mhjaTtzZM+e3aJEnqEFnUBTZmtyZEhPj/z9KUG8 kB5ZS6hapTJNV+fU2BNj4gCdcD7EDAJEG5BAHFqGttoOuCnRgf3y9vi0VqCYAoInLAwaOJCJPldC 71oWzdYwr2a8eAavppkXChKJRBLeSPHjYhT6MRFzs+YvmVGtkUgiDvFjxaIxgwerJcvQ6+zpmaVt bUmmzFnI+8sXSpjAevETKSiIcmbPppYsB0JEFC4YmoaynteHw7cRTQsEkLhe65GBF0hcbw7eXhyC x4EnR+87RPB70Eb0+gAIKX4MoRFVT+7fo5hRzAv18EDv+tSaNe1syb537yh+5Mj09m3InDYSibtw +cQD2rP99ne5nSTOjxQ/Lggm2FnyllwicTd+UDq750+csEnIYmcgU4b0FPD5MyWMb734UXqslDlh AmrWtKlaIbEnmF81ccIE+rN2LaIvIYd02gJ4NR8/fqyWbIue2NGarcmRObPBqymHvEnclOeP3xLm YesFd5I4N1L8SCQSpwTDnTDPQCRtlixULiCApo4apdaYRq+TZ8wsbW9Lnj035KSBFyI0xIsblwb3 60ft2lk/90diHTlz5KBfypZh59xeTB09Wl2yDL3rU2uOIpMi5phXM6Hzzm/w+xpArz/70Ly3x+jU p4fk/zWIJnjvpcN+d8wu7/a5bnZ568fL7HtmvDlo0fK6D+fZ8nzleMwtL3t3ipk1y9je0mV8D5bx WyxZxrlZ8/4sO5+OvO7CE+28VonrIAMeOBhrAx4gxDLCCutF75JIXJ2F06dT34EDKUlgIHl4eNAt Rei0bduWBT7AJHBMpn43fjxdUpZ/HTKEGjZsqDsxHGLCksngIkmSJKGnT5+qJdPYKuBB0YIF6Njp M/T+9k11z6Hj2r171H/MWLpx85Zd50RFRPLkyUPNmzWjZDFjULUK5dXa0GEq4EGuXLkoXcyYNHLe PBbwQe+6xie/ti29vhHd7vnz52rJNLYKeIBrG3OrECjj3bt3oRb39uLdl0+0SOm0//fxKkVRju2w nyEqXbzIMZV1iO0vl0Fotq8WOzc9CPSmNglKUM3YeSlO5G85BN2NnSvPqkvE8vzwnHmmkAEPnAPp +XExkMj0+pWXdHTHNbVGInEP5k2dSqvGjaO9SkfqvlK+qXSmIAleLl1K9StUoD179rBIWzc9PWmw ry/z/qBzZkv423JzZivOnr+gLoWNHBky0Nr58+jA/v1seFaJEiVYp10SOnAOGzVqRGlSp6Y+3bvT 7zWrh1n4iOh5NcEgPz+bezWtbWsrnj17xj6dTfgseXeSjvvdo/Hee+nYp3vBwgfwjjyI6Muh2QbA k3XJ/wn9/WILLXl/kp1vd4W/gIbosUT4SJwH+ddyMZBQEsDdGpFdrn5fA+mQ7202VOHDF//vhiTI YQvWD1s4qJzPk36QHY6hW79+NN3bm4qoZYDgyWs+fKDRL17QzP79aeXChXQ9KIjKKPU/K/WTJk1i 7fTQ69yZMmu2sRVJoyHVqW2IpIjGRF+C6NGZUzRu2FCapYjJ2zdv0qOHD2lwr550+sRxq5b37Nhh 8+X/Nm6kl8rf0tLl9StXWLT8/v17Gj1wAC1ftNDi5YkjR9DCmTN1l8cPHULDBw2kY1s3068lilFM G4jshQsX0eQZMymdsnzlv/9YQIb169cbVqo0U8zj7l1avXq1ocIEetelnlnb1lY4mwcSv+9mwAtq /3w11fOaH6LjLrE9OL99Xmxi5/vNF1+bX1/OAJKcJkzkKZOcuiBy2JuDsUeeH3fmYeAbOuB3iwK+ fKbBr/5jN1hrXPIRaRmEZpu+iX9hQxXKxMxKqaOFYiJ+KIkbNy6ZuxkhR/8gxdDunmKIeXjixAlK nz59iOFBoXnbnCxZMqsmnGuHvolDgkTTDg3CJ4YGbVqzhgZEjUq9Gv9B/v3+VvcqcUfmzZtPa2fN pglv3waL+zOK/eXpSZkrVKDBI0eyYW+4rvcp9mfChHTkwoXgIXF6w94sBcM5nzz59twwB7oE/HoO y7C36Iqw91fqISidge0fr9Lmj5do2XvDyyRJ+FEiZkbqmqAsVYidXa1xI2SeH5dEih8HI8WP5WAi 5dQ3B5hHRmJ/2sUvST0TladEUWKpNfbFEvGjZVD06HSjfHmasmBBiE5iaEiePDk9evRILZmHdxJD I35mzZpFO3bsoC3KfoakSUN79+0x7FTidgQof+/EOXLROWU5n6EqBK0UkXA8VSq6dP9+8PXfVKlL 3LEj9ezZU1f8WCPukyZNSl5eXmrJMmwhftIowu6Rr69TiJ/nQR+o4P2xwS96bMHUNL9Rh6RlqPOj VTTlhf4z6WuB2eqSeTa/vUA17sxQS6GHH1ekM61ZGcdg6hiPZe9NP8XKSNNe7KOOj1ayuk2Z2lH1 +HnZMsfUPiwBL9fOZ+gTbs+TcEOKH5dEDntzMeLGNgyTiZvAM0IJn1Gv/0eNn/wrhU84MuPtIar+ eDbzsIUnbxQ7oJphkKdxBvn70/G9e+nIkSNqjXEmjhrF5nKYAoLGUgsLVy9cYB6sG4oVzBeykyFx L85fvkw/KsJeT/iAOYpw6KAIH5HBSt2ECROMDh3Tux6NmbXtYWEFMyFaKWLIWfCI7Lhn5XGfu0yI GDOIClsC4QMggiBiwMAU1dinHqd9HrDPgrEwIDMkpW6MZ8cPzvla/mJIInF2pPhxMYoWTkK58yWj fCUiTpJTr8C3bH6PODFVEj5g4irmAfl8CZ+OzOgYMShppEhUVVn+UxEqMZRPvAU3JnlxA8Mk8X+G DDFUKGg7cgcOHKByhQrR+RmGt6ra9dxMrTNmoWGvItY837whpGo9GjkyFfi5tGGFxG2J9Nn0/MxW iolXUwbFBkaPThOGYqBnSPSuQ1MW2m1Cy4cPHwh3i3xBQVQwfXpDpQOBt+e3xwvD5PUpGTsL86CI xkXG5DQNQtS/yjuB1XPgVUE96JS0LFuGtwXczD3MpDCxFuwPwIsELw48SVhOFDVWsBDioC2Ohf8O fpza488SPRnd8n9Bhz7eUmtCB85/vnujbep9czS3Lz+VSU5dFCl+XJBUaeJFmDDXmOPzjzcCFdhW +ODGr73Ji+CtGR4ElhoejmGFPxj5vnB8OA5j4GGG9uJDTe+4Te3DEnDu/3q2nP0t7M0EDw9q0aoV +SjLZevUod27d7PhPx1SpqQfPD1polLvzVp+A5PEo9y+TcuXL2dl3oH7+PEj9ercmdo0bEgdHz+m DerwG7GTJ5qpdcbMWnx8fGjpggU089MnVj6uiJ+CeaXnx53Jlzs3nVH+7iA0Xs3Dhw+rNcYx59XU u3ZNWVgI4dUsWJDVOZLXQT4sqpstEL04EBUA3hFeh+/Sgm1Qj/twuTjZ2XYQFCBL9KTs0xZAUGF/ +D5x+ByWIV4wjE18FmS9PIAdF44Hx45hb2CF97fobPUTFGDCaee7K2pN2IgXOQa9++w+4ufBjRck k5y6JlL8SJyaDR/O07x3R9VS+IMhCfzBpmd8SIAIRIsoPiBqLIG/AeyRrAJ7SOGhw9/K6bHnw3X2 mSNmCvYpguPmD2c8+MIKItrt9w3bmz9L+HflyhBJETEPCCGHV27fTl2nTaNDFSpQInWdyGClczl+ 8ODg0NerVq2iwoqoiLZ+Pd1Q1jXx9WX15tDrCJoya5k0ciQ1Ujq1PyvLaxXD78vkBG/HJfbDQ43o Nzp69GCvZjPVq9ldMWOzcWzl1TRWb85CQwivZpQoVKBiRcMKB5IkahxKGzWBWrIdSaPFUZfMc+Tj baoYLxe7V49/vou8MX9VFSJDn25lnxz+Ugtihi/DtJ4bET5vB/f6otfHqLXf4EIHzxP+vfy5BFGE Zf6s4fN+AI4Z24l1YQH5lWK5Ud4fmeTUdZHix8XA24UHd9+Qn4/zjKe2FwhnHTsyughhQ3yAcMMb MogLbb32AYMhDXyIAj7RBg8KPgyCv8HjoA32K4J9mBNAfDv+1g4PG/4mjn8/hx8H9gvwW/jxi+BB iwdXWCapigR+/cz+JvYEnh5jFClShFp160YZY8dWa76Bx3aZjx+pb9++1KR6dZrfpw8tef2apn34 QNrWeh09mKl1psxSRijiLP2DBzQl0HAOpyuWK7+xmSASd4N5NRv/YfBq1q1L27Ztoxd//EGplbIx EWQLr6axenNmLbpeTSfw/Kx6f5YeBtnea83v/fCOmAP3dNynYRg+ds3vKRMbei/PONi/GHQAy3oj DCBmIHyA+CzQGn8u4XuxHzw/eB1/lgC05cIOzyC04cPpwgqGvM15a35+pkRib6T4cTHOXXwTYZKc nvZ7YNPJ9qIXB6IAb8l42dikU3hPvj1YkrEyhi6YeuDpDYPANsaA4NJ7awcBhIcj1omiDG3QFuvE Y+eeHsAftHjjaCu6vlhH5/3sO+l11rRp9OKFcU/VA0U8ZIqu/+YQb9Xnzp1L2U+epJNv35IxuanX 0YOZWmfKLGHMsGGU8OZNWvbG0AlDJib8tbLmysXKEvfn31mzKGH8b6HjEYK6myLmIfhfN23KRJAe tvBq6l235sxaJo8aFdKrGS8eZcqUia1zJOmj2d7rg5dZopjQvqDSArGBezaeB9j2YYBh8O6LQNNz RfhzhJPfM4269A08J3g7GH/m6NXxZxMEmLhea/y4EOQAzxU8S8y9wLOU8rHcJ9y1THLqusi/losR kZKcxojsYbfJkfzBZQ4MLcODA+IDQxUwZAEeFUTGgfi45f9cbWkAwkScGIptTIH94o0evgNDE7Rw oYM2XADhQZowSiwmivDWjw+Xw7FxMFwBiGO/bUECC89baBkXEECrli5VS9+D6FdZ1DfLHPi1CseO TdcKF6aWjRvT86hRDSuMoNfRgwF0MK01vq0e3t7eNKhvX4p8/jyte/lSrVX+VsoxhvwVEndn96GD 6lJIEIq6V69eaul7uFezT58+ofJqGqs3Z9YwcsiQ772ahQqxZUdT0jNzcA4zW8HvuRAK/AWVqTmk Y1PXZvNm8LzAizDcn7Gd6NnRIj5buHixBDzbjLUXn014nmi9QzDxRRvgw6tNvcCzhqwetpvn5GiQ 5DSmZzSZ5NQFkeJH4rTkjZ7S5g8twN9g4W2WJWACqEGgfGQPDy48VnibTpYHYcK/QxQmHBwHf/jh gaX3IILxfaAtttmQqW2It458+WC2HsHhSvmQOVMP5NCQIqrpUNFhIVWCBIQuxQJ/41PBH96+TVl9 DA92ZFbo4OFBjePGpT8HDqSF69fTiPHjaX/MmCxRpDEGDBjAkj7qdfa0dZaaHrt27aJG9etTwbNn aavSWeXMUux8jBjkPtN+JZYwa/4CevHqlVqyjrB4NY3VW2KWMHb4cEpw48b3Xs18zjGkc/qbgzZ9 icaHKPN7LF5QQcjAy87vxSIYMYDnBTw0CCuN+zieIb0er2frGya0nUjk83m0L+VMwb1B+AwP5r91 3BxeW5MsdXwqVS4DpUrhqdZIXAUpfiROyzQbP7Q44sMG4sKcOz+tR0L2cONjvLk3x1TeAzwg+QRS DEsT37hxMBdHHGoADw8Qh83xOj5kD9skvtAteL3WeM4GwMdr8weiLbDngytr9uyEOEP1DEVdHt26 RZmVzyWKZVOEj1/16nRQERd1mzZlnTUkf+yuiJvBsfQ9VI8VizlzJv3www80UBFMoggCfNlaE3ml dHBHDR5M80aMoGWBgTTq47cEeIiZ1FE5xow//WSokEQYxivXwqq169SSZdjCqwn0PJaWmCmYV/Pv v5lXc70g6pzNq1k6pu08PxAxMAwFE4MAQADBy67nccE9GM8PsPrNGXZPxws1PBPQnj9XbEHDhIXZ JxdWHD1RZgnwWGE+EI7TFqMI8HeAJ04icTRS/LgYMWMakrVFhCSnP0RPqS7ZDggdPLzwMIJYALi5 c6GiB97U4eGGBwi2x1s7PMDwYNAD3hZ8B8B3WBpwAPsFekJJFFoQM9wrJJp23DketEAveV1oseeD q/bvv9MqT9Nv0O7cu0cTFWEzMX16+ufff2nopEkUSxU6vLP322+/0efMmWkhqw1JKsX+UYyLoLx5 81KHDh3o4EHDkCSx02itXbx4kfr36kU/ly5NcXbupMvv31NFv5DivW3MmNT8jz8oQQLbz0OQOCe4 NiIpn20VW2Bh4s8QXs1Bg8Lk1QRi2RozJoDg1fyjQQMq5AJezfQeiShP9O8jYoYG/tywRghgGzw/ AO7tGN7MhRNeZGmjvYUWPAPwjMJLL71niLGhcBgxgG3xqQUiCr8Xx2krMkbTi9cpkYQvUvy4GIXy JWZJTnMVTqvWuC/2GKvNo9rwhxEXQIi+owfGdvO3dhA82B7DG9CeCxwRPiRCFFeWAFGF7binxxLE AA7hhT3Hazdt2pSepU1LI9WyHo/fvqV8f/5J6/bupWLFiqm139Nd6TAOUUSRsXfXXASh21Z09Woa 1qYN0adPNGvWLLp06RIFBgbqdga1dv78efpXEWFNatWiTk2aUB7luJ4r9bN9fFiWew6Oo2r06BSn YEGqUqeOoVISIcB1Ao8kBnOa8mpygr2aNWowr2a9MHo1Ab9eQ2Mi3Ks514W8mlEjRbZrgmzxZRTu 4WKeHFPwJKP8mcQFFT5xT+fPKMC9/Xov0njkUYBRA1xYiSkXgLHjCu9hb+GVMDs8QJ4fJDl98PDb vwOJaxBJubmFvLtJwpWAN97k7/3tzZlFxIptMDdnzfuz1OKZIcRrWOBBBTi4yWvfjEF84CGE4Qx4 +OCBJg5bw0MH+0GwA7y5Q3sIIzzsAN8nf9Bo4fs1Bh6EmNvDv4uDBxi+QzxmfmxiW3wvBBeGvWEd lkXvk60YnLgKdUtom6g/ejx+/JjK5ctHTwMCqHnz5tRGESVRokShqFGjMsOynqFjqKVz27aUfcMG lnPEEpB48t9o0ehk7Nh05c0bypEmDWX98UdKnTo1ff78mYKCggyfirC5cfkynbt5k7LFj09FlLqc Sntj70YRi6uGcozxS5akZj17MmG1bNkyWrNmDfXt1JGZxL2pXvVX6nHjBsvxgyu1RYsW1Lp16xDX da5cuahGnDj0MFEi6j16NJVUrpfIkSMzE6n9yy/U4sIFFgZbD4TMxkw/WP369WnTpk10U7lWw8JZ RYStUET+GmVff3l60lSNuAelYsakHHXr0ptPnwzXdt++zJyBvb43qemTJXYLoCMxD15kbkj9FxWM 4T4vbvesu8ACTyHSW+liSdmnOaInTEQeCb7lspM4Bun5kTgt8DLYMjkd95ToDQkwhigwIF54RDbU 4W0c9woBvRwMlgCBA+EDgSQKHxG9Y4ZYE9/siSAYA36rLYUP/hbVYudWS/YBQqN8g285JywB72+0 cxVgXXv3JqSHFHO7o+M5x7D4HaUVW6AIk8uKkEHMqqWPHlFNpbOXYvp0SrdwIWVbupR+WLGCiqxe TaOuXiVvRQxdevWK5pkQPngb/ovSKUxSqRK17tfPUCmJcJT+tRqtMDOkE2Szg1czSUAAVSxVKkxe zc5NmzKv5gul3phXM7YTezWLx8xo93uXxDQ/xUhPSaO410tbHnEX+RclroUUPy4GT3IaETILZ4+e nNolLKWW7IOxoQem4MMMYHz+EMQJjAsOrRnbL/YBzw5EFm/Dj4mvgyjSg4s5WHjwU8wMlCyq/UN6 QgDZgrRp01KPDh2+GyY0I2NGauWhfW8dEkwr/1GxPxWDZOnj7089Pn2iLoq1V8rwfZl7jI9V7IdI kahA48bUumdPQ6UkQtK9TWs6GSc2bVPLely/fp1ade6slr6hFSUQRj/98gsNVdcbA++Wuyj2SNlm 1oMH9Gz8eOqtXIuZM2emyiVLUmflu8aNG0ejR4+m4cOH05AhQ2hAr15Uv0oVyqK06deiBT2YOJGq nz1LD96/p/6KJWZ7/ga8mhWjRCHPn36i9r1N57pxJNEjRaWynlnsEj1UYp480VNSrhgpKG006fGQ OAdy2JuDsXbY26mzr1muHyTXKvWr+7/J6v9yK015s18tSRwJ3pwuTwk5YF9GjRrFzNJhb3pD3jjw ABXPn58WvXrF8qWgpZeXF/Xu2pWubttGc3x8yHi62tCB0Al/e3pSjAwZqM3gwZQyZUr2th0WEBAg h71FUDbu2EEtO3amAOWRqzfsDYZlDHPjdcaubeS7+kkRHPA7ZzBUsWsbPuBWrGScIMUuqoYhclGi R6eoyvdA8EdTxH0O5RMxw8yJe3g1W8eMSWnLlqVmipDCtY2hocHXthMNe+P4fQ2kQvfG0sMgQ1hu SfjwIPNQih8ppsl7tSsiDnsrVyq5WmsaOezNOZCeHxeDJzn181EeNBHA+9MnUQUanbSGWpI4iolJ 69DgxJXVknMhvhXXGh62nZUOmOj9Qf3oCROowcCBVFAp11I6mphkHpYpq4ijhMSOBZTvaZU4MZVv 357GLVlC6dLZLtKexLWpWakSVa9aRS2FDafxav7xB7Xq8X2UMGclZqRo1Dx+UTkELhyAlw3zQ0cn qaFcc5HdTviA7D+mZsInc3r3n4PtbkjxI3FqYkeOTr/Gkg8qR5M0amzK6mG7fBSm+N///qcumUcr dvQMk74DlU4hD33N63///Xe6du0alR43jlbmz08Y0FdbEULo2K1Q7LBiyJqkN5r7oWKbFEMwherK NomiRKEdJUpQu5EjacPBg1SncWM0k0hCkEW5Dq1BvI611rl37+9CX/936BD51azJRLgh0L1tgVez hKcn/S9XLlq5ahXVb9rUsMKFQIccL3N2poHUMwzJktgGCJ4SMTOyz9YJilOHBKWoXYKSFCdyDLWF e5EqQyIqVzkzpUsrxY+rIYe9ORhrh73t3PtEXSIqVyev2+f64Ux4vZduBb6kZe9PqTWS8AAPsmbx i1K9OPnVGvtx9OhR6tmzJ5uUDSwZ9mYpx44do96Yw+DjQw8efEsEK5ItWzaWJ+Xe+fP0/M4devrq FT319iavjx/ZkCK8uWSfiiVSOp05M2emnFmzUhZF9CBfULJk38Qhhv9w40Pe5LA3yagpU5lZMuxN G+VNj1WKANk0cCAdUK5rXJeIlghwffVWxFFNZT+1lWuwllIX2u4ZvJqLFFugCCof5br/rVkzqtGw YYjrml/bzj7sTY9nQe/ptvJsQYCd6JGisUTO8AxhfqOly0jLgO1tuVw4ZjoqFCMdTX9z0KJl5MXD 9uaWy8fKTjOUZcy/wW+wZHn+22MUP0pMqhMnn8nlRFFiUYXY2Zk4x4vLCIHPR4NZiBz25hxI8eNg rBU/B489Jz+/zyzJadGK2dXaiMGDQG8q8WCiDFcaTuDt3bY0bSizRxLyjGR6KE1YGT9+PA0dapjC DRHx/Plzm4of0KNTJxaq15j4yZ49O50+fVothQS3SW7A3Hfz0NjmxE/h/Plp8bQplFIQThL3xRrx Y+kwIQQo+OvSJWquLD969C0Z8kdFtO/YsYPGd+9OT758YULoJ+V6TKOsE00rseDVPKfaWWWb/ynX fIWiRalmvXpUrEIF3euaX9uodzXxI5GECSl+XBI57M3FyJcnIWXPlSRCJDnVki5aQtqWug2dTt+L GsUtxOpk9B7bwc9lRc8cdDvTINqRuh39ED2VXYXPnTt3qFatWsHCp127dkz0WII2tLU566h0Ak1t Z2odFz3M+6OYXhvRLKXEuXOUvXhJ+nvkKHqiCD6JhKN3XelZ5379WOhr7Taenp5Uu3Zt8o4enY6f OEEFhwyhW4qAWfHjj9Q1bVoqHjs2QcKjExBFuaYR9CCaYoWV7Sb/8AO9qluXyo0fTzt276axc+Yw 4SORSL4hk5y6LtLz42BkklPr4Zfs/3yv08+eWVgY03dfPrGhAnDRy+EK1g9XiKGcw3px89P5T48p R/TkFDtSdIvfPIeWxYsXs2Fufn5+lCJFChZ2t3r16hZHe7P18eXMmZOOHz+ulsIO9/5o347jk78d x5UsJqV8fztsySglzo2lnh8sW4Mpr6YpjybA/ZQbMPfdetc1v7ZFzw++d+PGjSzaoUTijsgkp66L FD8ORoofSUQDw3F69OhBy5cvZ+W6desy4ZMoUSJWtkT8WDIfwlpy587N5gbZCrx9t0T8cCDlpPhx bywVP9YKewx3K1WqFN27d0+t+QZE/cmTJ9VS2EGXwRLxg8S/EPQdOnRgJkWQxN3YufKsukQs1LUU P66DHPbmYiDJ6fNn0sUqcU127txJRYsWZcIHnbx//vmHFixYECx8LIW/qbalAXHYUFhNIgkNofFo pkmTRlf4cPSu99CapfyjGMIveEybxrxAEolE4ixI8eNinLv4hs6fekIHt1xWayQS12DQoEFUr149 NjSnZMmSLLrbX3/9pa61Dr1OWVjNHvs1xxz1UyLh6AnpsJi99mkJqRSDCAJ37yIlq0Tiflji8ZE4 F/Iv5mJEtCSnEtfn/PnzVL58eZo4cSIr9+nTh7Zt28aG44QGPZFhCwN6Hb2wmDlGxo9Prc0kpZRE LPSuzbAY0Ls2w2KhoUyZMuzfvUTiLmTPb0hymiqlpxRALob8a0nMEjduXGbWwLfRM1sS2n1aux3a IiqZSGi/OyIxffp0NhcBcw6yZs1KmzZtor///ltdGzr0OmO2MHvs2xy/N2lMgdWqsaSUEomeeAmr 2XO/1vDmzRtq2LAhC2sfEQjNM8aY2ZKw7NOabdHO3Z+Z6bIlZUlOs2d2n98UUZDiRxICfnMSjWPN OvD+/fsQpod2u7Vr135Xx02LWKdtK64DxtZp67kZw9x6iYEnT55Qo0aNgvN8NGvWjA1zw9tfZ0av kxcWs0QATR47mpr27aOWJBEZvWsorAa0otwWZg4ElkckQw6SrgKEtUfAB39/wygGd0B8dmifEcbW 6dVZ8swE2m0tfW6KZW07cR3H2HptPTc9TK2TSByFFD8uRsyYhjCkSHIaNZp14VCtQXvzFW/IYj1H W49la2562n1myJDhu32KYL+YKM/RttVux9dr2+iVxTqA78LxbNiwQa0xDSKG8d/ObdKkSewtmLYe Dy3Ay2gjtsN2rgZ+U7FixWjLli0UL148mjt3Lk2ePJk8rBzepf07AL1OmK3MXvvXAxHvRJr91kBG epPoipewmj33a4rDhQtTauXTkF2LqF+/frRw4ULlGRaTRYMrW7YsXbhwQV3rHmifH7ysrQfaOizz +76laPdp6rmJ/VrzzAS8jbadXlmsw3dZ88wEes9HvWdp3rx5WXs8G3mduAyTSMwhxY+LgSSnmbIl sluSU70bGxDfLAFtu/AG340QyfwYtMdmDPHGKG4DxGVz6O2H1yE8M38I8YfNw4cPgx8EfB0+Ec4Z 5xZR0ADaoB5g2y5durBlVwD5P7p168Z+k7e3N1WpUoU9vBo0aKC2sA6cF4gmHx8ftcY+nThu9tq/ CEIBI9Ld9u3b1RqJ5Bt6109YDeiJ8rAa37cxypUrR9evX6eADh3UGqI6derQvn376Mcff6RLly4x T/DKlSvVta4L7ufic4cvO9NzE98bmmcm4O2AuB0Ql02htw9eh/O0Z88e9szDsfBnIPK/8QTYWAdD VEMIIDwbcY1hfc2aNVkb/mwNL7zuvaaDe+7JJKcuiBQ/Lkbc2NEoc9ZEzPNjL3BD4jdtvI3BzYRn 3ceyeNMS4XWhufkY25+pfWrX8zZiPUdbx9uLBrTt9JbF9kC7D9ycM2bMyJbxsMENWo9Zs2axT+TF 4OC8z5s3j93Qsa2rcPDgQebtwbGDESNGsE5N6tR492sdeKjVqFGDLePcVKxYkZYsWfJdp87WBvQ6 ebYwAMGD3C6rV69m5Ya1a1Hnv1qyZUnEQrx/cPSuG1uYvfet5cOHD+oSsdw+I0eODPF7EegEAgjD YvEyoFWrViwSpKuD54O1z03xmRIatPsD4vdo96tdx9eL9SLaer6NaEBsJ7bny2JboN3+8WMERSdK lQrxAb89G7Xw5ymesWJONv68CG9P4p3LT8nPN5Bu35fix9WQ4kdiFvEGhmXuzRBvciKox82fg7LY Vm878cbI0d4gOeL++DqxLNbp1QO+TjTeRmynXRbLxsDNGW+xuHse3pwJE5DuLyTIdwPQlsMflq7k 8UFC0mrVqtG1a9eoQIECrGPTsWNHda31YFgMxA68YYULFyY/Pz82SRrnFUPp9DphtjCgVx9WO3Xq FPOI4Rp49uwZFS9SmDb9u4hmjx1DnspvlUQ8MOxr5syZrPPP0RPktjB775vj6+tLixcvph07dqg1 xkEuI/z+4cOHszIiQdavX59evXrFyu4AnikAzwwsm3puos7aZybQex7x55S4TtwfrxfLYp34Xcb2 Ixpvw9uJ7cV6UxQpUoR94kUXBCSejdguffr0rF6kdOnS7PPEiRPsc+DAgUwMcQ9ReIKouwD5F2ES 10GKHxcD/8Dev7ffRFHczAB3j4sdc75OD76O3+ABv/GJZim4mfGbKzeOJfsz10Zcb6pdaIDYQced /wYugqzBFeb63Lhxg6pXr87ED+jUqRMTPhBAtgAPwN27dzMhhOEMz58/ZwEU0Ek6fvy42sq26HXw Qmt4mzl69GgmfM6ePUtpUqWiaaNG0PZlS6lM8WLqN0oiEvD0/frLL2wZ818qVKhA69ev171+bGVA T5Tbwvj+161bx3J24bcAeHUseYGDewa2TZYsGRNNGAZ36NAhda3rwJ9P1jw3eb2tnpnA2HPTkv1Z 28ZcW2vgYgcvuPACEMcNEWQNEEESiaVI8eNiXL72lo4deEDHdl5Xa2wLv6EZu3HC+A0exhGXQwP/ Lo44zlcPfnzidmKdWK+Htq259sBYe706fjPH8eOBJL7V08LHNwM+9wcdI2cGvwvD3Pbv38+GtmGI G3+La2swpAHDGf755x8WQAHzCDBUpl27dkyA6XXKQmMA85bCaohiheF/6ADyuT292rej83t2UZN6 9VhZEjGBp2/ZjGnM85c7ezZ69+4dDR48mGrXrs2G8WiFiy0M6NXbwv73v/+xyG2zZ89mvwViDvcw eHXgwbUEbIOXJj///DNLgFy1alWaM2eOutY14M9D8TnA67hpn5v8MyyIzxxg6rnJj03cRqwT642h bW9uG2Nt9eoAXhzivOCZCBEkDm3TwodUQzDx322tYLIVMseP6yH/Yi7G85ef2Of7N752TXLKb9Iw vZuUOfDmS7zBwUzdmKx9EPBj4/CypfsR21u6nbH2Yt39+/fZb+U3bT5GWXwTyOFt+PwgTsuWLZlg ctSN3BRv375lx4e3uoGBgSyYAX4HghvYG7xZvnPnDguZGzlyZDp8+DDVU8QERNfr1691O2fWGNCr t8b+++8/+vPPP2np0qVsf5jXA9HTv2sXihY1KquTSOD5O7p1C/MEJowfn27evMmub/y7ggDQu7ZC a0BP7IfF+FDOYcOG0d27d5l3Gx5aeHH4cF5rQEd28+bNLFgM6NGjB9u/qyE+C/hzz1KsfWYCfI+l 8OPi8HJo9mHptsbaauvwtxZfEPI5P3xom8iBAwfYJ58fBHjAA1yP4Umm3CmY8EmWJIYUQC6G/GtJ voPfeI1haj2fswLEGxwMQsAasI04YTQsaI+Zl41ZaOFjlDF2mYOHmujd4fA28BCIYCgICO8buTmQ nR3eHkzYR9jqKVOmsDDW8MaEF/hehMy9fPkyS5gI0EGoVKkS87bodf4sNaDX0bPETp8+TT179mTe qadPn4aY15MxXTq2b4lECzyBt44fpZ7t2rIy7hWYP4d/WwEBAbrXmrUG9DyUobHbt2+zlw3du3dn 1zyiceGax1A1Puk8LIwdO5ZFeAT491y5cmX2IsgVMPfsMLbels9MgO1c7bmZNm1adu3z4d5c9GgD 5mA9f56KIhvPXUe8NMysiB8kOc2dI75aI3EVpPiR2BRjw9RCA26mfH96N1ZeZ8kNnj9MOLxsrD4s cKEjPhA2bdoU/GaLj8sG+H14wHEhhE90fIC54XLhyd9//83EBuaxYFw+EpbCw+Eo8FDEUBu8BSxV qhTzQk2fPp152TZu3KjbCTRnQK/elOF8IBhDnz596Ny5c3Jej8Rq4BEc0K0r8xDy+UDo+JcvX54N A9IT6tYY0Ku3xt68eUMzZsxgHUzMw4sSJQq75hGuGh4rW4KEyBhOlzlzZjpy5Ai738Cj6q7Y8pkJ 8Gwx9tzkZUufccaej8bqQwsXOZi3g2PEJ641eHf4XB4IOizj+Yph0FwIweA54pFG0c7UcDmJBERS bmyGu6PEIQS88SZ/79dqyTwHjz0nP7/PFDOWB5X6Nbdaa1u0N0xjWHOzE/fJtxNvxHwZN23tmzCx HcdUHRDrOeJ6U2i3xXb8hiuidwzuBt7uYggKJuwDeF14pnZnAvMM+vfvz+YAAfy94EErUaIEK1sC RBSG7VgConStWLGCGQfzenp37CCHt0nCxL4jR6nfqFF0+brhWs6SJQvr3PGIWNZSvHhx9vIltOAa x5w+RF0EuD/jnqB9K29rMMS2ffv2LMIjQDhseJycldA+X4xh7HkmPnf4siXPTW0ZGPsOEbGNKbT7 jTDPTJ+PBrOQ6AkTkUeChGpJ4iik+HEw1oqf9x8D6cmrIEqZJZldc/1IJBh+MmDAALaM3Bzjxo2j kiVLsrKzgnkH6CTxkLkFCxakDh06UI4cOVjZFJhwjRDE5sBbaQz9Q9hqgHk9vRXhI4e3SWzJYuVa HDhmHHkrIgDAA9K5c2dKkyYNK1sKXgDAG2oteKGwatUq8vLyYuVff/2ViZ78+fOzcniBYXYYDgcQ 6REeKAx/lUgcDZKcPrn9kpImiErp0sZWa00jxY9zIMWPg7FW/DBiKf/IYBKJHXj06BF7w8rzdWBY C4QPggy4ChiKhhDcGA4HEJABCUYRUtcY6FzyBKR6nD9/no0n528zMa+nV7t2cnibxG4EBgX9v73z AGyq6uL4v026S+lgT4Gy9wZZCgqIqGxxT3AgfijbPVFQhiJDRAEVBUT2VpZskA2yRwuUltJSutM0 7XfPzXvta5pOWprXnh9e88bNS9om5//Oveeegy+/nY6vZs5SjlhnXug7aczlDGNeZjSJ/fv3y885 rasjqNYWrWfTrmO829D7oVkgmn1q0qSJDHHNTwkBhilI/ll9Qtb6oWQH3TpXUI5mDzs/jgE7P0UM Oz+MI0HhLTS6S2EJAQEB0ono37+/clZfhIeH4/PPP0+Lf6fCirSegNYqubi4yGNaunbtmiGMTYUS GNDNI611IGhdz9g3Xue01cxd42JQEN6f+BVWb9ok9ynJCM1oUp2tnMjtjOa5c+dknR61zg4tIien 55lnnpH7RQ05Y+QA0do6mvkhB4iyTTJMUbFxkTUcnCDnJzcZ39j5cQzY+Sli8ur8UJHTeCc3+FQM UI4wzJ2TmJgob3QWLFgg9+mmimZ7KJuT3jl58qQMhaNwNcLb21vOAlFtFS20wHzhwoXKnjVDFs0E aW8ceV0PU5TYrgeipAAUCte6dWu5b4+cZjQpRJRmViibI+Hp6SkHQKg5GvSdpPpe6iAFrYWiOkkM UxSw86Nf2PkpYvLq/Bw5Hilr/dB6n/Y96ilHGSb/UIFButGhkV9i4sSJeO01a+rd4gT9nLSG6dix Y3KfMgnRz0kj4wQVW1Tr81AGIRoF53U9jCNiux6oS5cucibIXhKCrGY0KWkHOfbk+JBTQdD3gWxB 2bJl5b6jQpm+1CxgFNJKs0A0U80wdxPV+SGnp8u95dj50RHs/BQxeXV+Nm4JUbaAbv2bwuhiUPaY woKSIFuETUuFM1KcxdfFyUkcc7KeFA9O4h99jcSXSYZWOaWmwJBCvcVJSwqcxTFHRbuYmLJJUZhb cY+lp1FwunEKCbF+lxo2bChv+mjmi278KDOW6iDxuh7GUbG3Hui5557DSy+9JG7C0mcmKf37b7/9 puxZWb9+vUyjTaGhBIW20mefvgt6gRIy0CwQ/QyUWYwcoLxkd2QKD3lb6ewMC0mgUM5UJ2ekSg0V KHqYpoqir3QZhGYaSE1ThGaSzMqTjs35E9dxQbTKFT1zXeuHnR/HgJ2fIoadH8dEOjzC+qbQSI7B AKOBbiaE0+OUihSLRdZ4Ub865PzQf5QQwCCTAogjYt9CtWDMZjhbUkHPdhbG3VGgUDC62aE6GkRJ DB/57rvvpPMXHx8v98lxVf+mFcpVxDtvDsPzgwfJfYZxVOytByJnnoqlEtoZzb1790rn/uzZs3Kf sjeSHaDQOD0SHBwsHaB//vlH7k+ZMkXWh2GKhlRnJySLxxSjuC8R9tRIayuFTSU9TUkRupkqdFPR QenciD62ukn6mmxOhkE8zyXV6gw5Msm3o2E0WTUkN7Dz4xiw81PEsPPjWFjIeJMBFo+uru6wpFrS bohp2CqV/ol9e18bOetD1lvZJqifi3Ccki3JcEq2SINuEM5QUTJnzhw5y0HvjRY1U4V2ukEqicTE xMiscOQIqQx4+BkM7vMCunaqlKswBoZxBGzXA9WqVUsmCKDaXOPHj5f1cg4cOCDP1atXTzo9lDq6 OEA/C9k1YujQoXIGm7l7pAgzmexsgMUpVeimm9DN9MFBQtVM+kf/aUnXTavzQ0jdNLoIJ8gMg3iC UxI5Q9ZzDgfX+dEl7PwUMXl1fu5GkdMSibC6JmF4nVyNMBjJWbHGwGtnePIDGXVnJ2c4CWeKwuDo WilJZhjFde+2MafwEHJ6aC0L8dRTT8mbBC8vL7lfkrlw4YIMo6lfswWSolzzFMbAMI6E7XogskGq DfPz85M2gNYHFTd+/PFHvPXWW3KbZrSoHlB1XqNXqKSIz5bF4IwUg3WWpyB108nZWYaM06xQKl2P Bg/NFjg72i0rOz+6hJ2fIiavzo9a5LRc9TLwL19KOcrcCWZhYFNcjHBxc5UzNGS4pfEW55SBqAKB pvfVliIMeaopCS60Nki8fmFDoS5000ML+CmbEzk9Tz/9tHKW0ZLXMAaGcTTsrQcaMWKEtAGlShVf 3di9e7cMg7t48SLKlCkjHaCePXsqZ5mCJJmiJITj4+rmjuSUdN0saNJ002CAxWQSH24L3BzkrpWK nIYHRaBiWVeUL+uuHM0edn4cA3Z+ipi8Oj8SrvNTINAH32xwgsHdQ4a3aY23QTgkLk4GJAqjbou7 wQhzikU8J/2rQ+6LmzhussjlndaDCm7OBlrLCbN4DUI15kZxfbMw5q6WFPoiynOFwZgxYzB79my5 TemcyfGpWbOm3GfskMeRPIZxVDZsOY51f29F9+7d0XuQNathcefWrVvSAVJTd3/88cdpM0JMwZBk dBa66Q4LreOx0U2j0DbSQVvchPOSLPpl1k2DopsZId2kvsmp1muruunibESyKRFG4QQV/rBh9nCR U/3CAe1MycTZSRhwYag9PIWBTZapXlUD7iT+xSabcTkhGlqfhAwt7V6Kv404i1k5Yv1/suh4Me62 dIq00LlribGISIqXU/kEvQ6lmTULx8ro4YYkFyeZXKGgocXNlP1IdXyo1g2FvLHjwzAlAxdjWTz8 wAC4pPggWdwslgQotI9Se9M6IILsHq0DIpvL3Bmkf0kuBriQbtIAoFY3hb6RbgbFZ9RNgnYvi+Nx tPZV0bp03YwWWmi9hopVN+MQYU7IpJtJQnud3dxgdncpFN3MC+T4EFR/kRqjH9j50SHR0SZli8kP ZKLIgBvd3ZEkjHUyhaBprDWNRK2+cQlDjv+NW8mJaWFpBidn3DAl4MVjf2NT+BW4O1uTTRjF4+m4 W3jmyEYci7kJV+U4PYtea/yZ3fgm6ChcxfO1kHCYKRuciytSKOTOVjHuAEpiQKO9lLK5SZMmssDn yJEjlbNMVlAYw5EDIbKWFsPonZJ8Q0bp7GkdkJu4UV60aJHMaHf8+HHlLJNXKJNbkqtBzvgkmZOk I5JBN4XurQkn3dwidZP0krDqZjxePrYZf4UHp+kj6eYZoZvPHt1kRzdT8c6ZXZh+iXQzY1InqZtC t51oJsnVRSYoYpi8ws6PzjhxKgp7tgfhyM6LyhEmL5ABNwsD7uzqKuPiKf2mCplxamRLw5MScCH+ NkziPM0EqSaewuDo+E1xnjqq/WOSk3A+PgpR4pH21WuROFxOiMGVBAqjsl5HvRahjmbB4AwLjWTd 4TeSYt379esnQz2IV199FTt37kS7du3kPpM9VLMhLDRWfs8YhtE3AwcOxJYtW2TtsqNHj8qCr1TY lckj5PgIjTLSjItwfGjWR0XVNNI9cnLOx1l1k1CPJ4r9c3FRCDfHi32rDtLxaKGXZ4UDlFk3hZbF RyPYZA0/Vo+rqLrpbDQg1c1VJl5gmLzAzo/OUEekw65GlZgwBpXz588rW/mDjGcSrfGRBtycNl1P eBiM8HNxg79oPkZXsS8cJGGOS4ttOqa20i6u0njTefUcPa+UwUVOz3uLR19NfzpHhdtoVMtXPFc9 5qX0J8hBIkNucBHOj4sw5vk05FTL495778Xff/+NChUq4JdffkkrYMrkDg5jYIoTHh7KKDvNdJfQ sgiNGzfG1q1bMXjwYJhMJlkE9pNPPlHOFm/uVDMlQo9M4k7R6J5RN0mlSAdVvZO66WyUkRKkk6oG UiOtpOOks7nVTaM47ubknKab1KRuyldO100n4QCZxWc7pQj8n1qNKspHyg7KZRH0heGjklbZ0MGw JCbAkpCg7OXMuQvRyhZQs0EFOBuK/xeOQhVGjx6Ft956G6dPn0bt2rVRrlw55WzuIceHYpWThAGn 1JkE2UsKczsacxNrblzC7luh+Pd2GHZFXkdwYoxcvHkk+ib2RoVinzi+99Z1HIq+ARdhlENMcdgj +u8X53ZHXcfJmEg59U8zQHuof1SYfA6do7VA8SnJyvVvINZiRjV3a9YldUSLRMVIIXBi25CHgqhx cXH43//+hy+//FKKE838UJhHixYtlB5MbqGZH5Wa1b3h7FwEisowBYSfn7hhtTijev0K8PHzVI6W PGih/COPPAJ3d3ds27ZNZoWjkOBu3boJB9FD6VV80Gom/ZzVqlVD5cqVlbN5w6qbHjLUTOv4uAlH R+pmGOnmdfwrdHGn0M0rpljhuAjdFOekPgoN3CM08KA4T0l+SDd3R4biwO103aTBwQtCN0kfpW5K TQ1FktBBWl8rr0+6Kd5DNQ87uknhb8IZMuZeNgsE/3KlcE9VL1Twy/3AAq0zNhTDz5ze4GxvRQwX Oc0aytrz1VdfyQKULVs2x/2d22Hztt04fPiovNmnLGa5Tdua7OSEVE83YShpkWb6iL6LEMU/rp/D tEtHEGW2rqUiw04xx9IJkfvKDbB4oG+LRZxxlv8UxHHyVah6NWW7kTM6yreKHuhadAVZ50c80ml3 IRxPVKqLN6s3tR5QnkDPdaPiqvEJcLHkPLP3119/ybU8ly9fls+l3xct7mXyx8ZFh5Qt8f3qXIFH 8xj9w9lBM7BhwwaZDe7mzZsy+Qulw6YZ8+KArWZ2u+9e7N57CDt37cETTzwh053Xr19f6Z0zZpIm T3f7uhlyHt9ePiLX91iFzaqDlO2UZnmcpKQp2iYeKHObPE6HU63HqQsdl7pJx5X/E6SztEe6KREP pJtPCt0cTrpJA1PK7auqm8nx8TJ76l2F6/zoEnZ+ipj8Fjklp4ecn+LKjBkz5EwGjdSNeut1PD34 UeUMsGDhMnw9ZSZZPIwbNy7Hm32KBza7OMPg6oqkJGtYE0GjU7R+56Vjf6GSmzfG1mopp+7JWbEa aSfp0Gi/IHSMztHXRnuGjpMBJ0Num+rauvAzVZ4jM24Wj3OvnMTfN4MxtUFndA2oiiQlRpowGo2w JFvgZk6GczbfTpq0nTJlitzu0KGDTGHdsGFDuc/kj/MnrsvZHy5yyhQb2PnJRFBQkHSAduzYIfen Tp0qw+H0THaauXrdFnw3ax6OHT8h14HS4GFOM0Gkb0kuRhjdMuvmRaGblPinspsXRtZqjtJGN6l6 5KiQPlqU9NRaSAdTFN0kHaT+qm5qj6vQdagTJcGm47SOaN7VU9nqJkV0uCQJ3cxD5MQdw86PLuGw tyImr2FvxT2MYcWKFXjhhRdkqtJhrw/BT7O+QqsWjdNy/FNr3rQhnn16AOLik/DZ51/Iyvy0xiUw MFC5SkZoHY3RzZqhRouruBZNr/9y7TQmNeiA7mWqo7KHNyq7e6OSbF5y27bRcTpve7xiLvtX9SiF 2l6+mHflP5R380QX/8rCIUoXC5rGdxPvlwTB2WJNuKCFFu4+88wzWLp0qdynGbA5c+bkKxTwbhIb G4urV6/Kvy1lYCKRplFXEi1vb+873qYsQOXLl8e3336bq20KF6QbAO32r4t+QoWqnmjRsRm+nT4d cUJDazZrgZmzZiEsJhZ1WrXJ1faP8+bhUkgoGrS/N1fbC39fhONnzqJJp87Zbl+9fh2eZcrBR9yQ MExuiE5MhVupkhvyZg9fX1889dRTiIiIwMGDB6WG0DZlyNQbudHMenVr4dmnBqBiJWHjfluML774 Qq6XodBoV1f7tiTJmcLdvGSCAy2kmxQGTrr5Vf2O6F62OqoITaui0TtV67RNPa72s+2v7qvNqsHp x6t5+KC+tx9+FLpZ0d0Tne3oJv0sSZZkuNylyR9ae33+RKhQ6FR4exmVo9nDYW+OAc/8FDFc5NTK gQMH5OJ8EqHBjw/EW8NfQq2a9yhns+bkqTOY+u1crFi5Gn379pUVzBs1aqScpVkfwOxuTVKQLIyi Cn3oKVX18rCLGHZiK7a16482vuWtJ+8CEUkJaLrjNwyqVAcf1W6LeOW9qW4OCZaBki4kmDKs/5kl brDHjh0rt2ntE832UApXR4acHnLOIiMjpeCSo0KULl0at2/f5u08bNMj3bStWbMGY98agWcGDgQS cz94wpQsKGvhtevxKF/FF806cn0ve8ydOxdvv/223O7cubO0T7RGxtHJr2YSM7//Wegm2WEnGTb9 5ptvWk8oUNIdk4tBppO2ZKOb/7QbgFa+d2/QLVLoZhOhmwOFbn6cjW46Cd003oXZHy5yql945qeI yevMj4RGarIYrdEb165dk0XoKBa5UqWKmD51Al5/5XkEBPjDSRiynFr5cuXw2CM90bx5U6xbtwmf ff454uPj0bp1azm7YKFpexoNUkavKACtlNFVZo3xMrrgQtxtLAu7gBeqNJCjS3cLMtqzgo+jtU95 9Cp3j1zw6W4wypEsGTiXmgoXFxdrKECyBaGhoXjttddkaAPx3HPPyaQG5AA5MmfPnkV0dDTGjx8v aw2RYKtQ5iUV3raS0zY90u+QHKETp06hVv0GMMXGoFxAgDzPFA2xSWZcFc7970v+gFtAGbiXLSdn Ao2l/eBdoeIdb1vcPFA+sLacjczNdpy476tcrwEmfjUNZap44d5uzeUMJ9lG7WynuuYlLCwMderU ydU21c65dOkSGjRokKvthQsXygX4VG8su22aFfb09ISPj4/yW7070OxHp06dZBIEmlWnVNj16tXL MpKgqLlTzaTWpnVzvPT8UzKj5YQvJsrfP/3umzVrJl8jSQilqzslObCvm+fjb2N56AU8X6X+XdVN KpIqdbO0VjcNMpQ8TTfF+6NZIAp9yxgzUfCcPnxVPqaI16LEB7lJkMMzP44Bz/wUMfmZ+Ym2uMCn ov5vdmhhJsUoV6lSBWNH/w+DB/VVzuSfuT/9ii8nTZXbn37+GQY8/xycDM5yxoFiiOPF4/xrpxBm ipfT91R1elvkVWxq09fuzE+MKUUatvxCYcul3AzyUQvVCWqzaxEqu5WSI2dJwunxdDLiuSr1UN7d yxryJt4fsefvrXjxmWdkWAbdGNBsD6VtdXQorr5jx45psxfZQSOP33zzjfwZy5QpI4+R42Tr3GnP E3TT8s8//yh7Vs6dOydv0goK9b0RNDKsrhMgVq5ciUcffTTtNffs2WO3ppJMgqFAC60DhLNi+z61 P4u2f05QKt81f/4JP+vHhbmLkNMzZ/58RMYnIFnccJGTQORlNo+3rdv0mDarOXasDO29m5BtGTZs GNatWyf3KR02ORiORGFoZkjIdXzz3Q/4fs6P0hF95713cf+jvWEwGjPo5rxr/8k6PpTp9HJCNLZH XstaNxOFbt7BrSVZv1Lu2emmN1qK1zWL7xyl135e6GYF4YTRWiNVN2ntT16ypuaH/CTI4Zkfx4Cd nyImr85PcQhjoNhkMuA00jdu7CiMfnuYcqZgiImJwaTJ34kbkkR88/33SFKyuJERp4xur5/YikvC 6aE6AjRiFJWciPWt+2Qy4gcuJeJUqEk8TzmQD4RtRmVfIzrX9YSLQXMDLIx4u91L5IJNT2G8aVEn 1Tr4rtF9qOflj2QlltndzR1zvpuBMcPfRM+ePTF58mRUrVpVnnNkKNSNWm6dkNw6P4Tax57jQxS0 80Oo74WyKA0fPlw5mvl4Vs4PoTo0qvNDaK+XX+eH+GPJEvRo2Rxq9iOm8DkbfAWp3qXQf8AABAcH K0eZgoDCzsjW0U3+3U7iQsEwaiIZypBGDi2FUhUlha2ZxKnTZzFt+vcwenrh2zlzYLLRzdeEbgYJ p4fynCanWmRh0vWtH8ugm2R+DgYl4NR1k7Rh+ZFOsmDks0jdrC1002hfNz2EXtLtq5fBKHWzvtBN dQ0Q6WZyQgJcC7lWGzs/+oXHCnWGnoucbt++Hb1798Yrr7yCrvffhxNH92HsqDfh7Gwo0Fa6tC8+ /+Q9fPL5J5CJ1hRoJIocDFqk+VvzHljc/CG8Vr0xEi2Zf49mSypOCgN+b6AnejfxxsON8956i9aj kReCI824HZ/5NUzidXuUqY4/WvTCwmY9MLdJN1R398mQKYfWKXV+4H5M+vorLBE3uHpwfIjp06fL 0MOCgBwEElLKUESQ40DO0qhRo+Q+OUNSaJVG+wXNqVOn5GOPHj3kI0HOiuqcaR0iYtWqVfK90EyR Cv1ObHnjjTeUrTtj4KBBeG/SV8oeU9gEhYejW5++aN2mTY6OD/3d6SaNHGUVcoDpmLZpzxP0Gbft Q851QaK+N2q20GtpX5Pen9pXbfRzaFGP275P9Wex7Z8V9DsdOHCgzORJ6ZvvJuT8/PDDD3LxPDkd Xbt2xYkTJ5Szd5e7pZnUGjaojx9mTcOHn3+c4c5Q1c2vhW6STi1p0ROv39PUrm4mC908EZIkdNNL amCvfDR6Xo+GXgiKELqZkIVulr0HS4V+/yrez49NHsA9QjfVAUOCdNPibC0tUZhUrmEdxOIip/qD /1o6Q49V56nKNBlvKjLn6eGOrZvX49tpk1ClSlXhnBgLpRk9SsHb109m99JCo1iUPaaWZ2kEepVG eVdPuwZS2HvpAJX1NsDX0wA/r7w3X9HKlzLK64tLZULcJshK2PQ+6P3c4+EjQ/G0XSnsoGZgbQx9 7TXliD6g9QRqWEtBQesUtI6NetNJzpDWsWjfvr2yZUV7o2nv5ks9pzZ7UKghoZ2JGiQcDmLv3r3y 0R4UIkczUfZQn1dQN7Q16tYDPDirV2FDoW5u/mVwOzq94HRBQJ8t1QHShloWJuS0q98pek0t6med HICsoO+eve8UzX7aXi8/0Jqg/fv3K3t3j8cffxybN2+WYWCHDx+WxVDV7Jp3g6LQTGpGNy94ly6d ITkQkUE3RSvr6iH1yxY6Qg4Q6aY9TcxtI90kstRNo4uimz6oLrSe6g7Z6qaz0YiUOwnbyAWN2lZH 5241uCyCDmHnhyk0EhIS8Omnn8oFpVRl+tdf52P5skVCGNvCmTKZFUJzcfOEk5MzboRekJnebJ0f gurtUDVoahRulhUFYTfp6kI3skSKheb92Hs3LsKIZ/4pHJcrV67Ay8tL2Ss46GZKDRejGxLtjRvN oJDjYutI0I2Z+hxCe7NGMzdZOTu2aJ0Y9aauVatW8vHff/+Vj/bQzg7ZOkGUopyO0Y2ivVmhvPLT vHk4dOigsscUFtNnz5YzPgUBzWbSDCHNbhL0WaHPDIVbEfT50M5qFgbq51J9TUL9rtH3iwYdtGQ1 E2vLBx98oGzdGTQD9N577yl7d4+mTZtiy5YtcpCDtOzFF1/EZ599ppwtHIpCM6m5unsJ58eA8+eO iH0XpNgZZNXqZnbreehjmjurmjX0/Ow+7nQ+J900ip+LavwVNh6eLsoWoyfY+dEZHh7W2GMqckrN Ufnpp5+keFCK44kTv8DBA7sxoF9fYdBoEWPBN2ejq/h9eCL2dhgundyCfQdPwM3F3e7NrYcwipS1 hqbyKW1nUUKLR+l90PvxNBiziJF2QoqOvqmrV6+WdSQKCtWxUUfC6WZNTTpAa38oxEyFHAl19Jwc Crox095A0s0cHaMbTEoTS2jPa69lixr6pt4kqmt7bEPeCEqCQO9ZXcNj7yaSUAsrFkT4G42Sn7t4 SdljCgU3d8SlpBb4rKbtZ+jGjRvykZwhrWNhO6tJnzG12YbNqc692uzN0BDqzI7qpBM000Hs2rVL PtrDdiZWC81q0veMEoIUBDVq1FC27i4U+kapsCm7GkE2g5IyREVFyf2C5G5rJjWj0EjSl/Brp/Dp h+Mwb9F6uLpQwVJ7ummUWkXNrYh1kwqt5kY3KWU3w9iDnR+dUTewNMpX8Ea9FlWUI44F1RygGGnK kjNw4ACcPnUCI/43XI4qFU4zwmB0Q1J8DK6e34v5P87AgOffRXhMkhD8jKNXZAZpxOq/mFvYF3Ud u6NCcT4+Sk7pFwX0uqGmeOy+dV0WWz0SfRNJKSmZDDml7SzkpDUFCoWMUOamwoBuqmyTGTz22GNC yNNHotXRc7VWB+2rN4B0Q0Y0b948bZs+syp0razQhr6pN6TZhbypkHOlzVCnhZw41eFSnbE74fEX XlS2mMLgSuh1eJUqpewVHNqZP/pMaD+H5PTTZ9fWkaBjWuhzqQ2bs5cMxB6qE6MOChD169eXjxT6 lRXq7BBBM7FayEmja9IggL1ZobxCjsGhQ+mLy+82VAuHSgv4+/vLwR3SuNx893PD3ddMAwzCwaHH OKE5P86ehm4PPYEvJs/Bw4/1zvS5suomhG5GYg/pptCrC/G3HUA3Q6WOp+tmxvcjddOpcIUzMiwG Rw6EpK3FZvQDOz86o3xZdzRrXSltoZ0j8d9//8kQBV9x43vw332YMnmSuOkLAKWeLIxmFAZcWGpE hJ7DhtWLMOSND/D2+Mlo2rQJHu79EJJTMq/3iU42Y9jJbRh0eAP6H1qL7y4fLbzZnxzsrptw3Nbf uIy+h9bh8cPr8cyRjdIZo/hlLSni5yhcE16wUC2RgnR+1DAbatqRb7oZ1N5Y2d6AqWuCtDM7atOO WmuTGGQ3Uq2GvtENnzpTk9V6CDXhAbWcMs/RjS69l6yyxOWFPxcuVLaYwmD1ipUFOqupOjbq50l7 Q02fHe0+ORJqWKf6OaXz6ueMUGdvtNdTz2c3i0Ofa4KSiJADRNehz6S92crsZmK1UKpooiDC3+Ss pvIei4pevXph69at6NChg1yT0717d8ybN085mz/utmYaDDRY6AJTfDQ2rlmCAYOewRsjP5aauW/n BjRoWN+ObjoL3TQJ3dyKwUfWo//hdYWrmzlAs04bhG72O7RGvJ8NeDob3SzsQcMT+4MQFhors/Ay +oKdH6bAmTjxMzRr1gJO4uNVGM3Z2UU4Fk6IuRWCo/9uwZh3PsXAZ9+CKcmClX8uxKxvJ8LVwxOp lGdaA836UFrMETWa4f3ANrJCdJ/yteSoUVaoY0kbjsfg89XheH/ZDZy6ZsKaIzF4T2xPWBMut8k7 mbfjFsJjLDgclIipGyOQaE4RNx3KBexA6Trb+FWQ74Pez/jAVrJgHNUL0UIjWFSYTi9QocC7lfpX vXmkpg0xo5sxNZRIO/NDTb2B1Ib7qOfoBjM71Fki9SbT3s1hflBvFO8EmunyduX488KEZtYKa1aT HGbbsDbaJ8dFXROkOsjlylmr6tO++tlVIeeFZigIrXOe3aym2o9mfNREHtk5SyrkXGXl3NN3g87T YIF2PVF+oRnloobC79avX4+XX35Z7tNsM63du1M++/RdNGteeJrpBIPUTXNSIk4c2o3Xhw3HowNe FJqZnKaZdcgOOhuFbmZ0fij7KIWXjajRXOhUW3ws2mMVamarmwR9Ijccj82gm6uPxkrd/GKtopuC n4Ru3opL1814U066mSJ18yOhm+8J3XwnTTczvu+7oZsJcdYisJSISo/JqEoy7PzoEEf/koVdOQFL chKcKRZXGJ8CawaD8EackWSKRdTNy5g4aQo6dO2PHbsOYPbMaVi94jd06dJR9DPK0SoyflrIGNPo UI+y1fBEpTp4slI9tPerCG2KTFvICJMx/uGfKDSp4o57Az1wJtSEQ8GJqOBjRJ9mpbBKGPHdF+Jx UBxbfywGi/bdRvtAT7i6OIubEuVCdiBRqePpi6cr18Vg8X76lg+Ej9EVtu9G3tzoaO7n4YcfxowZ M5S9wsNeSA6NDmtDzNQRcS3qegq6OdOmoiZyGl1esmSJspW7kLfcQu8lu/VGueHDDz7I9PMwBUt8 XFyBOj9qwgNqWueEHHQ1BI2w/Vyqn2HtzI7ayPGPjIyU57VOR3azmvT5o0EDcurVmVA1zNOWrGZi 7aGeL5BZzT//VLaKHqoDpP5+Zs+eLQdNqAZPfgkLOoboiKsy2YBd7buTJnQzNdWC2Nuh+PSTj9G6 Q3ehmfszaaZVNw2ZdJNI082KQjeFXrX3zV43KVlQfCLp5i00qUq66Slr/xwRDk55oZs9G5bCyqNC N8/F41CQcIqEhv4udLNdLQ+4u+ZCN71IN+vJ95OtbmbzHpmSDTs/OoOmVzevP4/Th/NvaAubpIRY hAYfgykxVhhfcliEJbzDRtdJSTYjPuYmfvpxLtp0fAhfT50pC74dPbgDTw4eAG3NgmwXOgrDKq4o /uUMTZt7ujljUGsf7DovHBxhvGtXcJXPLV/aiPqV3dGsmrsw4ImIS0rF15siEeBtkEY8V9ni6MdT /hUX6KaoQYMGyl7uoJsvep7WcaERZTpmL6EAoT5H2+yNQtv20d5k0o2i9lxOIWra/vZu/NSR+uxG 2elnpD62oUL0HPXa+SHk8iWZzIMpPI7u3nXXZjVpJlOd1dGGmBHqjbd25oea6uCoM5Ta8xSulR3q TI8a8mb7+cwv6qzVnSBnNb29lT3HgGoQrV27FtWrV8e2bdtw//3346+//lLO5g0aLLxx7T9EhV+W fythBO64qdpLIW4//DAbzVp1wldTvstSM626qbwhe0iHRFw3F2pFP4KHcGIeJ90UDg7pZq3yrnQG FX2NaFrdHS1IN4NJNy34amMEyng7y0HD3GZZtb6LHDrT74Jh7MDOj85QF9YFnbnh0EVOTQnRiAw9 h4S4KGF/DKI556/RR1QYUlNCDNavX4OHHxuEYW+OVgq+7cfYUf8TRtuYqcl1jnYMHx3xNLiglIsL fFxc4W6w1hPICoN4+YiYZETGJuOV+/xQPcAFs7begik5FTQBRy/x33UTypcSQiNec9j9fmI/CX+f jLVeIAfb6yoEx9so3o9o9Fhcbl0DAwPxwgsvKHtMYUIzEVOnTMHz/foKb91xbUJx4OFeD2FGAdzM 54S99OnaEDNyTOzN8qmOGQ0YqAlAVHKa1dTOpOYm5C230Hu501lSyrbmiLOaNDtH64B69uyJsLAw 9O/fXw7K5AcKN4u6GYyI0PPSGbKrh7lqpCJOMJsSsH7tKvTs9Rhef+PtHDWTmhwYzMJhoNA3H6mb LjnqprPQzVtxyYgQujlU6qYRc7crumlJhSUlFSevWXWTpPqNrv44FSJ080QedVO8F9JO8VMrZ+4u 6tprWovNRU71Bf+1dIae4kqTzSbcvhkk009bks3SMFutWi6bsIrJliScPHEEL738Kh7tMwhenp5K wbevUKVKFTm6Za+lIgW22WhoL1kY3b+EwPx+7QwWirY36rpMm5kVFAFQ2tOAiLgUzNsZhaPBiWhW 1V1O3e84E4dPVobLgmzdGnjLMLj76nlhaGdfrDwUg+Cb4mdWrmMPg1CIs7G38FvIGSy6fgYrwi4i 2pKcSXwodMF2/ZKjQzfkVCn99ddfV44whUWD+vXRvev9KO3joxxhCgun5GQ0qFdX2csddPNP32nt rKI6+5fVjbL6HG2znWm0nbWkpp0ltZ0ZzSlETdvf3sxlTjOxhPp8W9QZ0ayyHuZESEgIPDw8lD3H gn4mCod966235D7VJHrttdesMzh5YMfuQ9i+cz+SEimsOxgJcbfEUboG/T5z2UT3FIsZp04cxQsv vozej/aHZy41k5p4dqa/n/iLSt3cKN7Tb9fOWnXzVmj2uineRykPZ6GbqVig6GZTqZsG/HMmHhNW C90sbdXNikI3u9X3wiv3+2HF4RgE5aSb4nXPkG6K90E6TroZI+4TMr1vsZ9Kb6QQoSKn7btU5yKn OsQgblA+UraZIsCSmABLQoKylzMXLlkXCRI1G1SAM01NOAjh4eGyJkKtGlUx8Nm34e3lidatmssb 95QUs+jhpIww0egUGSf7jeJ0U1OSERt7G598/BmefuZ5maxg6tSv8PFH7yoGXFwjm5bsZICzkeKX 042fQVz8drIJI/7bjiXXz0sn6ERMhHhNJzxVuZ5cNKliEb7GsasmNKjkBk9XZzSo7I7a5V3Rpqan nJqvX9ENze9xlwa9S10v+Hsb0FD0reRrRJUAFzQWxyn8zdXohCNXEuVzvd3S/1bxwsmZf/U/nIuP wsbwIGy6EYwdkddwf0BVVHT3lD+vCjlJ4tcCo71y1w4M3axUrlwZQUFBsuJ2QddGKek0btwY48eN Q9dWLdG6fj3lKFPYeInvY1SiCUeOHlWOMIUFDaJ8+eWXePLJJ+HuTjVpHBcKe1MTIlDSl02bNqFN mzYoW7as0iMzqmbWrFEZYz6YhpVr/kaAvx+aN2uMVKERNBtE64AoJE2rkbaNkOt6YqLx8Sef4Kmn n8uzZlKzr5vWbG//E7r5R+g5bAq/gpOxN8XrZqObQh+9hN41quKGwHIa3azkjubVraHi9wnd9PMy oJHQ1gqkm37puuliyF43KbvbBtJNoeFW3ayMSuJ9UCFWFYNB/M6EN1jYuunmnAJn4XDmFqOHJwwO 6siXJBznzpnJFXopckpM/nYuHn/6NZz87zRShNEyJ8XJUa1kc6J1REbaJLLcShP7lJ7SIgztrFmz ULdeI8z+Pn8F38hgU+VqLWQYvYyu+KROe8xsdD++b9wVz1dpAFMuQoXKCINcp4IbaglDTkY9oJRB GvWaopEBJyiWmZwdo7OTDI/zcs9+4aZJOIX3B1TBnEbd8J14P1MbdEJ1j1KZsr1JB7dw7XehQdmj li5diu3bt8sbmY4dO8qbdiZ/0O+QiixWFTcz40aOxJN9HkXvBx9QzjJ3A5ph++jdd3lW8y5Aawcp pTR97vXA4MGDZRgc2TiqS0QOUV4TNUyYNB2vDBuNiMhbsIibagohN5vipDZa9SSzZiYnJ2LmjBlC Mxtg9uz8F0m16mbGkDaZ7U3o5md1STe7Yo7QzeeEbiZactZNf6GNGXRT6KjUzbKu8PW06maF0kI3 hbNj0OhmdpiEh0W6+UOTrpghdHNag85CN0vDbKPjVt3UqXAyhQ47PzqDipz6B3g6bJFTonWLhtiw /AfUq1MLe/cdRJ+Bz2PGrLnyHM3qkCNksSSJliyn6FOEEaXj5qR4rFyxHPd26ILhb95ZwTcyq8I9 lK+pxejkhNa+5dFNGM8HAqqhobd/htGigoTkKTtSxM9cxd0bD5apKt9PR7/Kslq17bsxCFHS8xeV Rggp3e2VK1fw1VdfyexIVCeD9mnimdY35GWb1iYU9Pa6devkKCxtr1qxUmbT+mjMaKxbsQLhdraX Lfo9V9vR0dH48oP38dv8ebnenjrhc8wTzr+97a8/+RifffgB9qxZhUc63gsPnYVDFhf8xBfyub6P 4cEHuqUV02UKDnIepk6dKkPsqlatqhzVB02bNsWWLVtk/Z6EhAS59vHzzz9XztqndfMG2LP5V/w+ bxqqVK6Erdt3oXuvAVi7fpM8TzNAtA7IqpdazUywaua9ne9YM6lRwLhVPTNCutmqdDl08yfdrIqG pfyRUkgjcjnqpvhXxUPoptBvej8d/SvJEhZ2dTPbDA53DhU5PXEkDJG3TMoRRi84peY1MJUpUJJu RcIUaS22mGu8vK3NwaCCbZRdaMVvU9GwYQO4unlh/d970K5DZ5w7dwGfT5iIfuKGYZAQhVqBgeIZ WsPkhKNH/kWrNh3wQLdumDhxApo0yf8MAZmiBOEykINh+xFXX5WKtC0Pu4jXTmzFtnb90UY4RSpJ yan4Ze9tDGjpg9Ie+Xc96KXn745Cr8becp2Qyk0hWs12/IbHK9WRdX5oOp+w92V0c3NHqhBRI9cR uDvExVobw+RAqosLIi2paNa8ubxhp9BOKsjJ5B2a3endu7fMckehbg888IDDrvPJLZSVT63hRemw Z86cCR/N2jxVM5f9MgkNGtQTmlkKru5eOH7mKipWqowpU6fLAZpXhw5BX2UWJ52C1UyCdDNRvIZF zjLpWzfdhW6mFLJu7tl4GtG34mWyg26dKyhHs8fNPwCuftY6XEzRwTM/TKGwZM2/OHj4OPo80gPl y/nisccewYsvvoBJX01Gi1Zt0aNnL/z444/iZoEqI5PpEi3VOm1dEEVSXUWjkTGadbCFpvZpsaaR pvlF76wgA2zn6Xkip+fTu7W+F2uzBwmRUyEv3GQYJu84mc0ISEnGlYMH8NWnn2D29Ok4f/YsrgQH y9m/f/ftzdP25g0bCnT7hSdex6/zFyM0NExmTNPOcGa1vWzZslxtyxlL4aT89ttvud6m2Zx585QZ TpttchQ+++wzWePokUce0b3jQ4waNUoWkPXz85N1vCgMbt++fcrZzPy+cjdOnT6PNq2aoFKFcpg6 ZSKuXbuOV18fjrp1G4rf0WRcuHBBqeOUrpkFVSSV8qZRRIaTnXzTtGZW1SnbZEK23OlS5LzoJr0v e1DR08LWTXJ8CC5yqj945qeIKa4zPx27PyO2W+GZJwag98MPoVatWjh09D/MmjUXq9euRWKiCb6+ voiKisLyP//Aw0Lsjhzchzbtu2Dd8rl4oNcTMBrdpAOTX6Jp1sdgRFJSxilpKs5mFo1GsFaHXZYL OW1HsMyWVMzbRSNPpVDOxyAdobxCJjkxORWL9t9Gn2Y+8joqcgRr5+/oX6EW3g1sjQQhOEJS4OYs nDalD0GLNml9lKvJLM4yhQ2FMYScv4FKZYzw93NTjjKMPtm4JUTZArr1b+rw60SLKxcvXpRrxHbv 3i33KbPe888/n2nmx6tcc3Tq2B5fT/wYXe+7D0ZXdyxfuQ6ffPoFLgcFwdPTAzExsXJQ7+rVK7gW fEFq5srfp6Fj10fgV+YeoVU5r8XJjts0m+LqiiSTHd1MUXTzRta6OV/o5kNCN8tS+Yd8Qimxf98f jb7Nhf5qrqPO/PSvGIh3a7WWMz/k/LiJ92Srm1Ss1T1JOECFeIu7cdEhZUt8vzpXyFW6a575cQzY +Sli8ur8UJFTqvVTvV55BDaqqBx1DLTOz2NPjMChAzvQsk1ndH/gPrzw/NN48MEHhfEuBYPRBStX rca0b6YLMdiDZX8uQe/ej+Dwwb1oe+/9WCEMectW7VCmUj24eZTKtwMUT3HSRlckmqzZ9MhI3jKb 8PqJrbiSECv3k8S1I80JWN+6TwYjTl8KKmp64Yb5jkaxaElGmVLOeKC+t0yGoEJGvN3uJdIJ8za4 SkPtIX4v3zbojPql/NOSHtDUfXJCAlx5VOmukJ8wBoZxVNj5cSwoHTZFPBCUDvu5557L4PzUbfEI Nm5YiT59B6Nn9654790xqFevgbBHrth/8BC+mDAR6zdYC9hevRosnR/STHp+w8aNULZiXfj4WzO7 5ZcEi9BNF6GbSYlCe1Mz6GZwYgyMUHUz0a5u7j4Xj3PhQjeF3Imn5hm6BslfWW8DugnddHOxHies urlYOGGpQjdd5LojD/FIutnAO0DoqdXxu1u6yc6PfmHnp4jJq/Oz+Z/QtOlVRxMzrfPTvEVrlKlc H0nivX7w/vtY8sefaNSwAUaM+B/at2sPb28v5VlWKMPMwX/3oH2HbtL5ob4eXn7wLVdDPJKhyPvH lByIKGUK3yIMOtlhmmH54cpJhCTGwUUIxNXEWOy6FYJNbfpmMOIEjT5FJ6gZdvIPper01KTrJMiI t9m1COXdvNC0VBnpBFERuZerNkIld8+0JAw0gmU0JcHAvs9dIT9ixjCOyj97wpAgbBjpBOkFU/TM mTNHhsMRlAp7//79ac6Pd+kK8KtQG+E3I9C3T38kJMajX98+ovVFo0aN5HM2/fW3fKTCqqpmyuc3 rA9XN294+ZSDX7l7xN88f6nBSXuiKHWz8FysuukkdNMsdfO6KRYULn5VOEG7bl0vVN0s5W6Ah2tG 7ylNN12FbpYWuik0PpNuiqcYnO+Obp7YF4RrlyJkkdNmjXPn0LDz4xiw81PE5NX5ceSRPK3zoyY8 8ParjNL+lXHo0AEMG/YGQq6Hom7dOnh84AC0atUStQMD4erqCieDKw4d2In2nbqnOT8urp5woWv4 lpMOEBnzvHxcafr/drIwgOI6CSZrbC5BThGNGLk7G7HqxkW8eXI7ttpM3xc2ZMSby+n72ng/0Dp9 T6EMFHMtvTSBm5sbzIkmuJmtjhtT+LDzwxQnKErgYlAcqtWvkFaNnil6KPX/sGHDEBwcLPdV54cS Hri4ecLdpwJK+1XALwvmYcy4d1HjnqrocG97PPrYo2jetJkMf9NqJj0/4na80EgPPND1Prh5+kgn yMOLUoTn3oZRJlaqsRctNNLF3QvxdnXTgJU3Lgvd3JYp7K2wyZVuurohKTEBHsIJuxtEBt2Aj0ty rrWCnR/HgJWdKVRM8bdw+2YwGjZogF279mDd2jVy+5XXhmPI0NcwfMTbMiMbzeyo4W0HDp1EYJPu +GHeIrlvio9BfGwETAm3ZcpPMnY0nZ5Vk6m0zYkyNairxQKzJcma81/BzWCAh8EoG83+kIkUT7ur 0OvR61IKUfW9kKjQ+1eh8y4pqez4MAyTL2hEmirQs+PjWHTp0kWmw+7QoYNyJCMWUzTio2/g6Wee RdDlCxg58m0sWbocL730Ct4aNTqzZh7+D0Pe+AgvvDIWC35dKjUwMe6WuMZNqYOEViNtmyxEbjEj OdkEqhtEumkyJ8iC5Cq2uklklzCoMKDXI12kULzsddO6fTfwL+PJg2Q6hP9iOkNPRU5VUlKSkZQQ BXNSrJz1mTrtW5hM8Zg1azqcnYTzIYwtzZHTuhct1iKpr2qKpCYgyRQn6wFRX+ssEFk9a6PEAGTA LZZE+Zp0XYMQB4NwfjyM6SEANDVubeo1UpFI7+EuQjHTNIpGJKe9HyFm8og1ZtliMsFQyNlqmIyo N4l008iCxjBMYVGuXDlMnjxZ2csMDeAlxkUIjUxF//4DZPa+detWyZCurDSTyFwkNUZoZpzUUFlc XKuZdA1xPDk5QRYXt7oWqTAKdXJKNsNDEzqXrpvkdFn7JQqdvZtQeDi9Pg2AZng/ynm51seUCCPL JpMDrO46g4qc+vi4OXSR06yQI0vCgaERqWRh2Js1a45agXWkIZX/FAeEiqRuXDE3rUhq30EvYMbM 9CKp1MhgU6E3GtWyCCNNx8jAJ5kSxHFxnkayFGEwJpmRKF7XxUWzclJAzk8tT1/4u3pg2qVDOHI7 HJfjY3ApPhoXNY321ZbX49pz1v0YnIm9hUkXDsqFpU1LlVVG8dKh0Taz2QyD2SpwzN2jUdvqaN2+ ChrV91WOMAzDFB2km0mJsTAlxqBWzVqoWat2Zs2kIqlbFuL3+dYiqdv+2Y3uD/XPWCRVXIcGBeUA oaqZpnihmfFSS1XNVHXTXfRNNGfWTRqsq+1ZGgFCN6cI3TwkdNNW62x1MK/HtefU/VOxkfjiwr9y oJLWyZLTo0Xqpvi5XCjc7S7pJiXHOX82Qq6rY/QFr/kpYop7kVOKX6a1O0YXN7lmJytc3Lyxf/dm dH6gT4Y1Pxs270OHzvfj1KnT+OzzL9G/Xx8MGjQQtYQAaCFnSg0ByIT4iCemOsG5VGmYkkxSOAg5 Uy7+N//KKcwMOiZTedLiTjrraTTCw9mIKLNJOCfpXxGaqfJ1cZWxxpQ8QV5DQGEAPkZXRAtnjBZh avEVPzsZ6hgl/ICgWZ8+5WthbK2W4nUMYj8dL/E7M8XHCSNuDfFj7jJc5JQpJpy/FIOgK3EOmR2U SddM2zU/sgm9pFTXzkKH7KHVTG3CA2pnLoUioExZTJ4yHVevXsWrrwxB374Zi6TSTA+FuGUFOUyJ Qn4M3gFCN62Z31RIllTdpNkYqruTnW4anJ1Q2uiWrW4mCd1MUzux4SuOkx9DuknHydkj3exXPhBj arWQa3bTXyFV6KYXTAlxdzUzKhc51S/s/BQxJcX5iYyKQcWKlZSemXFxL4V9O//Cfd37S+fn5MU4 1K/pj3s7dESqwQ0BZSvj66+n4vPPJ8hBnXbt2mLQwAEYMKC/rAwunZ9spuApa02icEI8PH0RY4oT xtRqZun/FIJ2KOoGjsdGCEOeKg3y7sgQ7IsKxfNVGsBHODv0mlT3LVKIwIKrp9ApoDLa+laQjg7F H19OiMaSkLPoWyEQdbx85egYQQb7Z9HfT7x2v4qBSE5JldOtNT1Lo71fBZSiNNdpJlwx4KYEuFCS A/5qFg3s/DDFBEfODspk7/xcvXYD1e+pIRPf2EOrmarz8+f6Y2jTtAZatG4DS6oRBuFAtGvXGTcj IuArdHLo0CF4/vnnUKZMgNX5sZiVq2WG5MdCsz9Cfz29/ezq5sHbN3AyhnQzBa5CN3dGXk/TzdI2 ujlf6GDngEpoI3STdFDVzcWKbtbV6CY5Tj9fOwV/4QD2q1BL6rJVN32EblYUuklprtPxFL8vUyKl tr67usmprvULh70xhUpU1G1MmfkTXn/nPRw+clSONNlrZCW1xdleeeUVjHl/Ir7/YQFCrlxBQkwk 2rVpgV4P9ZT9t2zZinHj30WZshWwZvUa+RzttL1tI1xM8UhMjIW3cDDIKSHo/1QgrZ0wqC8Jg/1K 1YZ4o1pjtCpdThr4pyrVxWtVG2OoOE6PgyvVkc9rJwz4MNGPjr8uHnuXvUfO7vQsU03u03G61tAq DeXIVjUhVMOqNpHHh4j2YJmqKCWOpzs+FK/siSSLCUZ2fIoMDmNgihNcdV6fbN+5FxO/n4vJP/wA k8k6Q2PbbDWTePbZZzFk2Bhs3bodRqcUuDin4t13xsLf3w/BQkcnfPEFKlaqIjWTxr3taaXaZCSF 6ONiikVCYrRd3WwvdPBFqZuNhO41VXTTSermq4re0eNgsU962ta3ouwn9bRaE/Qud490eHqWrSb3 03RTNKmbHqXE8abymFU3qym6mQ6t86HkDHfb8WH0DTs/OoPCGDavP4/zJ64rRxyb2Lh4lKtSBQP/ 9xLW79khjbW9RoFg0qArBAQEYPFvP+PDT7/G+Pc+xbr1G9GkcUMsmD8Xt6NuYsni39CgQX3ZVxpk EgIy2Fk0Ou9Exjz2ViYHyDo9nwqDs7Oc9aEmniXD4JydnOS+UTlO2WaokBoJh/Y49aPjFA6Qob9o tLaIrkfHqNExGjvThgWQATebTTAkmuGsOc7cXU7uD8aFMxHYfSBcOcIwDHN3iboVhRdefQUxPkYE BQel6WR2mklUEVo7e/Z3ePr5YXhx6Bs4e+4cBvTvg5PHDwmH6C90VLLLpTkxdrRS2wjSTae4SOEA 2dNNCmmzapqLs1XTKBrCqptOaccpLI7C2qy6mX6c/lF/cozU46pGkv6SY0THs9JNN0pwkGyGISmZ HR8mT7DzozMofptG8y4I5yeZFsQ7OOXKBuBG6FWsXrdOvF+zNRmBnUZ2K1U8qlw5uxv16jfErchw 1K1bDyNGjsfjTzyLzVu2ISY6Fo8+0htb/t6IxPhoORtEBlk7KmavEc4pZiDmBuITbqOUzUgWGVWa vaF6BjS65OfqLlNRkxGWRl08khGmqfhSRhdptOk4nXczGOVxD2cXabDVaxG+4jit+1GvQy39dVPh 4eaBJOH4GE3J4v1ZjzNFA838EPQd41FzRu/oMTsoA1SrWhkrNq3CtdAQxMVSprZ0rcxKM4lrFw6g U6cuOH3qOC4HXcPTzw3BpK8m48KFi2jTqhWWL/sjTTPpAvZ0UttUBwik3VGhiBfPtaebUgcV3fR3 dRO6Sc6L9TiFrFGIm7/QUzov6wVRf6GH7kI3A8Rxd6mb1uOqbvoJ3fQzWnWTjtE5rW66C900m5Pk gGFRFQEvX8WaGMffV/zMnB1UV/BfS2fo7YaMCpg+1ecRvND2Prz4WF9hKYUTYq9J45a+ZodSWt+8 dgqwxGPqtOlYvWoFoqOj8eprw/D44MFYsGABTp48IfoliueK3wkJgZ3RsYxNNeRJSIkMRWz8LZQW hlxby4AwiffzSNka+LHRA9JxUY0xPZZ19cC8Jg+ie5nqsh9BTlA9T1/82qwHmviUQZJy3Pos4Mu6 9+LNe5qJftbjWkhIkpIS4WKy8IwPwzAFCmUH9fB04WQHOqN5s8YY3Kaj0M2uaFS/Tq40kyDdjLx+ Fl4erti/fz9GjxyJGbPm4KlnnsdHH32Ef/89gMSEeKmZ0pWwq5MZm4pTsgmWyKuIj8tGN8sJ3WxM uklJfqx6S4/lhKNi1c1qafpIullX0c2mUjet/TPoZo2mWepmcpIJLknJUjdp5qgoaNaxJpq1roTm TfyUI4xeYOeHKXTKlyuDLve2Rdly/sJYW+w2aYgtmY1cQmwkbt8MQuPGjbF7z16sX7sGDbIqkiqM ZE4tjeREWMR1oyJD4C4cHAo7o/dA0NUojWdjnwA586OFRrSa+JSVo1KqkaZHGsFq5lMOXuLR1oWp 6+0nY5cV10u+DqUP9XHzRCIlN0iiekRczJRhmIKF6lV17lYD1euWU44weqFx4/q4t02LTFqpNgr3 sqeZhCUpWmjnTTzz7HMIDrqMsWNGYcHPC6UT9L+3R4nnCzUSmmNPIzM1xYmRmBNhCrsgdPNaFrrp no1uBsjEP+k6CFmktJlwfOzpZp1sdJOyzxnJ8REOU1HrZvkK3jzro0P4L6YzdFnklGoI5NCElQXV ILAHHU+Mi0RSYgzq1a+Pad9MlwVPtUVSc1q8qTZtcsNUcxLMNy8j6upJJCbEwtfNSxgxMsLWfzTN bg8SDtXga7EezwxdR52yp9EyH/E69DPHUzprM8/4OBIcxsAwjCNgq5G2LSTkmtC0rDOcUk09coAM wowNGDBIprzesH6N2FeKpArsaaS9piU1OQmmGxdx68qxdN10UXXTqnf2sGpgRtT+9p4hNV2es+om zTbRzx2fEGd1fMQ5Nfscw+QVVnedoccwBnujVrbN6rzYH8VSUYu90WxQstmEFi3apBVJJTNKqa5z 07TQflLUdcRcPoibYedlSmwy5jTClCrtamazbM9QE1kdJ5eInCpyeoxGFznbQ8bbxZLCizQdDA5j YBimqKHZFns6qW3J5uQcNZOgMhCmhGhZJDWwVp30IqnUbLQxqyb+p1zNCh0z3bqO6Av7ER56Tjol aboplbCAdVNcN4Fme0xCN5MdRzdpjWjQxVucHVSHsPOjM/QSxlC7aQ/M+el3YWDJaRHGOoeWmJgo DHnWo1gScS11Kp5GtRLjbuF/w16yHsvl61BLW8SpIvbN8bcRHXwMEae3I/TaKSQJB6W0q6esu0Oj WlRsNCujbgv1o/4Go0EmM/AT15B1hhLj4ZxgkplpDCkc5uaocBgDU1wICo6V2UGDztxQjjCOTM1G 92Pez0vs6pZt8/L2ylkzBapmWswmJMZHaTQz1e51s2qZIB0Wunn78mHcOLEV10P+k2twyVmRuikc l3TdzBlVN+l5pJvkTNF7pBA30k1jktnhwsPPHL6G0yfDOTuoDmGFZwqF9ct/wO59hzDwySE4euy4 MLbmbFtISIh9A6sQFnZDGEIy2PYbjROREOS22ULT5ynJZpiiQnHzzC6EHFyFi8e3IOTqGVlnwdPV 6sRQqk8qOmcwGKShVqF9F1dXWWxN9hP9KSNPUpIJ8YkJcDNbYDAnwyk5mb90DMPcFc5fjpVJcqg0 gh6yg5Z01i37Ees2bsWQ10ciNPS6Xa1UW0xMTLaaeelSkNAf0deOXlLLq2aSw2SPFAqDuxWC8FP/ 4Mr+Zbh44m+hm2dtdNMzV7rpJfrTQKFVN+NlQgOZxlroplPufKi7SuSNGPnI2UH1B9+HMYXCQ32H 4N62LdCrx/3oN3gopk6fKwyoJctWpoy/eMzslNwIj8BkpUgqOVH24pGppaakSuOc2yb+p7xCRuRo WLIJCVHXEX5+L/aunInH7n8AwRfOIz4hXmbKMScmwiKMsegs+9OjxZIMizD2JmGw40SfpPh44fCk wJWMt3B6KIU11TrQGn7G8eAwBqY4od6QseOjD3r1ewkP9eiC2rXuQffeT2HF6o1C3/KmmcTm7bvx 1Y/zMH3+PPEZIOflzjWTWlZI3TQnIuHWNdw4sxN7V3yHx7qSbp5TdDMO5oREoa02uin2bXWTNJOc Hir27ayEhvPaHqagYedHZ+gljEGd+Vm7YQtmTP0Ep06fQ49Hn8X0WfNx6XKwML4ZDbm3pydShQNh S7wwhpXvuQf9h7+AzQf2CXspjLCdJiyzuE7m0arsWk6kWJKQGHsb/+7bj5ibETAmW2QVaXfh1HiK 5pFkgZey7ZmUIo/TDI+L6GOwCMMtBMZquBm9wGEMDMMUFXLmZ8NWnD13ER+//xa+mfETnn5xBNas 3yw0K3eaSdyKiMTAJ5/ADddkBF8JLjDNlM/LAZoJSkjTzUhFN4U+iuZhq5uiaXXTKHTTIPyiokxf zZQM2PnRGXoJY6CZn3atm+KhBztj2FsfoG6dGvhw/HBcDw1Dn8dfwZPP/w8LF63A7ajbwskQRlX8 swjjaku5smUQHHwBq9auQYIpUYaS2WtxNKokDGdeWqa1P0yJh8MYmOKEunaNi5zqA5r56flgJwTW rI4PPp2KN155Bn16P4Cff/0TXboPxszvf0bEzQihX1lrJnFP9arYtGsLboSFISE+QfTPrJlytsaO LubUmHT8y5WSjz7eLrxOVGfwX0tn6CWMgWZ+9uw7hHWbtuHbr97DqdMX8PGEb1C+bAD+/PVbPDXo EezeexBN2/UWBlUYcGGIU5PNyrPT8fT0wHP9+mBIx+54sU/ftOl32xYRESWFIK+NYRimuBJ4jzV5 B9f50Qdrln6P9Zu249z5S/hw/BuYPvtnLF+1CU8PfgSTJ4zFpaCraNmxT7aaSbRq2VQWSX2xU3fU rlXDrmaGhEXY1cScmrWuHkO07lpbZgdt3SJAOcLoBXZ+mAJnxbodqFWjCuZM/xg9HuiAN0d9irq1 q+O9Ma8hNPQG+j81HL8uXol2rZvg4M6l1un0bEaxZJHU9m3g7+cjp93ttQoVyiPVYs57EyLAMAxT HKlezRvdHgrUVWmEksjKDbvkY53Aavh17kTUqlkVH0+YjmFDnsCjD9+PX35fiZHjv0S1KhWwb9vi HDWTaNyoHtq2aGpXL6l5ebrb18RcNCYdzg6qT/gvpjMcOYyhQYMG+PzzzzH/12X4ft6fcnTqif49 sXbpLJw+exGfTpyJcmX9sHjB13hywEPYs+8wWnYcIPtZp+DtG3J7U++2zcPDTTwm56sxjAqHMTAM c7dQNXPBwpWY+/OqNE0a/soTmDxhNGbMWYiVazbjyYG9MOnTtxEUfBVt73tc9slOMwl7Oqlt/v7+ 4jGzHuamZbXWiGH0Aqu7znD0MIY6deqgfv36mPzNXMz+yeoAVSzvj6kTRuGdkS8hNOwmHn9uFBYu WYs2LRth35aFso+w5OLR/oiSvQJvmZrMYCMMcz4ajYIxDMFhDAzD3E1IM6l9TZo5b3mag9G2ZUOs WvQtHunZWejlGox+fzKqVq6AXZsW5KiZuSmSKnrZ1cPcNgZIiEvi7KA6hZ0fneHIYQz//fcfBg4c iMqVKmHcuDGYNmM+Rr3/jXB4wqWxbtGkLt4d+SJ2rP8Rg/t1x94DR9G261PyHE3hUwYblcAm3ZUi qbQ4UxjbHFp8XIw13XQ+G8OocBgDU1zgIqeOjaqZ1apWxdixozHtu58w+sMZCL8ZlaZtD3fvgJ++ +xBffPCG+HteQ4fuz8njtppJ1GyoFknNrJG2LS4u1q4W5rbZvnZJ5MS+IM4OqlNY4ZkCZ+LEz/D5 Z59j3ZrVuHDpGvo/OwZr/9otjKU5rXXt3AKTPn4Dx3b9JvdpFMuiWby5Ia1I6lAcPXYCqSnC2GfT aEbJnoHPbbOX+e1iUBgWrz2u7DEMw+gLLnKqDz779F1MmDDBqpkXr6Dv029jw9YDGTSzcYMa+Gjc y1lqJrFuuVokdRRCQ0Mz6aS20fpbe1qYl2aPMxdC8dvqo8pe8Yazg+oXdn6YAifsyglhlJPQ86GH cOTIYTz++OMY+8FUjHjnG+zaexQWizlTk/HLZNAVeuanSKq4zp00leiYeMxc8DdeHjUbt2JT8Mcf f8jYbKb4w2EMTHFCL9lBSzphQccQHXFVaGYvHD58EIMGDcKodybh7fdnYu+/p3KlmUSvvnkskiqu c0dNXEflyrVwfDV7HYa9Ow/mFHcsXbqUdZNxWNj50Rl6CGNISohFaPAxmBJj4ebugRkzvsPy5X/C 2cUbr42ciJffnISNW/YjMYHqD6gjSCnSoKuoMz95KZJKo2B30uh9/L5sG/q98AnW/b1PLgh1cnKW IsOUDDiMgWGYuw0NFt649h+iwi/DxcUlTTPh7I6h//sUQ9+ajL//OZKtZhJy5icPRVLt6WBe2+3o WMyYtwaDXp6Ag8cuoHTp0jC6uMLZmW8vGceFP506Qy9hDKaEaESGnkNCXJRwIAx47LE+2LRpE7Zt 24qatRtg3EczcG/P1zB83HT8suRvzJ6zAF/N/kt5tnXmJ69FUtXwgPy0v7YdwKAX38dX3/6MV4a8 iHOnj2LdmqXw8ystR+FOnDihvDOmOMNhDExxhAucOj5UdiHqZjAiQs8LpyJJ0cyNUjPvqVkHo9+b qmjmd/j1j834/oefMW3uVuXZVmjmJy9FUu1pYV7avN/Xo9egUVizaTcmTfxc6OYRLP/zNzg7Af36 9ZNrmoozPn6e1kfODqo7+K+lM/QUxpBsNuH2zSDE3g6TI0Q0i9K5cxcsXrwYly9fxty5c3FPrfr4 fdlmvPvB56heo47yTOvMT16LpKaI18hrO3r8HEa8O1MmZmjRshWOHN6Hjz/+AKX9yqFxoyZ48+XH 5PvhUSyGYfRGrRql5E1Z+Sq+7AA5ODt2H8L2nfuRlBgrnaCEuFviaKqimUvSNLNGYAP89uffeOf9 z1C+0j3WJyvktUiqPU3MTVu+diceefIdTP9+EYYPfx2nTh7BsNdfEZ8xT7Ru2QL/G9JbeUfFm/Y9 6qFRs/Jo1thfOcLoBb6jYwqcqNsxqN20B36Yt0jum+JvIz4mHKaEGFBiAScnJ1SvXg0vvvgCFi5c KBdmnjlzGtO++Ub2X752G2rmp0iqxZzrdj0sHF9OX4Ln35iAFLhg3doV+OnH79GgQSM4iX/XLhzA 0R0/IzTosHxPDMNkZtO27ajWsjV8AuugS99+OH7qtHImd1y+cgVNuz4gn0+PS9esVc7knr4vvCSf T+/jk8lTlKMMESicH8oO2qhtdeUI44hQ6NiQ4R/hhVfHYsGvQtOEc5IYewvx0TflLBChauavv/4i NfP06VOY/t10eS7fRVLtaGN2bcvOI3j2jUn4ZNKPePjhXjh7+hg+eH88SvtaQ8Svnt+Hw9vn4cbV k/L9lAQqVy0NDw8eWNAb7PzoFD2M4k3+di4ef/o1nPzvtDTm5qQ4OaqVbE4UTlAqDWoJnGSrU6cu GjVshEmTJgrjvwKzf7Sm68xLkVR7xtpem794M/o8+yH+PXIOP8yZhb82rUe3Bx6Ai4unnKW6eHKL cH72IVE4bUzJgsMY8sasBT8j6rb1e3L4+Al8MOkruZ1bVqzfgEvBwXKbHl8c8Zbczi17/j2IzTt2 yG16H1/Pmi2PMYyeoAFBasSESdPxyrDRiIi8JfWKQsjNpjjhsFhosoZ6y1a3br10zaQiqQtWSi2k ltsiqbbamFX79+gZvPX+Dxj94Uw0aNQUB/bvxjfTpqBa9RryvYRfPYXT/y4XukkzV9bQYYZxZFjd dYYewhh8S5eSYWv16tTC/gOHMeCJlzHr+5/kObVuj8WSJBoZarNoZNRThHMUj8BaNdC8eXNMmT5P GO5F8nzF8n6YOmGkUiQ1XFMktSH2bflV9iFVSElOyrZt2HwQjw+ZiB9+XoX33h2PM6dP4rlnn4XB xQ1J8TG4cn4vLv+3DXHCAWJKJhzGwDDM3canlBf2Ci1bvOBbVKlcCf/s3IuHHnkc6zZY18HSeiCa AbLqpVYzE6RmphdJXZbWp23LBli16Bs80rOTpkhqeezaNF+ez41mnj0fhE+n/IHXR38Ldy9fbNq4 Dgt/WYBmzVvAydmAuOibCD69AyEXD0onraRByw84O6g+YedHZ+gljKFWzWpYsfh7fDPlc2zdsgHN W7ZC5/t74esp03Dp0mXZRzpCKdSEM5ScjGPHjqJf/0EI8PcXzgnFEy/E2+9O1RRJraMUSZ2Lwf0e xN4Dx9C269PynHUKP2MRNrX9e/Q8Rny4AB9//Qu69+iJs2dP4V3h/JDTQ6NfEdfPIeTSv4iNCpXv iynZcBhD7nntuWfhW7q03K5RrRrGDHtdbueWPg/1lM8j6DrTPv1EbueW9q1aolunTsoe8PJTT8pj jJVr1+Pxz+ZLXORUB5T2KYXWLRtjy4ZFwsH4EXv2bMexE6fxWL/HsXLVGtnHmt5aq5lHpGamF0md J2dnMhdJ/UApkhqCDt2fz1EzQ29E4psfN+C54VMRciMGixf/jg0b1qFr165wNrrCFB+NG1eOI+TC /hIdIXF4x0WZHfTAkZvKEUYvOIkvE+fxLUKSbkXCFBmh7OUSL29rczAos0u7du2w4repOHkpHvVr +uPee+8FjO5IgRs2bvwbb/5vhDCuKaJfWwwaOAADBvSXqTFp6vzo4f1o1bYzDv67B82atRL9N2LE iBEID7+B0W8+g949OlhfyA5VAtvi6I5flD0rV0MisGjNIazdtAs9e3QXDtW78nVpxIqMf1zMDcTc CpGG3GxOQHJSopx9MptEE49JiXE4d+EyXhm3AHv37uWaBSWFuFhrYxid88+eMDkqTVEC3fo3VY4y joKqmct+mST0pR7+3HAcbZrWkIOFZoszPEsFoH37Drh+/bocHBg6dAj69u0DPz8/WYpB1cy9u7eg ddtO2Lh+A94eOQo3hGa+M2oIundpprxSZuxppinJjD/WHsL8RRtRpXJljBs/DkNeekmccRK66Ywk UxxiIkMQGx0q9JI0M0HOPplNopkprJ30MxbnL13Dq+N/Lva6uXHRIWUL6Na5Qq5Cpd38A+Dqx5EF RQ3P/DCFwiuvvIIx70/E93N/xrXgK/BwBapVq4ie3bvL2OUtW7YKw/ouypStgDWr19AMvDhu9cPD rpwUDlISevbsiaNHj2CgcJLe+WQG/jdumsyIYy8m2Rq/TKF0SYhPiMf8P3bhmTen49LVSCz6/Tes XbsG7TsIR0wacMqmc1nO9KiLSRmG4DAGpjihfo7pc62HDKElnWeffRZDho3Btu074GYULoclHmNG jYC/cHaCr1zBhC++QL36DVGhYmXcuHEzXTODjskMcXktkqpqJrUVmw7hqTdmYPHKHfjk409w8eIF DB0yBE4Gg+hrQcztUETduITEeMpCxzD6hp0fnaGXMIaAgAAs/u1nfPjpZIx//1Os3/A36teriwXz 5+L2rZtYsvg3NGhQX/al6Xf5/1RrGm9KihAWfDytSOqs2d9j+fJlcHbxxLDRX+OlNydik70iqcKR Wbf1BJ5/ay6Wr9+Lr76ahOPHj2HgoIFCRQygFJ2UPYecHkrDzTC2cBgDwzBFRZUqVTB79nd4+vlh eHHocJw9dw4D+vfByeOHsHXrX+jYwRr9QI5LqtA8VTNJ+25ePyMH9fJUJFU8b8uu0xg69md8M2cV nnvuOVy6dAHjxo+VERI040OREdFR12XWVvX1GEbvsPOjMy5cjkFCvFkWOXVkgs/skiNUt26Fo269 +nhr1Hg89cwLWL1mHYKDr+DRR3pjy98bkSgMa6+HeopnWGOZVdKLpN6CtUjqY/jr781pBd/G2imS +vanf2LK7FUYPPgJXLx4ESNHjpRZ5aglxkchPjZSOD0JyiswTGbUIqc0Ys5FTpniAtf40QdUYqFT py44ffqEXJ/z9HNDMOHLr3Di5H9o06oVli/7A6tWLpOtXNkyGTQzP0VSx325EhO+XYZOXbrKchNf T56CgICy8rqxMUIz4yJl9ja6NpMZDy9X+cjZQfUH/7V0hl7CGCg2+Oa1U+KNxmPq1OlYs3ol4uMT MGrMWLwtnJJvv/0WBw7sF8fi5JS6XHkmHrVYi6ReQezt69KYq0VSly5dZrdIap16TXD48GF88+10 +PsHkBrAbE6UMcgyu42cYWIYhikZcJFTfUHrTCOvn4WXhwv27d+P0aNG4fs5P+GV117H2LFjsXP3 TnS4tx0efOD+TJq5Y/dBmyKpUeJo9kVSq1Sviz179mDevPmoXbuO0EkLLEIzqRmcUtjpyYHWXevI 7KANG/gqRxi9wM4PU6gkxEYIByYIjRo1xM6du7B2zWoEBgZizLj38NbI0bJZc26kh71RkdTAJt01 RVJjEC+uY0q4LY2xtUhqdbz44otYuPA3hIaG4cyZM1i2fAWaNWsmp/TJeCeTwySvy04PwzAlD8oO 2uXBmlzkVGdYTNFIiAnHM888i+DgSxg9ciSWLF2Ol196FW+PGpNJM2WR1Dc+wguvaIqkxtkWSbVq 5q+//io18/Tp01i1erVMuEDFx2mAMDnZBFlPSDOjxGQNzfxQdlCa+WH0BTs/OkVPo3iUljMx1jp9 Xq9ePXw9eSqSkhIw47tv4OzkbB1dEsacRp20WIukvqopkpogZ5QoE5u14Fu6gaY6B1YDTos3E+Vr 8qgVk1c4jIEpbvDnWJ9QJrWE2JswOKWi/4CBuHr1CtavXw2DsyGTZmZfJDVGaGacdG60Tk3dunWl hlqdngThJJnkYCE5VQxT3GGrqDP0HMZARpam5BOEI2Qxm9CiRRv8NG+BMMC0eDN9FIuKpG5cMVcW ST3w7xEMfHIIZs1OL5JqNdi0aNNa+M2STJlrqOBbnHCOaEGnOE+OkGg868PkBQ5jYBjGkaDwb1oD S05MYK06+PGn+VLXtJppLZK6EIt/thZJ3bFrHx7qPShjkVShvzQoSDqcppmmeKGZ8VJLVc2kxuQO NTsorw/VH+z86AxdhzEIP4SMMDUa1aJpecq8Zh3Fsp5TSS+SOgGnTx1D5/vuQ+f7H8LXkzMWSZUi IB5JGKg4m/VYxsYwuYXDGJjiBGUHPbD7Khc51TGqZtKAISXuyUozS5dWi6Quxvp1y2SR1KPHT+PR vgMzFUklXaSBSGvK68yaSY4VkzNqdtDdB8KVI4xeYOdHh+gxjCH4ylVhVClULYsm/lEom8ri1Qdw 8PBxPNb7QZhNMahduzZeeukFTJz0NVq0bIsePR/Cjz/+iNu3rYs6rUpAgmCngR0ghmFKHpQdNDIi 3uGzgzKZOXX6LGJiYu3rJTUbzSR+W75LPO8calWvLKMi3hz+JkJCQvHqa8NRt25DfP31ZNy8SWn8 c9BMakyOcHZQ/cLOD1OoUNzx1NnzMPKLL7D/wMG0aXXbJqy5NOgqGYukBsuCb/XrBsq02PaKpJId l+FuWTSGyQ0cxsAUJ7jIqT75e9sufP/Hn5j200+Ii4vLpJf2NJOgOj3pRVKd4O3hhLGj34K/f3qR 1IqVqiiFxWnNkFUf7TVOesAUZ9j50Rl6C2NITDTBv0IFPDXiFfz17x5prO03Mrjphjy9SOrXGPfe p1i3YSOaNmlkLZIalXWR1Kya+J/syzDZwWEMDMMUNfGxsXigZw8k+Lvj6rVrQr5y1kwiQ5HUIdYi qQMH9MtcJFVqJsmifb1UG8MUV9j50Rl6C2MoX74sbt8Kxy8LF5LFzTCypG2EdqTpytnd1iKpkeGo R0VSR47H4088i81btiEmOjZTkVQy5jQjlF1jmJzgMAamOMI1fvRFjRrVsGXfPzLDmynRlCvNJNKK pJ46jsvB12SR1ElfTcaFCxfTiqSmFRaX63/sa6XaePYnezg7qH7hv5bO0FsYg9FgwHP9+2Bc70F4 qW8/uUDTbktNgSU1WXmWpkiqJR5Tp1mLpMbExODV14Zh0ODBWLBgAU6cPA6TKUE8V/wehGOVeWTM trEhZxim5EDZQQkucqovGjesj6EPPozXH3hEZj3NjWYSpJvWIqmu2L9/P8aMHoUZs+bgqWeew0cf fYQD/x4Q9xDxVj2kf5k0MnNjsqZZx5qoVTeAs4PqEHZ+mEKntE8pNG/WEH6+pewaV2rSe7FkNOQE pcW2FklthF2792D9urXC0DTAK68Nx9Chr+PNESPF82kKXxhyewJh0xiGYUoKlB2020OBXORUh9Sp XQMtGjfIpJVqy0ozCUtStKwR9PTTVCT1MsaNGYMFPy/E0888jxFvjxLPl6OFdjUyU+NBwyzx8fNE YJ0Azg6qQ9j50Sm6KnJKNQRyaGSIaZrdHrJIalx6kdRp30yXBU9nzZqeViTVunjT/rW1jafxmezg MAamuMGfY31iT7+0LTvNJNKLpMJaJPXaVWxYvya9SKrA3nXtNYYpbrBV1Bl6DGOQhdVyaKrzkh3a IqlU+E1bJFXO/NgZHbPXGCYrOIyBYZiihpwTezqpbbnRTCLZnGi/SKps9jXStok3pFyN0UJLDyJv xit7jJ5g50dn6CWMoXbTHpjz0+/CcFpHp3JqwgwjxSZ+ORM0U099RbMtkkr+j3akKrvGsz9MVnAY A1OcCAtPxJEDIQi7SvXQGEenZqP7Me/nJXY10rblSjMFqmbaFklVnafcNiYzlB30wJ6r2LOfs4Pq DXZ+dIgewhjWL/8Bu/cdwsAnh+LosRPC2CZn24QVFwY2a0N+OSg4bRTKXhMXEIJgf4TMXmMYhinu nDl/G2GhsTixL0g5wjgy65b9iHUbt2LI66MQGkpOin29pJadZlIdoP9Oncm2SGpeNZMcJiYjanbQ 6FgzZwfVGez8MIXCQ32H4N62LdCrx/3oN3gopk6fKwyoJcsmR7GEgbUlNPQGvp37C0Z/8QX+PXhY 9CGDnbmlCiFQR7hy08T/lFdgmHQ4jIEpTnCRU33Rq99LeKhHF9SudQ+6934KK1ZvFPqWN80kNm3e gbnLlmP6gvmIT0gQ/e5cM6kxTHGBnR+doZcwBjnzs/cg1m7YjBlTPsap0+fQ49FnMX3mPFy6FCRH rLQNNAWfnNm4JpqSZJHUQcNfxpZD++0aZNko7ae4Tl4aw9jCYQwMwxQVcuZnw1acPXcRH78/At98 9xOefnEE1qz7O9eaScTFxuLBhx9GlAdwPSSkwDSTnC6GKQ6w86Mz9BLGQDM/7do0w0MPdsGwtz9E 3To18OH44bgedgN9Br+KJ18YgYWLV+L27WhpUGX8sZ345cqVyiM89CqW/L4Irs6GDCNX2hafkCgM eubQgOwbG3ImIxzGwDBMUUEzPz0f7ITAmtXxwafT8Marz6BP7wfw88Jl6NLjCcyc8wsiIiKF5mWt mURgrXvw1+4t4l4hFOYkcya9pCYE0EYPc9eYdNTsoB4eBs6qqDP4r6Uz9BLGQDM/e/YdwrpN2/Dt V+/h1OkL+HjCNyhfNgB//votnhr0iJwZatqutzKKJQxxsll5djouLi54YWB/jH1sMJ559FHRTTNy pWkREVGwCMOc18YwDFNcUbODVq4RwEVOdcCapd9j/abtOHf+Ej4c/wamz/4Zy1dtwtODH8HkCWNx KegqWnbsk61mEk2bNMQr3XphZO+BqFmjWia9pBYSFmFXE3NqKXK9EENQdtDqNf3QrLG/coTRC+z8 MAXOinU7UOueKpjz7cfo0a0D3hz1KerWro73xrwm1/D0f2o4fl20Eu1aNcHBHUut0/ipqdKw2sO3 dCk0a9oA3t4esLdwk1qFCuWRKq6T5yZEgGEYpjjCRU71wcoNu+RjnVrV8OsPE4XTWhUfT5iOYUOe wKO97scvv6/EyPFfolqVCti3dXGOmknUDrwH9erWsquX1Dw9hJ7a6mEuG2OFsoPWa1iWs4PqEHZ+ mAKjQYMG+PzzzzH/12X4fv6foMWYTwzoibVLZ+H02Yv4dOJMlCvrh8ULvsaTAx/Cnv2H0bLTANlP eCHCoNsfxZKGPofm7u5m93huGsOocBgDU9zgz7HjomrmgoUrMffnVVILqQ1/9QlMnjAaM+YsxMq1 m4Ve9sKkT99GUPBVtL3/8Rw1k7CnddoWEOBv93huGjtAjN5hq6gzHD2MYfjw4fjyyy8x+Zu5mP2T cICEca5Y3g9TJ4zEOyNfQmhYOB5/bhQWLlmLNi0bYt+WX2UfylxDCyrtoWa3ya5R/LPt4szcNno+ wxAcxsAwzN1E1cyvSTPnLZN6SK1tywZYtegbPNKzk9DLNRj9/mRUrVweuzbNz1EzKaLBViNt251o JjXGuvwgOtqk7DF6gp0fnaGHMIbXX38dX3/9NabNmI9R738rHR4aLWrRpA7eHfkidqyfi8H9HsTe A8fQtuvT8hwZYu1iysAm3ZUiqbQ4077x1jY17Wd+G8MQHMbAFCcib5m4yKkOSNPM7+Zh9IczEX4z SuoitYe7d8BP332ALz54A0HBIejQ/Xm7mknUbJjHIqk2Opi3xoOGlHhqz3bRODuo7mDnR4foIYxh 6NChWL58Oc5fvIb+z47F2r/2ZFg0eX/nlpj48Rs4uus3a9yycHIsyemGfEO+iqRaR8zy0+yt/bkY FIbFa48rewzDMPrixOkoLnKqE1TNPHchGH2fGon1W//NoJmNGtTAh+NezlIziXXL81ok1b4e5rbZ 48yFUPy2+qiyV7xRBxU4O6j+YOeHKTS6deuG3Xv2oH//ARj7wVS89c432L33qF0jKtN2pqQb0575 KZJq57p5aSrRMfGYueBvvDxqNm7FpuCPP/6QsdlM8YfDGJjiBBc51RdSM3fvRr/+/TH6nUl4+72Z 2PfvKbt6ZauZRK++eSySaue6eWrkRClcuRaOqT9swrB358Gc4o6lS5eybjIOCzs/OkNvYQyurq6Y MmUKFi1aBBg88drIiXj5zUnYuGU/EqnytDK1LwuuadJ2ypmfPBZJpVGwO2l0nd+XbUO/Fz7B5n+O YNq0adi+/R/06NFDeVdMcYfDGBiGKUpUzfz999+R6uSKof/7FENGTMbfQpOy00xCzvzkoUiqPR3M a7sdHYsZ89Zg0MsT8N/5EMyZMwcbN/2F7t27K++KYRwPp1QaPmCKjKRbkTBFRih7OfPPnjA5mkfJ Drr1b6oc1Q80qkXGcdmyZXByckL7Nk3RpkV9lKlQA/PnL8D5S9ew4vdp6PPECIwf9So83N0x4etZ eG3Ik2jbqhnWbNgiHKJtqF+3Fh7ueT96i1aqlBcCKtTBxeOblFfJO5t3HMEPP6/CmXOXMHLkWxgz Zhw8PDyUs0xJYeOiQ8oW0K1zBc6UxeiajVtClC3xeRZ6wbV+9MeuXbukZlJInFUzm6FtS6GZFWvi l59/welzQVj2yyQ0aFgf9Vo8gg/fGY7IyNtYuGSVLCxusViw5M91uE7Jhvr3Eu1h+PmVvmPNJBYs +RtzF6yAh6cHRo8eg1dffVU5UzL4Z/UJJMQlyeygnduXV45mj5t/AFz9OKFOUcPOTxGTV+enuIjZ 1atXsX37dmzbthVbt27DjRs3cP9992Hrtm3S+XF398KXU35AoikJLz7TH8tW/SXTfPbqcR8e7tEF p85cxLpN26UjdP7YXyhbqR7OH12vXD33HD91GfMW/YXtOw9g8ODHhdMzFoGBgcpZpqTBzg9TnDhx KgrXrsfL7KBc60ffpGvmNqGZW6VmdurUETt27Exzfs5fDMEnX86Av29pGf42ffYvqFi+rHB4HkIF 8bh42Xr8IdqdaCaxcuM+/LRQOFShN4TTMxpvvfVWiRwsjL4Vj5BzYahUxpjrJDns/DgG7PwUMSXV +bHl/PnzSEpKQrt27fDc033w7sih8jil+Jw4ZS5eeelxtGnZGOs2/iOcnn9Qr05N9OreSThDnVHK 2wtlqzTCucOr5XNyw42bUViwZCv+WPE3OnbsgLFjx6FLly7KWaakws4PU9xIcHKDR1k/ZY8pLpw7 dw5ms9mqmU89hvEjX4azk/V+4JuZv+D3pevw/thXkZxswdIVmxAadhMD+nbHoL494efrk2fNJLbv OYn5izbh5KnzGDLkZYwcOQqVKlVSzpZQ4mKtLZew8+MYsLIzDgHNtqQVfPt1BWb/ROk61SKpM5Ui qbNsiqQeQctOA62LLmX8c1Ku2vxFm9Hn2Q9x4Mg5zJ49G+vWrWfHh5FwkVOmuOHhyWnbiyO1a9fO WCR1wUqphdSsRVJHYcac37By7Rapl5M+fQtBwdfQ9v7BedbMf4+cwYj3f5BpuOs3bCrD1ydPnsKO D6NbDB8JlG2mCLAkJsCSkKDs5UxiogUxsWYZxlChWvEbzWvbti18fX3x6edfw8nJGa2a1UMpbw/0 7HYvatWoiiPHTuPLKT8iJDQcXTq2xMRPRsDVxQBv3wq4ceW4XASaVdu47Sje++IXbN99GOPGjcOv vy5E48aNlVdmGMCvnDcMqRbUruEFN1deH8EUA1yFQ0+NKZaQZpYuXRqffD4JRld3tGhSW+pdlUrl 8MSAh0SPVCxethHL12xBu9aNMfnzt+Hu5pIrzaQ1uDMW/IVvvl+KwDr1MGPGDLz55psoV66c9cVL OJRBMfZWHNycc5/m2ujhCQOvJy5yOOytiMlr2BtREsIYfvjhB4wcORI9H+yEMW8+jXJlMv68f2/b hw2b92DD37txYs8SVKzZCif3/K6czcjhE0H4ddlOHDj0H1544Xm5rqdy5crKWYaxIY9hDAzjqFB2 0ODrJlSrXxH+5UspR5niCCVFGDVqFB5+6AGMGf4kAvy8lTNWjp44hz9Xbcay1Vty1MzwiGgsXr0f S1ZsRdMmjTFaaOajjz6qnGVUKDvotUsRKF/WHc0a5y6UjcPeHAN2foqY/Dg/8BJGjVoxZ8uWLRg9 ehRuht/AaOEAPdyjg3ImM1VqtcWxnb8qe1auhkRg0ZqDWLtpN7o/+CDGjB2LNm3aKGcZJgvY+WGK CXrPDsrkjc2bN2Os0Lmb4eEYP/pldO/STDmTGXuaaUoy44+1hzB/0UY5QDhq1Gg8//zzylnGlvys EWXnxzHgoHbGYenatSv27NmLfv364Z1PZmLEuG+wc/fhTPUKqJEPr8Ynx8fHY/4fu/DMm9Nx8Uok FixYgKV//smOD5MjXOSUKU5wkdOSRcYiqV/h7fdmYd+/p3PUTGorNh7CU2/MwOKV/+D99z/AiRMn 2fFhii3s/OgMtchpZFiMcqR4QwXfpk77VimS6oFho7/GS29OxCa7RVJNWLf1OJ5/+wcsX78XEyZM wL59+9G3b1/lagyTPacPXZVFTo8cj1SOFH9SjUbEOCdjc8oVJJUJwJ9Ol/Gj5SRMYnun2y3MNB/J 0/YXibtzvX3AIzZP28e9TLnevuHnkavtIB9DjttXvJ1xOzURcHJSfmsM45jkrUiqCVt2n8LQcQvw zQ+r8NRTT+Pkyf/w9ttvK1djmOIJh70VMSWtyOmdQqNas2fNxIqVqzIVSSVjf/L0Jbz26qsYN348 /Pw4vSuTN0paqus9lmso7VsRc6P3Yu7t3fJYaWcP3E6xJmHhbet2Y7dKOG4Kwd6qb6M6vOEVEy+P Ozpc5JTJrkjqH0sW48jxc3j66adk2upatWopz2JyAxc51S/s/BQxXOcnf9grkvroI49g7LhxnMGN yTclxfmh2Z7LHsnofPU764wGk2uqGf3wvkdnPO5SD0hx7FAytchp+Sq+aNaxpnKUKYnYK5Laq9dD cl1Pq1atlF5MXlCLnJYr7Qx/PzflaPaw8+MYsPNTxLDzUzBQkVSqFcQwd0JJcX7WO13D9tSrmBm1 QznC5AWaCdpa9U243rypHHFcIhOc4VMpgLWCyQAVSaVaQcwdkscEOez8OAa85ocpFrDjwxQEJaHI 6QVDHIZGLWfH5w6gELgy58fhmOWGcsRx8S/jyY4Pkwl2fJiSDDs/OqNyRU/5SGEMLGgMU7BQaFD1 mn5oVM9XOVLMcHJC6dLleOF+ARHl4yFDCBmGKZlwdlB9wmFvRUx+6vxwGAPDFCLFuM4Pre/pELcQ wcm3lCPMndDRoyYWePdBWbNjjiNSdtCQm8moFFiOi5wyTAHDRU71C8/86BAOY2AYJj9cdU9RtpiC YGfCRfwRc1jZczzOnIvGtSu3cXjnReUIwzAFRdjVKOtjeCKSk9m26gl2fhiHwMfHRzYV2m7aNPtU 3rbPyQ/qNbTNFnvHs+rL6J/iHMZQwbOMssUUBJQO+6nK9yt7jkd0rFk+cpHT4oetBtF2TppJ3Kl2 qc/XNnvYO5ddfz3C3yn9ws6PzqAwhhNHwkpMkdOs0BpQ1aBqmz2y6hcdHZ2h5Qa1n3oNpnhAYQzF ucjpgrDthRbydrbRp0ht+X1am151cIZ9bVtZ63XlWemoz6fn5cSeemNlf1veLNc119coCKgO0In4 K8oewzg2Wr3S6qDabMmqT340k2DdZBwFdn50RlGEMVy+fDnN8FHl5759+6btf/HFF2nbS5cuTdum Rn3tnaPn3wl0jZ9++knZSzfEKlkZY7Vfbvqq0GsRaj/1Z1CPE7b7jH4p7mEMbUoVblbEc6Yb+N+V xcqelb1xF+F08BXZbM+pkCNT262c3H6j3P0ZHCW1aR2aAKO37N/J25qx6mbTKdIh0kIOFj2vsPnn 1klli2HSyU7/aIaGtulx2rRpaec+/PDDtG1brd2zZ49y5fxB18irbqp9cupnC70WofZVfwb1OGG7 r0fU7KCUGbS4F8QubvBfS2cURRjDPffck2Y033zzTYwZM0Zub9y4EePHj8fLL7+MGjVqYMCAAfjk k0/kOTJ6U6ZMkcfpPJ3r1q2bbFRp+k6ga9P1bA0rkR/DTNgzxNp+6nna1j5P3dceY/RLcQ9jaC2c HwrVKipUB0cLOS7qca2jRE2FnKrhVxYpe8B3N7bKx0F+LeVjUfJ2lUccNnseZwctOrLTv5UrV8o+ 77//PkaMGCG3STs//vjjLLW2ffv2cju/kEblVzft9dM+X4u2r9qHtrXPVfe1x/QIZQctX8Eb9Wpn /j0wjg1neyti9FTklEapyHhfunRJ7qtODM0MNWnSRBrtF198URpx1aDTiBcdU89pjbitkVS3Cdon 4Th69Gimc4R6jNA+RyUro6rtY4vtc2z72r4O7Wu3Gf1T3IucTkk6gI/ityt7BYt29oYgB4Vmccih uWGOwaO+6esRVMdGnZlR+9qDzmkdH9vXWRV1FB28AxFg9FKOZETrRBUGmyu+itYJ3sqe48HZQYuO 7PSPZnY2b96MF154AR988EEGDclKa7PTHtrPTjMJ9TihfZ6KbX9Ce96W3PS3fR3a127rHi5yqkvY +Sli9OT8qIacsB2JIkM+d+5cuW1r0MiQkxG3N+tDRlAVBkJrKMmQq8bf1oASWRlR2z5Zkdd+Ob1e dtdg9ME/q08gIS5JOj3k/BQ3drrdQq+wH5W9gkVdg0POyjdVH8/g/LQ/PVGeyw6aAbLnwHQ+8zV2 xJ5T9hyP8e73yuaweAnHjBpTJGSlf+qgIaEdMCSy01rSm7xoJqFqFJGTjhFZaVlu+qhoXyO718vp Og4POz+6hJ2fIiavzs+JU1G4dj1ehjHQlOvdRjXktgZLNeT2HBzVkNsaeBV7BjW3RjY/BjSra9u7 lu0x7XNtyct7YByT6FvxuHj0Ksr6GdNChooTpjIBCLz4iVyoX9Bk5fzYg8LYXrr8M/6pO0o5YoWO 1znxvtymNTztvDLaOLpmK6/qcs2P+nx6jr1wOhWaGXrswkxlr+AJD/wCbhGRgKNKKTs/RUp2+qcO GtoLa8tKawl7GpaVrtnDntZlR1bXzuo6tse1z7clt+/BUYm+HgEfg3U5Qm5g58cx4DU/OqNRfV+0 bl8FjdpWV47cPWjBpTqqRIs0taxYsUI+0jS+7cLMhQsXykea2rdHdsbP3jkypGpT0R7THtdi75y9 56jbtseoqe+HRt4IcvaY4oOPnyeata5ULB0fYkbIhkJxfAh/g/2wM5r5ISjZAc3iEBHJsXI2h/a1 a3zoOIXCUSIDmi3SnqNG4W//xgVJZ6e5Z1V5LXKC1PPqa2mfU5iOD3E2IcRhHR9aI3r+bISczWSK huz0T42WmDRpknxUyU5ribxqJqFqmD1dsz2uYu+4vf7ZbVMrrrqpZgelQWlGX7Dzo0P8i6jIKRlo Gr2iqXVbQ077qmHTGnIy4uQQqefsGfK8QoZUa+DVfe0xe2j7afvaO0Zoj9s7r5LdOYZxJAo72xs5 JTTro4VmaSKS4/CEf+u0BAXkwBA/3vNsWjY3aupMD83oaI9TU7O90UwP0a1UPXldcoLUPurz7T2v sFgTcVDZcjxO/heFC2cisHvDKeUIczfJTv9om5wASohgO2iYndbmF1udUvez0y5tH20/e8dUtOey 6kNkd04vqNlBKRqHi5zqC3Z+mFyhGnGatqcMNYRqyFUjTplkbA25asTpXEEa8vyijkTZoh2hsjXI 6jl7z2OKH8W5yGlhZ3ujmRfbdNY0m/N75H7pmPQo3VAeUxMYUIibOkND4WkEPWpnbtTZHJXDSl0d SnIQaYmT2wSFxBHq62eVVrugeb1yTzhqtjcuclq0ZKd/tE3Z3CirG6EOGmantUVBVtqnHs/KiVHP 23tucYG/U/qFnR+dURRhDGSMe/ToIbcpflk7jf/SSy/JRzLWtO5Hncan/j179pTH582bJ6+hTuNT LPOdohrUvIwcZfcc9ZjWUGsNt2rg1X0SMxVtP0bfFPcwhsIMe6NkBZTVzR5LbllnR2hmSHVytFBx UsoGRzM5WYWpqTM+FC5HThE5PnS9J/xby+NFRXBiuOOu92GKDKrRk5X+qXrxxx9/ZAgZf/LJJ7PU Wtq/U7R6lhuy629PMwna1z6PdZNxRDjhQRGT14QHe/aHSweIwt4o25ueyavhszW2WoOsvZb2uIrt c7Lqb+/aKvl5XUZfbP7zaNpoXnFMdV1Y2d7IeaFwN3W2Rd2mR5q5qe1WPi2TGzk4ZY6+LbcJbWID cmpsUbPAqVnf1FTX6nXU11YTLKivqz7ScW2q7ILGkbO9FWV2UKbg0epNbshJ27LTL9v+WfW1d10t eX1dPZGf7KCc8MAxYOeniNFTqmuGKe4U9zo/hZXtbWWt12UY2q7Y82n1fMiRoTU3KrbOC+2r2d60 DorqzGjJzoHROl7f3tiiHE2vIWR7vKC5UusTlI6MccjZnwOHIhAZZYJ/uVJo3bW2cpRhmIKA1vxc P38jT9lB2flxDNj5KWLY+WEYx4GLnDJ5ZVfl4Wgc56bsOR5hwi8LqFaWtYJhCgOu86NLeM0PwzCM goeXq3wkp6e4OT5EE6+7nyK/uOPI2d6I8hW82fFhGIbRwM6PzvD3tY4wUhgDCxrDFCx1m1eRN4v1 aqfHpBcnOpWuX6jZ3koijpztjWGYwoVTXOsTdn50RusWAbIIY/NOGSufMwxz55Sv4stFTpk84cjZ 3ig5TtDFW1zklGEKAcoOunn9eZw+r9+kDSUVdn50CIcxMAyTH7p51UU1o5+yxxQExyLPKVuOx5mz 0Th9MpyLnDJMIaAWOQ0KjuUZIJ3Bzg/DMIyG4ixi9VzLobd3I2WPuVNe9+2EXqWbKHuOB2V6I7jI KcMUPPyd0i/s/OgMDmNgmMKjuIcxuMUlIiwxUtlj7pTyTp7wtfAsPMMwjJ7gVNdFTF5TXat1Gyjs Te9FThnG0SjuRU6JEPcUfJt4ADOjdihHmPzQ0aMmxhtaoZOxmnLE8dCWRlCp17wKqtctp+wBQWdu 4PyJ6xlGsW37XLsUgQuij3bQrVajiggUTYVCgM4cvpqhT+UaAWjUNj3DYGRYDM4cuYboW/HKEWWd Xcf0NawF1YfOndwfnG0feq9Hdl7M1Ifesxpabq8PJRyiPmp2SPrdHdhyLs99fPw85fux7RMfa0r7 e9jrQ4M0EeJ3oO3TsE01+ahCfehvou1Tt1ll+JcvJfeJ0+Lvde1iRFofeo1Gbarn2EcmhhG/JxX6 /NDnSO1D0HsuiD70O6TPkUpuPq/5/Uzn9XPPRU71C8/86AxyfAj6Umu/2AzD3Dkl4TtVyWTA814t lT0mP9C6qYWVnkMnF/2lDg86E4bk29Fp9UlCLoRn+tzTDa+2T/Cp0Aw3gATdFGr7ULFH2z5085jx Otcz3PwT8gZd+37Edez1iQy6kdbnRtDNnPtcDrfbJ+xCaHqfi2H56hN5IwaRV8LT+lw7HZJjH7qm bR/av3b2elqf6JAIeUz796D9oJPXMvSRvzObPiHnwtL60O9B/u5t+4jfbdp1rkdkcjTo76ftQ38X e33o86DtIz8Lmj7ExWPp75la0GnxubPpc+bQlRz7XDguHHhNn/Ni37YPfaa1feRn3KaPfF6Gz2Lm z7Tt5z7kfHi2n/u6DcrAz8+92GYHLc6w88MwDFOSSE1FvTgj5vkNwJflHlMOMrmB0oTTmqnexprw vZ3gsFneVOoFZrwpoxFq/9IuMJrETbhyg1epXMYCrdSHsh1q+1SrnDE9ut0+FTNfp3xZ92z7ELZ9 KpUxyudqoRIPPi7JGfp4eGQMN7TtU660s90+AR4p6X187Pfxpx9X6VM5wJDvPqVc01+rvI9Tpj4+ 3i7wp8kapQ+9fzqmhZ5DP4u2D/3OtNj28Rc/o20f+p3S7y3tOgaz3T5lfcV7VPrQ38U286W8TjnX HPvIz4zSh1r1ql7KWSvUp3qlgulTqbz4ObR96DkaqE+mz1luPveVMv9+tNehCbI2zf0z/fyM48Nh b0VMXsPeOIyBwxi0fTiMoejDGHSLkxNuehrwevhSxBpScDslEcdNme1LSYccnmoufvJ383XAI3jU sxEqxJiVs/pAm8SDPtv24D5W7mYfQo/vm/vkHw57cwzY+SliCsL58fB0wb1dxM298qXcsz0I0dHW 8Dgt3R4KzFOfIwdCEBYaK7e15LXPiSNhuHblttzW0rp9FfiXsd7cUzpWSuRgi7bP+bPixvVM5t8V 1WWh9N8EXYOuZUujZuVRuWppuV1Qfehnop/Nllp1AxBYx3pzH3kzHgf2XJXbWqrX9EO9hmXl9p30 ofdC74mgvyf9XW3R9iEjTgv6bfEP8ETre6vI7az6+Pi4ob34nKlQH60oEPRZ7NythrJXcH3+2XwJ CfEZbzjp89XlwZp5+kwf2H0VkRHpzqqK2oc+y0HnI1G5gnuJGs2LEH54vJsBbkZXuDm74Mfrm9E7 oCXKu/rmepsKqNbxrFSg221KBaK1aFSfKDfbTbyqy+fntP2AXxPMvLYB1dzLyp8hu236+dqVqo24 mAjUSeXwFoZh8g87P44BOz9FTF6dH8onr81ERTdsNA3bqH76aHtu+ly7Ho8Tp6w56gl7fSJvmXDg cPp7oz4Bfq5o1jj9i2vbh6Dr2PY5fPxWhhtcCglo3sRPXpOgLHZHjkciISF9ZD8/fejcgSM3M/Wh n0sNOaD3sftAeL761K3jkxaWYK8Pnatb2wf+ftYpdepDSSrovavQazSq55uhD/0twsIT5T5h24eg n13bh37m5o39cuxDPxf9TVTotejvr0J9KGZZe7Ofmz7nL8Xggmgq1CfwHm9Ur2Z1RIn89qHQhsAa 6bNVBfW5p98N/Y5UqI/tZ5phGIZhCgN2fhwDdn6KmLw6Pyp0w6xCN3D24D5W7mYfQo/vm/swDMMw TOHCzo9jwM5PEZNf54dhGIZhGIbRD+z8OAY85MkwDMMwDMMwTImAnR+GYRiGYRiGYUoE7PwwDMMw DMMwDFMiYOeHYRiGYRiGYZgSATs/DMMwDMMwDMOUCNj5YRiGYRiGYRimRMDOD8MwDMMwDMMwJQJ2 fhiGYRiGYRiGKRGw88MwDMMwDMMwTImAnR+GYRiGYRiGYUoETqkCZZspApIT4pGSmKjsMQzDMAzD MMURZ3d3GD08lT2mqGDnh2EYhmEYhmGYEgGHvTEMwzAMwzAMUyJg54dhGIZhGIZhmBIBOz8MwzAM wzAMw5QI2PlhGIZhGIZhGKZEwM4PwzAMwzAMwzAlAnZ+GIZhGIZhGIYpEbDzwzAMwzAMwzBMiYCd H4ZhGIZhGIZhSgTs/DAMwzAMwzAMUyJg54dhGIZhGIZhmBIBOz8MwzAMwzAMw5QI2PlhGIZhGIZh GKZEwM4PwzAMwzAMwzAlAnZ+GIZhGIZhGIYpEbDzwzAMwzAMwzBMiYCdH4ZhGIZhGIZhSgDA/wHE aSOJ4lzi/wAAAABJRU5ErkJgglBLAQItABQABgAIAAAAIQCxgme2CgEAABMCAAATAAAAAAAAAAAA AAAAAAAAAABbQ29udGVudF9UeXBlc10ueG1sUEsBAi0AFAAGAAgAAAAhADj9If/WAAAAlAEAAAsA AAAAAAAAAAAAAAAAOwEAAF9yZWxzLy5yZWxzUEsBAi0AFAAGAAgAAAAhAGlc4+z9AwAAtAgAAA4A AAAAAAAAAAAAAAAAOgIAAGRycy9lMm9Eb2MueG1sUEsBAi0AFAAGAAgAAAAhAKomDr68AAAAIQEA ABkAAAAAAAAAAAAAAAAAYwYAAGRycy9fcmVscy9lMm9Eb2MueG1sLnJlbHNQSwECLQAUAAYACAAA ACEAwXKsEd8AAAAIAQAADwAAAAAAAAAAAAAAAABWBwAAZHJzL2Rvd25yZXYueG1sUEsBAi0ACgAA AAAAAAAhAGApfo1D8gEAQ/IBABQAAAAAAAAAAAAAAAAAYggAAGRycy9tZWRpYS9pbWFnZTEucG5n UEsFBgAAAAAGAAYAfAEAANf6AQAAAA== ">
                <v:shape id="图片 31" o:spid="_x0000_s1042" type="#_x0000_t75" style="position:absolute;left:2371;top:4597;width:47568;height:1207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kY9EawwAAANsAAAAPAAAAZHJzL2Rvd25yZXYueG1sRI9Ba8JA FITvQv/D8gredKMFLdFVrNjSWzFVxNsj+9zEZt+G7Griv+8KgsdhZr5h5svOVuJKjS8dKxgNExDE udMlGwW738/BOwgfkDVWjknBjTwsFy+9OabatbylaxaMiBD2KSooQqhTKX1ekEU/dDVx9E6usRii bIzUDbYRbis5TpKJtFhyXCiwpnVB+V92sQpWJ/MRvurunB33P2Y93XBry4NS/dduNQMRqAvP8KP9 rRW8jeD+Jf4AufgHAAD//wMAUEsBAi0AFAAGAAgAAAAhANvh9svuAAAAhQEAABMAAAAAAAAAAAAA AAAAAAAAAFtDb250ZW50X1R5cGVzXS54bWxQSwECLQAUAAYACAAAACEAWvQsW78AAAAVAQAACwAA AAAAAAAAAAAAAAAfAQAAX3JlbHMvLnJlbHNQSwECLQAUAAYACAAAACEAZGPRGsMAAADbAAAADwAA AAAAAAAAAAAAAAAHAgAAZHJzL2Rvd25yZXYueG1sUEsFBgAAAAADAAMAtwAAAPcCAAAAAA== ">
                  <v:imagedata r:id="rId27" o:title=""/>
                  <v:path arrowok="t"/>
                </v:shape>
                <v:shape id="文本框 32" o:spid="_x0000_s1043" type="#_x0000_t202" style="position:absolute;left:-2452;top:16590;width:57593;height:85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CbPSxQAAANsAAAAPAAAAZHJzL2Rvd25yZXYueG1sRI/NasMw EITvhbyD2EAupZHrQihulJCfBnpID3ZDzou1tUytlZGU2Hn7qhDocZiZb5jlerSduJIPrWMFz/MM BHHtdMuNgtPX4ekVRIjIGjvHpOBGAdarycMSC+0GLulaxUYkCIcCFZgY+0LKUBuyGOauJ07et/MW Y5K+kdrjkOC2k3mWLaTFltOCwZ52huqf6mIVLPb+MpS8e9yf3o/42Tf5eXs7KzWbjps3EJHG+B++ tz+0gpcc/r6kHyBXvwAAAP//AwBQSwECLQAUAAYACAAAACEA2+H2y+4AAACFAQAAEwAAAAAAAAAA AAAAAAAAAAAAW0NvbnRlbnRfVHlwZXNdLnhtbFBLAQItABQABgAIAAAAIQBa9CxbvwAAABUBAAAL AAAAAAAAAAAAAAAAAB8BAABfcmVscy8ucmVsc1BLAQItABQABgAIAAAAIQBNCbPSxQAAANsAAAAP AAAAAAAAAAAAAAAAAAcCAABkcnMvZG93bnJldi54bWxQSwUGAAAAAAMAAwC3AAAA+QIAAAAA " stroked="f">
                  <v:textbox inset="0,0,0,0">
                    <w:txbxContent>
                      <w:p w:rsidR="00712ACA" w:rsidRPr="00AB2E8F" w:rsidRDefault="00712ACA" w:rsidP="00644B56">
                        <w:pPr>
                          <w:pStyle w:val="17"/>
                          <w:ind w:firstLine="400"/>
                          <w:rPr>
                            <w:rFonts w:eastAsia="仿宋"/>
                            <w:noProof/>
                            <w:sz w:val="28"/>
                            <w:szCs w:val="21"/>
                          </w:rPr>
                        </w:pPr>
                        <w:bookmarkStart w:id="45"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5"/>
                        <w:r>
                          <w:t xml:space="preserve"> </w:t>
                        </w:r>
                        <w:r>
                          <w:rPr>
                            <w:rFonts w:hint="eastAsia"/>
                          </w:rPr>
                          <w:t>应用和数据安全</w:t>
                        </w:r>
                        <w:r w:rsidRPr="00953A7B">
                          <w:rPr>
                            <w:rFonts w:hint="eastAsia"/>
                          </w:rPr>
                          <w:t>架构图</w:t>
                        </w:r>
                      </w:p>
                    </w:txbxContent>
                  </v:textbox>
                </v:shape>
                <w10:wrap type="topAndBottom" anchorx="margin"/>
              </v:group>
            </w:pict>
          </mc:Fallback>
        </mc:AlternateContent>
      </w:r>
    </w:p>
    <w:p w:rsidR="001030C6" w:rsidRDefault="001030C6" w:rsidP="00644B56">
      <w:pPr>
        <w:pStyle w:val="daca59ba"/>
        <w:ind w:firstLine="560"/>
        <w:rPr>
          <w:rFonts w:cs="Times New Roman"/>
          <w:szCs w:val="28"/>
        </w:rPr>
      </w:pPr>
    </w:p>
    <w:p>
      <w:pPr>
        <w:pStyle w:val="daca59ba"/>
        <w:numPr>
          <w:ilvl w:val="0"/>
          <w:numId w:val="141"/>
        </w:numPr>
      </w:pPr>
      <w:r>
        <w:rPr>
          <w:u w:color="auto"/>
        </w:rPr>
        <w:t>身份鉴别：管理员通过PC端登录业务系统时，使用账号+密码配合智能密码钥匙登录系统，智能密码钥匙采用冲击-响应方式认证，并在密码基础设施区部署服务器密码机，提供验证运算。系统管理员通过可信浏览器将智能密码钥匙中的证书发送到签名验签服务器，签名验签服务器对证书进行校验，并结合国密SSL登录。</w:t>
      </w:r>
      <w:r>
        <w:rPr>
          <w:rFonts w:cs=""/>
          <w:u w:color="auto"/>
        </w:rPr>
      </w:r>
    </w:p>
    <w:p>
      <w:pPr>
        <w:pStyle w:val="daca59ba"/>
        <w:numPr>
          <w:ilvl w:val="0"/>
          <w:numId w:val="141"/>
        </w:numPr>
      </w:pPr>
      <w:r>
        <w:rPr>
          <w:u w:color="auto"/>
        </w:rPr>
        <w:t>系统应用访问控制信息完整性：在密码基础设施区部署服务器密码机，使用HMAC算法对系统应用的用户角色分配表、系统权限分配表、数据库权限分配表等访问控制信息进行完整性保护，防止访问控制信息被篡改。</w:t>
      </w:r>
      <w:r>
        <w:rPr>
          <w:rFonts w:cs=""/>
          <w:u w:color="auto"/>
        </w:rPr>
      </w:r>
    </w:p>
    <w:p>
      <w:pPr>
        <w:pStyle w:val="daca59ba"/>
        <w:numPr>
          <w:ilvl w:val="0"/>
          <w:numId w:val="141"/>
        </w:numPr>
      </w:pPr>
      <w:r>
        <w:rPr>
          <w:u w:color="auto"/>
        </w:rPr>
        <w:t>重要信息资源安全标记完整性：无（系统中不存在重要信息安全标记）</w:t>
      </w:r>
      <w:r>
        <w:rPr>
          <w:rFonts w:cs=""/>
          <w:u w:color="auto"/>
        </w:rPr>
      </w:r>
    </w:p>
    <w:p>
      <w:pPr>
        <w:pStyle w:val="daca59ba"/>
        <w:numPr>
          <w:ilvl w:val="0"/>
          <w:numId w:val="141"/>
        </w:numPr>
      </w:pPr>
      <w:r>
        <w:rPr>
          <w:u w:color="auto"/>
        </w:rPr>
        <w:t>重要数据传输机密性：客户端与服务端进行通信时，除在网络和通信层面搭建SSL安全通信链路对重要数据传输进行机密性保护外还需要在应用层实现重要数据传输的机密性保护：应用系统通过国密安全密码应用中间件数据加解密接口调用服务器密码机，采用SM2算法进行会话密钥交互，使用会话密钥采用SM4算法加密。服务端与服务端进行通信时，除在网络和通信层面搭建IPSec安全通信链路对重要数据传输进行机密性保护外还需要在应用层实现重要数据传输的机密性保护：应用系统通过国密安全密码应用中间件数据加解密接口调用服务器密码机，采用基于ECC密码算法的数字信封功能，先使用对称密钥加密数据，再使用接收方公钥对对称密钥加密。</w:t>
      </w:r>
      <w:r>
        <w:rPr>
          <w:rFonts w:cs=""/>
          <w:u w:color="auto"/>
        </w:rPr>
      </w:r>
    </w:p>
    <w:p>
      <w:pPr>
        <w:pStyle w:val="daca59ba"/>
        <w:numPr>
          <w:ilvl w:val="0"/>
          <w:numId w:val="141"/>
        </w:numPr>
      </w:pPr>
      <w:r>
        <w:rPr>
          <w:u w:color="auto"/>
        </w:rPr>
        <w:t>重要数据存储机密性：在密码基础设施区分别部署服务器密码机和国密安全密码应用中间件，使用SM4算法对数据信息存储进行机密性保护，防止其被非授权窃取。</w:t>
      </w:r>
      <w:r>
        <w:rPr>
          <w:rFonts w:cs=""/>
          <w:u w:color="auto"/>
        </w:rPr>
      </w:r>
    </w:p>
    <w:p>
      <w:pPr>
        <w:pStyle w:val="daca59ba"/>
        <w:numPr>
          <w:ilvl w:val="0"/>
          <w:numId w:val="141"/>
        </w:numPr>
      </w:pPr>
      <w:r>
        <w:rPr>
          <w:u w:color="auto"/>
        </w:rPr>
        <w:t>重要数据传输完整性：在密码基础设施区部署服务器密码机，并在应用服务器上部署国密安全密码应用中间件，采用SM2算法进行会话密钥交互，使用会话密钥采用HMAC-SM3算法在数据传输前对数据进行完整性保护，防止其被非授权篡改。</w:t>
      </w:r>
      <w:r>
        <w:rPr>
          <w:rFonts w:cs=""/>
          <w:u w:color="auto"/>
        </w:rPr>
      </w:r>
    </w:p>
    <w:p>
      <w:pPr>
        <w:pStyle w:val="daca59ba"/>
        <w:numPr>
          <w:ilvl w:val="0"/>
          <w:numId w:val="141"/>
        </w:numPr>
      </w:pPr>
      <w:r>
        <w:rPr>
          <w:u w:color="auto"/>
        </w:rPr>
        <w:t>重要数据存储完整性：在密码基础设施区分别部署服务器密码机和国密安全密码应用中间件，使用HMAC算法对数据信息存储进行完整性保护，防止其被非授权篡改。</w:t>
      </w:r>
      <w:r>
        <w:rPr>
          <w:rFonts w:cs=""/>
          <w:u w:color="auto"/>
        </w:rPr>
      </w:r>
    </w:p>
    <w:p>
      <w:pPr>
        <w:pStyle w:val="daca59ba"/>
        <w:numPr>
          <w:ilvl w:val="0"/>
          <w:numId w:val="141"/>
        </w:numPr>
      </w:pPr>
      <w:r>
        <w:rPr>
          <w:u w:color="auto"/>
        </w:rPr>
        <w:t>不可否认性：应使用安全电子签章系统对系统中重要数据进行数字签名，并对医疗处方信息进行电子签章，实现数据收发行为的不可否认性。</w:t>
      </w:r>
      <w:r>
        <w:rPr>
          <w:rFonts w:cs=""/>
          <w:u w:color="auto"/>
        </w:rPr>
      </w:r>
    </w:p>
    <w:p w:rsidR="00644B56" w:rsidRPr="00644B56" w:rsidRDefault="00043915" w:rsidP="00644B56">
      <w:pPr>
        <w:pStyle w:val="daca59ba"/>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4" w:name="_Toc90975289"/>
      <w:bookmarkStart w:id="45" w:name="_Toc104913713"/>
      <w:r w:rsidRPr="00937A50">
        <w:rPr>
          <w:rFonts w:ascii="楷体" w:eastAsia="楷体" w:hAnsi="仿宋" w:cs="Times New Roman" w:hint="eastAsia"/>
          <w:b/>
          <w:sz w:val="30"/>
          <w:szCs w:val="32"/>
        </w:rPr>
        <w:t>5</w:t>
      </w:r>
      <w:r w:rsidRPr="00937A50">
        <w:rPr>
          <w:rFonts w:ascii="楷体" w:eastAsia="楷体" w:hAnsi="仿宋" w:cs="Times New Roman"/>
          <w:b/>
          <w:sz w:val="30"/>
          <w:szCs w:val="32"/>
        </w:rPr>
        <w:t xml:space="preserve">.4 </w:t>
      </w:r>
      <w:r w:rsidR="00644B56" w:rsidRPr="00937A50">
        <w:rPr>
          <w:rFonts w:ascii="楷体" w:eastAsia="楷体" w:hAnsi="仿宋" w:cs="Times New Roman" w:hint="eastAsia"/>
          <w:b/>
          <w:sz w:val="30"/>
          <w:szCs w:val="32"/>
        </w:rPr>
        <w:t>密码应用部署</w:t>
      </w:r>
      <w:bookmarkEnd w:id="44"/>
      <w:bookmarkEnd w:id="45"/>
      <w:r w:rsidR="00644B56" w:rsidRPr="00937A50">
        <w:rPr>
          <w:rFonts w:ascii="楷体" w:eastAsia="楷体" w:hAnsi="仿宋" w:cs="Times New Roman" w:hint="eastAsia"/>
          <w:b/>
          <w:sz w:val="30"/>
          <w:szCs w:val="32"/>
        </w:rPr>
        <w:t>（贾红豆）</w:t>
      </w:r>
    </w:p>
    <w:p w:rsidR="00644B56" w:rsidRPr="00644B56" w:rsidRDefault="00644B56" w:rsidP="00644B56">
      <w:pPr>
        <w:pStyle w:val="daca59ba"/>
        <w:ind w:firstLine="560"/>
        <w:rPr>
          <w:rFonts w:cs="Times New Roman"/>
        </w:rPr>
      </w:pPr>
      <w:r w:rsidRPr="00644B56">
        <w:rPr>
          <w:rFonts w:cs="Times New Roman" w:hint="eastAsia"/>
        </w:rPr>
        <w:t>密码应用部署拓扑图如所示：</w:t>
      </w:r>
      <w:r w:rsidR="00043915" w:rsidRPr="00644B56">
        <w:rPr>
          <w:rFonts w:cs="Times New Roman"/>
        </w:rPr>
        <w:t xml:space="preserve"> </w:t>
      </w:r>
    </w:p>
    <w:p w:rsidR="00644B56" w:rsidRPr="00644B56" w:rsidRDefault="00644B56" w:rsidP="00236DA6">
      <w:pPr>
        <w:pStyle w:val="daca59ba"/>
        <w:numPr>
          <w:ilvl w:val="0"/>
          <w:numId w:val="132"/>
        </w:numPr>
        <w:ind w:firstLine="560"/>
        <w:rPr>
          <w:rFonts w:cs="Times New Roman"/>
        </w:rPr>
      </w:pPr>
      <w:r w:rsidRPr="00644B56">
        <w:rPr>
          <w:rFonts w:cs="Times New Roman"/>
          <w:noProof/>
        </w:rPr>
        <mc:AlternateContent>
          <mc:Choice Requires="wpg">
            <w:drawing>
              <wp:anchor distT="0" distB="0" distL="114300" distR="114300" simplePos="0" relativeHeight="251663360" behindDoc="0" locked="0" layoutInCell="1" allowOverlap="1" wp14:anchorId="7C8CAFAC" wp14:editId="3C3C5C76">
                <wp:simplePos x="0" y="0"/>
                <wp:positionH relativeFrom="margin">
                  <wp:posOffset>-358775</wp:posOffset>
                </wp:positionH>
                <wp:positionV relativeFrom="paragraph">
                  <wp:posOffset>1270</wp:posOffset>
                </wp:positionV>
                <wp:extent cx="6465570" cy="331851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465570" cy="3318510"/>
                          <a:chOff x="-35800" y="592828"/>
                          <a:chExt cx="6330229" cy="1535837"/>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5800" y="592828"/>
                            <a:ext cx="6330229" cy="1449125"/>
                          </a:xfrm>
                          <a:prstGeom prst="rect">
                            <a:avLst/>
                          </a:prstGeom>
                        </pic:spPr>
                      </pic:pic>
                      <wps:wsp>
                        <wps:cNvPr id="39" name="文本框 39"/>
                        <wps:cNvSpPr txBox="1"/>
                        <wps:spPr>
                          <a:xfrm>
                            <a:off x="0" y="2044541"/>
                            <a:ext cx="5759450" cy="84124"/>
                          </a:xfrm>
                          <a:prstGeom prst="rect">
                            <a:avLst/>
                          </a:prstGeom>
                          <a:solidFill>
                            <a:prstClr val="white"/>
                          </a:solidFill>
                          <a:ln>
                            <a:noFill/>
                          </a:ln>
                        </wps:spPr>
                        <wps:txbx>
                          <w:txbxContent>
                            <w:p w:rsidR="00712ACA" w:rsidRPr="0032089C"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sidRPr="006E14E7">
                                <w:rPr>
                                  <w:rFonts w:hint="eastAsia"/>
                                </w:rPr>
                                <w:t>密码应用部署拓扑图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CAFAC" id="组合 40" o:spid="_x0000_s1044" style="position:absolute;left:0;text-align:left;margin-left:-28.25pt;margin-top:.1pt;width:509.1pt;height:261.3pt;z-index:251663360;mso-position-horizontal-relative:margin;mso-width-relative:margin;mso-height-relative:margin" coordorigin="-358,5928" coordsize="63302,1535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xeSjQ8gMAAK0IAAAOAAAAZHJzL2Uyb0RvYy54bWykVs2O2zYQvhfoOwi6 e/VjaW0Lqw0c7w8CLBKjmyJnmqYsIhLJkvTPpuitaJJbT720l977BgX6Ntm8RmdIaTf2btAgPax2 SA1H33zzzdAnT3ZtE2yYNlyKMkyO4jBggsolF6sy/P7lxWAcBsYSsSSNFKwMb5gJn5x++83JVhUs lbVslkwHEESYYqvKsLZWFVFkaM1aYo6kYgJeVlK3xMJSr6KlJluI3jZRGsfH0VbqpdKSMmNg98y/ DE9d/Kpi1L6oKsNs0JQhYLPuqd1zgc/o9IQUK01UzWkHg3wFipZwAR+9C3VGLAnWmj8I1XKqpZGV PaKyjWRVccpcDpBNEh9kc6nlWrlcVsV2pe5oAmoPePrqsPT5Zq4DvizDDOgRpIUaffz75w+/vgtg A9jZqlUBTpdaXau57jZWfoUJ7yrd4n9IJdg5Xm/ueGU7G1DYPM6O83wE8Sm8Gw6TcZ50zNMayoPn BsN8HIMHOOSTdJyOfWVofd7HGA7jNJ34GEkO7sMR+kQ9hAiR3gFTnBbw11EG1gPK/ltacMquNQu7 IO0XxWiJfr1WA6iuIpYveMPtjVMq1BFBic2c07n2i3v2IZmO/Q+///Px/dvAZ4cn0MkfIZjSlaSv TSDkrCZixaZGgcah8xwX++4RLve+t2i4uuBNgwVDu8sM+uFAT4+Q47V6Jum6ZcL65tOsgSSlMDVX Jgx0wdoFAy3pZ8vEtQMo4MpY/BxqwTXEj+l4GseT9OlglsezQRaPzgfTSTYajOLzURZn42SWzH7C 00lWrA2DfElzpniHFXYfoH1U/d2c8H3l+jPYEDcFvGoAkFNPDxGEhJQgVqPpd8Aq+IFtNbO0xjNI 5z2DuDLQEuh00ASfETNS4NphT8pZNknSfE/KUGdt7CWTbYAG8AloHJ9kA3R6/L1LB8xDcRgBGfYt DFTTVxhWX8YajtPHRtF1TRQDCBj2E9VCP/qZcfvb29s//rr985dgOMFcOj+cGYHdPZXQ4k6iuP8Z 1nz3p3GW5Znz9aJBxvJRPsnyboCMsyTN/g9fUFTZ8GXfCEjkrNFeHduaW9YF3/NqBBZaSDzlC4A7 MHT6fNCyu8XODdPjnoOFXN4ABVpCFQG/UfSCw/euiLFzouGqgU24Pu0LeFSN3Jah7KwwqKV+89g+ +kM14W0YbOHqKkPzw5rgoGqeCagzhLS9oXtj0Rti3c4k9EHi0DgTDmjb9GalZfsKZDDFr8ArIih8 qwxtb86sv0DhVqZsOnVOft5diWsFU9L3PvL6cveKaNWp2EIDPJe9kkhxIGbv61merq2suFM68upZ 7OgGVTvL3Ylg7V26n66d1/2vjNN/AQAA//8DAFBLAwQUAAYACAAAACEAqiYOvrwAAAAhAQAAGQAA AGRycy9fcmVscy9lMm9Eb2MueG1sLnJlbHOEj0FqwzAQRfeF3EHMPpadRSjFsjeh4G1IDjBIY1nE GglJLfXtI8gmgUCX8z//PaYf//wqfillF1hB17QgiHUwjq2C6+V7/wkiF2SDa2BSsFGGcdh99Gda sdRRXlzMolI4K1hKiV9SZr2Qx9yESFybOSSPpZ7Jyoj6hpbkoW2PMj0zYHhhiskoSJPpQFy2WM3/ s8M8O02noH88cXmjkM5XdwVislQUeDIOH2HXRLYgh16+PDbcAQAA//8DAFBLAwQUAAYACAAAACEA cHtf198AAAAIAQAADwAAAGRycy9kb3ducmV2LnhtbEyPQUvDQBSE74L/YXmCt3aTSGKN2ZRS1FMR bAXx9pp9TUKzb0N2m6T/3vWkx2GGmW+K9Ww6MdLgWssK4mUEgriyuuVawefhdbEC4Tyyxs4yKbiS g3V5e1Ngru3EHzTufS1CCbscFTTe97mUrmrIoFvanjh4JzsY9EEOtdQDTqHcdDKJokwabDksNNjT tqHqvL8YBW8TTpuH+GXcnU/b6/chff/axaTU/d28eQbhafZ/YfjFD+hQBqajvbB2olOwSLM0RBUk IIL9lMWPII4K0iRZgSwL+f9A+QMAAP//AwBQSwMECgAAAAAAAAAhAOuMz0QDzwMAA88DABQAAABk cnMvbWVkaWEvaW1hZ2UxLnBuZ4lQTkcNChoKAAAADUlIRFIAAAWdAAACuAgGAAAAH49TOAAAAAFz UkdCAK7OHOkAAAAEZ0FNQQAAsY8L/GEFAAAACXBIWXMAAA7DAAAOwwHHb6hkAAD/pUlEQVR4Xuyd BYBV1dfF13QyDN3d3aCEgJQoiAiCiop+KoiCioJi8kfBblC6S7pBuru7YWiYYYLp5rvrvHfg8ngz zMAMTOwfbt+7fd+ds0+su885DjcNIAiCIAiCIAiCIAiCIAiCIAj3yeoN21Gjchn13VH9XxAEQRAE QRCEDEnz5s2t3wRBEARBEAQhcyCisyAIgiAIgiBkYNatW2f9JgiCIAiCIAiZAxGdBUEQBEEQBEEQ BEEQBEEQhDRDRGdBEARBEARByMDUrFnT+k0QBEEQBEEQMgciOguCIAiCIAhCBmbv3r3Wb4IgCIIg CIKQORDRWRAEQRAEQRAEQRAEQRAEQUgzRHQWBEEQBEEQhAxMx44drd8EQRAEQRAEIXMgorMgCIIg CIIgZFBCQkKwbt0665IgCIIgCIIgZA5EdBYEQRAEQRAEQRAEQRAEQRDSDBGdBUEQBEEQBCED06xZ M+s3QRAEQRAEQcgciOgsCIIgCIIgCBkUX19fzJs3z7okCIIgCIIgCJkDEZ0FQRAEQRAEQRAEQRAE QRCENENEZ0EQBEEQBEHIwHTs2NH6TRAEQRAEQRAyByI6C4IgCIIgCEIGJSQkBOvWrbMuCYIgCIIg CELmQERnQRAEQRAEQRAEQRAEQRAEIc0Q0VkQBEEQBEEQMjDNmjWzfhMEQRAEQRCEzIGIzoIgCIIg CIKQQfH19cW8efOsS4IgCIIgCIKQORDRWRAEQRAEQRAEQRAEQRAEQUgzRHQWBEEQBEEQhAxMx44d rd8EQRAEQRAEIXMgorMgCIIgCIIgZFBCQkKwbt0665IgCIIgCIIgZA5EdBYEQRAEQRAEQRAEQRAE QRDSDBGdBUEQBEEQBCED06xZM+s3QRAEQRAEQcgciOgsCIIgCIIgCBkUX19fzJs3z7okCIIgCIIg CBmbmzdvKhPRWRAEQRAEQRAEQRAEQRAEQUgzRHQWBEEQBEEQhAxMx44drd8EQRAEQRAEIXMgorMg CIIgCIIgZFBCQkKwbt0665IgCIIgCIIgZA5EdBYEQRAEQRAEQRAEQRAEQRDSDBGdBUEQBEEQBCED 06xZM+s3QRAEQRAEQcgciOgsCIIgCIIgCBkUX19fzJs3z7okCIIgCIIgCJkDEZ0FQRAEQRAEQRAE QRAEQRCENENEZ0EQBEEQBEHIoHAiwY4dO1qXBEEQBEEQBCFzIKKzIAiCIAiCIGRQKDrv27fPuiQI giAIgiAImQMRnQVBEARBEARBEARBEARBEIQ0Q0RnQRAEQRAEQcigcCLBkiVLWpcEQRAEQRAEIXMg orMgCIIgCIIgZFAoOq9du9a6JAiCIAiCIAiZAxGdBUEQBEEQBEEQBEEQBEEQhDRDRGdBEARBEARB yKBwIsGOHTtalwRBEARBEAQhcyCisyAIgiAIgiBkUCg679u3z7okCIIgCIIgCJkDEZ0FQRAEQRAE QRAEQRAEQRCENENEZ0EQBEEQBEHIoHAiwZIlS1qXBEEQBEEQBCFzIKKzIAiCIAiCIGRQKDqvXbvW uiQIgiAIgiAImQMRnQVBEARBEARBEARBEARBEIQ0Q0RnQRAEQRAEQcigcCLBjh07WpcEQRAEQRAE IXMgorMgCIIgCIIgZFAoOu/bt8+6JAiCIAiCIAiZAxGdBUEQBEEQBEEQBEEQBEEQhDRDRGdBEARB EARByKBwIsGSJUtalwRBEARBeFRERkbiiy8+h4ODAwYMGICgoCDrFkEQ7CGisyAIgiAIgiBkUCg6 r1271rokCIIgCMKj4M8//0SpUqVw5fJFLJ4/BSHBAShRogQGDx6M2NhY616CIJgR0VkQBEEQBEEQ BEEQBEEQbJg+fTqqVq2K1atXYsr4YRjy9fuoXb0CBg7ohf8WTcXxY0eU+Pz7779bjxAEQeNw08D6 XRAEQRAEQRCEDAQnEnzjjTcwb9486xpBEARBENKbVatWYciQIYiJicaHvd9C08Z1rFvu5tCR0/h7 5GQcPHQYn3zyCd5++23rFkHIfqzesB3VK5VW30V0FgRBEARBEIQMip+fH5o3b46zZ89a1wiCIAiC kF4cOHBAic179uzGxx++h+c7tLJuuTfbdx7AsOHj4R8QgE8++RQvvfSSdYsgZB/MorMMryEIgiAI giAIgiAIgiBkW65cuYI+ffqgSZMmqF61IrauX4zOHdvC0dE5xfZ4g9qYOmEoBvT/AMOGDUXjxo2x aNEi6xUEIfshorMgCIIgCIIgZFA4kWDJkiWtS4IgCIIgpCUJCQn45ptv1CSBTo7Avp1r0evtV+Do 6HTf1urJxlg0ZyLefKMbvv7qKzz11FMyKbCQLZHhNQRBEARBEARBEARBEIRsxYgRI/Ddd9+hadMm +LD32yhTqrh1S9oydcZ8/PHXcNSoUQOffvop6tWrZ90iCFkPGdNZEARBEARBEARBEARByHbMnTtX jducL19efPzhu6hfr6Z1S/oyasxU/PbHULRp00aJz5UqVbJuEYSsg4zpLAiCIAiCIAiZAE4k2Ldv X+uSIAiCIAj3y8aNG9G2bVsMGTIY/T9+H7Omj8VjDerYHSIjPeydHq/h0L6tKFmiGOrXr4/evXvj /Pnz1rsThKyHiM6CIAiCIAiCkEEJCQnBunXrrEuCIAiCIKSW48ePo3v37ujWrRueeboN1q9egnZP t4aDg9NDNzc3N/Tr+y6OHtoNTw83lChRwnqXgpD1ENFZEARBEARBEARBEARByFIEBwejX79+aizl UiWL49D+bXij+0twcHR8pObm4QMfb090a1/deqeCkDUR0VkQBEEQBEEQMiglS5aEr6+vdUkQBEEQ hJTw448/qjI0OioSRw/txSf9PoCzs6vd6OOHZS5u3sadOeDs0fU4sGkq/C8ettysIGRRRHQWBEER GRmJL7743CgMHTBgwAAEBQVZtwiCIAiC8Kig4Lx27VrrkiAIgiAIyTF+/HiUK1cOu3fvwupV/+Hn n4agYKGCcHB0emTm7OpBrRnXLx3BsV3zce3cfsTFRlrvWBCyLiI6C4KAP//8E6VKlcKVyxexeP4U hAQHqLGlBg8ejNjYWOtegiAIgiAIgiAIgpDxWLJkCRo1aoTJkyZh6F+/Y9KEMahapTIcHBwfmTk6 u8LF1QPhwVdx/tgmXDq9E7HR4dY7FoSsj4jOgpCNmT59OqpWrYrVq1diyvhhGPL1+6hdvQIGDuiF /xZNxfFjR5T4/Pvvv1uPEARBEAThYeLn54e+fftalwRBEARBMLNz504899xz+PTTT9HrnZ5YtnQh mjdralcEfljmyOhmF3dEhwfhwonNuHhqG6KM79kV6VWdfRHRWRCyIatWrULz5s0xdOhf+Przvhg9 bDCqVy0HRyfnW1a2dHH88t0nSozeuGG96qI0evRo6xkEQRAEQXgYhISEYN26ddYlQRAEQRAIX8r2 6NED7dq1Q9OmT2Dv7u3o2qUTHB0p+j46c3JxRUJ8DK6d36+G0cjOYjORXtXZGxGdBSEbceDAAXTt 2hW9er2Drp2fxfyZo9HsiQZwcHRO0qpVrYARQwfjt58GYfasmahVq6aKkBYEQRAEQRAEQRAyB1kt 2pRCZr58eXHyxBH06d3LaLs6PlJzcnaD8XBxI+Ac/C8eQVR4MG7eTLTebfZDelULRERnQcgGXLly BX369EGTJk1QvWpFbF2/GJ07toWjo3OK7fEGtTF1wlAM6P8Bhg0bisaNG2PRokXWKwiCIAiCkB5w 5n1OJigIgiAI90tWjTbt37cnvL1zwuER/nN0dAFuAmEhV3D98jFEhPojMTHeeofZD+lVLZhxuGlg /S4IQhYjISEBQ4YMwXfffYd3er6ND957Azl9cli3PhgLlqzCX0NHokDBgmr8LBYsgiAIgiAIgiAI QsaA0aZsD5YuXRJ93umOqpVKWbcAZ85dxogx/2LV6rX45JNPMt38AYzYPrhtFgoWq4Y8Bcs9dKGX 16eaFhsdisiwQMTGRCIxIRYJ8YYlxCEhjt9jlMVbv8fHRVvN+B7Lzyi07vazcZ7ML8uxVzXT2p49 u/Hxh+/h+Q6trFvuzfadBzBs+Hj4BwQYafFTvPTSS9YtQmZk9YbtqF6ptPouorMgZFFGjBihxOam TZvgw95vo0yp4tYtacvUGfPxx1/DUaNGDSU+16tXz7pFEARBEARBEARBeNgw2pQCYExMtNEWfAtN G9exbrmbQ0dO4++Rk3Hw0GElPr/99tvWLRkbir77N0+Di5sn8uQvg9wFy4IT+KU/Drw4EmKjEBV5 A3Ex4UhIiEdCfFy2FJ3Zq5q6w6RJk/BJvw/R8837F4xXr9uKv/4ebTxeR6UttG/f3rpFyEyYRWcZ XkMQshhz585FnTp1MH/+PIwdNRTD/vgOZcuWgoOTU7rYKy93wq5tq9CgXm08++yzeP3113H06FHr 3QiCIAiC8CBwoqTMFn0mCIIgPBqy5Rw+N28iNOgSrl8+jvj4GOM3OSpROH3MSUVUR0cGIzI8SAnJ 2RX2qv7mm2/UsC1OxiPft3Mter39ihL+79daPdkYi+ZMxJtvdMPXX32Fp556CmvXrrVeUciMiOgs CFmEjRs3om3bthgyZDD6f/w+Zk0fi8ca1LGbmaeHvdPjNRzatxUlSxRD/fr10bt3b5w/f956d4Ig CIIg3A8hISFYt26ddSlzcubMGaOt7qBMEIT0hSINfe3ff/+1rhGyAzKHDxAdGYLAyycQHRECRwen W2Mup9U/jtscHxuBmKgwFc2cnWGvaorNJ08ex+b1/+F/X/RFLl9fIx3Z1wpSax3bt8HaFXPR/pnW 6NGjBzp37oydO3dary5kJkR0FoRMzvHjx9G9e3d069YNzzzdButXL0G7p1sblU2joH3I5ubmhn59 38XRQ7vh6eGmJqcQBEEQBCF7sWnTJqNeYDTRrVamTBnrFgaK3V5Pe/fdd5XZW2+7jmIasT3/Tz/9 dEtoszXua6Zs2bJqPYXwlKLvxfZcZijwcR+z0Kfvk/cnCOmFTtPali9frtZzTFTzepqt79Ds+RpN +4j5/Pyu07qt8TxmmO65PjXpX9+f7bls4T46P9Dw3mjZDYk2vRMOa3Ej8AKCr59HfHyckVgeNOrZ cjzPGxcbCQ6hodTnbIr0qhZSi4jOgpBJCQ4ORr9+/dRYyqVKFseh/dvwRnejcuno+EjNzcMHPt6e 6Na+uvVOBUEQBEG4X0qWLAlfX1/rUuaiTZs2apzK06dPq+Uff/xRLWvT/PPPP7e6crPnFrdxne2+ pUtbxgfU8LxmQVtfj2avaziFE30vPE6LZdq00GUr4g0fPlytZwSheT1NC3MTJkxQny+++GK2Fb+E RwvTNtM+/YDpW/sCrVevXmofRq5ymXAdv9v6mt7X7G/0XZoZfT2aLRSmOR4r4aet39CIFqa10ccI fc68nqbFa/1ih+KTPj65F0JZGYk2TZr42EiEh1xBdEQQEhPijXRC6YvpLjUGdSzHX+ankdjVuuyI 9KoW7hcRnQUhE8JKHxuh0VGROHpoLz7p9wGcnV2NwtTpkZmLm7dxZw44e3Q9DmyaCv+Lhy03KwiC IAjCfUPBObONZ0hhi3UVRlxS6KUARiFs1KhRajtFIls2bNigPnks0RGPZjGJdZ+UohujhQsXVp8U gXUEqBa2aWYhjeIbOXXqlNrG/YiteK7FOhqFOQrPPDfX8zv3a926tdpXENKbFStWqE8dsUyYBuk7 XGeOvifap5544gn1Segf5uhi88uce6FfvGj/pBDMKGti9hXtP0S/FOKkdXq7vqYWs+l3RG/nvsT8 gmfNmjXqu843sgsSbXonq9ZtQ7maT2Hi1LnWNRZu3kxEbEykGn85NjociYkJykfoJskZI5lvJlJs jkZCQoxxngR1vuyI9KoWHhQRnQUhEzF+/HiUK1cOu3fvwupV/+Hnn4agYKGCcHA0MuJHZM6uHkbp DFy/dATHds3HtXP7VdcjQRAEQRCyJxShGN1IQffJJ59U67788kv1qbvEs+FP4UkLvRTOtMhELl68 qD4pGmtRyxaKVGYhi+jIR16f56MoTEGN+2mhyxyxrPejqGWGApyOuqSgzH21KMYoTHPX/l9++UV9 UnTbsWOH+s599PE60lOin4X0gGmVaVP7EgVBLk+bNk2lQwrA9CGdxrds2aI+GS2ooX9o0dievzEN 08xcvnz5Dr9gFCz9j/vR97neHLGs9+O1KBhr9Asm7cvcj8v6JRG/63vivlyvz2Xeh8fT+J1mfmGV VZBo0+T56bdR6Nn7M1y9FmBdY4FpnxMMso0aHxulxGeLO1BhNpmxzhLZHK3sprGf2lHtbPGf7IL0 qhbSChGdBSETsGTJEjRq1AiTJ03C0L9+x6QJY1C1SmWjQmVkvo/IHJ1d4eLqgfDgqzh/bBMund6p 3iALgiAIgpB2+Pn5oW/fvtalzAHFKIpCOjKR6EhEikQUhij06mhIikNcp8VdirP2hIzixYtbv1ng MVp80pgjJ//77z+1Tkcu62hqW7hdQ3GL90CxjFA80+czG8Vs7vfXX3/d2pfoKEzuoyOl9TnM1xGE tILpSqc7DYdCYLpk2uPLFvqWjnjWPQ60uGsbCU1sX5DwPDQzfCFk6xPa/xo2bKj80x7MHzR8eaNf zvB+zOfTRj/iNu47ePBgtS/R983fx/24j/kcWSn6WaJNk6dls8eweNYIFC1aCKvXbkbTVp0wd/4S 69Y7YfQzhWVGMvPTIkAnKouNjUQcRWlut6Yjs2UX6OvSq1pIK0R0FoQMDMfMeu6551TEQK93emLZ 0oVo3qypkfHaF4IfhvEtt7OLO6LDg3DhxGZcPLUNUcb37EpkZCS++OJz49k4YMCAAQgKyr7PQhAE QUh7QkJCsG7dOutS5oBij63AynKSIpQWinUENKM0GZFJ2BXfHO1MtJBEKFInF72oRWuzUZjS37UI ZxYR9D3pfWbPnn1rG6+ro5RtjUMTcJ/8+fNbr34bPSauIDwM6GtmgZV+oqON+dKKgrR+yaNf8BAd +a/RaZ1+RDMPt2EP+ofZJygK8xh+p5DM7dqXtPE+dE8DCtt8McT1vFezH5qNQjP34b68L1vMUdNZ DYk2TTkVypXE8gXj8UKnZxAVFY0/ho3Gdz/+gfh4+0NjWNJkoopm1uJzYkKcZV1SlsWjnaVXtZAe iOgsCBkQVhAZodCuXTs0bfoE9u7ejq5dOsHRKOQfpTm5uCIhPgbXzu9XGX52FpvJn3/+qSbvuHL5 IhbPn4KQ4AD1tp+V49jYWOtegiAIgpD90BHDFLKIHtvVTHLirDlimaajhs1Q1NICGtHiNPfV+xct WvSO8/C8FLv08BiMzrTdbsZWpNamhS7zEAWEwpge5kAQHhZMzzr9E6ZRpmX6IUVpDm9DwffAgQPW PW5j6yM087kI/Vj7sob7aL/md/qSeVJCXlcPd6OHx9Ais95uhufQ28ymeywQ80sp+iC3Z1Uk2vT+ +P6bT7Fs0TSsWjEPAwcOwLQZszFt+kzr1tvYpjPjf3ets2dZEelVLaQnIjoLWYKsFm1KITNfvrw4 eeII+vTuBXtvmB+mOTm7MUQJNwLOGZWLI4gKDzYK3UTr3WY/GBlStWpVrF69ElPGD8OQr99H7eoV MHBAL/y3aCqOHzuixOfff//deoQgCIIg3B8UHTiZYGaCQhMFJB1FTPTYrlrMoiBGgUqbXp8Ueoxn or/z3LbHUZRi5DRfAHMbI0B19KU2HmcvKlpHdupl7qejP5MyjuGsfyMxb7Md05mWFceZFR4d+uUO ew5QENOirE5vTOf0BfoBxVumcYqZ98Kcpvmdx9gex8ky6dfsTcB9Xn75ZZW+9bVpWqimL5rX04j2 Te7Hc9juYzYK6/wN+jfa82vzObQ/ZzYk2vT+2H7oOk6c8lPfq1WpCG8vT7i4eqFXr/ewZ99hFC9Z Hn/+ORShoWFqH6ioZbPxw2jf3suyULSz9KoWHgYiOguZnqwabdq/b094e+c0yvdH98/R0UWVq2Eh V3D98jFEhPojMTHeeofZj1WrVqF58+YYOvQvfP15X4weNhjVq5aDo5PzLStbujh++e4TJUZv3LBe VRpHjx5tPYMgCIIgpA4KzmvXrrUuZQ4oKFMYoiilI4m1UKSjxbRglBSMRtbikXk/jiOr4bnN8BgK 2BTCKLax1xgxR19qkZrilF6no6L1RGq2++poTppGL9t27dfrafq85mjprDTOrPDooQ8wGIKiEQVf irJ62Aw91jEjmelD9sZuJmwzmX1N76f9gdiOp0447AP9msN26Bc8NJ3WtUhtTv807qt9S/umWdDW ++meEPp3mCOeidmvafq8epnbMxMSbfpgtG/fHn0/HYLV6zbj8uUriIuOQVR4CNasWoFrV68iKioK g74Zgrz5C+HZDh0xefIUhIaG3kovxv+M/+wMqWHHMjvSq1p4mIjoLGRasnq06UWjUA+6dhqOTq6A Ueg/TOMbbTg4ISbqBm4EXkBkWKAa6yq7wq6IXbt2NSq/76Br52cxf+ZoNHuigfGcnJO0alUrYMTQ wfjtp0GYPWsmatWqeasRIFii4NiwyaxRKIKQWdBRcDRByOhosZiw670WA2jmiQU5IaAWsW1JqlzR vkCxmWKwWbDWkdNmYU3vy+uYxSsthGVXn+LzTeoZU/S0nYDuXiR3vpTAY/VQKfciqWuxTpKS+9ZR vFkFPZEnh94w+5p5yBgdmW87jAzh+Of2xlgm/Juo6EnDX2yHrKFfmZ83/yY6IprbNIycJrzPpATz rIBEm6YNPj4+eP/d7vj2+6GYOWcRtu3YhajICDSoXxuTJ47E8mWLjPy8tRI3V69eg48+7oc8eQvg nJ+fRXDmv8TEFBn3z8xIr2rhYeJo/RSETEN2iTblRAYBV44h4NIRlemykpv+xozfCQlxMSqqOTLs OhKM+8iuXLlyBX369FHdY6tXrYit6xejc8e2RmXFSGcptMcb1MbUCUMxoP8HGDZsqIoAWbRokfUK 2Qc2KMxpTTcudHdrs9l2zaTZHq9NN0Jst9s7B822Ucnjud5eIzQptHBxr0Yut3M/M/o+9diGgpDW 2KZ9HU1GzOtpTI/2fMveOp3ebc9PsUandVvTYoVGr08N+tzJ+Yz2Y7Mooe+T95fZYURS3759rUuZ CwpI+u+uxSm9zPzfFgpUtmKy3p/lBrdRLF6xYgVef/11tZ7XaNiwodqX16BRVOZ6HqPTM31BRyyz LDanc4paPLc5almLyzyf3o9mvm+eQ7iNjkK/V/lohtGyfKa2+UVKoTDJv9H9ipK8LtOJOa3SUiqe cz/zcdoeBXqCPi0m85PLepgXW2yDIcy+Qjp37owtW7Yo3/jll1/Uc2LvBQ2XtU/p56DPwb8J1/OF jW25QcwvcrS4THhtvZ/5vvVvykpItGna0/mFF/Hz959hwuSZ+GPoSEyZOgvHjp9U22rXronp0yYh 6PpVjBr5D6pWqarWW162WAROHcmcEsvsSK9q4WEhorOQaciW0aZGIRgadMnIhI8j3ij8+SbQqIWl kzmpTD46MhiRRuWClY3sSkJCAr755hv1FtjJeOT7dq5Fr7dfMQpGp/u2Vk82xqI5E/HmG93w9Vdf qQZZZusunRboLpK6GyUbeZbK3s07fJPLbOTobpK2XSj1vuwyquH+uiuzRl+Pxu1m2AjSjRh74jeN QpcWtLTpxpitEEHTAgSP43Y2xrKS+CVkHpjeme7pY8S2e7OGvqX9if7Dbbb+RmyHMeB5tS8QfT2a 2Zc1ZgHH1m/M/mG7nn5EzEKENs2ECRPUJwVDXielYlFmgcLEvn37rEuZB3aFN6ejpEzDyGamPR5n nmDMvK/uXs/tehIxGkVk8/W4zDTL7+b0zO8a23R+r6779kyfT1/LNqJTDzVguz6rYCsm0k+ZN9iW j8mJ0Hx2zJ84xENS6Je99kwLk1pgtTXmB7ocZ1mvy3veO+Hx5r8pjSR3P7aY6xq29ZCHgdkXkjP9 UoXpUS/zk+mU2KZ5/m24L31Db+On+XraB7T/mc+h0X5gNnOZYm+7PdPwWraTEBKus7c+oyLRpmnL +eNb4OmdG63adsLyJf+iSOFCGDT4J/zv2+/xz/DR2LJlK26EhsLd3R0vdu2CVSuXGe3eUBQvXsyU zuwLzPbM+J/1ypkT6VUtPCyMv7ogZGwk2hRGgRiCwMsnEB0RAkfOHpzG//iGMT42wsj4w5AQn3nH wU4LRowYoSqBJ08ex+b1/+F/X/RFLl9fIx3ZF5NTax3bt8HaFXPR/pnWKrqBUSTsVpfVYSOEjVF2 4WQDcM2aNWo9u2ayMWgvWoyNVnNEDfexFZPMY3veCzZE9PG8pm6omsUyc6OGjWA2isyNKy1ca3FO R8Jp8Vw3vvi7CKN3GCVEdCSeIKQnLN+Yduk/FHrod0y3o0aNUtspttjCoQqIFh60kKRFGWIe2/Ne 6GEQtH/yXFr81r5i9h/eoxbl9DYtXOsoOi3kmMVzYn7Bw+88vznfEITUEBZ91fotZVy6dAkf9n1f pfGPP/5YLWdVWH7yd5qFW5Zvtj6rl81mK+hrEZmfhP7PMjqpaGUt6t+P8by6HGc+ofMU5ne8B343 w3X8LVqgJTp6V9cb+N18/8L9If4m0aZpSWx0GK6dP4CE2EhUrfEEPhvwKQZ+/QmiIqPw9/BRmDZ9 BmZMn4YF8+dh9+6duHL5ktHujTN+OwVkius3kWh8psYyM9KrWnhYiOgsZFgk2vROmCHzTWDw9fOI ZwGp3hTqKOX7McvxPC9nH1aFLmsc2ZS5c+eiTp06mG9URMaOGophf3xnNLBKwcHJKV3slZc7Yde2 VWhQrzaeffZZ1U346NGj1rvJejCKkWIQu0QTNiDZ8GMEH6OT2IDlp24IarHriSeeUJ+EjTstGpvH 9tRQeNINQjO6oczr8zmzUctr8foU42wjsggFLnNkmm4gc1/C63CZ900ompkFOnY5JRTdtMDOY8z7 83iJfhbSGqZVpj+Ks08++aRax5c9REcbMu1RVNEvSeiX+oUK0ePbMv0mJaowDWshWcP0zHPz+jwf /ZzLRAtSOu3T6A/0Q9vINN6nbS8E7ds8t/klFbt8E4riO3bsUN95jHl/Hm/7wiozwd+WGtFfuH9c nb1x7Ooy61LSaPGLvW0W/jdFrZu5cKRazqriM/2UZTR9Wwu35nKS+Yw5T2CZmBq/Y2Sx7rWgX3wl J+oyn7DdzjwoKeHaFnN+aDaio6b1/evoXVth3RytK6Se+/G3+Usmq3VZxd8k2jTtCQu+jCD/UyhT rhLeeac3fvphEL4Z+Bn8/f3xQd9PsWDxIqOecw77DuzGzNlzjNav5R+xN35zsmY9LtNi5GPSq1pI b4xUJQgZD4k2TZr42EiEh1xBdESQqhjwjaGRi6fS+HYzHvFxMZbKhVHgZFcoLrZt2xZDhgxG/4/f x6zpY/FYgzp200162Ds9XsOhfVtRskQxNUlL79697QqqmR2KyzpyWMMoYIpDbMDqhqoWk6ZNm6Y+ dcOPDUlbYYqYz8fz2OvWqhvKNEYu6YgnjiOpRWRbtOhGeE8UyjT6XGbj/VPkYgPVLCRfvnz5VhQm 9+Mn4f5cNjfYBSEtYJpjejWnLR3BzLTItEdf0aIuxR2u0y9fmIbt5UHmCdYIjzH7BeE1tU/oyEa9 rMUkW8yikRaatF9S4NHHm43HcL+ZM2feepFD9DW4j21ktL38I7NAwXn8+PHWJSE9cXP2Vp//HfpC fdpiT2x+9qlXsHfvXrzx0kfI4eOF6XNGZ2nx2V65yXKS/qfLZPooy0TWsc2wfNRiry0sm3W+wTyL +Yt+qWQLr0efZn5nhvV55m3mcjgpeC3mhba9J3T5rAVmM7pXiJA2pMbfZs6boPyrW5ee2L9/f5bx N4k2TR/iYiIREuAHFxcn1GvQHB07vYC/h/2KRfOnIX++fOjR80P8+uswHD12TD13ixn5gD1h+R6W FZBe1UJ6IqKzkKGQaNM7WbVuG8rVfAoTp861rrHAgjHWKEz5pjA2OhyJiQnWSgSSNeb4NxMpNkcb lYsY4zwJ6nzZkePHj6N79+7o1q0bnnm6DdavXoJ2T7c2npORNh6yubm5oV/fd3H00G54erihRIkS 1rvMOjBKyCyC6UhENvjod2xcsuHH9RSetJBk2+jTwpiOJL5XFJUWrc3Gxig/tWCmG5vaKAybj7ON cNLrzcbu/NyHjWAd2WzGPEmOIKQnFGtsBVamUQopWijWEdAUbvQLHqZ7+qMZ7qv9hD5B30wK7Ztm ++uvv25953ZbEZnCsPk4vuzR24g9/6UxopL7JNpp7OkXO4Jwv1Qs2BbXw09iwb4PrGuSFpuZZv/4 /S/UrFlT9c67HhCE/h8MQuFi+TBpetaLfNZ5AEVlLR7rMptluvZR5hvMT2xfrLJ81PnPvWDkM89r G83MfEvXEfQLNY0WoW17RNjCe7TF9jr20Nfl8SmNqBaSp1TeJsn6278zJyl/6tvnc+VfQwb/gOrV q2ctfzPKM4k2TR84CWJEmD88PLxQvGQVtGn7HAZ+/TlOHNuJnj1eBxKNOocWj1X9w/ieassawVvS q1pIL0R0FjIEEm2aPD/9Ngo9e3+Gq9cCrGsssJBj5YQZeXxslBKfLeWekdGbzVhniWyOVnbT2E/t qHbOXpl/cHCwinCtUaMGSpUsjkP7t+GN7i+pCt6jNDcPH/h4e6Jb++rWO816aLGXwheh3zPSSPsa I5SIjtS0xRyxTLMVlyhe6S71Gi2a6f353RyNSWPDkfelG9NaZNZmi3mbNrPIZ25Qc3gCbrdtGAtC eqIjgfXLGaZ9pkMzyYmztj5irwcBfUn7MtE+y331/rVr177jPIxk5H1pMYh+YbvdTFKRztqfWF6b YX6ihwzJSrCnSN++fa1LwsOgecXPcDlkL8ateDNZsblIkSJqncbV1VX9rS6d98cv3/+NSlXLYtzE EVlGfOZLKvo6y1safZnlri5naYTLOmqZL4e1oMtjUjq/AfMDnscc7cxzcTggfR1b4ZdCtc7vKBCb hWfuy3U0fbw9khoyg8frF3M8ni/FRHh+cBjtXLfkG3f526Qp41C5ankM+fZH5U/9Px6g/MtMVvM3 iTZNHyh2xkSFqohuCu4+OQsgb/7S6NS5CypWrKD8WecJbCPfj2UlpFe1kNaI6Cw8UiTaNHlaNnsM i2ex8lQIq9duRtNWnTB3/hLr1jvhm1Zm6oxk5qdFgLa8gY01Co84itLcbi1YzZZdYCQtuylHR0Ua f+e9+KTfB3B2drWbHh6Wubixa6EDzh5djwObpsL/4mHLzWYx2FBkhBPTG/8OREdFURhjI5ENPW7v 0qVLkl3xzZijkvidjUFbcYwRyBTGdGOTXX21IKeNDUdijtLSxn21WK73s93HbPydFOz0b+SEgubt OkqKDWm9vyCkJUyvTF86spkw3TG9cT1hGqU4q02vTwrzcDP6O89texx9kKIUhR9uozjMaEizDxB9 P2bjfZt9kyQV6ayNL6jMwrd5m34Bpcd0piUXqZ2Roei8b98+65LwUIjIj7UTb+LNNuOM+pdlLoLk xGZ7sH575OBJTBr/Lxo2ro9RY/5RYtiHH36YKcVn+icFX5arLLNZ3moBWL94pZ/R9/Uy/V+XcyyH db6QUszRzhSQeS59bm7T49UT+jdFbd2ziPfFY7me1+bQGLzv5F64JQevxZ5ZGp5fvyjj31W4f3Ik VMfiUUHK38aNG4vHG9fBxHHTcfjgcbz5fz2teyVPVvE3iTZNP9gm5rAbjPCOiQ4z2oDueOPNnmo9 zWhE3yEkp84y5zAb0qtaeBiI6Cw8EiTaNOVUKFcSyxeMxwudnkFUVDT+GDYa3/34h1ERsZ+JsxKs Ck+jcNDiM8cL0wWqXcvilQ+OhVmuXDns3r0Lq1f9h59/GoKChQoaf3OnR2bOrh5G6Qxcv3QEx3bN x7Vz+1VlMKvChikbgxSWKHhpoUhHJFH4YmUmqe6wFKy1cGTezyza2otO4kSEFIC1YMxoai1u0/SQ Gfo+tOloJu6roz7NQ33w/rlOi8v85LI54pnwevqcNN3Y1cfb7p+e8LklJbrxefJvkxr47B8kyovH p/SaSV2LgkZSacYMr5PUOKJZDaZXpl8KQzqtm6PzaHxmTA9Jwedt9jcNI/c1tv7GY+jHFHno63os V0Y76utq9DJN+xXHjDb7pkb7ls4zKFrpfWzFK72epl9A6ePt7S8ItlCc0pGWe3acUOsKV4zFiKUv 4sefv0uR2GxL+/btsXnjdvy3dBXatmuJ4SP+Vud/5513MpUYxohjCr0a+pMuw1i2MK9gXqPXMZ9h XsA8gL7Nl8nMl1KDjnbmJKHMX3T0NOE2czmio5zNfq79nvvyeI1+wcX70y+meB2i8z3WG5jv8PuA AQPUvdsTl7mPOW8UUg7Tf48eb6nnunruCdRrVgI9hpRD399roHXb5ta9UkdW8TeJNk1j+NP5+63G 8axjIm8Yz/jqrXXcJdFoF9+vZWakV7WQnojoLDx02ACUaNPU8/03n2LZomlYtWIeBg4cgGkzZmPa 9JnWrbfRjWttzOxt19mzrMiSJUvQqFEjTJ40CUP/+h2TJoxB1SqVjb+54yMzRyOtu7h6IDz4Ks4f 24RLp3eqN8iCfbRYzCErzOmVjUezYMuGIwVmWzh0hx5iwBY2iHl+NpLNjVHCc+sGKGGjVt8LxSwt uOkhQXiN1Iq2GQk+O/6G1IjIbODrZ3I/UJTkNdn4vx/4vPl3t42aTYkIbY6oNVt2EabtocViwvRv 9jfzcFOMFtQiti1JPXstSBEtHmv0ubWYo/82hAISRXRCn+N1eTyFpuwE60y07Mj5q9cxeOIc1Pu/ T1CuS29UevF9VH4p/YzpcP+F+eraVwMc8cYPbfDcO0WR6HEJI9a0xxO937pj//LP/R/yV6mp0myu slVRqnWXO7ab7e1hM+DnXQlFW3SFR+58GDnSMgZtha69lb3yzVCs2nVQXTsjQt/Ukb1m6PfsWcAX SFoU5jrmKcw/CI9l/pLS+Q1YFul8gPmRvesSXo/lCPMEnt+2LE8K8wsubfqlMMt4222hoaEqWMYW 3ifrCrpOYIs578uIPGz/sjWm/9Gjx8IzT14UadEFnT4qizJVfdQYz/b8jf6Vp3wV9UzzVKyt/M+8 3Wz0t7PelVHg8XZw9811y98yIhJtmn4Eh4RY/Zhi6b2Mz834fADLbEivauFh4GAkAkkFwkOB0abf ffcdatWqiU/6f4QqlStatzw6nJxdjQI5CiH+Z3HFby8iwwIRH8s3dFFo3e3nR5ZJskKxf/M0JU7u OR6Bgr6JqFChPFzdveDm6Q03D184O7uhd58PVff9/v0+wltvvomcvr7WM9yGQmdsdJh1KXlUVDQL kngWJCxQ4ozKSrzqipWYEKvG/2L3rIQ4fo9RFm/9rt9s8m36o36GO3fuxJAhQ1RDZcCnn+CFzh2t Wx4d/Js6OrmoWaKDrp5AWPDVDPfc0hM2OM0iblKw0cdGIxtquhFLYZMvqyg+sYFnFjq5nY0I8768 DiOr9fX4ybRAkZKNU16DjWFCAYuNRXv3x4anjphK6f3r8+lr6WWNbojbrn8YMA3q36Tv417wmSbV 2CcUaflCQAuDttj+vVKDFgBs75O+wfRB0dsc9abTjL1ny78Ho+X1/vrvad7Xdp/MDP8uWkBODp3P ULBhFB+fC32FRphmNBR8+Wy4r/mFA9MUl/X1uMyoPz5fDp01depUtV77MLG9P+33mpTcvz6f/lua z090erBdL2QuXh74J86e80M+VweUKVYEBfLlgauLi3Vr2vPxW6+oz4q18yE6Mh7R4Y7o0LMAajTO o9Yj0RXRl9sj5KoT1q9ajPVGOm3RuTgea5sXh7YGYdOiIOTOUxgNGrdArfqPW44xcWjvbiybPw3u OeLg7umMY3v88eWv/+DsxUu4HBKG8Jsu2DH+9hjGGRH9cok+q18A6TyDmP03qbqMvTzYDK/Bctx8 XntoPyf3Kq+I+d7NMP8fNWqUuh5/E69t77709fTvslcGmvdhGchhOe71Ox4VD9u/bNH+lqeAl/G8 XNDxtdao88wVtU5h9bc9G09ix+blCLzuj8bt8qHq4zmxbfk1rJ51CU1bt0XTVk8jZ65c1oMs3AgO xrqVi7DB+FsWKO6Fa+cj1Pqk0uSjQLf31m/Zj/f7/whPD3c0e+JxDPnmMxQpUlS1Uy3motoQNGd+ GsuWwKnbZbTC+G1sv7GtZk8A5RAQt9p6WaC9R/QzZJvZxcUDzq7ucHahuWH7niM4FngV7jcd8XK7 Z+HqmnzaZo/nkICz1qX7Rz2/DP4M7T23r779EzNmLzby5lJ4pm1rfPbpx3Bzd7+V9px0j10Hm7hV 41xxMRb/Sg5L+ss6aU9IntUbtqN6JUs5KqKzkO4w2pRis5urq1Ep+xjNmt450dejwMHJWWWcoYGX 4H/xIMKCL2eoTMxcEBQq2wwNH6+L/33xEerUromcvnngZBSkO3ftx/CR47DcqEwZRyAqKgpt2z6F Fzp3QocOzyJHjhzqXI5GwRATHaq+3wv+3sxcEHDcS6a1BQsWYMCAT9H73ZSNA5feML3FRYcj6Npp RNzwV89GCtC7YbfHn3/5EX/+MRQfffSRsvvpyizcxtwgN2Nu6LPRzO8piRCzbUDfSzhIK7TQSUGB vymlgjOP4zozvF/9UsK8f1YSne+F+JqQWajSrS/KuESheYO6aNeqBXxyeMPZycm6Ne3Jm88iLv89 7B/MWzQdq5ZvhJe3OwoW90SXviWRw9cFG+YE4b9/T6J115Jo1rkAfPPeObnZrjUB2PlfOAKvxOL/ uvfEq6++gitXrqLvxx/ixIljiAg3yvmnmqFDuy54r/e7uHDhMo6cOInp8xbgREgsNk8eaj1TxiQp 4VaXB/oFlRafk6rPsK6blFDMvJsvwpIrl3T+rs/B67FsSk7gtb13/WJU37MmqeubBWX9ctn299nu w7ppSsrXR8HD9i9btL99++1gjBg5FAEBwShk+NqLH5dCngJu2LYsCJuXXEPhovlQq7Uz6j6ZT+2v Cbkei9UzLyrx+d1e76KXYeTX33/ChPGTkDOXJ3LnzoWWrZ/B6OGj1LaMVL82t/fO+F3DR5//iHPn LsHN3Q0/ffe1CpqxFZ218MeJ8Nn+o+DH8xBGmiYbbWv89uwiOkfHxmP7gdMo9lh1LFi7HM3yl0aT BndOPmyLu4cPgv3vr/edGT7jzCg687kdP30BFStXho9PTkyYOF3pN6+80u2OtKfSnQmeKzYForMl /WWdtCckj1l0luE1hHSD0abPPfecJbLwnZ5YtnQhmjdramRM9ocdeBjGAloVROFBuHBiMy6e2oYo 43tGxtfXFx+89wYGfPUjho+ehEOHj6oKRYP6tTF54kis+G+xUVlubfw2R6xevQYffdwPefIWwDmj ksvMXf1LTEyRcf/MTKlSpZAvX16cPHEEfXr3MgpG4+/+CM3J2U1VBm8EnIP/xSNGWgs2HnHmHvMr PaAApsfQnL9kslo3e/EotZzS2cePXV2GmHgZpsQWRjWzMqaFV91tWAutbBwTc4OYjXI2lFMCz8Mo Vfa4IDyOjfXksLedYgEFi5TAxjyFDFZytWlhnYIHl7WwQPGBv5f3SFGB3zNqxNnDwJ6vzVxo6XIs vpZxoWjVt29f61L24qbRGGXNpHyZskaD1xmBwTdw9XrQ3RYQiCv+141PO9tSYZqmLVrhjz/GYfuu fRjwxZeIiXLE92/vwecvbMf5gy6YOXseur/f6i7BmVAY6/VTKbR42RdjJ/+JChUroFnzpgi5EYIv vhykzvnb76PR9MlWav/wiEiULlECPjlzGg1xTvKV+WC+zvyXZYwWb/nJvJd5sj3YC4GCr87HzUaS Emr1PhSFmadr0ZrX4wtFvd1cprBs4jr2nOFwUnqZ40zzHGbBmbCc4H76XLbw3Gzf8PfawnJXl0Xc J6VDijwKHrZ/2ZqmY+euWL5yE4aPGAN357z48Z29+KTjNuxeGYX33h2AyROWocVTd79Ap/91erc0 BoyshSWrp6Ba9arKKDi3aN0Uv/02AkuXbMAnH39hPSLjInP4pC0uzi4ICgtGWFQEChcuhCvGd7vP 5A7TvX4fzDIb2w9dx+kzlqHOqlWpCG8vT7i4ehn593vYs+8wipcsjz//HIrQUN1zmunIbPywTMSY rGWj9CfciYjOQprDxhHH6mzXrh2aNn0Ce3dvR9cunZQo+ijNycVVvSW7dn6/mrQto4vNZjq/8CJ+ /fELTP13HgYN+RkTJk3HyZOWynTt2jUxfdokBF2/ilEj/0HVKlXVel0ZsXy3V7Dat8xO/7494e2d E0Yz4ZH9c3R0UeVqWMgVXL98TA2pwbe5wp2YBbCZ8yYgh48XunXpib1796JzO8skZCkRnw9cnIXw 6Ktwc+bY7II9OAmTPTgTv7mxzYY4G+V6rGoNReGkhGgKA7prMY+jwM3oMXtQmKDZCsy8DzbStQie HMzbiBbQ+cljLXne7XE5zVCIyM4k5Wv79+/HGy99pJanzxktvpZBYb1q37591qXsB10+LCwMgcFB uBEaihs3biAk5IbxGarG2lUWFo7o6Jjby7f2C7lzv3uYRi8nJCSgxZNtMXzKt/hnrUX0Co87jy6d O2Lx31FwCK6s1plhpPPf/U5h2UR/5M1VXK3bsn03pk6bjWbNW6hzqvOHWa4XbNxnYFCwsd6oh6k1 mQfm9RRX2fuE+a8ekkrD8oF5MssQW1hu6Hzb1mxfDrLM0AIwyxjuY0+U5otQfQ6K0tyfZY75WhSp 9bKt2GyG++ljNPpFrr6O7e/V6Beeye2TUeDPe1j+ZWsavVypchWMnzAD49dbhm9y9r6Bv/76Hq+9 1gWn15ZCHuc7I1UZ6Tx3+Hn80HMvypVsgJatLS9y6G/ffvubOl/wjRDDvzJPm0/m8Ekb3NxcUaV4 MTVszrL/lqGAjy9uJhrPIDmDHn7kwS0z8cwzz6BPv0HYsm03wgw/jDN8PSo8BGtWrcC1q1dVb+pB 3wxB3vyF8GyHjpg8eYry11tpSn3erSnYMyF7IqKzkOZItGnacv74Fnh650artp2wYukMFC9WFF8N /A5fDRqMf4aPxpYtW1Ul0d3dHS927YJVK5chOjIUxY2C9nYlw37Gb8+M/1mvnDm5eHqnGsbC0cnV +LsbWdxDNNXlyMEJMVFGZT3wghojnNEHwp2YBbB/Z05C4WL50LfP57geEIQhg39AzZo18euvv+Li xYv3FJ8pgtGqFX3BukawByd/IxQGtCDMaGA23nVDnsaoLHZV1pHQGkYWN2zY0LqUNDrymUNw2MKG P6/HfWzPryeTY8RyUoI1f4M94YLpJDkoZPO6Ojo6pRHVWYF7+Vr16tXxzTffqOX+HwxS2ydNtx/5 LL4mPApYI2G1JCo6WkUEc2iKqMgoxMXGGt8jjQZyBMKNTxdnZxQuXEDtHB4eYawPR6SxX3x8vNqf x0Xw+HuYxna9e0xVOMMyb0b9Gs+oz8275qPX8yOx+J8YXDoTgRVTr2Dgy3uxbT7g5VIc16+FoEB5 S2SY7fm06W3hERGIj2N9wX5UcEaCYq8WfLUwq6ON7cF9kxN3U4IWeWm25UdSaOE3O/duuRep9i/j iAfxL1vT2K7PnWAp62tVbGv4UShinc5h8ow/0KfLBKyf6ohLpyMw95/zqudB6LmCqFytPPYf3Anv 4pbxeG3PR//K6Ei0adpTrWolfNPtDXzZoRua1K5l/PSEe5jxX+LdkwPej2Um7tWrevmyRdKrWngg HK2fgpCmSLRp2sFJAK+dP4CE2EhUrfEEPhvwKQZ+/Ymq5P09fBSmTZ+BGdOnYcH8edi9eyeuXL4E jotk5OwWMx5CovGZGsvMsGtZwJVjCLh0xCjXEu8Q1NLPLIJzQlyMSmeRYdfVeFTCnZgFsElTxqFy 1fIY8u2PuHTeH/0/HgBX1zu7KXOM2eTE51W7RmLzqaGoW/INiby8BzrSl8IruzNTcGZEM7s3s1FO oZlwmeIBhVot8Oro45RGa3GGf3O0s45QY9QZ1/O6tsKvFrsZtcz7MwvPWhznMUkJFxS0k2LatGlq aA2ajoq+fPmydWvWJLW+xmUO38Dtv3z/NypVLYtxEzmbufhaRqBkyZLKsiuJRh4VFW2UrxSPIiPh 5e2FggXzI1eunIg3GsaMwnRxcUb+vHmMsthRLd808py8uXOhcMGCcPdwR1hEBCIojtmxcJNpzOu0 +US3V9u6dX8TYyZOQ83KbdTyof1HMOTNPbh+Kh8qVKiDIwePwafYVXw3qwGef9cS6Wx7Ln1tor/H JSSo/FgQHiYp8y8Xi38Z9V0uw9HwrzyGfxVKnX/ZmsZ2fWJkIbVe+1rpgs1x8qA/SlR2xNmzpzDk rT24eNgDefPlRljcWTz2nCMGTauG1t0sx9m7j4yORJumD0UKF0LV8uWQmGi0ce9hbDfbi1q+X8tM SK9qIT0R0VlIFyTaNO3hZIdB/qdQplwlvPNOb/z0wyB8M/Az+Pv744O+n2LB4kW4ePEc9h3YjZmz 51jeOlJ1N7D3pjFZsx6XaTEKwdCgS7h++Tji42OMNMG04ZBO5mRULOIRHRmMyPAgNYSLcCcUwPq8 /54SsMaOHY2Gjetj4rjpOHzwON78v3tP9mhPfF6yYhZa1XsHy8eFI0dCdbVOsA+HxeCQR4SiKyOR KWCxssguxhR4KfRScOYyxV1GHHNGfkLR1t6QFUlhG+1MsZnnZrSb3vbLL7+obUQP20Gxm8K2Fp4J BWeOq0mhmENwpBb+Fgru+rfortGFCxdWyymNmMssPKivke7du+PIwZOYNP5fdfyoMcOVry0bEya+ 9oigv44fP966lP1QolhMjFU8ikShgvnh7u6GAvnzolTJYnB1c8XZcxdwPTAIfhcvwdvbC2VKFUdO 35yqizXFMUY62opQ2vgSX5vGvE5bYhgjPS3bPD288OLLr2HYiHGoWr6FWr9p3Va45zt7S2w2j/ds ey59baK/c9gNkZyFh01S/pXfrn9dVP5Vmv6V0/AvV+1fkbfSsa3Zpn2zaZLaxk+zr+XzaIgdqy09 cPKWiMH/DSqOPr9WuGuCQdt7YFR2RkeiTdMBPhfjGabUoqI5EWN8mpnxP+uNZGykV7WQ3jhaPwUh TZFo0/QhLiYSIQF+cHFxQr0GzdGx0wv4e9ivWDR/GvLny4cePT/Er78Ow9Fjx0yZe8orIWbLCkRH hiDw8glER4TA0cHJFAefNv/YOoyPjUBMVBg4265wJxTAevR4Swlgo0aNRtt2LfHfslXYvHE72re3 RIylBi0+r9w5AkUrWdLood2XbkVj8nrC3TCKmGKyhuKvXqaoS4GXUcZ6HQVeCsN6WU+8lBp0tDNF X3Zttr0+z6kjqHWUs0YLw4T7mrttUyBnfk8ojPM77988sSDPTWP0M38fhxSxhZHO/J1ZhbT2NcLj hk/vh55DyqNesxJYPvuwOv8777wjviY8VJgfxMTEIiIqWkVBBoXcwJVrAdiwZafaXrliWfjkyGF8 c0CeXLlQsXwZhIVHYN3m7QgxGsrXg0IQGRVlWLQdM9ZHx6jvFKc0tqKVNtttbu6e6NjZ8pKMPP9u CbuTC5qP4SRh+vpEf49XorM0xoWHS1L+tfEO/2IPF5N/hRn+tcnwrxvavyJvpeM77U7/sjVNUtvC cPjWsq2vvfxJUZSsRL+/G9v70OfL6Ei0adpi73cnZ2Fh4XdFKz+oZQakV7WQ3jgYGZXUboQ0hY3+ /ZunwcXVAy4uHvD2LYjcBcuo5fRLbo5ITIhFbEw44qIjjUw+XgnfCQnxKlPkNoqCFKET4vg9Rlm8 9Xt8nFHZV2Z8j+VnFFp3+zkd7zd5bJ+hs6s7nF1obmqMaidnV7i6e8HNw8dY56HuPSI80Pj9kVix ci0OHjxuFBafq3PxuPAb19T31MK3tJnpGSb33Nw8c8E7ZwH1nYXj/UPB66blWRhmmTHaavHWz0yc 9tKCC/6BOH7+MlrVs0RFeubJiwINnoK7Ty61nCTGbw46th3X9u9EgVpNkLtCTeuG29SsFoAmDS2C 14G9bpj8/SFEBFxFixeKYPWsS6j0Yh+1Lb3hnyc+MRG+3p7o0LQBXmvTFMUL5rVuzThQ2N2yZYsS fekfjCLWw2RwmZjTGtdRcKbYS3QUtN6Hy4xgTmqMTIq8yQ2DoeF9UTSm8Etx+F77cx+Kx/bGDdVj RdvzGQ4RwnMzmnrNmjW3rsP7JPp3EvM+tvtnNFbtOogJS9dh5+HjavnEzL/Vp0euXMhXqxm88hdV y0mSSl8745cTsya74Nqe9YgOsUzIlJ6+lln862HBiQT//PNP/P7779Y12QemsyKOUWhcozry5cmN +PgE5M+b20ib9bB0xVo1LED92tVRpHBBeLi5ITI6GidP+2HfoWMomD8Pmjd5DMtXb1SRzgxOsIV5 XmRMHIIio1Xp/sOn76n1A36w+JQtPwx4D9+O7WeUO6WsayxwPdGTDZp5t/nGO87n7OSAvDm84Ojo gPd7vIa/Rk2CE/Pn3XtwKigCO2eMtO4pCOmLXf/KlxtPPF4Piw3/4uSBSftXXsO/GqTKv2yr39pv 7Pkbt/3131O4vO/OF6fJ+Rqhv/0xYqLyL1WYGPfAr73ffk1tz0j1az4f3W7xypEf+YpWQoJR9p09 dRC//DYcs+cswhNNG6F50ydQu3YtVKtRE74+Oa1H34mjkzOiI1I3YWJiAoXRzN1uMT9D27afsdWy Uwq5HhwFd4dg61Laweea0Z5hUs/NwzsXfHIXQ1RkBI4d3Y+jR49j1pwFWLJ0BV5+uTM6tH9a9X4I CYnEi10tc3xQl4gIDVDfUwOjy7N7mzkrs3rDdlSvZOlRKqKzkObYy8Tc3HPAN18JeHjlNjKGtH27 xSTMTCfOyHwSE40MKwsIf8kVoFp0tpiLsa+T2u5ibGfhGhMThn+nz0SXF55X5+I5ODTH/XEzUz3D ez03fnf39IGrkR75/FJ/bzeN52CpoOmuWJY32dY0J6KzovuQf3D01BnsnPArHm9bAGFBDgi8nIin nu2GqrXqWPe6kx2bN2Dl4lkoXzMH6rXywaoZAbgZmwftX3gNBQtbBDTnnAfhkneL+r5/4w0sHHMF eQs7w9vXAVv/s6TxX8dMUZ/pTWxcHK4FBOL0hUsIiL2JUiVKYtqgD6xbMyb0D4rOhIKvHk6DUCjW kb9m0dmWe4nOFIA5nEZSx2so6jLCmVAwvtcwF0mJzhSVeSwjq3ndpO7LVkTWz8I8TrV5H3uidEai /hv94O0Qh8K+OVCqaBEM/thyv6Wr+uDMoVA0bd0WTVs9jZy57n7Rk1pfC/G/iRUTHbFu6QaUrpIL Zw5bGmTp6WuZ0b/Sk3Xr1mHQoEFYu3atdU32oWJXimKRqF+5EvIa6ZnRwIkJiWjZvJFR3iZi7cat cDT8uVrFUvByd0NIWCQOnThr1AFc8HTLpvA30tGWnXuNZWfl97Y4OTrixJVAxLl7oUyxgvji9c5q /eBxs9WnLV/+X2d06lUetep9Z11jgeuJrRC2euY1zBl+4vb5jFvYeeg4ahfyhafRcO/f5238PHQM OJbuvmPHcDEiHrtEdBYeEnb9y/CrVs0aKfEzaf9yNfzrCcO/ggz/2nNv//Iw/KtoQUtQpAntN/b8 jds6v1sa9Z/oidjI2z2TkvI1VpuXTLiEpZPOYNDPf8PTnfV8S3kfERWJ/33yvnW/jFO/5r3Ztlty 5S8Nn1xFcPzoPixctBBLl63CWb9zaPFkM9SsUQ0FCxRE0WJFUbhQYeTPnx9OTk7qXI5GmzAyPFB9 TzGJRrsmC7WZK9friIGf98Fbb3RT7bzU4nfxOnJ7psMwiUbCz2jP0F7aM7eZGTTo7pETYWGBCA66 hoMHDmL12o0YP34qqlWrjIaNGuJ/X3+hzsX9I274q++pg+3q7N1mzsqI6CykK8llYhJtmjLuVRCY RWfLs7DAddyPx+noZlfjO8c3vl/YBSazic7rt+zH+/1/xP++eB9vvv7yXc/N2agsc0ZoJ+NZOTk5 G0cmf4/8DRSY+dtvvTQxDhHR2T5lu32MAo6x2DJlGDp17oI5s2eieqM8CL7kgJrV6+GrL765JTIy 4nXIDwMREeeP1q/kQflavmo9WTPrEmb/cwbffjsYLV4oin1XxsL/YhSWjL+Ei6fCUaC4B/Zt8kfP d97GyBGj1THXA1JZ4b5P2DDjZDqLV67G2u27cDrOA4enZuwoRPqHrdBKtADMIS7q169/a3gNe4Kr jlC2JxRr4ZrnsReRTMzitj4H7ys5oZvYis4UhTmEhj3h3N71zYKyniDRNorZdh+OIZ3U73jUNHq1 D8r7uuKljh1QuXw5FCtmGaP6mfatsP/gXuQufBMHtgTi3V7vGs/2XRQqVCjVvhZyPRbrZl/Dihl+ qNkoPwIuxir/XbJopTomPX0tM/pXepLdRedCDhGobaTz3D4+cHR2ViKYk6MDOrRrjZ2798P/ykU4 O7B79E013mlMgqORZ5RD2dIlMWfxcni6uyMmluWwUX7b6GI8z+GLAej07FN4vlkDlR+RpMrgw4cP o8+HvRAXH4kRwyaiSpUqar0+TgthV/wisXDUVeT2Ko2hfwy/tR9554cR8ImLhK+XO774+D30G/gj zl6+pIYquAE37JwxwrqnIKQv9K/Chn/VMvuX4SSOTg7oaPjXjiT8q0zZ8ihXukSK/OuQ4V8vdGiL jk3rW9feJjl/074WEnkek0ctSdLXyNZl17B8ylU82bwFHIrURlFvT+Vf8cY9hUVEws/wr9mj/1L7 ZqT6NX+LvfaeRJumHPMzPON3DUN+GYkcOXLgm6/7oWgRy8SSKeW0cXx+H/tDc1aq1xE93+hsWCd4 eDDQK3XwGdt7hpHhEZixZDfGT//voT7DpNKeuc0svaqFB8EsOsuYzsJDJT42EuEhV1T3HwrFlq5Y rDykxphxx6sMR00QmJ0zGv50/n6rcTzrmMgbxjO+emsdd7EdRyk1lpn56bdR6Nn7M1y9dmcljIUT JxiMM9JjfGyUEo75uO5Ka8Y6S1qzFHKsmOnnqjYK9mHFwTDyww8/Yd36zahVrgMu+F3H4TObUb9B PezedwBvvP0GerzbHZWbxaP3r2XuEMHIky8UwVfj62De0sno8donqhH/v1d3IS64AK6cD0O1sm2w Zt0m9Png9njBV68HpY0FBOGK/3XjM9Du9sDgG0Zjyhnly5S1uCHzokwGRUhWOkeNGqV8ggIrRWB+ p6Cro33NULBu06aNEnd5rNm0WG1PqNXX0qIwr6FFa37nmNHcTnHZDMVfrqdATUFcL5snQtToe9+w YYPaR4vLZhipzfGfbQVn0rlz51tjQ/MzowrOhP7lkzMnSpcooSZw0vz40z/o3+8bhPp7oGajQvhn +D+oVr3qffna5y9stwrOBRFyzRWf9P9OnV9jzy9SbNnAv9ISpnda9oTjlTL6PR7RsbGoXKEsGtSp oSYxCwwMRoPa1eHh6gRXV1e4ubkZjWcX+Hi54rF6NXH5mj8KFsiPxo/VRYniRdRQHBy71mzRhlGY stQu7w2FrzUrN+DZdp1RtWpVu0OerJ97Hd++sRvdOvVW+5oFZ8JrxcbG4UZYhFo+ZORvAUHBYI1L ahbCw+VO/6pC/6pbA76Gf12nf9Wqate/Hq9XA5ev+qMQ/evxtPMvM9rXXu38QZK+dmJvCP7udwYn N+fAv1PmY/qUuciZK6/qLRNi+Nf5K1eVf/kHhViPyBzIHD73R4VyJTFt/O+oUa0SWrZ9ETNmLTB+ 4+2JAu9lnCRTj8VsayQ8zhUtOryDCVMX2N0nObPHghX70O2Df+DgXhBnz561rs04UAiOiQpV82Qx qMonZwHkzV9aBRRVrFjBkuaYgRjYe54pMSF7IKKzkG6sWrcN5Wo+hYlT51rXWGDByLdk0ZHBiI22 DNjPRr7xX7KmKkZGhkfxLyEhxjhP9s2ogkNCrBm9kWHf0/jcjM8HsMxGy2aPYfGsEShatBBWr92M pq06Ye78Jdatd8L0SGGZaYufTI+6AhcbG4k4itLcbi1YzSYkjX46gUZD2tXdHT17vYcFi5ehQfVn 1fo2rZpj4+bl6P5lSTR4KumxnquXbYuBX/yB2Bu+qhFPSlTIqc7Vq9eHcPfwQGhoqFpP+D21duNG KEIMn7px48Yd6zmWIaMt79zvhtqPszgHBgchLCzMSAvWi2ciKMgyYpnp2N6QFFxP4ZkirS0UbM1+ YDbbaGUez/ydUcN6H3tiLtdx24oVK9T+NIre5mtRVNbLZrHZFt4D9zELy9yfy/o69tCitbaMDO+O UWX0r2AjPWqYTuvVa4BpRoOoftXnrGtx375G6lZtr87H8/L8Gu0X97Ls6F9pDQXn8ePHW5eyIUYi iImPR1x8AkqVKIZKFcqiXu1qyJM7F7w83MAu/GZcnJ3g5emBwgXzo16tqihfthSKFS6EmNgYFZFp NiWKGee2TWeff/65SpdJ0f/jAVi0bjgmzvoVLVs3t64FRn5+Bv5H8+LQoUNqH3skGPWLS9euYuFC S/7KCdwcHZ3U76TpPFBMLL3t+My/jSSXjH8ZfnS3fzkb6z1RuFB+1KV/lTH8q4h9/6LwnKD8K/mM /JtvvrF+u5u+fftiz/4dd/nalJ/OYOZvV/FBry+xddMuNG9u2cZhQfyNsvHk+Qs4eeGC4cdhuHB8 r9qW2YgKD0JEmD88PLxQvGQVtGn7nIouPXFsJ3r2eJ1RRUb7xSoeG89Yt19SZ1mnkKXuMGzEZPTp 1R2Txv6GiVNm44P+/1N1C/u//U7z8vZS7UF7Ro418UaPnz/HvqOX8OxLH2PR0rV297Vrxvk1azYf wusfDMOJ8+FYtmw5xo4bn6FfLPPe+SIk0kiPMdFhcHZ2xxtv9rz13IwfaPx3t36QMstaLz4E+4jo LKQ7Em2atmzZsRezN67HxHlzVaOdY68lZ0QXCvdrRr0008G33csXjMcLnZ5RM8X/MWw0vvvxDzVJ ij2YHtXvNdKXFp/ZFcr2Wdxh2TD9pRxLouHkMhERkco8Pb3xf2/1xMo1lnGF3dxc8edHh/DLe4ew a83dXQITA6rj534r0aFdW1y8eB5dX7KIlb16fKnOpc9L05jXpcjCo9TszBQdIo3PsNBwhIdHqPyl cOECqnEVHh5prDd+h/EZZzSiuD+PY4RpVLSRJzE7sl4/I8M0rofW0OJtcnD7g0b7apE3qbGWbTEL vxl1POWMgQPi4uJv+ZfGnLZf6PryA/vaf2tWomvX1+44r8a8LknLRv4lpB+JRgJQaSgmBivWbsL8 pSsxfe4SFcl85sJlRMUYZbVR30lIYD0yESFhUTh59hzOGdumzF6EBctWYcO2XYgztsca57E1rnex jotKGj1TEOt2T0Sx4kXw888/W9feTbum76Dfbw2Rq9x56xokGd1s5sDGZVgw6W+EBJ5QyxwuJNFI 6DT1j59iqTKNvW1iSVuFLu/d6V/rbvvXFbv+dRMhoZFW/7qEKbOs/rV1p13/UmK2sd7Z5F+2NGxb AEvXj0fJMkUwbdo069o7qVW9Hn4f994dvvZk3ddw4dxVvP3mO9Y1FuKN+vuZS5cREByMy6eNMm/F HOTK64/Hn0rdUAsZBYk2TTkrF47FiVNn0fLpbggICMTC2aORL08utGr3CsZPnmlp2yVjXp5eRtvP +G7HNJsdLqLA283w7mf9MWfpNnTvNQgbt+yxe4yt7dx3Er0/+wfzlu3Cb38MxcJFS1CvXj3rmTMo TFpMX1aTXtXC/SCis5BuSLRp2kOBITwmHo+3fBLnnWOwbc9u4xnYCKE2ZjzUOyoW92uZle+/+RTL Fk3DqhXzMHDgAEybMRvTps+0br3NXenKZjkpE+yjn00EBSQbCzeMDJxcE8++WRxnjgRj2bhgDHxp P5ZPvYCT+27gjz5n0LvL3zhz5jR6vtsHU2csxIvd/k8dFxV5U53DbBrb9drs3QctzPApdw93FC5Y EHlz58JNo/HP6EsHR0fkz5sHnByHy2zE5MqVEwUL5leREJz0iaIau5NSKBCEhwn9i+Me63Ss4Xfb tE/S29f0fdia+FfawDGdGe2XHeFfX6d32vHTZ7F970GVfvLlyY1FK9fj3LUgDmiKnD4+RlpywKmL /li4fC1KlSgKnxxe2LB9N85dumJXFIszjC/orwSF4PSla9i0cy8qFO6ArSsuo2J9T0xf+BeKFC+A 737+1Tjv1busfJ6eangazfNd31DnsWff//IbChUpiNP71yEuJg6uHsXQ4OnOKo3rOoUk9/tH1zuE lGPrX8dO3favvPb8yzjg1CV/LFD+VczkX1eT969Ai3/Z+g/9rWLR57B9jR9yFYnB54P6oEnzJpi7 5L+79i3o2fUOX3u95wc4eyXgDh87Y1hEVAyunT2BfWvmwdnpAmo0yoU9667hkp8vqrZ72Xp05oNt Ook2TZ5Wz76J2jWr4OMP3sRvQ8fivQ+/RtdOT+OPn77Etu17UK9xBwwbMRHBwcF2nkECvL04vAbT 7N2miYqPweHAc5iWeAAz5s1Dt//riV/+mYm+X/yJQ0dO2j325JmL+OzbUfjut4n4v7feMe5lB555 5hnrGTMm0qtaSEtEdBbSFYk2TVtcnF0QFBaMsKgIFC5cCFeM73afyR0Gy3N8QMtsbD90HSdO+anv 1apUNCoSnmrywF693sOefYdRvGR5/PnnUNXtzoKqepuMH5ZKXLKWjdJfatBPxVaEojGSUaPHks1d CEaDJh8uH8qH3/seQFSoI/p9+iX++nssmjZrqY4JjbNEhfG7rWnsbaPZuw8aX+TkzZNLRYLm9M2J MqWKqzHd/C5ewvXAIJw9d0FN1lKqZDEUyJ8X7u5uKFQwv3FspDo+KkZEMeHhwxTHqDOdjjUqTdqY Jj19Td+HrYl/pQ0cnsTPz1KeZTuMPz/TANM764787u7ujtbNG2HDlp04e/4SEh1dUa5iZTRs2Agl SpcHnFxw5OQZ7D5wGG2ffAJOzk5GXYi96yznMBt7DLg5O2L5ph34efxMTFq2Ac7FKqNbv28QHVEF ezddRMHSiRg78Xs0aVQL7/b/Qu1nsVkYO+MIbgTeFsJ+HD8D34+Zjm9HTsHA4ROVvfFBPzSoVx0/ /fQVrl6+Brc8ZVH7qedRrHJdOLt7qN+kLTvVaYUMQGr9q1Q55V9HT57GngNH0LZFyvxrhdW/bM3s b4kJ1XHuRBACbhxCty4d0PGFFzFkxCT8MmGWsj8mLUHQtdtDEGj/Mtv/fdAfK8b9CMQeR7nqnji2 KwBXL+VGvbadULxyHcPfvKxHZzKYLRjPWJtEm9qHwW7LV23ErHnLMHrYYFQoXwotnnkN23fuxS/f D8C44d/D79xF1G3cEW+9+xlmzV2q2oG327pGPkz9wY6Z8XZxR59aHZBwMwHtO3bAf+vWokHT1njv 09/xzU/jcPHSVXXM9evB+OWf2Xj9vW/RuFkbnD5zFm+++Zb1LBkX6VUtpDUiOgsPBYk2TRvYcK9S vJia+GvZf8tQwMcXN9V4XskYWCDcFo8fxDIT7du3R99Ph2D1us24fPkK4oxCMyo8BGtWrcC1q1cR GRmJQd8MQd78hfBsh46YPHmKGr/xVppSn/YLRlsT7oYpj0RGRd9lfAFlplBJT7z3c3nUbHkTO7ft VOu+/uZnVKhU9Q4BK9J9k9pmXqdNY7teXdP420dGWb/fZVG4HhSCEONvv27zdoSFR6Bi+TLIk4tj 3zrAJ0cOVK5omdyODbAr1wIQFGJU9Hl+43iOV5id8iAhY0D/YlSaTscafqd/mX3ATFr7mrq++JeQ ziQadRmOYU5hjNGTNatUUMOvbNixW01g9kzLJ5Andx545vBRLy3aPtlYjef8n1H+M5q+UtnSKi1x CAFb4/m8XZyAsCBc8TuDq+fOKgsLDkLJSjXQ+qW3cCOwOM4cDkS+IrE4sGU2Fo75BYe2blT78Zg9 629PzHni8EEc3LcX+3bvwuYVS7F07E/YvWImAq/4w9WnKMo3bYfCpSrD3cMTZrFZm7XoFISHRur8 qyCepn8VoH9tSrF/3bTxL1uz+FtNtHnpbeO4MoiOjEXI9T2Y/utX2LRkDs6fOoEzx45g3VIX610D +3btumX0tf8m/IIj2+ejSImb8Dsaguv+eVDnqedRtBLFZsvLncxWnki0aepgsNuUMT+hWuVyaNvx TeTPmwurF4/HqdPnUKdhR0ybuRBdOj6F/dvm4+nWTxhtxC2o8Vj728/AeIa2YrM2MqXtp8pGtPwA DQpWRLzRBtT26ltvYPXWTchXsgravfQpen70G55+8RPkL1wW586dx4ABn6lzZHTYy0x6VQtpjYjO Qroi0aZpT7WqlfBNtzfwZYduaFK7lvHTjUw6WTP+s5Ox349lJnx8fPD+u93x7fdDMXPOImzbsQtR kRFoUL82Jk8ciRX/LUabNq3h6OiI1avX4KOP+yFP3gI4x2gyVtz4L5GF6L2N+ws2WB9JTEyMilbk 2Kz8pJB01j/QstEGc7fJ01cD77DLMftx0/2S3W00zR3rrwXi5NXrCLwRpiaLUvdgY5zo5vjJ00aD yldNPrV6w1acPO2H8mVLwsnRAWXLlIC//3WsWLMREUb64WQ5x46fVm/+eXxsbJxFKBCEh4mR5BIS b97yL432L7Mf2CNNfE3866HBCYYy8iRD6Q2FgOi4OEQZ6Ynd9WtXq6yimKtWKIfn2jRXYtkUo5y/ cOkKJsxcgBxeXnjuqRYoU6IYDhw9gXq1qiHBOIc9swhRicjh7oJcXh6Gud9hhfLlRaPmrdHpjXcR H1UG186HIlf+MBzevhT7NyxE+PUrCA+6nUbjoqMQFRyAi/s24vLBLQg2fCZ3odKo06YjylSthzy+ OeHMMZx1YICtGfcjCA8Te/61a799/5o4a54aguC5ti1QWvnXSdR9AP+i+Xq6I6enG3yMfVhW1G/c HO1feRseHuUQEx2Ly2d2YOvSqbh67hQib9wu73zcXeEUEwH/I9sReGoH8uRLQMDFMNwIzofahr8V rVgHLm4eNv5lPTgTINGmKWftpv3q0/gLG88iAb3e6oqxfw/GlH8X4q/hk/H1Z+9i5aKxKFwwHwYM /BUdX+yNA4ePo2P7ljiwfYE6RgVXMc1av9sa4SSwyZmrhzv69O+L5ZvXoVj5SvAyfKVo0WLIpV60 Zw6cnZ1v96ouVFB6VQtpgojOQroi0abpQ5HChVC1fDkjg7Zf8TCbUcsyPu1n7vdjmYnOL7yIn7// DBMmz8QfQ0diytRZOHac420lonbtmpg+bRKCrl/FqJH/oGqVquoYS9pLfeVNuBNdr+cM4oyAoShF gexGeDgOXg22bk0a7/wFblmOgr7IXfK4dcud27RpzOtyFCiAgNibOHP1OmKNxlS0cf27LVZFV544 eRa1jIYW/5Y79uzH/v0HcPTIIRw+fAgbt+5UAlgNYzv39Tt/yXKskZ9RVLOkGesNCMJDgMmNYrP2 L432L28j7dv6RlLc4TOp8DXxr4dHzZo18fvvv1uXsh9GKYvAG6G4cj0QASE3VHR9MaMe1KxRPew+ dAx/jJ2C+IR45Mrpg/DICPw2ZhLOXriMNk0bIX+e3EpIi4mLM46LTtLCo6KNRnYUwiKjEBoRiZDw CKPhHY7A0DBcN64dEZ+IIpVq4vH2Lxr11CK4ERQJF4/r2Lx8DnZtWm29U+DUvs04snk5Ai9fQr7i pVGz9XMoXLE2nNw8YCvG2TMpSoSHjT3/Kl7E6l+Hrf6VaPEv+ob2r9bKv3Ih3vCtB/UvXveqUZ5d DgjExYDrCIyIRu5SlVCj1XNw9S6OkIBgnNyzHif3rrfeNXD24HYc27YCOXxCERbMnjj5bvmbs+Fv 9vwrsyDRpiln9erVGPTDSMxdtP6O31GregXMmfI78ubxRbvO72DF6k3o8UZnLJszHD8M+hB5c+fE pGnzUb1Bh9vHGf8SE+PsGom/mXBPizV8pUCRgvj6x8H4e+JoLFu5HBUqVsSUKVPUOTI67FVdtURx 6VUtpCkORmVe6jdCmuLg4ID9m6fBxdUDleo+h5HDhuDn38egS+f2aPh4A9SuVRNe3j5wcnbBvv2H 8evvQ7Fw4SL1Zs3T0wMhRsXj5PEjKFGihJpsiGNWpZREI7NPNBoXauD+hDgkGI0QzvqbmBBrfBrG dXH8HqMs3vo9Pi7aasb3WH5GoXW3n41C/NG4h/kZurh4wNnVHc4uNDc4Obla90oZjq7eCA04aV1K GxKMZ5wRn6H5uXnlyI98RSshITERZ08dxC+/DcfsOYvwhFFJbtKoIapVq2ZUAiqhaJEixjO9e1Zt RydnREcEWZdShpqdOJOnvbSgbNf3kQux2DVzJDq9/T5KFS6CHF6ecHZyRIjRkAh18cTIz3qhxQtF 0KJLUfjmvZ2m322+UX2af/8uv/GYtewvbFsaiA2LL9h9NvzbE9ttc9dtx5yF/6FK0XwqMvQOjEUn 457cXF1Vo6hTuzY4dcYPp06dhJuT5aUNzxt/0xH5CxVFvTo1sGDxCnUe1YAx/CAoNBR7TpzElZte ODZjqPXEgpC+1Ov6DnIiBr45fZR//TLoU7W+/ze/Kv8aMeD2bP5Mw+nla+JfQnpTvktv+MQEM4xK pTmmjSZ1a6NCmRLYuGMPDhwz0pOLC7q2a403X3we3/89Bmu37VL71qxUEfVrVsX+oycMOw4nx7vL ejM8hv+ML/y/upZF0NF+wrR/U/0/LiYa184cN+wYSlbMAb9jusceUKhsOeQrVQWu7h7WNSnDwTh3 tLMXDswdY10jpBTmJZa/kZAaUuxfzxj+9VI6+Beva91m9i/jD2p8Gt/UAhAbHYVrp48pf9MUK+eD CydDUbh8BeQtUeme/pYR/Yvp1l57LyHRAQvXb0XpxnVx7Nwp5AiJwQstWlmPso+7hy+CrqVNey+z tVv279+Pzp2eR8f2LfB/r7Szrr3Nzj2HMOXfJdiz/yhe6foMXuzcFjl9vK1bb5OvSCWc2LPIunQn DZ/5GHVG9kCnCk3QskQt69rbbLp4CFOPrFHp9nHjPB3KNYSPq6fatnX9JkwaPhbuRjv+yy++wFNP PaXWP0qSSntKa3B2w+Ur1xAcHo7qFStYj0gad6/cuH75qHXpwclObeaszOoN21G9Umn1XSKdhXRH ok3TFnu/OzkLCws3nvWdbxEf1DIDsdFhuHb+ABJiI1G1xhP4bMCnGPj1J2rSq1FjxmPJkqXYumUj pk6ZjA3r18Hv7BnExcYYD9gSLWD8z6gQJ6bKhNvo4j8gKBiHTp/G+StXcSMsQnWXZxvi4sWLqFGs Kz5/YTvm/HMGIddvR2uamTx1At5+8RtM/f4yWj72Jvz9/a1bUgavFZ+QqCIuGRFqtqjoGDVeYePH 66Jggfy4fM0fj9WrCR8vV6MC5gI3Nze4urrCw9UJDWpXR2BgMHLmzIkGdWqgcoWyiI6NRWxcvOFn vJJUeISHB1MbcxztXxrtX2bS09fEvx4O69atQ9++fa1L2Q9LGjCa8g6OSthavWU7/pwwDQdPnIKn h7sKUNiyZz+mzFuCvUdOqGVHY78dBw7hj/FTsWnXPpWW1FBPyRjTXIzhQzHx8YiLTzAavkbZziqB 9dpspPPTuABc3D1RtHItVG/5HKJiLcPVFCpXQS0XrljX0q3fuO9UmzqTIDw8mO7u6V9708m/eH07 /sX74W1pv6A/aX8rULoibxjxKKSWC5WvnXJ/U0dmfCTaNHXUqFEDa9auw/rN+/DHiJnG39p4Gqbf U6dmJfz+Qz+M+ONLnLtwGY1avYZefQdj7sKVCA0zTSTI46xjONuaZvHpbZh5fAPijP21XYsIxuzj G9GvwQv4uXkPBEaFYtjuBQiNjVLb6zZ5HH9NG4MWHZ9G7w/64LmOz2HXrl3WM2ZMpFe1kJZIpLOQ 5pjfnEm06f2R3NtHVsRSw/XgKLg73Hs4g9TC55rRnmFSz83DOxd8chdTYzofO7ofR48ex6w5C7Bk 6Qq8/vrLeP65dqoCHXD9Bl7s+oI6l5OzKyJCA9T31MDuWRLp/D58b8Zg96xRaPbC68r/jT8N8uTM CXejoe5dxKhIf/au2vfSpUv47bfflDEac/Usy1iy3wz+H8aMHo2iJQqiT69+ePHFF9X6pODfntg+ t7lrt2Pq7IUoky/nXdtYUerQtiWqVa6AcxcvwdXFBSWKFsLs2bOUaKZxNM7drl07hEXFIiIyEoUK 5Me1gEBMM84bZFRWT5w7j6sOjMQcZj1CSAn6b0bxkT1daCwH9Hfb5aS+J7ftQY9JbtuDHpPUtpRQ t0tP+CBGNdbpXxvnTFLrX3rv0zv8y0x6+Jr418Nh/vz5mDhxIubNm2ddk30o3+U9eEcFs8FiXWMf DqFB4cvN1QXOhi9lSozfGOPqhUPzxlpXCCmF+VJmrjc9KrKff3ka/jXOuuLRk1S7RaJN74+IiAi8 9tpr8DtzCn3ffRm1qlmiLG1hHWSlUX9ZtX4HVq3bjkNbZ6r1BYpXx9Gdc9R3W5547gsV6UzcnFzw arVWqJinmFpef/4A9l49hQ/rP6+WyYKTW+Dk4Ih2ZR+zrrnNrPFTMX34BLzQuTM+++yzRzJnQ7Jp L5W9qj198sL/wkHrUtqQUXtVCynHHOksorOQ5tjLxHLlLw2fXEVw/Og+LFy0EEuXrYKf0ZB8qnVL PP54fcTGxKkMt3jx4ihSpIhxnGV2YkdnF0SG258IKUkS+XYz64jOlet1xMDP++CtN7opITS1+F28 jtyetyfeSDNuJma4Z3ivypu3b0G4e+REWFgggoOu4eCBg1i9diPGG4V/tWqV0bBRQ/zv6y/Uubh/ xI3URdVa4FtyEZ1z3ozGnlmjjWeeG2Vq1INP3oLq7XV8IlClbn2M/bKPdW8LZkGMtHiuPJq0K4YB 3efDzfnuLnCaI0eO4Icfv8PkSVPVsu1zW7RhF0ZPm43SeX3u2sbl/HnzoGihAjh0/BRaNH4MhQrm xfp16+HuYpnoiYJYrHHTdeo3QFxCIpauXI/SJYoiLDwS5y9fQXhkJE5dvAx/Ry8cn/m35cRCqoiO NtK9UbmkccIi88z35uWkvie37UGPSW7bgx6T1LaU0rTza0p0pgS8fvZEtS5/yXJ48oXXMP2nL9Wy PdLS1x6mf4nonF1F597wirjOBGUU8taVduFGpkH9mflwMHwi1t07Q4li6cm14BsYs2AVZq/epCax czLyg/vlyIy/Ubnre9al1GE8djg5OqJJ7Wr4sGs7lCqcH67OmVRYTSXZzb9iDP86nIlEZxX5nUI8 vXPD/9IR69KDw96ymbXdMnnyZHzSvx/atm6C93t2NvzbuuEeFCxRA0e2zbIu3UmzTgNvic6kQp5i 6F69jfq+/tx+RCXE4KnS9dUyCY2JwA9bpuO75m9Z1wCfrx2D0rkKoU7B8ijjXRBzR03B9BHjH8mz Sy7tOTqmLABC4+mTD9fOWyZzTCsYvZ8Z055wGxGdhXQlqUxMok1TjvkZnvG7hiG/jESOHDnwzdf9 ULRIIeteKeO0cXx+H8sECLZUqtcRPd/obFgneHi4W9emHD5je88wMjwCM5bsxvjp/z3UZ3ivyhvT k6u7F9w8fIx1Hup+I8IDERsTiRUr1+LgweMY+PXn6lw8LvzGNfU9tdxMpICUOdNeWkDR2ScxGg7B l3Fy7w6EBQXAK6cPSlSuA8+8hVC6ei181+tV6953UrZoQfX5z9omqFLgXRTO0Uwt27J7506MHjEU G9evUy+tunZ7GX0+7I8CBS3HE6aH1TsPYqGRx5TI7W00LO9+pvGqi2cCShYrjC7PtsXMhcsQEHAd FUsURC4fbzXpzcnzV1VX6ldf6IBlqzbg8IlTqoHq4uqiRLGzl6/C38kbxyXSOdXwbyTVkNRT+4Ue yHEzWonOJDYqEueOHsDVsyfU8ovdXkWfvh8Z/pBEeWE88rLFHszXChYqJP71kNi3b58SnbPjZILV X/0YDqwHGuXovaIxMzeGLzs6INbNB0fmjLSuy9r0+3sy1m/bhVI+rihdrAh8jHquypxSAfdmslA5 ofE/S46YGhwQFRUNv8uX4BccieIlS6Nbmyfw9GM1rduzNtnPv3IY/jXKuu7Rk2y7RaJNH4gbN27g k0/6Y/ny//Dhu6/iyUaczDj5eyxcsjYObv3XunSbNVtOYsgf/+K5Xq8ATUviSligGopmQKOX1PbD /n7Y738KL1dtqZY1322civ6NusLFKuIuPL4Ze6+ehKfx9440nt3Apt3xbMVGj+TZJZf2UpuTevsW wFW/vdaltIPt6KzeZs7KiOgspCv3Ev4k2vTe2HuG/4yejuGjJmPQVx+hS6e7J0lICv+gKLjDfrR4 lQad0e2Vl7F0yRL06N4Rr72U8vMqbibe9QznLNmOCTNWosOzHfDV1wMfapehe6U9is4WczH2dVLb XYztLFxjYsLw7/SZ6PKCpWsUzxEWfFl9Tz03M23aSwsoOudIjIJ3okUUi4kIx4k9WxAacA3u3l4o UqMhGjZrpWZMt2XqEMuEaD/Ofx6nDza7Ve1Rexr/O3f8IA5vX4Hrl68gOjIW1Rs9gWqPt4SXT061 nxmmh4CQMCAyFHk8XO1czTil8ZwdjIZIj24v4MQZPyxauQ758uRBmyceR9XypXDm4mUsXrUJl69e Q7PH66FRg9oYPnGGkV5i1HAIEVGR8Lvqj+tOOXB8pojOqYV/I6mGpJ5aL7x9y7/M8KXuxTMn4X/C 0vAsW6sBqjVpAc8cFv9wNhpJ7Brt6OiI0V9/oNb9NL8TTh1setvJrJw7fihZXxP/Eh4GQybOxbqd +xF83R9xRjlpN6FlARjR6G34VvHiRTFtUPYYv7vii++jXA6g21NPomG9umqMd5Vn2ORrHK3WFu7D 9Sw+XF1Zp2M9Ltb4vL3NFnvn5XHshXXo2An8u/g/HAqOV2OZzhvykXWvrE128q8cOX1RvFhRTB30 oXXto4fpL6l2i0Sbpg1Lly7Fb7/9ghPHj+P59k/i2baPI3dOL+vWOylcui4ObLL05iJ7Dl/GjEU7 jLw5N958qwcWLV2CXbt3ofqLT+JSMUcMaPKy2i8uMR6/bp6J12s9hYLeudU68ue22ehR91l4WHsq B0eHY8yuRUiwPise/0LlZo/k2ZnT3oP2qvb2LYTLZ9JhjOoM2KtaSDkiOgvpSnIFqESbpgzbguDj 99/EB73fxK49B/C/wX+gbNmSGPRFX+TMadTW70FknDPiQ89Yl+6k6uMvqq5CLZ3KYN+sVTh18gTe frUd2j3VxLrHvdFvwVes24VxU/8Dx+j+6uv/oV69etY9Hh4pSXtadDb2thxkwHXcj8fp9OZqfA8N sox5ej9wYsFsLTonRMEzMYpNOutaSzTm6b3bEHLtMlw93JC7RCXkKVHOutXC4eWWbm2d+76MEH8f uDg7K4Hs0uljOH98F2KjI4y/UQzK1aiFUpXrwt3TfsVRQ4HN291NNUHvbG5aYCRmrWqV8GTjBvh1 5ETky5MLLZs8jgJ586BYkUK4ci0A14OCsWLDFly4dAV9/q8bDh49oWZ1dzXuLSIqCueMfYJcfEQU uw/os1INST21Or99l38RLnGYihs3QhFw5giCL1jy/lxFSyNfmcrw8PKGGyfvc3PF+hmWGfxf/ewN w9dyGsdaznXx1BH4Hdtp42t1DF+7e+gN8S8hvYlLSMDIBauxYPMuBIWE3kqn6U34tYs4vmQKKjzz CrwLFLWuTR+YB3I899oVy6B3p9aoUsIyMWFWp0LXPmhcMg/6/d8rRr7khnjjb034PJQgrJaMv7hR TtyNsd1Y7+XpiTxGvsJdggJDEB4RYe11Yf8YbrM9L4f54ZjzE2bPxdIDZ5ArXz4s+/kztS2rQ/8a MX8VFm7Z/VD962Gi/atOpbJ4r2MrVCmZcfwruXaL/TScNBJtmjy7d+/GiOF/Y/yESejwTHO0b/sE qpQrBCfT2BtFStfD/o0TceZCCKYt3A2/C9fw40+/4qWXLBHNZPHixfjsyy/glS8nOrz7KuYE7MJj xavA0/i7bTy7H12qP4l8Xr7Yc/kEzgZdRqeqd/Yi23/lJDYY+yUY7cQPG3XBq1VbPpJnZ057D9qr 2idXYaOdtsO6lLaktFf1hg0b0KNHDxw/fjzDp8XsgojOQrqSXAEq0aYpw/wML10Jwl8jpuL4ibP4 +IO30KbVE/j+53+wYPEq9OrRDd27dbIeZR8nt9wIvrTPunQn1Rt3U6Kzh/F3KZ2zIGoE58S/o8Yj MS4Sb73aHo0a1LDumTQ79p7AuKmLkZDoqCKbn3nmGeuWh0+K056TZczw5HBx88SNwAvWpfsjO4vO 3vGR8Ey4WxQjcdGROLN/F4KvXoCruwvyl6yIouWqqhnRty6wRBg07NANjo4OuHb2JK6cPWz8LRMQ EhCFirVqo2K1+vA0KkaObB4Z+6h/duvmXMlGpmXJHhTFenXvirPnL+LMuYtKHOP5Zi5ajte7dMC/ C5ah1ROPI4e3J9Zu3gmfHF54rHYN/DJyghLDI6OjcTUwGMGuOUUUuw/os1INST01O72VpH+Z18Qa vnbh2CH4nzuplguULIsi5avC3cMLW6y+1rZbT7g4O8Dv+BGcPbbXyC/jEWz4WuXadVCpRgN4efuI fz1i1q1bhwULFmTL4TVSC/MUMz/++KOaL8QsGtgyffr0uybQfOqpp9Tnf//9pz5TwpkzZ1CmTBnr 0m14D5988sld90batGmTqmtkJcq/8B5aViyK19q3MfIgl1tlAQVnLjOLYR7CCcL57MzPj/t65/BG kcIFjHzD8kIsIsLI7y5eUcKzcYpbcF+ak7OT6kGhxpKPi+cG6x5Gnc/FGUvXbcTCvSeRJ38+LP7R 0utKENITpmndbpFo04dDcHAwxowZg9mzZ2L37r2oW6sKalUvj5pVy6B67Ub46acfsWnHUbz9dg/M mTNXiZj2+PXXX/HlV1+hUdc2yPd0LVyNDEbBHHmU0MycKi4xAV1qPIncnj6WA0ycDryElSd24p3H n8Pb1Z9+JM/OnPZ0m/l+e1X75CmKiye3WZfSmHv0qi5XvgLGjB6Fc+fPo3ixIhg9ZjyefPJJ68HC o8QsOqd8dHpBSAc4SUFcTCQiw4MQEx0GZ2d3vPFmT7WexoyG4zPfnxnHZwFaPfsmatesgo8/eBO/ DR2L9z78Gl07PY0/fvoS27bvQb3GHTBsxERViNp7Dt5eXpaJFe2YJsrIyA8HnsO0xAOYMW8euv1f T/zyz0z0/eJPHDpy0u6xJ89cxGffjsJ3v03E/731jnEvOx6p4JwSgkNCVMF+86bxbO5pxn52nmdq LDvD6hMjiuyZk5sHytVvgpqtn4N3nsK4eOwgdi6bgbMHb1eWL5zchx3GuuBrBxF+IxyeuYqjVuuO yF2yCgIjo3E5IBBXg4IREHID12+EIjA0DEFh4QgJj0Co0fDkWLFhUVEIj4pWwlVSFhMXp2Zlz58n N9o0bYSzFy7jtzGTEB4ZgVw5fRCfEI8/xk7B7kPH0KxRPRQrXMg4LkZd98r1QAQa17Y3TIggpCfJ +Re7bWqjr5WsUU/5Wr4SZXHN7xT2rJiPk/u2W05kcHDPRvw3Yywun9uNsJAw5MhbCo+3fxGFK9RG RHyi+FcGIMQou/z8/KxLwr3YuHGjKsMp6GooBlvK/zvNnkj8008/Yfny5cq02JmUUWi25fTp07fO b74Hou+NRjE6W+MAxBl5RGRkpBpKRxt7Y3h7e8LT0wMengwYcDTykliERYSrvIP7REZHqUlor1z1 V8I085mr/tcRxbzHyJu4D/flMTGcpNDZCZ4eHvDy8lTm4eGmzqGvSaE6JjZO3ZMgPAoWzxqBFas3 4c1en+D8hYtGWyshVWY0PIz/4tPe2B5PgtjYBExfnLbjSKc3uXLlQv/+/bF9+0417vP/vv0ROfOV wsRZa9Gw2bOoWL0xzp27gO+++161rTn5sj0+/vhjnD51CsWdcmNN3+HIcTwMoTGRyOPli7olKuO1 +k/D090T0cYztLUiuQqoc/B7RqBczacwbMRk9OnVHZPG/oaJU2bjg/7/M+oeN9Tf/15m/M9+2kkL 4/mtrNl8CK9/MAzb9l3AU089jYWLFuDHHwYjNCwE48aNx+kz50RwzqCI6Cw8OtiONDIpbQlxMYiJ vIHwkKu31nEXDlNwv5YVYCVk+aqNmDVvGUYPG4wK5UuhxTOvYfvOvfjl+wEYN/x7+J27iLqNO+Kt dz/DrLlLERoadrsSYjzFRKNhb8/MeLu4o0+tDki4mYD2HTvgv3Vr0aBpa7z36e/45qdxuHjpqjrm +vVg/PLPbLz+3rdo3KyNkcGfxZtv3p6ZN6OyZcdezN64HhPnzTUaKjHGszHSSDJGbAvV1JrRHs22 0IXtCWJmc3bzQOnaDVG91XPwLVgCV8/cjiaIjzyP2Og4uOYoprZTAHNydVciFhuUoUYDMchI5/5B wbgWFISrgYGG8TNIiVWXDbsSYNh1LidtlwICMGPxCjW27Mjpc/D7uMnwu3zFqJTmRI4cXiiQP6+x XyD+mTITf02Yjov+/pi9bJVx7VB1D1ExRloyfgvzKkF4WBhJ7i5/Ss7oayWq11O+lK94WQScO2U9 E5AQdcHia95FUb1lB+QrXQ0xiTfFv4QsDwVjCsRFi94ePmPTpk349FNLlGtSQjWFY9KrVy+ULm2J 4jHD47QoTeHaTJMmTW5t09fJznBIjcioaERYLTIyCvmNfCE0LBw3jDyIKrCPjw9y5vSBm5sbomPi EBYeiYjIaFy6cg2nz55HfHy8Ep79zl/ExctXER4RpfaJjo1Tx+TyzQmfnDnUC6zAoBAE3whT62KN 7eHG9dR1DVPRzwpRnoWHT4VyJTFt/O+oUa0SWrZ9ETNmLYC9gJYkje094zM9zB4LVuxDtw/+gYN7 QZw9e9a6NnPh5eWlerX88MNP2LJlu8rfv//+B3h6eqrtDRs2xObNm9V3exQuXBjjxozF9ElT4b/+ MPyGLYd7QAwOXD6FDWf24XrUDUQlxto1oj8fNSsXjsWJU2fR8uluCDDqdgtnj1bDobVq9wrGT55p N02Yjc+NPVLS2mJjYrF73xF8/8cUtO7cD4N/nYhTZ87h2lU/7N6+XGkSPXq8DX//ILz6qv0J6oWM gYjOwkNHok1TByshU8b8hGqVy6FtxzeRP28urF48HqdOn0Odhh0xbeZCdOn4FPZvm4+nWz+B1eu2 oMZj7W8/A1UQJC06T2n7qbIRLT9Ag4IVEX8z8Za9+tYbWL11E/KVrIJ2L32Knh/9hqdf/AT5C5fF uXPnMWBA5hjzjl0uw2Pi8XjLJ3HeOQbb9uw2nsvdIrHZjId3+xk+gGVXKBIZSS9F5sJozJqPoXrL 51CgdEXLCVwKq+VC5Wur7WpftcFoDDo4Gg12GhvujsZ6TgQEJCQkIs5oeMYYDVBGLEXHGhW7mJhk jY3MTbv24Y/xU7HjwCE4OjqpYT72HjmBKfOWYMue/WrZ08MdB0+cwp8TpmG1UTHlrNW8Nu+H9yYI DxMmObMPpdToS8UpPtvztQqGr7kbDS3xrwwHJ+R9mJPyZmUoKmvRl+IwhePGjRvf2kZRmMNtsO5U tmxZtZ85mpkChd7nn3/+sa69E4l0TikOKl9h74aoKIsp8dfIXwKDbyhB+eixU0pkoKicJ1du5M3t q8bn5cvnKOO4uFtCMYfiiFfn4jYXZyfkzZULefPkVvkQ68xHjp6E37kLRjvkBqJjYpXYzHNYrmvk V8bx1oqGIDx0MlO0abf3fseydQewcOFijB03PsuWT40aNUpWdNYwunbb5q14r9ubWDNoPGKWHYdD bCIWH9iIfRdPIDLeqC8l3GlEfz5qHrRXNdOevV7R92tBISF49Z2BqN3sNXw68E+cOHkE3bvWwpSh z+LPQU1w03huZcrXwpEjR/DjTzLsWGZARGfhoSLRpiln7SbLDMRGFcJ4Fgno9VZXjP17MKb8uxB/ DZ+Mrz97FysXjUXhgvkwYOCv6Phibxw4fBwd27fEge0L1DE04yHc+m5rhBMZJGeuHu7o078vlm9e h2LlK6m3wkWLFlPdkzILbKAEhQUjLCoChQsVxBXju720cqfB7jNLrWVX2KBOTLQ0rFNqzm7uKFKp Jmo/8yIKGZUJLtvbz9aM/1mvasGB/6yiQkrM3c0VOYx07eHublln/Au6EYqR0+fC79JVtY6XcHd1 Qw5PL2N/tzuur+5BWqrCQ4RpLrX+ZbbU+JrxP+tVLSgPMfnPvUz868GpWbOmjOecCnQ0sW2UMaHA bE5bZuH49ddfV6KwHt+ZYy1TXDZHLp86dUodZzsGNGHUM7eZo595Do4pTbGa2xgZx/NwCA+O85xd x3O2wLlXElR7gENl0Cj+nrtwCcWKFLRsi4lBwPUgo357DMdPnYaTk7Maxzl3Ll8kGHWsiMgoS28I o97GKGkekytnTmOfQmpIjaMnTuPgkWO4HhiE2Lg4FVldsEBeXAsIRGhoOGKs1+awHJwYWxAeFRk1 2lTbzn0n0fuzfzBv2S4MHTYCrVq1wWeffYbAwEDrL8h6UHTesmWLdenevPvuuzh7+gzq5C+D5e/+ CZ9joQiNicCqw1txKuAiIhNiEBYXhUs3/NX+XM4IPGivaua/9oLbUmsxMdFqaM+nu3yEMqXy4sSO n3Dl8I/YvfJDdHuuIkZMPog/J/jhm+/+wuIlK1CpUiXrLxAyOiI6Cw8NiTZNOatXr8agH0Zi7qL1 d/yOWtUrYM6U35E3jy/adX5Hjf3V443OWDZnOH4Y9CHy5s6JSdPmo3qDDrePU6J1nF0j8TcT7mmx ifEoYDQAvv5xMP6eOBrLVi5HhYoVMWXKFHWOjI6bmyuqliiOUaNGYdl/y1DAx9d4NsaTSc7AFx+W wvRBLbthiVDkczSeoeHDmdE4iZmHOyeddLK7/ZYZv9Eyfrx0xxUeJuJfgpAU9sZ0ZvSxFo5tjQIw oaCso54Jt9lOQKjPw6hoW8znNBvPoceH1mNIc2gN8z7ZEwckGP5NwVdHOlNkPnWW45c7IF/ePEbb IQqxsbGGxePK1QDs3HtATRaYJ3cuFC1cCO7ubmpf/udqfKdYnS9fbpy/eBk79xxQx/DYmJhYhBvt kNy5cqkxo0+eOnvHdaMio9S40Dcd7E3PKgjpT0aLNtWW1Bw+f/zxB5o2bYpWrVpl2uE17gWH1zh4 8CBCQ0Ota+6Nr68v/v5rGFYs/Q8JB67h0Hdz4Hk9DheDrmHL8X1Ye3A79pw5qvaNzCDDa6Rnr+qU GMXm7/+cjPYvD1BzfSyb/Q3mTOqHcmUKIi4uAUdOXEft1v9g577LmDBxKl5++WXrnQuZBQcjkWTv 8BEhzWHl2XY2VGcXd6Ni6YCF67eidOO6OHbuFHKExOCFFq2sR9nH3cMXQdcss+4/KAnxsUhIiEOC dQbUjD4T7/79+9G50/Po2L4F/u+Vu2eQ3bnnEKb8uwR79h/FK12fwYud2yKnj2UGbzP5ilTCiT2L rEt30vCZj1FnZA90qtAELUvUsq69zaaLhzD1yBqjAu6Ax43zdCjXED6ulnGutq7fhEnDx8LdxQ1f fvHFrZneHyVJpT1n4x6dnN1w+co1BIeHo3rFCtYjksbdKzeuX7ZUCtKCzJT2HpTqr3+K+LAQuMYY lbRE/o6sW8zcpFjg7IqbPvlwYPKv1rVZm+Pnr+CPGYuxcc9BJRg4PkAL/ciMv1G563vWpdTBifI8 XF3RuUVjvPlsCxTM7WvdkvWp3Kmn+Fc2Yt26dViwYIFEO6cA1gMoOlM8Zr2E3Z4Zafzll1+iR48e akJGc3Qzh9AYPHiwGteZEdJmkiuHbYVifU0z//77rxKcOYQHG8k8P78nNSxHdqN8l96okc8TTapX hqOTs3refKqMRi5SqACqVSqPHXsPIig4BM5OTuoYvoKKj4tHDm9PVCpXDl5ebihTsrjadv7SFYSE heHYiTMqCs/Z2eVW+cRz+ubMgcfq1sKRYyfVvjyn/gs7OTpi/4lTOOAfirwFCmDRD59YtwhC+mFu t5zxu4bBP4+At7cXvh7wHuYvXoXfh47Hh+91x1tvdMGZMxcwcdo8zFu4Es2a1Eeblk2UcdJNkjt/ aZw9vEZ9TwuCgsMwYeZqLFiyFp9//nmSQyr+/PPPGDlyJObOnYvq1atb16YOvsRjTxO++DPD/HnC hAl35a0a5rHM222P0+ghkzTsuaJ7qfBl45o1a+z2NmHZwfvhvi1atFATD3JCX96L7f68R76MJBwy iWXM8OHD1bKZUo2rI0f76nD19VT5zqEv/0WHYX0xs+ugVJc106ZNu+MafMGa2l4zPO8fP36K1k8+ ptrKmj37jmDwTyNQtnRxfPHJO6onyvxFqzBv8WqVTzZ8rBYer19TfbInG8lbsDxOHbi7Z9G94Iu+ GfPXYsmKrXB1dcb/Pu2CLh0bWjYaP/vM2Qs4fjYSTt7V4ejornoHUR954oknMG/ePCXwCxmX1Ru2 o3olS88vEZ2FNMdcgNoKf0ePn8Ufy+Yj4mYM+rR+Hk3q1LUeZR93r5wIvHLCuvRg8E1cZhP+Lly4 gM6dOqFWjfL4oOcLxv1Yhhwxw2c6deYSLFy6Hk0a1kar5g3Qsvlj8PayVEIKFK2CY7vmq++2NH72 UyU6uxkV84ZFqqBjuUbWLUZlIyoU32/7F33qPoeCnrkxev8SRBrPp3ed5+DhbClkyPL5SzB15DhU rVwFX37xJerWTf5vmp4kl/YoOlsicFOGp3du+F86Yl16cPi3yy6i849TFxiNtzM4f/4iwkMtY9Fl SYwKkYuRtnLlzY9m9Wrgi+7PWzdkbboN+gvn/c6gZC5PlCxcBB4erKymLr2qvY3/8ZP16Tur1CnB AaFhYThz4RLOhsai6WN18ct72WcSkZcH/i7+lY2YP38+Jk6cqBpZQvKwHpCU6EzBgAKELl85VrOe LDAp7iVqaChg2E4MaE9g1kK0LdmxOUbRuVoeDzxWubwax519zAifBV9o1qhSUY3JvH3XPjWMhpOT tQ5n7JZ4MwEujg4oW7KoEpMZHHEjPAInTp9DbMJNODo53SpXeC4O2/N43Zq4ERaOPfsPqV4WZiim HD5zFgevRyJfgfwiOgsPBdt2C+c4+HvUNIwaPwNfffou6tepht+HTcTKNVvQ8dmW6Ni+FSpXKoPl KzdhxZrNWL5qE04dWKHOlbtAWZw5uFJ9fxDYw2jKnI0YMX42evd+z8j/vrrnkIoUnb/++mvMmTMn SYE4OZhX2w6HxPzTVrylqEvhkdjLc83Yvgjk0Bd8+cd1Ol+39yLSVqgmuoeKFpc1zKsoOrN84DnP nz+vzkdR1DwEU+vWrdU5xk0cjzIvPoEgvyu4tvaQdevdmO+daUSXD/o3UHTW1+D98sVpakTn69ev q6FDrl27iv4f/B9eeK6ldcttfv5zPBYtW4ceb7yAV7pagt8OHTmJLdv3YeuO/erz+J7Fan3ewhVx ct8S9T0lcH6QLTsP4t+5a3DhciC++qgt3n+7uXUr5/+KxJ7DIRg+YQuOnLiCjz/+WP1NXFxcsHXr VgwYMABXrlxRLwZGjx5tPUrIaIjoLKQr9xL+JNo0dUREROC1116D35lT6Pvuy6hV7e6Z0gm7Dq5c ux2r1u/AqnXbcWjrTLW+QPHqOLpzjvpuyxPPfaFEZ+Lm5IJXq7VCxTzF1PL68wew9+opfFj/dkN/ wcktcHJwRLuyj1nX3GbW+KmYPnwCXujcWY3x9SgmlUg27TndFspTgqdPXvhfOGhdShs4XmBmSnsP wuFzlzBszgrsOXZaTe7Dv01Wgw3k3L4+6NCoLnp2aAEXm0ZsVqX+G/1RNZczXmz3FKpWLK8mh2N6 ZaPfjBYQzHAfrmfy5rA3PI6TRjF56G222Dsv0xO7XG/ZuQtT/1uLk2E3cezfv6x7ZH3Ev7IXIjqn HFtfoEihRWcKAzqymY11NuCJWXBIrS+Zy2otYtuihRJ7576fCLWsAkXnyrncULdcaSUos+MGBS8K wHyqfLZNHqvLPwp27N6vht7g0DwUmz1c+ckxoY16fYLlxRu3OTm7ID7RAZGxicYnhxtIhKuLC+rW rGqUOW7YuG2XsX8CHI1zUozm30QdZ3we9TuHYzdiRXQWHhpMf4862tTMwhW7MG7qEjRv3hxfff0/ VKhw77a6hkLom2++qYTnp59+2rr23lA85vCHFGa1KEy0mEtB2jaP5Dpus/cyUA+XpMVp5vP9+vXD L7/8os5/8eJF9eJP5936+vpc/Jswz9ZR0LTevXurckNjFpRTIjrrfQ4cOIBnnm2PgOsBiImIQrvV g7G4xZe37iUlZVJaRDp36tRJ/W27du2a7r2qzVBspg40avICrN18Cp/1aYSBHzWFm6ulfhcdE4+D x/yxfFMYqjfohgIFCmDlypUYNmyYGsaF+kLOnDmV+Mzf/9tvv6n8e+DAgfjwww/VOYSMg4jOQrrC zFGiTdOeSZMm4ZP+/fB0myfwfs/ORqXDuuEeFCxRA0e2zbIu3UmzTgNvic6kQp5i6F7dMgbi+nP7 EZUQg6dK11fLhJMh/LBlOr5r/pZ1DfD52jEonasQ6hiVnTLeBTF31BRMHzH+kTy75NKeo6Ozda+U 4emTD9fOWyZzTCs4VnRmTHuCYOax1z/C09VL4/XOz6uJmTiJE7GkWYtszAa94ZFcbcNNtc3bywu5 8/gaxwCBgcGIiIy0Hn/3MebzUoDWFXB2jY6JjcEv46Zgk18gjs8YqtYL9w8bPCtWrLDbkBMeHfv2 7VOiswyvcW+YPzAajZP52UY6a2GA35nOKRDrfZPCLFKbsdcdXIvO5nPqe9CiszmCjWJHUt27swMU nSv6uKBmmRLq2TCrz5HDG5FGeRAfn6BEYY6/3LzJY2q4jF37Dhn7JCJPDjd4uFiEaXuwhIiMTUBQ eKyx4Iha1Sohf57cWL1xqxq/2cnZUoHO45sTgSE31LUp6p24cBFXE12QT4bXEB4S9P/OnTvh4z6v P/RoUzObdpzAhBkrUbhwMXz51cC7In1TyuLFi/H8889j8uTJStBMCRbft3izFpi5TvcUYb7KuonO J7lND5OhxVwN92PQkxacCc/J83Ab82WezzbP1Xk3r6mPZx7PSQQ50ShFTZ2v8zy24riOgNbDa1B0 Ng/ZpH+LFsR5jX5ffIoLpzh+vSWCmtc3D/+RFLw+z1+/fv0UlWG2DBkyRJVD+hmkd69qQrE5OCQY U2Ytwobtfmjfohi+/qAWSha1CNih4XHwuxSFmStuIn/ReliybI0aS/utt95SAjmDK/78808lQFN4 5ksDZ2dnZXweLNf5TMeMGaPGGRcyBmbROeXqnyCkBUahcmvQ+ZQY/yXGp5kZ/7PeSOaD0c7HT5yE i0duPNftE6PyfND4OQl2B+Q3G0NHEoxPW1u50RJBXmxfJIrlzA9nRyf43biGmMQ4ZTncPHElPPDW Ms3NxRUujs4Ij4+6ta5WwbI4E3wZS05vxw87Z+ClD28L0hkJexP8JWdK5DI+09KMu1D3IgiZGb44 dHF2MSqQIQgxGuyhN0KVhYWFI8ZouEdHRavvIcEhuGHariw0TIkJOXJ4qegzN1cXNR4h190IMe1n GI/lOXiuKOOc0ZHRajIXvT2Y5zc+3VzdDP/Kvr7FhhEbYWbjOlbEbdebjY0sM1xm5Ig5miclsLJv 7/y8B3v3RtMNLyFl1KxZUwTnFGCbpu2hhQo21ikQJNdYp1jBfe2JAIyW4zbhwUgw6uXRsbGIiY1D 8WJF1BAY7AXDMZiZV0TFRGPD1p3Ik9sXVStVgKebs1EXTVpwJtzm7uqo9qtcoTQKFcyH9cY5wiMj 4eDoYNTxOFn5TTR5vB7KliyOYKMcOX7uHG5EhFlebCrZWhDSH76QWrt2HSZMXYgxkxbc1Rb5uM9r +HnwR9i+8wAatXoVw8f8iyKF8+Ot7s9j7N+DcHTX7WMoFtprByZnB46cwyffTsHkORsw6JvvsXzF qvsWnEm7du2UMPjee++leNgDLTgT5sf0e4qvhN+5ziwSc3+dJ7O+wn0IPynGmgVnQlGa5+AnhV8t apuNUdY8L7fr4wsXLqyG72DQV7Vq1VSZwboL99GCs4bH6nvWcB+u1+clPDetS5cumDZ+slpHeG57 2KvHsZ5G0VUfw0+u5773YtmyZUq8ZWS3plixYlizdi0CgqLwyttfY8++E7hppA2zVSxbDN9+/g52 rJ6Ip558DGs37ESD5q/c3sf4jfYmoWRgyFX/K5g6YzK+GPIPIiMCsHB4NYwbUgJ5vAJw4dwJrNly FdOXxeC9Qacxc+EBI8+HGkP8iy++wNKlS5XwfPjwYfzvf/9Tk1dymKw33nhD/T35uzm0S2BgIGJi YtCsWTPrrxIyGiI6Cw8VFoipM2ZidxbAD2qZGXYpGTlylFF4jcDiFVvR7sVPMH7acgQGh94lcN4y 45+5grHrwHn0HzIbG3dfUJFTzkGx2PflNBQ4F4eYeKPibxWTS+QugJOBl3Au9LYQTXN2ckREfMyt 5frFKqshNyJjo9U9cl1GoFzNpzBhimVYEUuhby99JWccjoXjgKetCUKmx6jfUyAIj4hARFSkssjo KHh4uMHLy1OZp4cHnJwZiRyLsIhwo7Fv2TcyKgpR0dFGJfS6mkCEYvOVq/4qkoTn4D7cl8fExMWq iDQPTzd4enoocZpRb/qa6nyRkYiLM/Ic0QiMPMvSuDHD6Bq9XpuOyLGFjS7Cxoy5gWNrFOJsYaPH fA1bzNvYDVQQ0oPLly+rz3tFfemxQxmRZg/d0KcgZBsRp9mwYUOS19EiAM12nFIKOnpbcuORZhco AHN4jMoVyqLj0y1Ru0YVPF6vFpo1ro+mjerhySaPo1b1yup5tWrWECWLFjDqtil4yZh4E+VKFEGr po3haNRROT50iycaqnM2bdTAsPqoUqkcOhjXLFmyqBoP+uZNoyCRskR4yNSoUQNr1q7D+s378MeI maqcNLdb69SshN9/6IcRf3yJcxcuo1Gr19Cr72DMXbhSzW1xq33L40ztveTswqXr+GHYAgz6ZTq6 vvwa9u07oCKU0wJGmlJ4/u6779TwBymB9Qr6OAVV/n6KyhRq+WJQ55f24H6sU3C7Ps4e3M66j66/ 6PqINnO0tH5Zznyc1+c2DjdCwZl5Nrfd68W5vXoUz8sXlXqZgrntfbBc0dt1hLbeputuFLf1vZmP 1cJ2Uly7dg09e/ZUgjN7/5jx8vJSw6J8+FE/9P/qN/z6zwzEGW1Wjp1vNhdXJzzdpiF+++5DHNgy /dZ6I+Xdkb4oAF+5fAnL/puG3/8eiR17T6Nfdy8M/8Jb9e6dsyIUr/Tdgc+GxmG7X2P4FnseH/f/ Gh06dFDDoAwdOhRVq1ZVkcvPPfecEqEp1vO+KZzXrl1bRXoT3jdfCkQZ7YscOXKodULGQ0Rn4aFi LkRTYkaxcLeI+oCWFaJNOVbWqlVrMG/+QkTEuqB1x/fx7a9TsO/IeSXAmJ8hK+eJCbE45eePb/5a hmETVqDfp19h/YZNKnp61r8zMPT3P3Fm0Q44zzqKk8dO4IeN07D5wmE8WaYOpu5fhQth1xGdGI8t F48gr6evmuiCyzQPV3c8UaqmEp4J12UEFs8agRWrN+HNXp/g/IWLdzyTlJjx4Iz/4tPejPMmRWxs AqYvvj2ONCsfFStWVJUPQchIxMbFIyIqWll4ZJQalzmXb04E3whDYFCIkcvehE/OHGodx9GMNraH hUciPCIKFy9fhd/5i0pwZpe502fP49KVa4iIjFb7RMfEqWNy5vSBj4+PcTUH3AgNMxpX4cifPy8i jevpa0caxog4IeXs2LFDfZoFM4psukFj25DRRgGbcGgCW3isbijZy6/M22xFOOHecExnRvcIycNx LnU6tQcjoZkGdRrnEBvm9KoFAXbT5XZzxJwWRbRRHEmqkU9/0H5j+5KF3Zr1Nt5HdicxwfIsKpQt paKZPdzdUKdGVTSsVxuP162lIp+bNKiDiuXKqLFEc3h5qv3vBYd9ypc3lxoXvnyZUmj8WB11Lp73 sTo1Ubt6VfUS09coZ+pWrwZ347v6u1iPF9IH3TMmJb0SshPpGW1qtlCjjjVq2nq81vtX1G7QDOfO XzDK/97Wu0g7atWqpYRnBjcxQjU5mB5YH9F+bc5nKfIyn2S+yWWz2Kv30XUKvayNIi+haMxz6zoO z8F0qD8J60Dcn+v4YpD78rpaZP7rr79ulQc8F4dF4XoNv1No1rAcMr/0p0jMyGd9LzS+0NT3oTGL zNxuFql1NDaFdS2S6220e0U6U3DmkFAUcZPi1VdfxbHjJx64V/WYqUsx8Ofx+HvycXh750Dn55/B ldg2mLCpE5545SAm/JcfjZ8eiMDwXEpQZtnNnoz8jVOmTFG/h9HgjHTm8Brr1q1TgnPDhg3VGM59 +/ZVf69nn31WTTLIFzceHh7q5YCQMRHRWUhXJNo0falTpw5GjxmHgIAAPNa4NYaPX4jH27yDd/v/ idGTl2Hn3hM4c9YPw6dtw1e/zkPjZk/BwzPHHQUjYXeog/v244WnOuCbbh/Ad6s/AsNCsPPiUZTM XQgzDqzG31vnYMPZfXi8ZFVEJ8beYRUKlMCT5eqoc3E5I1ChXElMG/87alSrhJZtX8SMWQtUwZli 43tb4zM9zB4LVuxDtw/+gYN7QXz//fcoW6Y0WrR4EnGxUVi9erV1L0HIABj5cmx8vBobU1l0jBKA o2NiERxyA37nLuDI0ZM4dfqcEqfz5smNvLlywcXZSUU6Rxr7U2zWxBn78BzcxvHZ8ub2RZ5cuZUo ferMORw9dkoJ04HBN5S4TaFZX5vnskwiJS9mkoONGt0wYf5v7gbKhoqOLmJDi40sczSzFur0Prbd SolEOqcvISEhWL9+vXVJSAqmUU4YpSOVKUawkUqYtplOKV5o8YANd/oC96WPaEHALDZrKACY0zHN Fi2cmF/o8DizWGH2H65PKpI6u2DU9I3yIwpLVq3H7gOH1UvJGfOXYty0OZjw7zyMnz4X46bOwabt u3H8lB8u+wda5wxIHicnJxw9dQ6Hjp/Crv2HjHPNxXjDxkyZjb/GTsGP/4zFuQuXsGnHHoyfNQ+R MZbeeoJ9dPmhTQt2tuvNpgU9M3xpSTEuqV4C9tBlkK1psc7eNnMZlllI62hTW5uzbC+69vgFXrmK 4qyfHwYOHKT8JL2gYErhmW0YCoNJwXxRv8DTeavZmE/qoSo6d+5862/M/Nz8gs9s5nqGjlxmBC1h mcCXuPqT6YsvIHkNXovHM33q7zQOp5QvXz71nejyQMPv5noVh/ngOXlu+oHuSUbMQjLrY1rYNpt+ KaPFZcLfym1aHOdxGv7e5CKdBw0apOrd33zzjXVN0jxor+pYoy0wY+EunLmUgLd79sETT30AV98G cPetgdx5S6jxsS9duoQRI0ZYdIzRo5WQ3L17d/WdEct89t9++616du+//76aoJFp6OrVqyqKmvkI eyJxPcfOXrRokdG+pm50d7ksZAxEdBbSlawQbZoZyJUrF/r374/t23fixo0b+N+3PyJnvlKYOGst GjZ7FhWrN8a5cxfw3XffIzg4WGX29mCGftoo4Io75caavsOR43gYQmMikcfLF3VLVMZr9Z+Gp7sn dJSz2YrkKqDOwe8ZAb7wGDZiMvr06o5JY3/DRKOh8UH//6kxaO9+uXG3Gf+zn3bSwnh+K2s2H8Lr HwzDtn0XjEry01i4cD5+/GEwQsNCMG7ceJw+c04VrIKQkUig6BwdrYbF4DjOoaHhuBYQiIIF8qrI Y04weD0wCAePHMPRE6fVUBtFChdCLqMyyxd/jFamHzAaLcL4nmDk97lz+Rr7FDAaQc44fuo0Dhw+ hoDrQYg2Kpg8pliRgkokiIyKUde1mGWb4bCWG8vG6MaKPcyNJ5rugsrGCxtGuqJuL9rI3I3THuao Gw33ZeQKJ+Hhdy1O8HpmEU4Q0hKmNaZhc7QYhQSmUfOyGb1N0uSjgc+eYsH5S1cwdc5irFy/FTv2 Hcb2vQexbc9BbNm1DwFBwaoMmf/fauw5egax8YlKeLaX33GVoyPHgo7D/uNnMHvRClVGhIVHYdXG bVi0ej0WrF6LNVu2YfbSlfhl5AQcPskISOtkZjTBLjpK3yzo2b5w1Mb1tugeNXw5pMuXpMweZoEx K/cgSKtoU22cw6d731G4GBCPTZu3GPnjSBQqVMh6tfQlf/78qo5x9OhRvP3229a1d8M6gjlSl8Ks Fl5Zb9AvEXQdhZYSeF49jAUn/+PxLANYZ+EnX0zOnj37rrkszNfnOTj5HtvanNyO98J7uhcUtOkH FEjNgrB+uUmzJ5wzbfM+zeht5p48FLm5jmk/OSjIctxjWmq4317VA36aq15mdOvWTV1z6tSp8PT0 VJHI7u7uKFGihIpU5nNkXsCeXOx5PXPmTCU+d+zYUUWW828wa9YsNadFixYt1DbWK7nMNBUbG6t6 Q3KZ+1evXh2bN2+23r2Q0RDRWUhXMnO06dmzZ61rMxd8U86M/IcffjIa/NtVgfT99z+oDJ/wzW5y mTInThg3ZiymT5oK//WH4TdsOdwDYnDg8ilsOLMP16NuICox1q4R/fmoWblwLE6cOouWT3dDQEAg Fs4ejXx5cqFVu1cwfvJMu2nCbHxuiUZDJa2Nb4B37zuC7/+Ygtad+2HwrxNVNOe1q37YvX05rgeG oEePt+HvH6QqnoKQ0bjpcFONxxwVGWWKdo7GScPf2F05t1ExD4+IRIyR1mNj43HlagB27jmA8xcv I1++3Eo8dnV3YxvfwMGohLqhaOFCyJM7Fy5cvIKdew+oY3gsK5UREVHIlzeP2vfUWT8lQpuvm6DG 97TfSM1O6EaJmeQa92w06caXRovDtkNgMKKGDQBbeA7b82rjtXUEj+5dYx7PNjNGoj0qONwDTRCy GomJNxFv5OGOTk7wDwrGuq071EtIdw93JR6XKVUcrZs3wokzfth/+BgiomNxLiBEfVryOwptll6M atn4LzIqFucDjLqqUYYcOXUaG7bvQr1a1VDEKHvCoyLVJLae7u6Yu3w1rgQE3B5ag8abkuLkgaBY RyGNEYgali0sEwhFtVvP22Q6UjQp0ZgCnS4/bMuorDZWelrP4TNm7ATMnjNPCXMPG4qNHCYhLCzs 1gtvW7ieZRzTCaEIzMhk1jH4PakeIeY0YTadPnhefSyjlTW63sN0xzGObe+L23V0MrdR5OSz43eK yPrlJe/PXt2I6OvRF2xFal13ojBtKzCb62Qa/bu0DxHWq7guuYkfGWTGYTUo/hYpUsS6NnWktld1 wcIllUDP50pBnCIznxnFZ4rOHD6Pny1btlT3RYG6R48eOHDgAD788EM1ZjMFZgrN3MZJKdkDgCI4 I7z5d+FLYp6fIvzjjz+uzsfnFhQUZL1rIaMhorOQrmSmaNNu7/2OZesOYOHCxRg7bnyWbeA1atQo RW8CGV27bfNWvNftTawZNB4xy47DITYRiw9sxL6LJxAZH4uohDuN6M9HTatn30TtmlXw8Qdv4reh Y/Heh1+ja6en8cdPX2Lb9j2o17iDkTYnqshve5U3pj1746Hdr90wKluvvTMQtZu9hk8H/okTJ4+g e9damDL0Wfw5qAluGs+tTPlaOHLkCH786XfrrxCEjIeD0SqPi08wGvSG38fGKGNkc9CNGzh09ARK lyoGN3dXo3EfhWhjW7zR+OGYzsdOncGOvQfh4OSIEkULIz42HvFxsShVwqgI33TAjj37jX3OIto4 V5xxDGe95jk8vDxQvGghHDx63PCjCDU5ob4uv1tEZ8EerJCzga8jYmhsABG+YNTDEGjjOPJ6P1tj w8+8LxtabHjZ7qcjcXhNLR6Yr68tuw8rkBo4Izu7pApCVsPIDVQeTnNyNJqlDo6qPGHezjGcmz1W D0dPnsHW3fvh5OJs5B2JuBYchpOXruNSQIhRDiQogSNP7tyITbgJv6uBOHzuKs5fu26UF+FqgsDl G7di8doNeKppQ5QpWUy9NDWyIKUtU4Cm0KxNuD/MLyApBLIc0MIchUQKZDoameIQ9zPD8kTvk1Sv g+wS6WzmfqNNvx++EuNmbr41hw8FvkcN0wEneuNv4hAKGl0P4csCLaTykwIrBVUKyDpt2Yq3tlHC 2szpg0KlPieHvdDn0sZz6O98YWJvPb8zIpptNP2Cgy/OGXlLQZXfeX49QR+/U1DW98OxlHmMvhcd fU0fMV+TRgHWFn2e1EY6U3CmtW/f3rrm/klpr+rHHrMMacUXgZzgj9HKFJzZo4U9qhnRTOGZxkhl Cs1fffUV5s6dq8Z3ZrDJgAEDcOLECTW0GL8zEtrX11dtp8DMtKGf04wZM1QaYu/HVatWqXVCxsPB SKxSxgppCjPM/ZunwcXVA5euBOGvEVNx/MRZfPzBW2jT6gl8//M/WLB4FXr16Ibu3TpZj7KPb94S OH8s+W4jD8KOvScwbupio7LriK++HqjGntq7d6/K+PLkYWRd1oPdnT/44APs3LnTuubeMNP/4usv MXnKFNR9vS28GpZBSHgoShUohsK586nGQmhkGHafPoKWNR7Hj4+9oQrCh4057Z3xu4bBP4+At7cX vh7wHuYbae73oePx4Xvd8dYbXYxC/gImTpuHeQtXolmT+mjTsokyb29LRHju/KVx9vAa9f1B6fvl UGzdeQhtnqyJXwZ1QfnSPkBiJPbuP4XPf1iPU+fCMeib71TXL0HI6Dz2Rj9Uy+uJKqVL3SX4spJZ u0ZV5Mzhja279qmoZCUkGDBHYLS/q5MDypcpgZyGbxrVaITcCDMaSRcRl3gTjg5OFiXAgGM1e3l6 oEHdmmqoDka58Vz0c2JUz43rJ2DbkRM4GBiFEzOHqfXZDTbC2AjSeS6fDxshbAwRvkDlpDda5GXD j42h5ERfNqD44vFeQw5wP9uIMzaEbKOG2CAwR+gQNgpFeBaE7Ev5Lr1R0DEGBX1zwNHRSeXpHDaD wrKrqys6tGmuJp9dvGq9Gl5DjeVs5HMUL6Ji41Agb27Uq1YJrZs+rsqGddt247/1W+B36Yoqm1i+ UIgjMcb+z7ZqhsrlSmPcv/MREhYGJyeb2Cvj/PE++VCgYEEs/L6/daVAdLmrobBLgY2Cm73ITDM8 lqKdOaLT3pi0qS0PzGUZhTuK3byvrDxUDgNlxowZg9mzZ2L37r2oW6sKalUvj5pVy6B67UbGc/0R m3YcxeeffYa+H/WzHpWxoPDICY0ZvcrhNzILHCKEcyAxLWcGvv76axU9zOErHib0R07wR+1Aj7Os e6PwXjhvEUVrThBIcZ5zudBcXFwwadIk/Pnnn0pwHj9+PH777TeVz1Bs9/b2VkIzJ6nkkBpk3rx5 aoxn5iXyYj7jsXrDdlSvZMn3RXQW0hyz8Fe5XkcM/LwPChcqgN+GjkPZ0iXw8fv/B/+AIEycOge7 9hxC91eeR7euz6oZpG3Jla8U/I6usy6lHaf9rmLc1KU4euIcPv/iC7z55lvWLZZMevHixaowLFWq lHVt1oJvCf39/dUbxtSwbds2fPrl5zgfdAXlX26GuEJeKooxMjpK/d2ZnTSsVgdDG/a8JYA8TMxp z8XFAw5GI+TvUdMwavwMfPXpu6hfpxp+HzYRK9dsQcdnW6Jj+1aoXKkMlq/chBVrNmP5qk04dWCF OlfuAmVx5uBK9f1++XnYv/hvzQ6UK1sUPwx8DS2eqKDE5riYMJw8fQlVmnynhhRYsHCRikAXhMwA ReeKOV1RqWQJJFgFAPo7G/0co5nd4Zo8VldVBHftO6Si1thVztnRAZ6u/DQqoPGM0LGIAWz4Ozm5 IC7RAVGxiUp85jZ3NzfDZ2sokWHjtl3Kv9nspZjA8xmnU8L0rpNncCQ4JtuLzmbMojMnVtPjBrLR z4gyRtloYVhHoaUUVv7N4xMmdbyOvrHX9TOrCwNpDRtqbMAxWkoQsgoUnXMlRMDTieWAsyo7nIyM /aZRBjzVrLHq4TJh1gIkGvk81xurVXQny5qSxYqgdvXKcHF2QadnWiI+LgErNm7GVf9A7D5wBCf8 /JTQ7OLsrMoOliksL9588Tlj30RMW7jUWHdTDeFxC2O/BIrOhUR0toXPkHk6IzP1S0mKQcmVHfby eS0OJ4WtOE147fslK8scERER6m+ybt0abNiwHlu37sCAAZ/iq6++vjWkYkblf//7nxIM2dZOaniK jAjHwmZbmENGZGRYZ+AEfAwwK1DAMufSw4KRyoxirl+/vnopVLBgwVuiM/NvTmjI+umvv/6qhgRl JHbbtm1vCc+s0/KlVGRkJJ555hnUq1dPjaU9dOhQNaRGeHi4+u5n5PF8CbBw4ULrlYWMhll0luE1 hHSFEwkuX7URs+Ytw+hhg1GhfCm0eOY1bN+5F798PwDjhn8Pv3MXUbdxR7z17meYNXcpQkPDjIqg tavQzeRn4k2tXb8ejF/+mY3X3/sWjZu1wekzZ+8QnAlndmUlqlWrVuoN4f3CTNNeQcp1tt2DzLAB n1wBzGOV+GI17q9hJs3KoD24Xu9LgZMRz1y2tz+vr8/Pc+quTxw3acPqtfDbewwr+o+A34iVuHE1 UAlBrNgd+vJfXLtw2XKSZNDn1sbfZNvNO6nfcS/WbtqvPhnhwjTU662uGPv3YEz5dyH+Gj4ZX3/2 LlYuGovCBfNhwMBf0fHF3jhw+Dg6tm+JA9uNxo017VHo0t9Ta//OXYVnXhqALTsP4s/v38DOVUPQ okkFdV9nzgVi1dYQXIx8XEXWFy9RUnX3at68uRIVBCHjcxMhYeEIDLmhIpnZDTqHlyeirN/DwiIM P9wGD3d3VChXGvFGQ5+VUHfnm4ZBiQeMYuPLL5qLi6tq+HObu4ulwkpxoFJ5y1h96zbvQGSUZdJA dovmMRwvOppjRrN7qbFvdoeNeObB9hrYbMBTKOb4iLoMMEci87s+lqbFYvM6bTyPvaGnzNen2WLe Zu72KqQMlg3r16+3LglC1oF5fSQno42IQEhoKK4FBsHTKE/KlS6OSXMW4sLVawgw0v+lgOu45B+A eKNdUL5sKTxWpzouXfPHhNkLEBoegYjISEydt0Sta/nEY2j+WD0UzJcHcQmWiW0VRmX130XLUaJY YdSsXEGJHxSj+bJUm5A6dHQxywZzPs/1FKVZ5pjr9hyP1byf2Sg48zjz/hSpbfdjbxrCa/4/e+cB GEXxhfEvvRB66IQivXcBBUEUVCygqKjYEP+KXQS7oigqFlABFUQEFVGqdJSOSO+9hRJCKOm9J/zn m9sJy3GpXC7JZX447t2229ztzrz55s17qr2y/nxVnJnccvgUZyg6P/HEE7KvzRnGJQXVfy7OnDlz RnoEM16yowVnQvueYTwpDrdo0QIDBw6Uda0SnFmYLJAz8Pr37y+dIB544AGsXr1aOknQa5miPu8R s+D80ksvSe9n7kNRmxqNFpzzxt69e6XWEhERYaxxPFp01hQqTCQ446cv0Kp5I9xx7xBU9a+I1Uum IfBEEDrccC9mzl6EB++9HXu3LEDfPjdh9bpNaNPl7qy4umxAbYnH+S2MGzr9z9Xo+9AbqFqzIYKC zuCtt942rvJqGLOIhY1hTgJxTrASpQFlNp4orHKdigfFQlFXwdcUvK2PU4XXYo6hSSNLJeqgYccR QHof8HPM8DhOgea5eR5W9C+++KKcFmeOlcWi4PmVYUesY3Lyu7mt5Q048uEcJGw5hbN/bkJKWCxm Dxwl9zefk8X6e1Tn4d+gyEt8quwIDw9H48aN8cGnP2D+4vWX7yFR2rVugnkzvoZ/5Qq46/6hWLH6 Pzwz+H4sn/cDxox6Ff6VyuPXmQvQunO/y8dJ0ZremHkv23cfwoDBI/HDL4vw/OBuOLP7IzzxQHMg PRRR4afF/b0Hb4xajOHvzUBw8EVpkHOU/7fffpO/eZUqVXLM7qzRFAfEE42YhDgcDQpCVEwsGtar g+5dO8lnlx14F1cXxCcmYv3m7ahRvQqaN7kOXh6u8PZ0FU9V9nAb9/P1ckfLZk1QuVIF/CvOkZSS LOuQ9IwMYWh6omvHtqgTUEt6sSVToDbF5y+NmJPjZAc9kxnegm0APU+ygx18tk/mut8Mt7Pe0mg0 Gvsgan7DTmQbwOUdPW/E1t0HcOLMWdnepKSlgQlnWzdtiDtv7i6WjbB60zbMXvKPnFFDz2fOmBFN EBasWIu//lmD+nVq485eN6F9i2YoV9YPqenpcpZMZHQslq/dgJtvuB4+Pl6WMByGPcqiyT9MUG4O n8R2gjYtBzStBzVVKA5bTjIcIDXvy8I4urwnzEXlHmC7pvpEtmL1smiKL6+99pqM0cv+ZEkZVM0t GX9xgIIzw2jSe7io4Pd08OBBaUsyLElAQIC8JiU+q8L6gc94+/bt5f1Ae5aDWBSqFRSce/ToIQVn xtQeP368PGfLli2NPTS5QSGftj2/t6JCi8424GgAGypb3qYcIeC2SpUqydf52bc0URy8TVVZ8PdW 9H/iQ0TEZcpRsbFjx8lg+LnB6R5ff/21bAyZdTc/0JiiYaVG4ZXxxOy3XNLTS61TU89ofFE0VuvN hRUwi0rKQVGZRp2CgjPFBH4mz0dPNPM9yYqGx6vPZWZYQmGcDYJZUM4r/Hwamdu3bEPcmqOI3maJ cXXX6tFyqc7H74BFXbuCzwaL2VBVorit6di5wd+L8aHWr/8X039fhJ9+vXwfqTL8pcfx5ejXsHX7 PtzY+zH88NOfqFWzKp5+4j5xf47C4R2Xj8mPlz29858eNg4vvDlRdHLqIWzfaxj5Slsg7TyS44Ox fcdOfDd9GxJcO+H1ty2xm9999118/PHHMpkGG9MdO3bIQYDZs2fL+/Obb74x/jKNppgh+nGXLrnI BE316tVGv763okWzRuhx4/WidBalE2656Qa0adEUri6u6N2jGxoxWSDnRucC42/Wq10NvXveIOuC dq2bo1f3rvKcPbtdj66d2qF9mxa4V3xm8yYNpZecCtNRWqFXS06zY4h50C87kZrfN73MlFhgCw5S qoFOM9YDpdaYt1nHgNbkDtt0Z01urCndMPKy8jLmrJhq/pVRp1Z1rNy4RYbcKOtXBs0a1MetN3aR SQWZHHDKn/Oxbe9BuLszCSBtTbYdDL10CR4e7jhy4jQmzZyLU8Eh6NapLfqINqSNaKMqli8nt2/c uRc+Xl4IqFldHmP2dNayc/YohxnrOpz2PdsONZOGs2rMDiXsL5jbABaKINZOL6qY2zP2adi+mGG/ gfsppx2+Zv/BjOrvaIo3dLT57rvvZF+boS2LO3lNxl+Y8HnKzuajiE8PePYxzfAZsXZIyw4+V+rZ soWt59lWIRSPg4ODZf1ADaR169YYM2aMFJypRTCJIENq0GmMfV86xJkJCQmRXs0caKJXNGd9vfDC C8bWvEF9xTzARXvYesArt79Zc+1o0dkGbdq0yep4UVQ2w+nwhB0yJprLz76lBU6PGDVmcpF5m6ry 75aDeGrYN8IwDcKfs+Zgxu9/oEkTS4iDvEJxkFlXWdExO2peoTFFAZij8BR2CStgTisjXG+u8LiN sRp5jHVDohoJc1w0JThzybhIKkOugvuycud5eTwFZ66jqMlKlQkceM8y3hLvT1bm1p7IPNbaiOM+ XG/+W5gw4KXnX8CvP09HQMN6WHLLe3K9apTofWCO/0mUIK0K/wbupwxLLvOTUOSTTz6Rsc0+/fRT +UyuWbsO6zfuwTeTZsvzm4XnDm2b4esxIzDpm/cQFHwON/Z+HM8NG435i1YiNu5yaBdxoE2B2bq8 +dFU3DXoA9SrCRxdOwA/fNwaPm4XERF6Env2HsLsv+Ow+WgjbNgRjaFDh2Lp0qUyizCX/H5uueUW 6e3M14y/RUGIMaroad+oUSM9pTobeB/zO9M4HtY0fK68PT3RsXUrGY/fS7xu37olunRoixs6tZfe yN26dEDjBvVRqUI5VPGvKDv0ucHzMlRH+XJ+aNqoAbp37iDP1bVjO3neDm1awsfbS3pBN2lY3/J8 Z5TujiUHK3OK9UshgGIBB0BZt7JeV+2PuU7nNn6fKp6mrY6FrQFEQjuIx6pijXmbDq+Rf3r27KmT 5GicElYXlroBctaKr68P4uIT0aBOANq3aIpbul6PXl07wU+sn71sJWYtXYGEpGQZvsnbyxMe7p6i bhInEoUxQb08veU2zoxZvHoDps9bLMMyde/UAb27dcH1os1qWDdADlh6e3pZhGZ5DZaiyR7VRtiq w9nXYR+D7QZFYU6BV9jyYCZmpxxV6ASTnaCmPp/F+hrM52KfR1NyoDDJGMQMsaByURRXOnfuLJPc MaFjUcHnid7M1iIyPYb5/DCshhnablzPZ9OWsEp70GznUcNgMa8zP5O2nmdV+DnEPGOZdubRo0dl uA06WjFZYJcuXeTgFGNO81lm/53fKXUQ/m2qjBo1Ss5m4blnzJhxxTWpQS7zOluF9ZJZU1B1lRlq JPybrbUQjf3QonM2KLd+Bos3ozKAUhRS5Gff0gDDO6xdu87h3qaq7DsUhDc+noHf5v2LUR99hn9W rCqQ56yCvx8HEDiyNmXKFGNtzrByVLByZqWnKmK+5jpzBcj9lWcZK0PuQ7ikGGsWnAkrZZ5DCds8 F/c1FxU3jdvV8TVr1pSVKiv8Vq1aSaGADRD3sRYSzI2HgvtwvTov4blZHnzwQcyc9ptcR3huW7CR tL5WGqgUQtQxXHJ9XkZlOVLKTLcUXhScxrNm7VqERSbh0f+NxK49x3BJ3Bvm0rRhAD5+Zyi2rf4F t/fqgrX/bkfnmx+9vI/4GzMzxT2VTfl68l/o+8h7SEoIwbKf2mDxD41QrVwETgQexdI1IViwLhMv f3IKn3yzAkkpltFnjjzTa/7pp5+W044Yr4oezRw0GDx4sPw9+XfTYODsCDa0FBucBbPApQrX2bon zIWGkjW8j/PbsaCBYuv8vAZb18aiR76zJzElGdPm/IX/tu1CUHAIPv9+KsZPnYGfZszFtD/nY7oo O/YewIGjgTgcGCSTROWGq/jOz4VG4Gjgafy3dSd+/n0epv3Bc/2Fn2fOw6wFy3D23AXs3HcQS1et R4IwYOkpV1pRBjLbD3YKeM8SVZ+rupX1GdepzoJql4iq07nOjNrXXKwHEAk/m3WXGe7Lz1Nthhm2 V9ZtmkajKaWI6kHVL0wQe0bU7wePnUSXtq3QtkUTGULprxVrMXXOQgSFXICPjzfc3N2QKfoHzRpe h/v73ooyYl0ZXx/0u7UHWjVpIB1WWL/5+nojPDIKMxf9jd8XLkd4VDSaNKyLnl06IPB0MAKDgsV+ lz9fllLcnmSHLRvMGtUG0X6nbWbdnpjhftkNYHLmTk7HlhSs7U1bg7gs1h6XPC4vfR/leGE+j63P UDaCNfyc7MR963Oz2LLTrY83v7cWMnP7m/r27Sv72sOGDbtKNC1uONrb2dbvwT6Q8vhXhaI9vzt/ f395nOrXsC/P55O2F8Nr2votzAM6fH5Z1Htuyw1176nQN+Zn23q2NQsdxOgsVq5cOZkskNoR1/Ee omMWc7ewz8B+sjqGfwfrDfVe6SbqPQvrH/PnsJivhd8J6xeus/5eiZrNwaJEbY190KJzNgwZMkQu f/rpJ7kkFIHo7Ur3f1aOivzsW1pwtLcpS3BIOMZMXIhRX/2BgY88jj179uG+++4zrujaYPgDNoYc iRs3bpyxNmdUg8tGgX8/K0d22Fnxmis4a7gfK0xuV8fZgtvZECiDRVWuqphFANXwKGOQ25i4jhWu Gs3k65ygcMH9zIXnZQOh3lMwt74ONkBqO6+V34HaphoyNiTq2szH2hI4zFy8eFGG1aDgbB1nlNOL 6EH8yrDhGPHeWIz9fpZMKJN56cri4emGvrfdgHGfvop9m/7IWi/uPJv32ZzFGzFgyGhs27kT416v iOXfV0KtSnFYti4Sb32+G6MmZ+BwxK3wq9EPr414H/fcc48czWVMKsafYj1Bz3mK0BReeN0UzhnP ip7nhNfNQQGOCJctW1aucybU72vGbEiokp2ho+55de9mV2wZ1LzPzJ9hjXmbtSeNxiDru3PBweMn 8NXk6Zi7bCXWbNqChavXYvHq9Vi1YQvi4pNktuq5i1dg79GTSEpJkwkDxU9zFfy9KDinpmdi1+GT WPD3aikshEVGYdOOPdiyaz+27t6PbXsOYuX6zfh93hKcCTkv2glLPM7SCg1nVddzqe5dYq5rrVHb bHX6NcUPOjHkFItboymJsGZSdRSLi1jBBLGzlq3AjIXLMGXWAsxdvgqnz56Ts2k8PdxxKVPsK4oM rXQpE9e3bQVvLy/4lfFF+5bNZAzojHTOlrTs5+7mLkNpXAyPEG3Tv5jy51+YufBvTJu3CDFxCXJ/ 8zUozZltEvsyjz/+uLTh2AegzVkaOXfOkiA8NzFYhd04ffq0XFqj+kXsK2Rn31MUyy6UEO03Zd9Z h/gwi0W0DYsDqk/D6ybW9ie9Qc3fKYU79rWsxURVlO2rUOc328rmz1A2rC0xmp/D46zX8zPYN+Hx tMuVB7nZnmDhsWrGa3aoY60dmLKD9gifsy+//FKW4kpRJBM094/53avXqtx6661yP/Wb8HfkM8Ft Zh2BwjOfL/7WvC/shbrvrJ9ragu8dt5TarY1y07Rh6bHOK+RM38ZYpLvGV5j8eLFSE5Olv0His7q 3rR+Nsx9PJ6T6zjL2+zUpwZLFJwVyFkY3J91Da+Z96e1UM2Snf6iKRhadM4GNgIdO3aUD4F6KFkR EuubMD/7liYc4W3KEhufiB9nrsfjL45F+849EXQmWFQyV8YEsgft2rWTv+svv/wiK8GcYAXH+4LX r96rojw02RjzPSs+hdpHGVPqvSpqxFqJC8rQ4Dk4IqeWhBUt9+c6Vurcl5+rhDoG4lfeZjwXK1+u V/A1K3gFjQ+zMMgGRgkeah0renUdCrOhwu1mkVp5Y/M5UcKJ2saS28g4BWc2IBRxs4MdhqPHjsPD pxL6D3oDqzfsl6FbbAnK5iJ6M6LBS88q2/cG4pHnx2Lq78tx382umPheHaS7N8SPK29C54cD8d2C 6riu47sIi6sgQ2NwilhsbKz8G9WUIHqD09OZsafXrVsnBWcmW6B3D0f3+XtRpB4+fLjs7Pj4+MjB gdIKw8AQs1HOe0s9H7aEahbe54QdG2usjWxrzNusOzUaC2ahgCE2zoeFYf4/q+Hr7Q1PDw/EJyWi Vq3q6NSuFf7dugOHAk8gKTUdZ8JikJiUKk/AY2lQsnAF3yckpyIoLFou9x48gmMnTqPPzTeiQf06 Uqz29vFGhnh2123ehtDIKLi6uSE9kzGdDZVAo3FSGMdQh1rSOB2ineWMRlmMf6zrPdzdZDJattD0 Vvb09BCv1B6Wf9yPg5Hvjf0Oy9b+hzUbt2Hk199j487dYivPfeURjOXsK9oQnpvhOdzdXUUbwuSF xj+jTRP/ydjSqamp+Pnnn6UNxrBnn332GZo3by77NpwBSccBOhcVZWImR0F7lvZWdihRUwljKryf QtlUtNe53dw3NvcJWNgXyG4mjFlss3YKUAIni7IBizu8r5TAzu+Q/Sr+Xep7VEX19awFPdWf43EK s41rtmGtRTW+V98Zl+q9GV6TGpjma7PoTfucM3GJ+g3VZ5v7gPmFMX/Z16YQOHLkSGNt8cLRyQT5 PKhnQt0n5u+Y9wHzh/G3VM+i6jepe8FcuD+fZ/ZPVT+b5zRvV/cWi/n+yi/ma1ezrekoxnuF5+U9 xOeA4U/paMXvltus71dzUfeq0g34N/C8xPx3sPD54jGEfWz1udxfaRZ0jlNCNb/X3LSHooZ/h/lv zEtRdYF5cC4vxXqg61rQonMOcAo8UQKyCpdBocua/Oxbmigsb1NV5i3fjYHPfIUyFWvj1OnT+OCD UXmawl1Q2LDyN2bcagqD2cEKThkH5opSFVbAbMj5+v777896uFkRskK03p+FlaxCVTj0viCspOkF pZZsdGj08TP4WTyeDZB6zcJKvkqVKvI1YYWrXhO+No9Os2HgOXluVtLmEW6z0Uih2txYqcLjiGok iDJQlDiuGg3Cv9fawDLDOE/MgvvRRx8Za7KnfPnymDz5R3G+SViyYjPueugNTJv5DyKiYqUAbbPw 7jPus9SUVLz+0W9ITUvGC8/eh8qNX8H+6MGI97oPfv7tMWz4SJw/fx6TJk1Chw4dZBgWCslPPPGE fM2GlN89Ewfyu2PsZk4h5D104cIFGUaDI8CcXsT1TNTFkd7S6MXJ+0DdM7yXzPegukfUM8IRb957 Znic2sfWoB+fMR6rijXmbeZnTnMl/OZUodDM7iW/TsbObFAvALf3uAFL1v6LFRs2y4SDTP505mI4 DgZdwOkLEUjNuITKwkjmbKCk1AyEhEXjeEg4LkbFifNkws3DHZt37cXh4ydl8ijGeE5JTRXPYJr4 kV3hJp6vDPF8sPBZ1Wg0Gk3JoqyvDy65ecq2w9z2Ejc3V9GeX7neujCmc/C58xg94Ud8+O0PMoEg vZ7ZMtnan4VQbCZXbXdzh5u7O2pWriCTW9GeY+gzhkGjYwZnsVKgYPIzTv9mzhc6CrCvQ/ubeTto t1KQiouLk5/hDNDWoncgxRjaWBQw+PcSJeJQBFLiEu182m7cl3ab+n5t2WTc1/wbmPsICuXEY3ZA YJ9FfR63KXGUcL0SkYoS1Rfid2SGQo6ycdkHJMo2VdetxB5+58pBx/z3m/tzLLzv1H5mJyF+LzyO 22kvsw/Cc/Jz6JjBz+FgALdTFFSfz34Z+yQKerubP5/PgUoqzN+Mv7/6G9TvUlDq168v+9ocaGWi ueKGCq9hcZoofHivqMLvmJj72XzGmISerxnXWd0PXKrC41TfSW3n78YlMW/joId54MN8//L+UZ9r LsTWet5HSrPgNfC8/Fz1TPPv4H3E54Dv165dK8/FOsb6XKpYOwTZ+lvV/a+eL6J0FyVa87qsvad5 PXzP71RjX7TonAPMpEo4HV6Fy+CNTA9Ea/Kzb2nEXt6mqqzccBhPDPsRZ8PS8d/GTaLCmYwaNWoY n1a4VK1aVYqv9G6g4ZkdqmFXsLFXwisrOmVQqIqXJS/wvCqMBRMd8nhWpKzEuWRlzEbH2svT/Pk8 B5PvUfDZv3+/vBZeU25Q0OZ9TYFUNVSEn63+Bm43N14srODNxgpR28zeEzRSuY6NQU5QkGXcqvzG /WKom1Wr1uCvBYuQkOqBPve+jI/HzsCeQ2dkJl1zCJhL9KDMSEXg6VC89cV8OZhxd79BGD9piRxU YhwqeiKz41G3bl3pqczvkY0Vt/OepxFA8fnee++VnuX8DdhJadu2rUwgyG30IOF73lP0rOF5+Z77 c8S/qLMkFwaqcbeFtSGtOim8d2kMcJ26l/iaRrY6H4syNKzvN2L2qFdwX/4GnCrH18qg4vNg7tRo roTflSoyQaD4zjigWKlcefS/rRd2HzqK/7bvkiEyYhPiERodhXNh4Th8OhjBEbGoXL0WunXvjhtF neVXsQouxiUjJDwKGemi7jcGW+jJvHbTdlwIj8At3bvAw91dDjTR0E9NS0eKeGYZ79NRhr9GU1TQ Wye7KecaTUnlkT43wbeyP9I9yyDDwyf/xdMH7n7lEZ12SbQhKfAoW16us7lvbkUc51a2Erq1a4nB t/cwrvBqKIj169dPemHS1j5+/LgU5CimMITanj17pEMB+wr03uMMN9rjtFuDgoKMs5Qs2B7TpjKL O+xv0KYyvzejtpVmG0oJd+wXmaFtqb43sz2r4ACHEt3Yp7CG9rDZ7mVRfS91jFlI4/60lc0hmiiq 8TPYn2P/g9fBc6i+IO9ZJWwqAc7cBinHJgXtaH6+tSNIQalcubIUnnnOp556ylhbPPD19ZUz3B3V P1P3CvvIqo/DwnAU7DNysECtK+znzfzMmwuxtZ59K1uzrVVRx1nPtqZuYH0uVWw5BJmfCd6bSqPg fa/0FsJ7mYMpvHdZeD5eF79bag/qcxkiKC+6SFGgrjsvJTw8XGo9ZuggZ2tfW0UNQtkDF3HCvCld pZROnTrJsBnqQeF0Kop1tsjPvqUZhhcYN+4rHDt6FPfd3Qv33NEVlcqXMbZeSc3rOmLff78b74Bd B89h1uJt8CtXCe+P/DArhlFRoQQxClW2YOXGEArcj/twZJhCMRtzWw8yG2tWzNnBCtHcyKtzmgVg wvNYi2vEvJ6vGTLk0KFDUrxV52Ulq66P56fnLStfNY1KhdywvhYex4bFej2xvh5zw0J4DBsmPjcK Vvy2vqOQkBD5rPGamWzgWmCmXA4UzZ07Gzt37kbHdi3QrnVjtG3ZAK3b3yh+v8/x37bD0tuF2+nN vHv3bnzwwQfS2GAHg7MZmDGdXjFcUgD77bff5N9DrxcmSODUaDZoTODIDgr3ZTwrej7T05nTN22F 0WBMM+7vLNW0ukfU38P7gL89jVVbhrXC1j2lzpUd1t9ZbvvnRHb3Ymml85PD4RYbxi/ZWAMwxAWn Oz9yT1+4e7hi6p8LpKcaB1b4W9AD2svTA41Fp6VD6+aoXrUy+nS/UezrhnlLV4ntadi17xBOB4dI 72U+I+J04jXFZ1c8+UA/nDl7Hn+v+w8uYgPX81njIGRihniW3crg2OyJxtVoNBqNpriTlJKK2Ws2 Y9uh40hOTrnKNswr6qiCWkpso9zc3NHsugA82Ksravlf2UkvKEwYvW/fPuzduzdrSecCOiTRqUAt WQpzlqbG8aj+E0VA9oEohFmLz4T2JT2NVd+KWNu8FNTMx1pvp4MTz8++G8+TU5+BAhzFZmoVSqC0 vlZ1Hn4OZ8VyG/uy5mtUqPOYr4H9Ul4z+6YUs7Prq+YV9pvpGESnneICB5Y4W/itt94y1hQuqg/D +0D1p9lv5ExZzp5VeoSCv0dO/SpCvYG/j7oncsL8ubZg3Z3TfZcfrO93W5ifgbxcP+Hfaz4vBXze k/yueI+R7PSZkoq6Dyg8U/NQAjS1BQ7sFDar/92K1s0sA2tadM4FVpSsZNWPxRHs7LyX87OvBlJ0 m/TDd5g2/Vf0u/Nm3H3HTWjRqIYUKhS1ruuEvRt+wcngaMxZvhchF6LxwYcf2Wz4igp6O1MIZRgR er6SvFT2CnPFqQwTNfJthpUqR6S5L8VsJdBSzMzp+7CuZHOCxg8/WwnjrMR5fhoL/HvM4huv1Txy ad5m3WCYjRtibpxUZU+RVgn0bFyzq/gZS4+iM4Vfe8Isuvwt1q1bI/7e9di8eZswJt7E+++PlN/3 d999J40vXjfFLk4B4qASG2FOteJIPEVnJUDTg5zCeLVq1eT0sEaNGsltMTExGDt2rPR64d/BZJcU sllfcMlYV5wpwWll9N6fNm2a9Ip2BnISnQnvGxrfynhS9xHvM3oU5WVQgtgSmG01deo55T1Oo5rn 52tr401zJRSdXWJCL4vOYpmenoHr27bEHTd3x9gpvyAhMUmGwEinF7L4nav7V0LbZk3QrHEDHDga iCOBokMy+j24iPp+0EtvoWfXjqhfuyZ2HTiC/UePIzI6VorY7IgzpEbdmtXxv4cHYOqsBTh9NgTu Yj0/nWJDhqsHYj3LatFZo9FoShjnw6NxJiwcSUkFF52vFdoH7u5uqFaxPGpVqQRfb4boKBzovGAt RNP5wyxCqyVFLU3JRGkCCtqx9Lpk38ksxiqx1xrul53IZ31ua7vV+jky9wOz6zNyH9X3VJ6h7HMq 0dnWNSrHKuVQRftdXTPPYS/RmdCJ59SpU5g/f74MZ1PUsM9Pz3H25RxJbv3r7MhNX1C/FeHvSqzP a72fmdxEZ/PnW98PZn3DFtldT3awD8h+pfX9xvXqM3hO9rd5v6prN2sPOT2bJQXVF2Z/majBJvZ1 HeUYq0XnfMBQGf7+/vI1p1Js375dvrZFfvbVXCav3qbvvP02hr02wjiqeMERTyZVYCPEKXUlBYYI oYhLY6MkwOmMNNJVzHRHwQaIcfvosaym/lu8LDPktTDBDMVkJgikMWcWn+nd/O2338ppUBSQx40b J400jrD6+fnhmWeekR7nDKlB/vrrLzlyzUbB3sJ6UaMaQNXsWIvOnLrHKVZKTGajT6MuO3GZUDgm uRmzNGqsR8JtCcy2BoxyErhLIxSdEX0xS3TmM8HYmi8PHoS1m7bhvx17ZAeeVChXFg3r1kG7Fk1k 7Ofl6zfi4LETaFK/Ln4cMxIuDD/z9CuIiY9Hx9Yt0OP6DoiOjcPew0cReOYs4hOT4AoX6Ql9b59b EFCzGib9Pkd6UKuOVYaLG2I9y2nRWeO0sJ1h+8NOvUbjLKzZeQC/LV8r7Kc4+Hh7iTrd2FAE0J5L y8hEz05t0bNtM7RsUNfYUvjQ5qNtay1Gc+q8tRDNkB2a4o9ZtFKCG0Vn5QlMm9VaiMvJgYgoz0xC 0cyWI4a14Ewbm049jG1L+1bZsmaBjVDMNG9XQqASnc2fRSh88u/hLFjz36NEZ7MIqURGFRe8oPY0 k7Rzlin72o4KqZkdnKXKxKKRkZHGGsdgLTorcpPzchKdrclOcDX/ptbktE1hvj/U9fB+MAvOtvpq 2WHum/F8LHzPe1uJzrwu83OjnjMl1vMY9sP52vxMqAGVkuqERE2yc+fOUt9hHcC/i9+r9evshH57 YRaddUznXKDruRoheOCBB+QyO/Kzr+Yy9AxnQ7J163Yp3H348ecoX6U+fpmzFjf0vAdNW3dDUFBw sRWcCT1X6Y3K2N7ZjUwXR5o1a4bExMQSEWeOnW4KkPmN42wPGP+JU7s4lSk4OFjGlVWFz/yqVatk TGdO/Xrsscewbt06KThTeGb4DY6mMp70L7/8ImM9837niD0bOm5Tx/DvoyjL38TZBGczNAJYrKFR zIaQRhWhIWIWWWgQqGNVoUDMYr2ehcaLgkYERWYzNDy4H8+rzm0tONMwKaiB7KzQrGQcZ1UY6iKg ZnX4eHlh48694t53R8XyorPcrBH6dO+KbqITfyo4BJNmzpWJnridx1zKtOjW4pV4Vjywbe9BTPlz vkw6yOSBt97YBc0a1EdZvzJy6vPKjVtQp1Z1VPOvjPSMzMvXUOBJ1RpNyYCCM2e/aDTOxCe/zMPp oDO4sUkd3NOlLfrf0L7Iyp2dWqG6ryd+WvAP3pxkGQh3FF6i7eTMtyFDhsh8HrQH6ZDDQXgmMqQt SfuFdmTZsmWlUECxhrE5N2/eLGfqaYoXFO0oWllDEYs2Lu1Nij9KBOR6inYs/K3NsXtZKBBZx/Wn fcptZschCpLqGKVJ2MNbU51TFXNfVwl6CtrT6rPtCUMO3nHHHbKvTUeeoqR69eqycJZqYUMBVPVr evbsKT29aQ+o34K/P7exTiBcqv1V4T68N6zX87ey5vrrr5eDDNb78p40Y74u620Kda+zqOtUr3k9 7POx38t17LOxv2W+z1h4n6t73Vy4L4/hsRSw2V/ka56Pzwo/m/txYITrR40aJfvZXMdEqFzH9+r5 YL3K6+F6/v38Hkoq77//vvyO+btYC8v8Lgm/L4rTjkKLznlAVay7du2Sy5zIz76aq2FFygpkzJgv sGnTVlkxfPbZGDBof3Hnww8/xBNPPCEbQ4ZJKCkwNARHwYszNN4o0KpwFY7G09NTjq7Hx8ejRYsW GDhwoBScKUQr8ZnJAtlB6N+/vzQkOfC0evVqObLPxovJBnmPsGPB0BsTJkzASy+9JL2fuQ87HfRu WbRokfGpzonZILaGxjcbyK+++kqORhPzKDMbTnUsCxtUwqV5PQsbVVsj+ubPZ7HGvK0wjGZngV+d KhR+vT29kJGRiYZ1A3B965bo3a0LunfqIGM5T5+3GItXb5ChNny8veHl6S070YyNIWw7eLh7Sk9p bktISsaspSswe9lK+Pn6oFfXTril6/Vo36IpGtQJQFx8omgPfJBxiTMO1O9lXJRGo9FoSgxnw6JQ 0S0TN7Rsilb1A9AsoGaRlQ6NG6JNvZpwyUjDoeCLxhUWLbRXaFvSdmRYAdo6tIc5Lbpp06Yyj9Ar r7yCSpUqSScS2kuffvopli5dKh0kNEUH+wO1a9c23l2J0gooeFnDPjDXWwu5KgShGSUM8j5R8B7h OhYKaGaUoMZCYc783nwOBffJyfuaop6tv5FiFp1GrGHCzbx42uYExTSGtWRfm/d/UcL+syOSCVIU Vf0SiqnsY6o8S4TfKbepe4ZLtX9uxZanqzqfdbG+J83XZb1Nkd25bJXsHHz4OdkNnCiRmp9jHrjh /upeU+vpzKU+Q/Unrf9+dTyLOr6kwf4zHajo1MncUdZw1gzDa7CueOGFF4y1hY8WnXOBI0BK2GCc 1ZxGBPKzr8Y5ee211+SDzMawpHglcbTPURl4CwoFZxrWHOEuKvg9MSkMPRAYliQgIEBekxKfVWHj xvjD7du3l/cDp6ZRAKVQraDg3KNHDyk4M5YfPVt4TiYmdGb4XeQGDRc2ljR0bRnkZmgkZycuM/ml tVeIJv+wU7Fw4ULZyeVv0qpVK2z/ZdwVhpnoryAwKBiBp4PRs0sHNGlYH+FR0fh94XLMXPQ3wiOj 4OvrLTs24gi0atIA/W7tgTK+Pijj4437+96KZg2vQ+alTLi5u8FHrAsKuYCpcxbirxVrkZyairYt mqBL21Y4eOwkzpy7kJWgkEU7OmucHdZluj7TOBuXMi0hLYLOnsfRE6dxNLDoyrFTQQiPjrW0K8xF UEyhkED7kcnDGJqQof0YnmP27NkyuTZnRdDGpJcenTQYAoGODUxwzZAdss3UFCq0mxS0exRKEFbe lsoz0+wxSrFWCWNmj1UKzGYnDKK8P5X2QMyOFWbHidzEP/M5FPSutp4hqGYFslA8txbtKHjxnjOv 571Iu54itlksLSjse1FAZF+b+XWKCkc7bTE/EO0ALjUaW7COVx7vM2bMyDZZIPUJ1hXUK1n/OAId 0zkX+MOxoqT3HZesfK0rfUV+9tU4N3yIGTKBngmMmVyc2bp1q0zQUJTe2TTQaKSYp2spKOIfPXpU xvAyQ4OHz1p2o6tmVIWa3UgpP9/WKL815uqSXiZMIMk4gPRqZgdg2bJlMqkER6E56MB6QE1jUfCY MWPGyAzmgwYNkh2B/KLCRijDlEYgP9M8Spzb31wU8JrMMZv5G9KoVTGd+Vvyb6FhSrKrQxmDiwZy TvGouA+/E/PxKpaXNTwPUZ9rhr9fcfoOC4uwsDAcOHAgq9Abn0t6UHEwxFyeHjcdmZGXYzoTejln ZGairK8PYhMT5WCMh7u7jOOsUM9P+xbN8MrgR9C6eWMZD3rHvkP4fsYs7D54VCYfVHBvPidMUujl 7YUy3t6ITUiQSQQv73cJma4eSPCpgOM6prNGo9GUGBoPfAkNfIVNc30HOaPMoV1SzrSRqWgttgg5 fiYIq44EIzbDFafmTJDrSjK0N63jRDMsga2khdmJExpNcYUOPrTx2T/s16+fsdZx8Fli35VOLoUN wzMyvAjzhfn4+BhrNZrLUMtgTjmGZrLWR6gbcGaDud+cl/72taITCeYDdrhZGCuGolROCQLzs6/G +aEAycRyU6dOlVl9izMMa0IvVHpQFBUUJNlwmytJGhSMf8znSCXpJOwgsIKktwDjLVuLgqpyzQk+ o7ZEbmuUUJldRa1guACGgYmNjTXWWOC1KQE4N1SlrzpA2WEttvLvNSdiUChRNzth1tFYC8HWojM9 INR3XbNmTfkb0VODIrV5YMDW32T9nanjzPC35Pdk/t3VNRD+puYmkd+rrfurJJOcnHyFuKwK44jT i9laYLZVJ3R8/DVkRJyziM6mr53fXWbGJbi6WbxgbMFDeA1NG9THy08+gkTxevz0P3Am5LwwpL2M va4mM1OcOzMTbm6XEwhKLmVK0TmxTGUcn1XyRQKNRqMpLVB0ruuVgRuaN4aHh+NEZ9mCuIr/i8+7 JNqW1PR0xCcmIPhiKI7FpCH+kjtOzh4v93U2kpKSpABtLUaz/2otRDdq1Mg4SqMpnrCvx742nXzo 7OVoOOuVTkaFGYqBTiAMzciQjfSu1misYXQF9lkZcob6I/u/5oFEW6IzoT7BWRSkMIRnnUgwj1Cg 4GgBp8WzMuGPyB/TPG1GkZ99Syr8G9nZV4V/m/m9KryxzfA45eqfE7zxrc9j6zMo+NmCn0NRyxbW 52YxT1tSxfp483tej3nf3P4mJvxYuXKlTDBXFMnv8oOj4lIpbP0erPRoNJjX0YOY350SnPnbc72q GFmp0nPW1m9BT1h2YFjoraqmobHYmkZmjbr3mHGZx5graYqTPB+FTXVOGulM5sJs43feeacUK7mO 9xCnPHp7e8PNzU3G5lPH8O/gaKR6ryp79Z5FCa/mdeZr4XfCOofrrL9XwmtV7/mMFBXqueXfyO9E XZ/6W/jbU3BWf5+aCsgl92UsOFt/v0JtU8VacCb8bOuBBnU+Fr42w3OUZMGZXhj0AGHyDD5LjPnI JESMh0fjtUqVKtJDn9MDmYGbhvN3330n70neN9kNQrm5u+OSmyim71t9dxScifU2VcQWeHt5yYSC H377A0ZP+BHB587LmM629leFtwsF56vPLd67eUoPa43GWeEAK5PpajTOBpPCxsQnIDourpBKvExO GxMfL19zXURMDEIjonD2QigCg8/iQOAJ7D0WiNDIaDnDxjBPnBJ6SXbu3FnaARMnTpQ2LpO402FK iXacgUcPzvLly0tngBdffBFTpkyRMyMpWms0xQX2j9jXpq2el5mv9sYRISqZkJ5ezlpw1tjCLDiz 38bZ9nmducLnhs8QYR+8MHUCLTrngDLwH3zwQbl8+umn5ZKVmzX52bcko4Q75XHIpVkA4AgKRSIF hTvexNZioirWArU6f27xqWyJ0fwcHme9np/Bh4rHU0zhNfI1Gyd1XhYeSyMrJ9SxFAvzAoUs3gNs LFiKK46OS0WsRWD1WpVbb71V7qd+E/6OyhPVPBJHYZAxrvhb876wF+q+szZiKOzy2nlP0WuW71l2 7twpRT5eI5O4sPLnexrrDLlB706G4qDorO5N62fDPMihBGR2BMwCqhosUTAmHOP1cX8K8Lxm3p/W QjWL+XtzNHwWlODLpbomYn4WrVHbbAnNGgvnz5+X9czXX3+Np556SsbPo9c9B77YeWSscXqCzJkz R75mKB2u50AP97GVYT0nurVrCbeylZDh6YMMjwIUcZxH2fK4GJeC6LRLcPcrX+BzpXuWgW9lfzzS 59rjBGo0xRXGaS0peSI0mjwj2naGZopPTEJcQqJYJtulxCXwfEmIFeeMlYJ2PCKiYxEWFY3z4RE4 cyEUJ4JDcDz4LE6EnEOoWM8wTvSBtpghTqw6ZwO9mmknfPTRR7JPe+rUKWlTc9CatunmzZul/UnH CibU5gxOhopbvny5DOOh0RQVXbt2lTbwt99+K+9JR1LYTlvsQzZp0kQmntdorDELzoQxzs06XF74 /fffpbMsKUzhWYfXyAb+iPSupPCkhBJOP2rbtu1VYTPys29JhjchsyZTbKMBQjHMOg6veR8aK/xO KH5ZT1FX2yg2qoeDoply8Sc8joIT9zND4ZdT72n8mMU4PnQqxAC9KjmNn+/NsW65j3rNazCfQz1k yhPTLHxTZKSgp87PfekdYC1IZgeNNxpzjO9Mg664wcaa31NRdGrVvaCEXML7gKE2OFqntnPAgAJt dnC7uid5zLWG16Cwm1v1qK6NRYXV4d/BWM3MOM5nv2fPnjLEivX9asZ87xLum93fav6eeJ9T5Fbw eq3vTT5X1mFLNCWT+Ph4m6Ex+Ltbh8VgoVdzYRASHoXZazbj8MlgZGSkXzEIkh/UUQU1Qvh3e3t7 4frmjfBgr67w8fI0tmg0zsU333yDoKAgObCk0TgLjQe+CP9LSahW1u+K0EmuYsl/qpHIamFstTWi HchqQ8TrTPGGSWkZjol5BrikN3W6aKvS0tOluMy2g//kp/CcptNGu5VBkosnTsz61lijMcPvzlZ4 Dib3tQ7PwZBdGo2joP5w3333Sf2Aya8dAcU+OnvwObA3P//8sxTS+RkepvwoGg2xFpxzCo/B/WyF 11BYn4uaij10Ax3TOQ9QuKHazyRm5opLiZFmsTQ/+5Zk1N+p4N+lRGd1M6v1/HvNop3ywqToRkGN Al1Ogh+hoKfOz2OI+QFQ2ymWKpGN10F4DD+DqO+eAh29ec2CHWPJqnPyMzhyrx5GbqcXqbpOnrug ojPhA83GsF27drIDWZxgPFd6LzADNkNAFDb5EanMIqsZNfBh69nib8XfRm3j/UfUecz3lvV9nRus sIkSe62vT/1t5vVKnM6J7BoCwr+V18u/ieey/pvVvUnMIrSZ7L5HTfHk4MGDV4nLjLuuBGVz/GUO wjmSxOQUhIRF4mJUjOzA5+d5tidsXxgHuk4Vf9Twr2Cs1Wicj3Xr1slBYWbs12icBcZ0rpAWB89L GZawFoyzLLGIzlIPZlGqcNZ2E5kW0VnKyFSc5apMrpBLdkPYVrCdsjRVxtlsnIrEeJRFshad801w cPBVQjTtVSVAm8Xooswfo3FuGOqUTl70xp8wwTF5PhiGhtqHOffQtbJnzx4Zx5laBMPhaDRmWL/e fPPN8n4nOQnOROl0OWkN1sIzHWd/+uknWW8XFC065wE+6PzS+dCbv+x3330Xn376KSZNmiRj7JD8 7FuSoTiXm6dzdqibXWHtZZoXUc6MErwZ55BCDAVghligh6zyhFbCt3rAzNdAAY5xmMwiNP8m8zUp b1N1rUrYK6joTFJTU2VjyFiqHMEsTnTp0kWKs4zf5iisv8fjx4/LSs7Pzy/X6Xr2Ep2zg/eOreqR 5+J9xnuQiQ7N3vkKHqfuN77m5/F+yqunMzE/E2ogh/DvZlHnsv7bCNcxZELt2rWzPP2tB1U0xQN2 1JSozGQh6jV/byUqq9K0aVPjqKJl4ry/sW77Hni4uTpkkCo7+HgmJacIg78sHrvjZvTq0NLYotFo NJriDkXnsikxcMtMA/2Oc8dWl9X2cVlrxYu8nFkiTh/nVQ4pbt448Wfxcg4piTDPiVmIVq+rVq2a JUCrZX76gBpNTjCUIfvaFSpUkDpBYXPHHXdg6NCh6Nevn7Hm2qHQTMc3epxqNGY4EHHPPfdcJTgr faIgcHYAtQJr4Zn1MmP55zVGtDVadM4FJfYosdEMG0tz2Iz87FvSsSU68++2hjcuK0qz96j1yIpZ UCPW2ymQ8fwUzHienG5TJe6ZPTmtr1Wdh59DkZrbKMrZ8nBV5zFfA4VRXrMSMgsqOiso/jG2KmOs FheGDx8uxfC33nrLWFO4sNKkV6752eGoHb2tmdzMesRODQLkhBJn1T2RE7aeWTPZic4Fwfp+t4X5 GcjL9RP+vebzqukwSmAmSnTWFC2MyaoEZVUoMjPBpLW4zMJkP8WVto8NQ7dGAejSupm8/qKCsUDP nj+PJVv3wtXHD6vHay9QjUajKSk0ffhV+CRFwTUjWbzLszRciLgi0bs8Mjy8cWymDmVTWBw9evQq r+jY2NirhGgWLy8v4yiNJn8wMSYHPubPn2+sKRzYz+L9q5yArhUK2BTOmbxTo7HGLDqbPZztIToT Cs8vvPCC1MAYI9rsUJtfzKKzTiRoA5X8b+DAgXJphl88RR6OAFBIys++zgBvZopxFLsI/z7eqHxP gY43P+M38wHge1UoplH8VVAYNG+nEGyZ+mYp9LalIKjOY97Gwu9TvabATdS1sVBMvv/+++V6nocj nbxOM9bXyELBmWK0WbTjfgUVl7ODYT04asRrYoNYHHBEBl4zvCf4nbNSU78bpxD3798/qwI1w9/A /Fvx3lP3nSrKG5iYt/F3ZTHvy/uC4m5Bn03ez+pYDkLwnlHwvGwUFNb3u63rMQ+6sOI3b6MgTUHZ vI7l3LlzWa95Pn6XhOK8+XyE12gvg0iTPTQU2YFiYoa3334bd999N+rXr4+AgAC8/vrr2LVrFxo3 boyRI0fi8OHD0qOfAwxjx47F4MGD5cyZ4iw4E5eMNLSpVxMdGjdEs4CaRVZa1Q/ADS2boqJbJs6G WUb8NRpnhDaMSlityR3aE+Y22AzbbnN7nRPcL6/7En6msmfyU7K7VmenV4cWcPHxQ5qrN9JcPIu2 uHoi1cMbjerXRf8b2xtXqCkMmBjtgQcekGLdokWLZLx6Jt5+//335axV2rzPPPOMTIjMUGKPPvqo tF9pKzFxskaTF5gwu0aNGujdu7cUhQsLeybj//HHH6Wj4uTJk401Gs2VsH9PMdg6pAYdJs0agbko DYx1q63tZuc06lPUDKhfXovgbI32dNbkGWvvYQpcDFGgPIEpCqr1yhvYliexGXOgcusRGjXqQoPc DB8YVu4UldkZUA8KjXazVycFQfN2CoEMYaA8na1Hgyhi8u+h4G3+e5Q3LK9DPS7827jPiBEjrviM /EIRikLvvHnzZMNYlFy4cAHNmzdHZGSkscYx8Hfid29NblWT+V7LDfO9a8b8m1qT0zaF+f5Q18P7 wRwqI69ey0Td84TnY+F73tsq/jivy/zcqOeMorN6Nmms87X5meDzxQEVW4K+pmAwQag5JIYqfI7M XsvsNNm6x0sqbR9+AQO7tkHzBtchQ2b8LxoY/5MzI37/Zw2Oxqbj2CzHxO/TaByNTiSYP9hOmmcP mWG7yFlWHJjOzX5Q+6r2NTfyc24NcPB0MF786meEhIUDmZnG2iJC3DMubq4Y8Ug/PNanO7x1Ytoi h4P45rAcaunp6ZnlDa2WjOGr0diCM3gp0rGvzbCD5OiZ8/hm1hJs2LVfJhy1FS4+r1zKzMDhOZPQ fOALxpq8kyH6mT7ifr7/lm4Ycs8tqFG5ohSdOUteo7EXSovIzi4qLHR4DU2BMItWSmBTcXHVzZxd IHMl0iqhjNA4N8dUVl6YfG8WjPlZSthTwjEfGGtR2SywkdxEZ1sdCO5P0Vn9Deqzrc9tL9GZfPzx x5g1a5ac/kMPyKKEYhnFTYaFKUzMAwz0AKXQvWzZsqx40kqINoeLyC20hsJWhZqdsG0Wb4n5uqy3 KbI7ly3MIrIZ871ujXqW2Gndtm1b1sANO70caDEP6Hz44YfYvHmz/AzV2bX++9n5VuiOcMEIDw+/ Slim2Mx4cWZxWRVnzzLd5qEXcGvTADSqU1e+V2bEJQbEdKBFwXubcfL/3rYTJxKhRWeN06JF5/xh Fp3zaj9k1x1SbX5eOmtm0Zk5H06fPm3TjiDKjtZtMqSYSOFQo8kLrAuthWj265QAbRajmeRNo2GO rRkzZkjhuVmzZhg0ajzOnD6JehV9Ua9mLfj4MFRc/gxYubdh9rKrlX/d2gWxcXE4GRyCU7Gp6NGl I7564TFjm0ZjP7TorClRmAVfa9GZ72lk2xLZeByxXm8WsdX7vHo68xryIv6Zr0c9cCQ7rxXz30iU 6Mwlp7eq9Up0ZggO5YF6LXz77bcYN26cbAyLcnTzf//7nxScGcvHUVBovu+++/Dqq68aazSaooFe s9biMkt8fLz0VrYWlytVqmQcWbpoPfB5NC7vgYBqVeHnWwae7u7S61ha3ZlSenYIbBvS0lKx6dAx BKW4adFZ47Qw9NT69evxwQc6bnlOKFvUjHpPe9F64JU2H0PC2bIHzVC4ps2rHCCywyw6E9rIxPo4 fi7Xme3K0gzzedx7770yn0d+SU5ORsWKFZGUlGSs0ZRG4uLirhCi1Wsmlrf2imbIM03pY8KECbL/ z772S5PmomVFdzx01+1o2bQxXF3d5MCji5V0bMui5T5cTwXNy8tTHpeammYIz5Zt1tg6r3Kc2LR9 B37/ew2OxwFH/hxv7KHR2A+lgRWl6KxjOmvyBAVehVkEpmHN9zScWekyvjLfU0DmkoUirhJ+abir 9RSYrb2i2RjwPOZOAzsKXMdCEVnBjoNab6uYz6Hgw0ZvbDPsJKhrYifA+mGkwMyOg3n99ddfLz1n 2LlQ3rnXwiuvvCI7k4w7xSlARYU941LlBQrNjN+mBWeNozl+/LicXfDRRx/hwQcflF7+ZcqUwZAh Q2Ssfsa0evHFF2X9wGQNaqYG6zA+86VVcCY0p0Mjo7H3WCAOBJ5AYPBZnL0QitCIKETExCBadP6i 4+IREy+KWPK1ZZ39S0x8AtIzinhatkZTyPTs2VMLznmANhztP0J7j69pK7LQJjQ7KijBWeX/yAkK zjye9mBe4WfyeiiE075kW0KU4GzL3iyNsA3mrKGCCM6EonNRJrTVFA/Kli0r+zC00SZNmiT7MsyZ w5jRjB/N+4SJ2Wi/0b7js8++x7Rp07Bz506Z3F3j3Lz00kv45JNPZJ8+7twp1KtdC00bNkJiUipi 4xMRl5AkbUrartGixIr7h+usC9cnJCbB1dUVZcv5iVKW4gjixbrsjjGfl6+5jp+ZnnEJbVq2RFXR p1Btl0bjjGhPZ42mGMHpmBTiOQrbr18/Y63jYCIPNsacElrY/PLLL/jyyy9l7KrinjhNU3JhrHLl sWyOv1y9evWrPJdZKA5ocqblg8+jUmYicClTxqPjd+bl4QFvTy8ZB9PL0wPubu5wEwY5i/xODQ8Q Yr/v+JKM+XjsXCguZHri2OyJxnqNRlOaYR1D0ZnQOSAvZBceTnkv0ymCSZ4oFmeH2dPZ7FFtPZNP d70scDCXti49UjnzsSCwjW/Xrp1OMKfJMxcvXrwqPAeXZm9otaxWrZpxlMZZoMPJgAED8Om3k9C3 Z3ekpaUbWwSi7fD0cEemqKNpXzJvCduTK+xW8dKvTBkE1K6BMmV85arYuHiEnLuIeLE078u6nsXV zQ3u7m7SayMtPe0Ke5jvf138D1YdOYtjc76T6zUae/Luu+/KwTXaMazbHIUOr6HRFGM4/YGNIT2p H3vM8bGdGGOZ03jNHSZ7Q/GvU6dOWL16tfRM0GiuFXq0KEHZXGg02hKXy5UrZxypyS8tH3wOFTIS jHcCYUVIw1r8oyFNI5rGtYe7uxSf3d1cpUcIBWguXV1YxHGGYS7/bzboFYZ5kmWk8HPEP3YG5Fux zMjIxEVh5Ie7+ODYLC06a5wTziajN2j//v2NNZqcUJ1+W3kbchOOraHnJGf7ccYevZaZ38OWOE2y E52Jmt6aXXi30gjF4mHDhuHxxx831uQfOkkwPAcT+2o0BYWezuawHGrp6+t7lRDNmMCakk3Xp0bg tub10PvGzkgX/QTCdqNypYrw9vKSdmZ6WjoSk5KQlJRsEYrFdlXK+vmJfkRZ1AmoKe3eE6eCkEhP 57g4eS5pE4vCHC8+3l7w9vEWNrGHsH1d5H5RMTFyP54rXdx7f/y9ButPXsSx2Vp01jgPWnTWaIo5 TA7HOMfvv/++7PA4koEDB+Kuu+4qVMH7hhtukInwONVJo8kvhw4dukpcZhIZJSib4y/XqlXLOEpj L1o8+BzKp1kM66uQwrDlBa0LmhgWIx1SbKbCLJcCxoG2/BPYSh2emXUm41yW1/y/XC+286hUFzdE e5TVMZ01TotOJJg3WNcobMUu5PbsPJptoXKHqGMYXoMh47ITrbMTnVWsaQrO9HjOLlFxaeK1115D dHQ0fv75Z2NNwThy5IiMB3348GFjjUZjPziYYS1Enzt3LkuANovRDPGhKRlQdL65UW307NxBis60 VTljr3nTRjh3IQzp6eni9ywDT08PpCanIiYuDrEM55aWLp0n6NDi6+uDG8TxbHXW/LsZmZmZchuX 7u7uKCeOL1vWT4rYqWlpUmym80XNGtWwe+8BXJK2sQsyxLZ5azZgY1C4Fp01ToWO6azRFHO6du0q 48oyweCYMWOMtY6BnscbN2403tkfxslt0qSJFpw1uXL27FnpXfbVV1/hiSeeQIcOHeAljDd2MGfN miWNNQ5eLFy4UMbr27Fjh/QIHD58uIz/rgXnwoHGOT2MM4RhfVW5lIlMWaRULEXmTLHMyLyENGGk p6ZnIFkY2CxJKalITElBAktS0tXF2JYo9ktKTRXHpCJFHJcijH6WVJ4vI11+rkaj0bBuMvvSmPOL sBC2GeZ1qqiYy2bY9rAtUSK1WuY1tjNFa56b8Lro4UwBmzPZ6PlcWmGc3b/++ksOplwrOqazpjBh 0kGGgBk5cqQMgch8IBSdOYBEx4Y9e/ZIm7Nq1aqyb8McIZwNsXjxYjlQqCmmiGYiNT0dSUkplpJM OzQZycLejIqOwemgYBw6fByBJ4KQKuxN/8qV4F+xIjzc3aT3c6LYn8K0giE6eA5uo+DsX6kCKles JPbJQODJIBw+EogTp84gIipGJh1MFJ+lPpvnok0tDWaNxknRorNGU0yhMUPhmUYOY/E4CnohF1Yy QXq00PuI01s1GkVMTIwc6Jg8ebIcjOBU2SpVqsiEnePGjZMGfo8ePWRHnUn9jh49KuOejxo1SiaI 0VMdHQv9i9OFwZ6emZmnosToy4K0rWIJm3FlsbXflUWeU1wPM49rNM5K27ZtZXgNTf6gyEuxl0Kv OSk1Cz2PCZd8b+0VTRGabQ49m81wYJPCtTnBti0oePMz6dVs9oymcM3rYaiN0ig8x8bGyuTZdKqw R5grLTprHE358uXljAY60bA/s2XLFiQlJclYwXSKiI+Pl3UH+1O0ZW+99Vbp2c9cNrt375Zespqi J4Ois6g/WIekJKeIuikeF8MiUL2av/R+pndyeEQk9h86gsPHTsDN3Q21atZARfH78zek5/IlaYte kokFMzIzUKliBbFPNbi5ueNo4AnsO3gEYeGRSE6hsJyBgFrVERQcgsSkFPm5lmLZJpVwjcZJ0eE1 NJpiDkU2xnhu0aIFJkxwzPRxGlTsiPn7+xtrrh16AzCOMztynTt3NtZqShOccmYdFoMlNDT0qrAY LDqBS/HknjfG4FTgMbhkpBe9jeziAndfP3Tp0Bbfj/ifsbL0oab12zLprEME5AY9M22FJsgO6yRp eUWbn5rCwnwPq/tfQRH4kUcekc9Ldve5Oia7+Mu859esWSNn4phRzyGfNQrTOT1zKlTHihUrCjWH RnHjqaeekgMoHFC2B+vWrZMD0GvXrjXWaDTFBya4tA7PwRBx5rAcakmBWuMYujw1HB1rVESHpk3k TDxCRwaGwujSqS0CT55BcMg5GQ6DHsgUoV1dXVC7ZnXUrlUdMbGWcBs3dxf92Uuu+HvVelStUhll /cog5NwFnBWFIeCYQNCFs/0yMlG/XgDq1K6Jzdt3Ij2d7hKWWTbpGWlYu2sfdl2M1wmxNU6Fjums 0ZQwOAJK4ZmGOr1sCps77rgDQ4cOlVPK7AWF5ieffFJ2+DTOD5P7UFBm0kizwNy0adMrhGUKzYx3 qSk5TFm8Gl/NXIhLnA5Y1CaE6BDUquKPiSOeQgth0JdWchKdSV4TqPE8DGtDwcw6Lm125PXcGo2j yG7gxJYAbSu2Mo/PLe6y8lI2C8/qOczrs1Pa+PXXX2Vccnp72gt+//SaXr58ubFGoynepKSkSAHa Woym57+1EM2QHRr703XwcLSuKr7vxg2zQrQxuAXF5Tq1asjYzlt27EZ0TBzc3Swz6ahNp6enyQSC TRtfhwply8p9yYnTZ5CQkILDx48jLj4R7h7uWeEEeE56QF/frhX2Hz6GkPMX5TlprbGtycxIx4Z9 h7A3LFGLzhqnQovOGk0Jhcn9EhIS5BSuwoTxyDgFkmKCPaCATeF8ypQpxhqNsxAREXGFqMxCoZnG s1lcVsXT09M4UqOxQKO7oKYIj+UsCnbQSjPWorNKXJYTjFVr7ampyI+QbN6XQhwHF215d1Lw69On jxanCwAHmzno3L9/f2ONxhbm+57PAu9HhrFQUHA233/0NuYAC+FxDOXE5yg3wVmhBkzVOdVzmF+y 86h2Jpjsl/U0czDcdNNNxtprZ8GCBTJsAWNEazQlGdZB1kI0ZwIqAdosRpcpU8Y4SlMQugwegVb+ vmhxXf2r8oKwv9q+TUuUL+uHzdv3IDk1xfB4tkzuyxTbPd1c0LhBXVQoW0aui4qOReDps0ijd7Mp 3Bs9nMv4+qBzx7YyVMfeg0fkuWi7Eno7MyzHlkPHsD8iSYvOGqdCJxLUaEoov/32G2rUqIHevXtL UbiwYDJBe8V1phixfft2Ga9XU3JJTU3Frl27pKcSO8d9+/ZFnTp1ZCeeU4QpNlNU5oAFDWd2MJct WyYFqccffxzt27fXgrPGJozHybh2BYEhh0pzUlIKuey8KKGLrymEUQSzFcdWidL0As1OcCZ8xvkc 53fgkXUBRbznn3/eWHMZXguvjdesyR/R0dFYv3698c45YIIu3q8sjONvD3jfm+9z3uPme996wIOD I2qbEpz53ORFcCY8HwdS+DfwvqZntfnz8lrsIThPmjTJ5vfZrl27YrGecZyHDRsml3nZX5HbesbQ NdurBT2PXl+61hdH2Ebyfv7www+lc5GypT/55BM5S5DJsvn8VKpUSeYyYf316aefYunSpQgODjbO oskrTP6XkpKKlNQ0IwlgsnzPxIHbd++X61s0bSjDZMgYzGJbRloavN0BL7dMnAw8hh07d2KnKEGn T8BbrPN2g9yH+/J84sZDy+ZNkJCQhB17DsjEgiqRIPdJSU2Rn6kTYmsKiqrfOOidV7ivOs5RaE9n G3BkkUlbrD0iCL36GOe2YsWKMoMtp6Hmdd/KlSsbWzSaa+Ott96S8euYTK127dpy3dEz5/HNrCXY sGu/bLxcr6EeuZSZgcNzJqH5wBeMNXknQ1QpPp6euP+Wbhhyzy2oUbmiFJ07duxo7KEp7rAusw6L ceTIkSs8llX85Xr16hlHaTQFg23kqVOnCpwojR0vTmVn56u0Yu3prKAnJ71klcBMA5OCc82aNXOc /m/22MzNTLTlFa0MWXUs3+fVe1RzNd988w2CgoJkaAJngfeE7oKUDsaPHy89kQsj7jLrNw7ITJs2 zVij0Tg/tNGtvaKZN0V5Qpu9ox0pLJUUugwejuquaWgcUBve3l6yLapcoTwiomPk9oz0TPj4eOGW 7l0RGhGJ3fsPs3OMSn6e8PW0hMawBb/ppLRMRMSliO/dFR3btpThONZu2IKU1FTp5ezu7gZfX1/E xcWLfSx20p4TQTgSm6Y9nTX5Rj3f2eWosEV+bPxrQYfXyANqip71tF01Fc/cecrPvhqNvaDAMmPG DCk8c8R70KjxOHP6JOpV9EW9mrVEY8ls3vl7vOXe4n9csg7Lv5nigti4OJwMDsGp2FT06NIRX73w mLFNU9y4ePHiFcKyEpqrVq16hcCsiqsxvUyjsSecvcEYn9WrVzfW5I+wsDA5+PvTTz/JePSlEbPo TBE4r4n9aLvYEp/pqaw8knv16pWjJ6Yt0ZmYQxvkFMpDkztMlkZh7YMPPjDWlHzogWjP2L6a4gkF MfaNKIpRALM39PDmuX/44QdjjUaTPfR2dtakkyEhIVcJ0ceOHbtChFbL0u4I13XwCHgnRaCcjy/q CNuzY+sWaNmsMf5attIQ4ZjgLx0VypVDr5u64PSZs8JeOonKZT3Flpx7xzw6OiENDRo0Qq0aVbB6 wxbEJyTAzdVNDgyUL+eHbp074kjgKQSePC0TGB48E4LjcRladNbkGy06l3DeffddKerRmHn22WeN tRaPqlmzZsmpLJxeTvKzr0ZjTzi1nLEAKTy/NGkuWlZ0x0N33Y6WTRvLmFJ8vK0bx0sWafkKuA/X szbw8vKUx3H6j0V4tmyzxtZ5WfExDMOm7Tvw+99rRQN6CUf+HG/soSkqEhMTrxCXVUlLS7MpLpcv X944UqMpfDjNnp3Aa/Ga51RUCqMc/PXz8zPWlh7MBiTDA9D+UFD8pbCcn8Fv1uU8D2fSKDE7O7IT nUlBjGGNRuM8UORjyICXX37ZWGNfnHEWgKbwYJtUmqSPpKQkKUBbi9EM0WEtRDdq1Mg4yvnp+tQI eCVEApmZuPvWHhjy0ADp8bxhyw7ZFzbcr5Celo4q/pXQoF4drF69GpHhoXDJxQGHwnLFyv64/bbb cfhYoPSe9nB3F1vYz74Eby8vdGrXWvw2yVi6cp2M83woOAQnEi5p0dkG7MN+8slofPrpZ9KhgrY+ 71+NhZzsbGqUDP9inWtFi87FCHr4MGQGQwIwNAAxh8uIjBQVlUF+9tVo7A0TqNCYr9mlNx6+rSee vP8+pKalIdN4tC2PuEU2dpUV05VisYVLcptfmTKoVLmCbHAjIqKQICp6y/FXH2M+LwVoVekxIy9j VH318wz8dzoCR2dNkOs1juHw4cNXicunT5/OEpRVWAwWFZpFoylKOFODU68Zs/BaeO2112R7y+nW pQWz4UisTTq1PTuPZlsoT2l1LorWOXk72xKdlV1ED2dCj2drMVyj0Tg3H330kfRmL8wkf2PGjJEx z7nUaHKjtInO2cGwn9ZCNO0nayGaxcfHxzjKeehC0Tk+Aj4eHnj7xWfQo2tHeV9ERsdKgdjV1XKf WApQvmwZrFu/TvSxjsBN9HNzgokI69atKx0Oo2Pi5LlUH5nwNZMLcrl1517MWrAMB4NCcCoZWnS2 4ttvv5WOnXf2vQ0D+t+GxcvW4PeZs7PEZ50ryHI/EVuis5pxaJ2suChEZz1XOhvYOaOIzKD9aorp ypUr5dK605SffTUae/PEE0/IWHZHVswTDaUHooTxHR0dg9iYWFkYMyolOQXJScnydXRUNGJM22WJ jZPJDcqKRtVTNMBenh7w8/OV62JEA2zel8fyHDwXR2mTE5NlUkO1PYrnF0svTy9cytSJEQoLTqNj QzJ27Fg5gsk6iAnZ+vXrJ8UdNiIDBw6Unb2UlBQ50skBihEjRshGSAvOmuLCtSQSNDNu3DgcPHgQ U6dONdY4PzQw+azT2FTw+aYRyqKMSgrAap252ILGPOsQBZMD5jVcB2FoMX4eQ4sxpAYLXzPcGAVq Tf7hQMqCBQuMd85BcU/qpbk2/v33X+l9TNGgMGHbwTZEo8kLDMWlgfRqHjBggBwYYtvCvBrUMEaN GiXDhm7evFmG2SpXrhxatGiBRx55RA7sLF++XPY/nIXElGRMm/MX/tu2C0HBIfj8+6kYP3UGfpox F9P+nI/pouzYewAHjgbicGBQroIzoRPXudAIHA08jf+27sTPv8/DtD94rr/w88x5UmQ+e+4Cdu47 iKWr1iMhKQmZ0oVLo6ANSueo1atXYsa0ifhk5Mto37oJPnhL2JWLf8fRI4eksK9nuNgfOs7Sjre3 va5F5xx4+umn5VIJyMrgN4fQUORnX43G3tx3330yKQIz7TJuVEJSoiyJyUkyEUKZMr6y+Pr4wM2d nsipiEuIR3yiZd9E0eAlCcP9Qmg40tLTpdh8/kKoNOZ5Du7DfXlMSlqqOIcrfHy94OvrI8VpL0/P rM+U50tMlKEbbDpVa/IFBX1mZqcnIT3a6XHImMsUmb/66iuZzJTC0nfffScbCsZvY6gBGpIPPvgg mjdvbpxJoyme2Et0Jgw59NJLL8nnoLRCkZdCNIVeFounjqXQkKcgrN5bw04mt5sHzCls8zwUs3OD +1Bc5ueYw3nwNc9B8VoLz/mH4QPoieZMME61pnhQGEn4XnnlFSk416lTx1hTOGjRWZMfdBz57GGc Zw4Gvvrqq/j555+lswpDJs6cOVPmywgPD5ciX/v27WUuDrb39J78/fffZU6YEkWWDeSCg8dP4KvJ 0zF32Uqs2bQFC1evxeLV67FqwxbExSdJz+W5i1dg79GTSEpJMzyXLacxw4F8Cs6p6ZnYdfgkFvy9 Wva5wyKjsGnHHmzZtR9bd+/Htj0HsXL9Zvw+bwnOhJyX4Ths2WOlkVWrVsl7cMKE8Rj5zjBMmTga rVs2gqube1ZpeF0dfPXpG1KM3vDvejmAMmXKFOMMmoJA+3Ly5Mno1KmTjNRAO37NmjXGVvugRecc 6N27t1wyORHFHMZnZmeMU06syc++Gk1hkZqWjoSkZFniE5NkXOaKFcojKiYOEZHRciS1XPmycp2X lxeSxfa4+ETEJyTJUVcmSqDgnJ6ejhOnziDk/EUkJCbLfZJFQ8tjypcvJ0e+2VDHxMYhNi4eVav6 I1F8nvrsRFHSRSOtyTs0OGi0UaxhDCZ6LLMOoWE3bNgwbN26Vc6qeOedd+RUuPPnz8tBLhqAQ4YM QefOnVGmTBnjbBpNycGeonOXLl3kgMuLL75orCmd0EuBibVY2BFSXgs0JG3FXibczv1XrFhhrLkM RWMex/NkB4/n7AuG8rA1y0sJz/Y2ZDUaTcHYtm0bbrutD5566ikZCofv7QFDHTFR5OOPP26sKTw4 k0uLzhpN4UD7gVrGY489Jh1daB8wCTnrCg7wV6hQAYsXL5ZOLuwjXn/99dIRb/z48TL5bVRUlHGm 4gUlXjX47u3pifNhYZj/z2r4irqEM37jkxJRq1Z1dGrXCv9u3YFDgSeQlJqOM2Exoo+bKk/AYylI s3AF3yckpyIoLFouGav52InT6HPzjWhQv44Uq719vJGRmYF1m7chNDIKrm5uSM/MRGZm6Rad2a/l 7NznnhuKgfffgwWzp6DnTZ3h4uqebWnVsgkmTRiNcV+Mwtw5s0Wb0/aKWXqavMGZDZwBMnToUBm1 obDQonMOmMNmqOm6fCBskZ99NZpCQbRXqenpSEpKsZTkFCkAJ6ekIio6BqeDgnHo8HEEngiS4rR/ 5Urwr1gRHu5u0tM5UexPsVmRJvbhObjN3d0d/pUqoHLFSlKUDjwZhMNHAqUwHREVI8VtCs3qs3mu jAyG1tCuzrag1xoTjHKq2qOPPiorew9h5KhwGDTcGDaFHosJCQlScGa9Qu+DW2+9FdWrVzfOpNGU fOwpOhOGkGEMwo8//thYU/qg6Ks6VDTCKTarEBm2hGOu43aG6aA9Ywt2Nnme7IRnejzx87I7nlB4 Zr2myR+cRupsCV71NPeig7PRhg8fLgerOdj9yMD7xHKffM/13F5QFi1aJO0YJvhzBNrTWZMfdFgf +xAQEIA777xTOsLQJmA+GcaE5uwG6iFHjhyRDjSc6UAHGs7I/fDDD2XdwIHp4oAUno1CoZk9VmHC yBm/DeoF4PYeN2DJ2n+xYsNmxMQnICYuHmcuhuNg0AWcvhCB1IxLqFypkszflZSagZCwaBwPCcfF qDhxnky4ebhj8669OHz8JHp26YTy5fzkTGPmXYKLK9xcXZGRmSmLsNbEp5c+6EDFwQvO2G3dsik2 r1+C+++9A66ujKudt9K1c3v8Pn0C3nr9FUycOEHOzuNAiLNiDqHHouB3qNbZmlGowmZwRuM999xj rIV8HnkP0ymE2gTjPxcGWnTOBRpfRCWo4EheduRn39IODdp3331HPhhvvfWWTrZoJzIoOgsDnEY4 4zjHxsbjYlgEqlfzl57HbOjCIyKx/9ARHD52Qk77qVWzBiqKzixHaumtzIaSSQgTxGuOxlaqWEHs Uw1ubu4Sj03JAAD/9ElEQVQ4GngC+w4eQVh4JJJTKCxnIKBWdRkHKzEpRX6upVi2WZry0gvva8Y1 pNDCSv6mm26SFTsbxIkTJ8oGgLMkKChTXD506BBmz56NkSNHSgOtpGeSpqeTagDNhr5eb0Gvt8DY gZy6ea3nMa8PDQ2VswA4hf9azlPY66816SFjMPI8NDZV0j51blVYBykBmoXvuZ7eDYR1E8VkW0lI zFBM5j7c19qgpdFq/bm5FSYysQfZfc/OBOP2c9DRmdDT3IsGhtKgbcEY+M8PHYwNK2fhy0/flEu+ 53puL0jIDYYDU2E1LDPiCh8tOmvyQ0kN61MS+s2cbdm1a1fpMcl+D9v4uLg4LFu2TNoNdGxivdKr Vy/ZF+rZs6cMG8g+0Pbt2+WsBUditotk8n3x3aaJvmulcuXR/7Ze2H3oKP7bvkv2lWMT4hEaHYVz YeE4fDoYwRGxqFy9FroJ2+tGYTf5VayCi3HJCAmPkn1xFTKDnsxrN23HhfAI3NK9i0xSyO+BfWQ6 gKWIfnlyaqrRZy498O/lrMT69evDzRXYs30tnvvfo3B1dStw6d2rGxbP+wVDBg/CyPffl+Ls2rVr jU8s3TBEpwqbwRmN5hkItOtZn/CZZfLLwsJFPBClWxXKBYpC/JEIR+5YKWZHfvYtzehMpIVDl6eG o2ONiujQtAkyjGk6mZcy4e3lhS6d2iLw5BkEh5yTI6v0QKYIzak+tWtWR+1a1S2hMuITcHP3zqIl dsXfq9ajapXKKOtXBiHnLsjwG5fEedmAuoBTijJRv14A6tSuic3bd4pGNFOst3T80zPSsHbXPuy6 GF8qMvEyfvWBAweuKsyo3qpVK5kMwVxUPaHRaCCNIIaTsXfiXcYhZFuzZ88eOVtDczUUnGmA5tcU ZD1PkVt7LWs0JQNOh3///fewYsVK3NKrB4a//BTatWlhbL3M7r0HMXb8z1i9Zj369OkjZ4xwynxe YJgOTrencO0oCqv90DgnbLtKmvThjP3msLAwGVKBsWTNS+ahYTiP1q1bZy0ZZtDedH5yONxiwyyu zQYMccF+8SP39IW7hyum/rkAbm6uYp2rvGfoAc1E+43r1UOH1s1RvWpl9Ol+o9jXDfOWrhLb07Br 3yGcDg6R3sucwSpOJ/vkruI8Tz7QD2fOnsff6/6Di9jA9RRfMzLSkZgBRLmVKRV95kmTJsn7uUeP 7nj1xf/J0COFwe+zFuCb8T/I+4jPCuMVOyOs04hyHKEeyTaYoX6tZxVQn1R56Dg4RKzrQzqV8Puy h42/+t+taN3MMvtRezrnAoPqK++hBx54QC6zIz/7lkY4xVdnIi08XESdkZaegaTUVFFSZKFnc2RM DA4cPobr6gfAy9sT8UlJSBbb0kUjx5jORwJPYtvu/XARDWLd2jWRnpqO9LRU1K9bS9RELti2a6/Y 5xSSxbnSxDEp4liew6eMD+rUroH9h48iJi5BThlSn8vXbHCdEVbgTBQ6evRo2cnhPa3CYTCrM6dA M4EovSlixHfPkX42sIwxy1F9LThrNFdi7/AaCmZbpwcwp+5pbEPPhoJ0wHmMFpwdBz3iVYJqZ8FZ vdKLG1eG0jiA8WM/we8/f4P2bVuLzqrbVYXruf3br0bL0Bt5Dbnx66+/Su91RwrORHs6a/JDSQrr 48z95ipVquCWW26R8d/ZvrHuYNJC1iOcAXrhwgV8+eWXUnSuVauW9MCkhze/k4MHDxpnuTbo3ZxV RJ+VHshtmzdB3YCa+HPxP/TPkrAvTQ/o6lUq4+YunXDrTV0QcjEUv/+1FAmiXqTD1vS5C+W6Lh1a o3HD+ki/lImQ0DCEhIUjLDoawRcu4td5i9DoujrwLeOLixGRiI6NRWxCgikkpXPDJPcdOnQQtsxf mPrjBEz85lM0FN+VC53ZCqE8+sgA7NiyCp07tZfhJDhjjGFgSgMU9c2CM8N38j0dYqlRtGhx9YCz NRxAtidadM4DKunOrl275DIn8rNvaUFnInUMl0TrmJmZIRttVaT4KxrKwFNB0lO5RRPxvbu4igYu WW5LS0uVjW1kZBR2bN+FM0GncWD/PhnbLyT4DHbs2onomBgw5EaacT7Gbub0oOZNGsrR3JNBwbKh 5jb5uSncL63EJ0Xg9HwmvGIyjGeeeUZOGStbtqyMqazCYdx9990yazM9nTlCT89Kxjdj48YpQ6Ud LSpo8kJhic5kwoQJcvSfz6bG+XHWOod5AOgJ5kyU1GnuJQlzKI0Xn38aW9YvxEMP3i1nrOVWHh54 j9z/heeGZIXc+Pnnn40zX8mZM2eywmo4Gi06a/JDSQjrU1r7zW6i3mG4LDrxsM7h90CP6E2bNsl4 s35+fjImNMMPMm8HE0ezf8ZwhbTz6OiTHzh4rgodpXx8vHDzDddj+doNiIyOleuYK6lcWT+0b9EM d/a6CfXr1MZf/6zBghVrxXG8ZktsZoYGmb3kH6zetA2tmzbCnTd3F8uGom7ykiE0OBP4xJmz2Lr7 AO7oeSOkx724BumlKj1VS3afOSf42zCE3iefjMbrw1/GnD+mokvnDllhMQq7DH3mcRzYsxn16gbI WTt0AmOb5azQCZZaBAdo6NlM2rdvn2O+FVvwGHuiRedcoJeiGimgmzpd1rMjP/uWBnQmUsfD5H8p huhrSQKYLN8zbtT23fvl+haiEWSYDBmDWWzLEI2htzvg5ZaJk4HHsGPnTuwUJej0CXiLdd5ukPtw X56PjWPL5k2QkJCEHXsOgIkFVSJB7kNPaH5mSfF0TkpKkiN/7JzRm4ezFTiq3qxZMxlv6tixY7Li 5Yh7cHAwTp06JRMUfPbZZxg0aJCctkNDSXM1WlTQ5IXCFJ0ZVoMdEmc3MjUWdJ2j0VhCadx2Wx8Z 7qJZ0yb4Z8mf+OCdYfD1LSO9mfNauP+H774mj2/WtDGGDBkibSSe3wwF52HDhsm8FY5Gi84aZ0H3 m21Db246+bz33nsy783Ro0elY9DYsWOl5zrDGTIcQM2aNaX4fv/998v+28KFC2WfzRaUeM2ezgx1 EVCzOny8vLBx5154eLijYvlyaNOsEfp074pundriVHAIJs2ciyMnTsvtPOaS6OpSfBavhL3pgW17 D2LKn/Nl0kEmD7z1xi5o1qC+DFXJ3EgrN25BnVrVUc2/MtIzLDmUZHFC0Zm/EwcQ2FdmaJj1q5fi rr59bLY1hV04I3nEsOdx+MBO+Pp4yXvKmfnkk0/kbGwK0Pnl9OnTxiv7okXnXFDeURxhIytXrpRL W+RnX2dGZyItKi4hWjRyEdExMskfPY/LlvFFkvE6Li4Ba//bAh9hnDdpdJ0lsaBY7+1+CT7ugJur i4wLRuOdxcPDU/wWLlKQ9vaA3JfTf5o3biAqcBes27jVIjQnp8g4VzyGYjOFZ05FyiyGU4WYTXnu 3LkygzKNkqZNm2aFw2CygerVq8tkTVu2bJGDRhQwKFgx7hHvQXtPNdFoNJDGYGGJzoRhbSiI6DAb mpIKO0hsq5yJkjTNvaRgHUrju2+/wOzff0DHDm2zPJgLUnj87N8nYeI3n18VcoOzwZi/ggmQiwIt OmvyQ3GcDaP7zfmHM09vvPFGmZeCIQzpDc0ZqIsWLZIhTlkv0PObA2EU3pi8kP07OhjRsYpIsdgo FH69Pb1kP7chPWJbt0Tvbl3QvVMH2cedPm8xFq/eIPvO7Ed7eXpbcoUYjsoe7qL/7OUptyWIvvGs pSswe9lK+Pn6oFfXTril6/Vo36IpGtQJQFx8InzF+oxLTDbIz6e3tbwk2b9u0qSJFNlZx/Jv46zb s2fPWnYoATBJ3YgRI6RTVv16dXBg7xYMfuJhuLi6Fmnx8imHcn6+GHR3a+NKNbZggvLCQCcSzIVK lSrJsmLFCjRo0CDHBIH52dcZYRgHjqwwjszQZ/+HV14YjPLlyhpbr42FS1dh/ITJqFa9uhzN1NP2 r6br4BHwTopAOR9f1BHfU8fWLdCyWWP8JRo9y2POBH/pqFCuHHrd1AWnz5zFiRMnUbmsp5z2kxM8 OjohTdzXjVCrRhWs3rAF8aJxd3N1k3GwypfzQ7fOHWXs58CTp0XjnYmDZ0JwPC6jSJIinDt3LiuZ HztI6nXt2rWzkvmpkpe4RpqCwWlyJWEqo6Zo4SCQeVlYMCkWC43hgsIOy+DBg413muKGrnM0pZUf Jn6N0Z99Je2fl154Fm+NeEFOQbc3nB322ZcTMfH7H6VnIT+PoV8Ye7Uo4DPPelkPYmjyggxrUEyk D91vdgwXL16UXuRMKk0hnq8ZiqP9XQ9bFGcB+61lfX3R79ab4enphgyx+uz5C9h98CjOhYbBw91N JgbkvcPEgq2bNMJNndrj/jt7i/cu+HnWAuw6eAR7Dh+V9xhJSUmT561fuybaNmsiEw+6in90Dlu6 boMM3eEq+9+XkOnqgQTv8jj8x7c4fvy4nGVrXeLj46Und+PGja8qxWVQ+vPPP5f382OPDsLwYS+h WrUqxpaiw93TB2kpCQg5uQOhQfuRlBCBPoO+LDb1wLWi7jeVSNDM7bffjn/++Uf+Lkw6qmB0Bg5y EUZpUKE32JazruDAAWdMXGuCXnMiQS0658Cff/4psyIzLgobBWa93LFjxxU/jiI/+zojOhNp0dP1 qRHwSohk+l3cfWsPDHloABhLasOWHUabyv+5ID0tHVX8K6FBvTpYvXo1IsND5QhgTlBYrljZH7ff djsOHwuUDSbjOvOcrEK8vbzQqV1r0RlJxtKV67BXNLyHgkNwIuFSoYrOcXFxWYKyubACthaXWRgP TKPRFC/GjBkjPeW4LExotFOYoNcIYwHmB04nf//997BixUopXH/88ccyNpxGo9EUNf/++6+wv3ug RZPr8O23X6Jjh3bGlsJj5669+OyL8Vi1em2R1okMhcY4r5y5ptHkRnERnXW/2XEsW7ZMznKdM2eO FOU40/W7VbtEJ1L0mU33Ar2cGRqyrK8PYhMTZb4i9nU9PTyMPbi7ZX/GeH5l8CNo3byx7CPv2HcI 38+YJUVqxnhWcG/OFGYoSi/RJy/j7S2TB7q7uZn2M0Rnnwo4nkOfmUK5tRDNQpGa/VtbYjRFakeE gOTAH+9nhnd54/XX0KJ50dfHbu6eSE9LQnToKZw/vRuJcRFIT02W67TofFl0prhMDdMae2iYZtFZ h9fIAZUp/MEHH5TLp59+Wi5thc3Iz77OhM5EWnxg1SkFYE9PdGzdChXKl4OXeN2+dUt06dAWN4jv rGvHtujWpQMaN6iPShXKoYp/RTmlKDd4XobqoEdz00YN0L1zB3murh3byfN2aNMSPqIxrVypApqI 35/7Z3KY2I5QTObgDmN69e/fX9xnDVGtWjUZS3Dz5s2oV6+ezGzMkWxmPWYCim+++UY+ixSYtOCs 0RRPLKF5Uox3hQcNcCYWzE+YjSunq+/HIwPvlYlWzdPLNZrChtn9lZ3pLOgZa/bnqfs6I/7YMpw/ uU90RIXdXIilY4f2mDdrOr6fMBYHjJAbr732msPrRB1eQ5MfitojXvebHQMH4l5++WU5G4NiKEV3 hlhcvny5jE3v6uEl+6qyGP9c3Vzg7u4qw2PQs9nXh6Em3bO28x8dk9m73bhzN0Z+/T3WbNyGZWv/ w3tjv8OWXful1/MV+4vi6ekBX19v6dMcL+pHnvuK/WSYjUyqh7z0bKE3MwcNGCN51KhRUixkqJDY 2FjpGMEQR8xBxHAtDC3Sr18/GQKkMMN1LF26VIY5+e3XXzFh/Nf4dfpPaNmiufhTXIusuLp7wsPT B/FRF3DmyH8IObEdqcnxxhVrrOEscDMVK1aU95a9nGbVc6Y9nbOB8Vz9/f1lmIzAwEC5ji7nbKys w2bkZ19ngaMprMRDQy/i9eGv4M47bjG2OI7U1HRM+H4qxo77Rgaq5whOnTqFM1JcEuhCT+f4CFzK zMB1dQLw9EMDULt6VXz/22yUK1MGfj4+skEVTz5aNG2MalUqY8N/G+GWmWqcIXsuZWbCzbsMunfr juMnTyPwZJA4Fyt3FznC61fGF3163ojQiEgsXL4aF8PCcTI0AkHJLvn2dGayLwrM5rAYLBSZzV7L rVq1kiKSpvhCUYGxsjWanKARzDbzhx9+MNYULux0MRQWs6PnBD03OMjF6ePPPzsYr734OHxEJ4Qz OsZN/BXfT54mOzSjR4/WITeKCc5a57CDST744AO5dAaKi8ehM6A8naf/8BHaNAnAxRP74O7pjcad +qJC9frGXuI7d3WTNqK9YciN0Z+Nw4SJP8g6kV7PTGLoCGrUqCFD6jAnh0ZTXNH95sKH9QC9menV 7OvrKz2aVf4eazo/9QZSws8BaaIPnLPWaxvRdDGHUVX/iuJ7TZOJA+noVbBzXUKmZxm4V6qKXdO+ MFbaB4ZwKYxwHdS2OLOfutdbb76BB+6/19hSdNCmcHXzQEJsKCIvHENc1AVkpKcgPY3ezSzitfZ0 lpg9nfk98L1CnWPy5MkICAhA37595fuCQE/nVk0tNogWnbPBOlyGgsIX3c3NLuf52bekw0ykbDTZ qeP0iScfG2hsKTqiY+IwfuJkfPnVuFLdgekyeDg84yNk48XkgbWqVkW3Tu3w5+LlMnxGOZ8yKOPj jc5tW6NTu5bYtH0PLgjjp1mdamK9p/zurL8+VmSsypJS0nA4OAx1A2rLqUT/bdmJE0HBMhMvR2fL +vmhc7tWOHD0OCKjouUo7qmwSJxJcc1WdGa8ILOozEKhmYaCWVxWRXuylDy0qKDJC/TiXL9+vRR5 HQENbQ4Kf/HFF7jvvvuMtZcxh9K4pVcPvPbSk2jX5urY77v3HsTY8dOxZu16HXKjmOCsdY4WnTU5 YRad6/u7y2msvhWq4OyRraga0ByNOt2B8v514O7pK2NbpqUmFor4zJAboz8bi7S0NIcN/tAr69Sp UzrRs6ZYovvNhQsFVYrMLAw/oYRmOv3lxPAJv2Ldlh1IjY8x1hQMCs4uri5GyMmCcUn0tP0q++P+ 3j0x4uG7jLWFT0HCdTCuNQXMhQsX4q233sSLzz9rnK1ocXFzR1pyPCIvnkBCTKgUltPTUkul6Ewn ni1btuDZZ5/Ns+hsCxUq2FrfzA9adM4D6ovmVH1OyVC8++67svGgZxZ/TJKffUsqFAh5w02cOBFv vfk6Xnv1OYfECMoNTy8/JMVH4dTB1Wjb48lS3YHpTNE5LlyKziRVGP38jdxdXZEh1jGWc/tWzXFv n1vw79btOHYySGbZ9S/vh7pVysPHy0OG2qDnMnFzY7fFRQrOweExCItmRyUVndu3RtuWTbFi/Sac OXseHp4ecBUVHmNW8UhP0fBSiA4Ki8LZNDccmvnNVeIyS2RkpBST6bFsFperVCn6pAMa+6BFBU1e 4MAtDVhO53IUnGLJ0Dtst1Wdw2nh77//vvSApvfc2yOex4MDch/hnzV3GcaM/V5OaeT0corPHDzT OB5nrXM4MMO458y+7yzopI/247LoPAr1KrsgLuycnFpcv00veHj74tjWJbjrxUnwK18NYcGHUCWg OVKSYkSHPPeZbnnFw8sXHh6+WLliKfrcfrccSLzpppuMrYUHkyWyj6IdEzR5wVGzYXS/ufCgraWE ZobMeOCBB6TQ3LNnT2OP3AkJj8LsNZtx+GQwMjLSs4S7/KKOKui3yO+f+Zeub94ID/bqKvrinsaW ooXhN8witFmUfuedt/HmG8OLhZ3r6uohfr9UxEacRXzMRaSlJEqh2SI2ly7ReeDAgVn55G677Tb8 /fff1yQ6q/Nei46pRedcOHnypAyVYQ6XobAOm5GffUsqvFEpnutMpMUbis4eJtGZVQUFZFcXV6Sk p6Fh3QAMvOs2rN60HVt27kHF8hSavWS8qkply8C/nC+q+1dEtcqWOM8XwyMRGROPiLgkxCQmy/Px zPRg6dm1ExrUCcDCFWsQFRtnJENwERWUWAgoOgdHRCMkzR3H53x3hajMQqG5NCTYLO1oUUGTFxir 9pdffpHJoBwJR+/ZhlP0NofSeOG5p/H6q/+ToTTyCkNufPH1j/h+0lSHTy/XXEbXOZrSSHaic/kq AahavzWOb1uK6k1ao+f9o7Bt2Xfw8auERh1uM46+Ntw8vODuIWzy1CQc27UEK5YvxPCP/3CY6KwH tzX5wRH3i+432x/OUKPIzPAZ69aty/JoZqzigpCYnIKQsEhcjIqRSf4KKjpfK/z+fXy8UKeKP2r4 F//ZGvyeosJOo1zFWriUmW6sdTwuru7IzEhDQlw4EuPCLGKzeJ9hCM2lQXSmzjh79mxZ15jh7J/n nntODnplJzrzWCYWJRSnrVH6JrEVtiOvaNE5FxjDZOjQodm6k5vDZjBRYF73LWkim85EWrKg6Owe G5YlOiuYjbdC2bJ46qH+OHT8JBatXAcvT0smXobdYAANisb1atXA7T1uQM8uHWT23hXrN2P7/sNS fPahNzOFZdHYUJDOEA30Xbf2gF8ZHyz8Z630cmbwfm7jv8zMDFyIjsOFTK98x3TWaDSlCxo83377 rfQ+djQUKZmIit4yt/TqiTeGPYv2bVsZW/PPrj378cXXk7F6zTodckOj0TgEa9E5KSYS0RdPW0Tn eq1wfPuyLNH5z0/uRaWaDZGanIDWPR5CtfoFS6zG2JnuHl6i45+O4OObcfb4FmGPJ2LXvmMY/vGf DhGdWXezg82Y0hpNXihM0Vn3m+2P8mim2Mwk8kpsZpiHa2HivL+xbvseeLi5FqkHOr/+pOQUlC9f Fo/dcTN6dWhpbCme8PnZv2UOqge0QuXqjUR/37HCs+X5hWi/YuW9nJqSKNogisuilBLRmZEUZs2a JbVFMxSa77rrritiMGcnOueG2RM6PDwclStXlq/zixadNTnCTKRsNBkQ/403hqNnD8tNV5QwVo+b qxtiI0IQenY/4qLOOVUFYg86Pzkcblaic2bmJZkh95F7+orOgSum/rlAhs2ggMzvKi09XQrQjevV Q4fWzVG9amX06X6j2NcN85auEtvTRAfiEE4Hh0ghmo28OJ14zSy/rnjygX4yxMbf6/6TMa24nkkL OFUpMQOIciujRWeNRpMj9FphzFpHJoCzDqXx7luv4qEH7jG2Xjt/zF6ITz//Vofc0NgFhtdgzFp2 up0FnWjWflwWnT9Em+YNcPbgRvhVqCY9mj28hR22bQmqNW6Fmx/4SIrOLXs9hMSYMFw8cQAVq1+H lt0eQJkKVY2z5QyTEVLIog0ZdvYQQgK3IE3Y4PQ0S09NcqjozJAz9evXl6EMNJq8UBizYXS/2b7Q EUGJzRy0V+EzOMBkL9o+NgzdGgWgS+tmRRqah45hZ4WduGTrXrj6+GH1+OKdt4Gi796NM2U4pcpV G6BS9YZwFfdZ4ePCD0eGaGOSEmNEexMvtYaM9LRSJzo/9NBDUnQmjKYwfPhw9O7d26YwrERnFW4j r6jPsBXJIT9o0VljE52JtGRD0dklJvSy6CyWnDJ0fduWuOPm7hg75RckJCZJr+b0jAxZeVf3r4S2 zZqgWeMGOHA0EEcCT+L70e8JY8UVg156Cz27dkT92jWx68AR7GeSwOhYKWJzVJgxo+vWrI7/PTwA U2ctwOmzIXAX6/npnKSU4eqBWM+yWnQuxWhRQZMXmPBi2LBh2Lx5s7GmcDGH0njphWfx5vDnZVxQ e0PvuzFffYeJ3/+oQ244CGetc3QiQU1OZInO33+Aev4eMpFgurDRkuMj0LLnIGyc8zmqNW6Jmx/4 WIrOVeu3hJuHNwKadcGFwD04c/A/tOz+EJp26Wc5oQ04m81VJstyQUxEMM6f2pElNDMxYVqKZbl7 P0XnWQ4RnS9cuCBFRA7uaTSORveb7cfGjRulNzOF5jp16mR5NPN1YdDukRfx/O3d0K1jB2ResuQy Kgr4e8XExuLL6X/gYEwGjv7xjbGleJIlOnv6wMPDB34VqqNS9QbyfeHdS65SWE5NiUdacqL0rmZo jdIqOi9btkw+L0OGDMk1ioKK3kAY87l9+/bydU6sWbNGCtXkWpIIEi06a67g9OnTcoRWZyIt2VB0 RvTFLNGZ8Zy9vTzx8uBBWLtpG/7bsQfu7pbRyArlyqJh3Tpo16IJPD08sHz9Rhw8dgJN6tfFj2NG yrAb9z79CmLi49GxdQv0uL4DomPjsPfwUQSeOYv4xCTRBLhIT2gmJgyoWQ2Tfp8jPajZIJEMFzfE epbTonMpRosKmrzAZH6DBw92SCxeJc50FB2NMaPfRYf2l5P/FhY7d+3FO2+/jW27j+qQG4WMs9Y5 WnTW5ISq16Z9NxL1/F0RF34eCVEXUblWI1SoVh8ndq1A1UYt0etBi+hcsXYjJEWHC5vQE3Xb9ECZ 8tUQfPA/YWuHoXXPR1CzYUfjzALxO1Fw5u+VlBCNi0F7ZPxmWSg6C/tbic7K03nEaMeIzuy/cKDp 1KlTxhqNpvDR/Wb7wLiyyqOZM2mV0Ny8eXNjj8Kj7cMvYGDXNmje4Drx/WQYax0PZwmnpKTg93/W 4GhsOo7NmmBsKZ6wHTCLzu6e3vDyLosKVerCp0wlcT/ZV8Dn/WlpY5KRmZmGzPT0Ui8654eIiAjp 7cwEg/mFXtT0ji5oaA1iFp05GK4p5XBqWpUq/jh+7BBeevE5S5zfIixu7l7SyI0JC0Lo2UMyy669 KzFnhFUnYyqrwlAXATWry2SBG3fuFY2DOyqWL4c2zRqhT/eu6NapLU4Fh2DSzLk4cuK03M5j+FWz HmZsZnd3D2zbexBT/pyPmLh49OzSCbfe2AXNGtRHWb8ycBMGzsqNW1CnVnVU86+M9IzMy9cgr0ij 0WhyhlMbGZvTkXz11Vj06t0PXj7lRXPjVqilY4f2GDagGYY9cSt2bt+Mzp07y5AbDPGh0eSFunXr onz58sY754CJtjWFgMn0Sk9JNNnPV9tkFImPblmCs0e2oEnX/mjY4TbsWzsTWxZ+i/ioULi6usvC /RgPNvzcYdlRl511Fp5TveZb+T/5wiGw3SjKqfGakgcHKa4V3W8uOIxDy/iynTp1kuGi+AwzkfS+ ffswcuRIhwjOhFVWeGQkzl8MQ2hEJC6GR8hyITwcF8IcWELDcTEsAunpRZeU71qh2MvZL1HhZ8Tf kUYlXd6PBS+W43leDmhSWHZku+JMUDCmcDxp0iQZYiMvhR7R3P9aBWdrtOiskbw+7Fn4+YnOdxH+ c3X1kHVKXPR5YdgekVODHB2gvqSTZfuLQuHX29NLVNqZaFg3ANe3bone3bqge6cOMpbz9HmLsXj1 Bhlqw0cY7V6e3nDn1Emjzvdw95Se0tyWkJSMWUtXYPaylfDz9UGvrp1wS9fr0b5FUzSoE4C4+ET4 ivUZwsixfD47JcZFaUotWlTQ5IWiEJ3prcHOmneZSvCrUEPGp2NcOlXcRSfO/P5aC3n25Vcx58f3 0feGBvj666/RqFEj/Pzzz3Kbxj44a53z5JNP4tVXXzXeOQeOmNlQ2qDdVe26NijnXyvrPR0ILK/N IpSxzvhfTGgQNs0fK72Xuz/0DnzLV8GyyS8K+zEVURdPICr0FC5l0r6jYwI9E+hWYBGfpQAtz6Te 86SOQYvOmvzCHBL2QPeb805oaCi+//57Kfh36dJFeoqPGTNGzlD48ssvi2TmF+uqoHPncfTUSYRc vCgF6IjoKETGxCAyOlq8dlyJjIm2hL0s4TCRbLy4F5MTIsEEs5whI0WFfBXIY+mVzKVDGxQnhcLx s88+K0XkvJQ///xT7m9PwZlo0VkjOXtiu5yO4+rmKZ55jjA5rjApCVzckJIUI0fKmI1UVjSabGEm 0dWrV8skWE888YTsaG//ZZxh8FsKhePAoGAEng5Gzy4d0KRhfYRHReP3hcsxc9HfooGNgq+vtxRf xBFo1aQB+t3aA2V8fVDGxxv3970VzRpeB8a6cnN3g49YFxRyAVPnLMRfK9YiOTUVbVs0QZe2rXDw 2EmcOXdBGECWBIUssg+iKdVoUUGTF4pCdFaw/mNSLB+/yvAp6w93D294l6mIMhWqSyGa7ZN1Ob7z bxzZvEC0WXE2t9sqiutadcWEHyZj4gdPoGZlH0z7+Sdji8Ye6DpHU7rJFHa8G+q07I7O/V9GxWr1 jI6/RWRRMOyGl285452FzIwMnNj5D3Yum4waDS1xH6PDz8hpy5mZGeL4zMvCs7TxjGlxUmxW57/8 GY5Ai86aokL3m3OGM7l+/fVX3HPPPTIuM3N2cOA0LCwMP/zwA2655RZjz6KBNVVoZDT2HgvEgcAT CAw+i7MXQhEaEYWImBhEx8WJEi/DTHKmL19b1tm/xMQnyJnCJYlV67agUdvb8cvv8401FthOpKYk IjkxCqnJ8bLtkE4eLuKWzaHIdiSTYnMyMjJSxHlKvgivuRJRe2k0NDbTEHb+CMJCDskKw1JBFHax NJwZaSlydDYxLlxOpdBcCRNUzJs3T0476tevH+rVqyc95BgXNCgoSMbM++mnn9Dh0Vek0a+K+IZF Q5mAafMWYebCv2WIjMWr/5XThxhyw93NXVTwrOQviU6FaBTEv/Ytm8GvjC+8xfbr27aSgjM9pdV+ nh7uMjvz6bPnMHf5KkyZtQAzFi7DrGUrkJySChej45FVjL9Bo9FosqMoRWcF2yMKzhSePbzKyHX0 gmbcuqu9li8hNvIcVk1/B4c3zZeeRdb7WBcLsoKEb4WqGPTiKLzwv0H4b+NmGY9Vo8mJ6dOnY8GC BcY758Ae09w1V0Kri7aa+B88vcvgug63oX6bXsbGy6JGTOgZ+JT3R43GHU31k0AcGh8dipN711je ZjB+JgVnQ3TOWl4Wny2F57askydxEFp01uQXe82G0f1m28yfPx+PPPIIKlSoIF8/+OCDiImJwW+/ /Sb7sMUFWVWJfi8T7odGReNEyDkcDz6LE8EhOHMhFOdFXzlMrI+IjgUF59j4BMQmJCIuIUmW+MRk u5Q4cU7mSWJf27ioEsUX437Esy++jQsXw4w1FtgWpKenyPAYDM9kaUe4hQqzqYh1Fs9mS9zlS2I/ uaPcueR9H5rs0aKz5jLiAY+NDEH4uaOyouDUY9HCFVJxkx11joQlxkfKQO+lnbS0NBnoferUqXjl lVfQs2dPVKxYEbfeeqscLSaPP/44Vq1ahaioKDlF7Ntvv5XZSxnsnaPfWR0A45+rmwvc3V1leAwP dzf4+njL2M2X9xAVuvg5WK1v3LkbI7/+Hms2bsOytf/hvbHfYcuu/aJDYvGEztpfFE9PD4uXtHgX n5goz33FfkanRP7WmlKLFhU0eaE4iM7Z4eVbQYrRymM5KT4aNRp0kAm0ajfpLKo4V5zYvSpre3ZF YTGhxf9FPV2zkSlZl8YuOGudw4RLnJLsTNhrmrvGhLT/LOIvk0nTceCSMW3bIgxbYDKl6PMnEHb6 AOq3vwXlqwTI9TzagmVJoUCKBXIpziU9nS3nt5zP8lr8z1jH49Q5Ch8tOmvyi11nw4j7XfebgZUr V8rp+JUqVZJhNOgMde7cOTlQ+uijj8LLy8vYszjB/EOijhSvKOiz2qLzVFRcLC6ER+DM+Ys4c+EC zoaGIoSxlyMiEBoZhXCGw4iNRVRsHGKkl7LFGzqWJYHCtFUxtqn9LF7TcfIcLBExLHFIp9gqLqOk cGvPLlgyZxJq166B1Ws3okfvAZi/YKmx9UrYVlBYpiczlxYB2tKWpDIJLUVpbje1I5fbE42zoEVn zVUkJ0Yj4twxJCdEw1U0ci52/seKPT01QU5N5rS90oit8Bienp54+umnpdcbkwa9//77OH78uOxo MkPyRx99hAEDBqBhw4bGWa7Ezd0dl+i9bKPCpvhMrLepwh+F3s1MKPjhtz9g9IQfEXzuvIzpbGt/ VdhOu7lZqpErt4n3bp4o6+sjt2lKJ1pU0OSF4ig6WwQVyDaKr5XH8sppb+LAv7NQuUYjUf+5IiLk GGo0aJe1PbsikRXj5XrS7HmosQ+6ztGUZlTdIgVieiVTLDamKcs6xwqKzyd2/CNl4mZd+8PTmOWh 9rUIzhQJxPnka+O8FAyyBGgWS90m/md57SC06KwpDpTGfjPDZQwfPjyrv8oZuLt27ZKOUUOHDoW/ v7+xZ/GEtZQcmFOF9Zhca6n/MsS6lNRU6YnMOM/0eg6NjMTFiEicF314ForR5+TrCEuJsFHUNrHf ObE/j2FR5zgvXoeJ89LjukSpzoImjerhn4XT8MCAO5GUlIxvJk7Bp59/Y/wtV8Pv1dJ2iHbJEJ85 Y+ByO2KjGL+JpuSjRWeNTXQmUvuR1/AYqaJx27Nnj8zi+9prr8l4V/lptLu1awm3spWQ4emDDI8C FHGcR9nyuBiXgui0S3D3K1/gc6V7loFvZX880ucm4+o0Go0me4qT8ExvovjoCzi2eynios7JzPBu Hl5ZHssJsWFy+nnwkc3w8C6DCyf2yG22Co9z87CIIhbjWRTD8GYnR6PJC5yqTNvBmXDWpI9FCuuW LDGYry3Cs2XT5fqmYs2G8JQxnS12OMNtHN26CLWbdUH1hu3g6eUr11sEZ8s5shebjc8yiiPRorMm vxTWbJjS0G/ev38/PvjgA7Ro0UI6Sfn5+WHJkiXYsmULRowYUaLaKNZVDGlBcfmqIuo06QXNOo3f ufg5RC0ntl1CWkYGUtMzkJyWJktSSioSU1KQwJKUdHUxtiWK/ZJEPz85LRUp4riUtHRZUnm+jHT5 uSWVzz56E8sXz8SqFX+J++MtzJw1FzP/mG1svYy5nZBthdX77IrGOdCicwHhVMfbb79dFr52VnQm 0rxzreExPDw85D4F5bWH78aj/W5H1643yEzAnTt3LlC5qXs3dL/xRpvb8lL42T1u6obnHrgbL9zX x7g6TWlEiwqavFIcRGcat4wpF3JiG04eWI24yLM4suMvKT5niI6Cq6u73K9MpWrw9C0rX0eEHEVM +NmrPJuPbF6Io1sWiRbQFQc2/yn3Zdt32ZAWXRjGXtXYFWetc9jR79+/v/HOOdBJH+0Pa5QsQVgK xRYvPrlNvFakxESgSkBzGdPZxcUymEZx+eSe1YgNPYNq17XJWqcKw3TIpTy3pf6yCNCW+oyyjFgh 6zlHoUVnTX4p7NkwztZv5mzbr776Cl26dMFdd92F+Ph46Sh18OBBjBo1Cq1atTL2LFkw81G6+FrT RR2Wl6LE6MuCtK3CkB3WxdZ+VxZ5TnE9WbPiSghbD4TjxMkz8nWrFk1lTigPzzJ47rkXsGvPQdSp 1xjffjsBsbFxch9+61cWLlS7kUNR+2pKNFp0LiBxcXH4559/ZOFrZ0BnIs07hREe41qp6OeLu7q2 w+N9e+CxO3oWuDxqFFvb8loe79sTfTq1gY+Xp3F1mvzCzM/vvvuOeJZc8NZbbyEyMtLYUnLQooIm rxSl6KzEmJjwICk2M0mgpZNnMXQjzh/DxiVf4vRhS2eV0109vC2egJ7efog8dxzrZn6Ei6cOiOfV TRzlIqfAnjuxE0u+H4rgQxvlvqJFlP+nEZ0l0mjsiq5zNKUZWa8YhYKwFIlFsWy73HEPObYDEWeP IOb8abTo/gDK+de2bBD7JMSE4czB/+RbdXxWiA1hx6slP0sV8T/xn6U4Ei06a4oSZ+03s487adIk 6TTVvn172ZdVs3PHjh2Lrl27GnuWXBrVr4tUD2+kuXoizaWIi6s3XHz80KtDC+PqSgZ33nknXhox Cpu27ERcbCzSklNk3pM1q1bg4oULSEpKwqiPPoF/1Rq4p9+9+O23GYgV+2W1FXJ5uR3JqWiy57// /hP1h4t0hC3OuIgf3bEWgpPAH7h79+7y9YYNG9CtWzf5uiTCG3XvxplYv2kvXn79c5lsrudNXfHJ R2+jVq3acHP3NIoHXN0sxZ1L8Z4dbB5/BeKW4vRkTglSxq4ZZQhzH1nSjaXYPyNDHJeeJl6nyk47 z0EPMyZMYEk3XqsspxwFZky69LQk9Bn0pfho+9/ODI9Bb3ZzYSbeNm3ayNK6deus19fqrXwtTJz3 N9Zt3wMPN1e4uRXdaCl/giTR8JQvXxaP3XGzaERbGls0eYUe8J9++inu7HsbBvS/DYuXrcHvM2fj zTffxBtvvCEHODQaZ6J+/fpYu3ZtoU/P5KBgjx49sH79ehnaiMYsO4URFwOREh8pE5qkiTbFknHb kuAkLSVJtDGW11FBp1CvQy+EHt8L77IV4e1bDu5eZVC2QjUEHfoP5f3roHr91nKqetV6rRFybKts pzJF21WnTU9Uq98KXt5lpVi9fed+3NlvYNa1aDTZMX36dBliw5m8nTnNnc+85tpR9dqPX7+OLte3 l7GZ3T194G6EBdo050uUrx2AO54Yjz8/uVce8/B7C/DYwF64t3Nt1GrSWdRdATix6x9ph1escR3O Ht6MG+5/Tdrrl2ibS/tc2Ny0zWl7Kxtc2N8WO9xSb+47FIQ3PpvvkHrtm2++kULY119/bazRaHKm Xbt21zw46Yz95pSUFMyZMwdz587FsmXLcP/998ty3333ye3OxpTFq/HVzIWibrMMmhUprq6oVcUf E0c8hRb1LEldiyvq3vcQ7Uuzjv0xeeIn+Hzsj7iv/x24q+/taN26Vda9v2fvQYz9egIWLVoMd3d3 +Pr6IDo6BsePHpLOeUy8mZIYY5w5d5ifoLhrRkWB0iRvu+02/P3338bay0RERODw4cPGu5xp1qwZ KleubLy7dlb/uxWtmtaXr7XoXECcUXRmBXLy9EW89s7nwogLER1jL3zx6Ug8cP+9VzWebsKIpSFr mQpiGaJVjSg75rYazSxk41r8RGeGx1Ci8r59+7Jely9fPktUVqWwvJWvhbaPDUO3RgHo0rpZkXp+ MEbW2fPnsWTrXrj6+GH1+A+MLZrc+OOPP/DJJ5/guuvq4aWhT6BlM0tFTU4GncOkn/7EqtVrpfA8 bNgwY0vxRYsKmrxCQ+evv/5C06ZNjTWFw2XReR263Xgj4qJCZIxm2Z5IwZkCs0VotrxOzHpNQSX6 zGn412smjCcmGUxDamIsGna6ExWr1ZciD4Wa49uWyrapcae+qN2sK/6d8xnSkxPhJepD77KVUbd1 D/jXbIxtu/bj7v4Pa9HZjjhrncP6np20V1991VhT8qHNqLsg9kHVa5PHjUCX6y0xmd09faXt7urm js1zx9oUncnY0SNQ1i0O/t7JaNn9QcREhEhR+dSe1ehy78tZgpe0x2mXK9E5XdngrCctNjnryf2H zzhMdB4zZgyio6PlUqNxFM7Ub16wYIEUmik49+nTJ0ts9vW1zOYqzTAcZu/evfPdTvF3ZZ6monRE KyzM9z5F54iLJ/Dv+tV4/pX30bRJQ9x95x24qXt3NG3WJOveT0lOwYKFi/DTT9Pw38aNOHbkoLBn 6si2KTkhyjhz7lwS/7TofDW5ic5mzTI37K1pmkVnHV5DcwWlJRNpcQyPca24iO+9Tb2a6NC4IZoF 1Cyy0qp+AG5o2RQV3TJxNizvjUlphoYNxZIJE8Zj5DvDMGXiaLRu2Ug2yKo0vK4Ovvr0DcyYNhEb /l0vk1FOmTLFOEPxpLBj52mcB0eH10hJjkfkheNISog2tU+WKX+qSBPX9NpSgEq1G4l1QGRIoEwU yLjOYi+5vV7rnuj99JeoUL0+ju1Yhs1/jYWnr7fcyk5oalIcDm+Yg8Ob/kJKYrQ8n8Z+6DpHU5ph PcbwF4wlSrtc1ms2xKx67XthyaQXsGD8Uxj+3ld45u3JqN/2FhzbthSJUWGo3/oWlClfVdjzFLos Yhen/VvCahglK8wG68jLdagj0eE1NEVNSew379p/CuN/Xilfc7YAw2WcOXMGixYtkrmHtOAMbNu2 Tfb5582bZ6zJO/bwpi8JnDm6Cb5+ldD7jgFYsWwW6gTUxvsffIr3R43G9z9MwaZNmxETGyvr6IcG PohVK5cjOTEWdeoEiPuaz4G57ci9iP8Zn6wpiWjR2YovvvhCjuLkVswjBnxtax/rwnOXFJwpEynD Y7DRGDlyJPr16yenb1OwU/Gp6InBpAgcldyzZw9++eUXvPbaa7jlllvg7+9vnKX4w+81PDoWx04F 4Wjg6aIrJ04j6Ox5pGWIRsJGZ0dzGXrUDxw4EM89NxQD778HC2ZPQc+bOsPF1T3b0qplE0yaMBrj vhiFuXNmC+OmrfSQ1mhKMo4WnZPjo2Rnj6KJXMrXJuOWucqz2qsr2y4mFKzRuANa9XoEvuXYRrga 2y3HcpCoUo0Gcl+eOzk2Thpb/vVbokq9FtIeiIsMwYWT++U+Gk1uMLRGYYeecTQ60WzhIOshKQhn ZonG1nh6l0FAyxvgX6cZ+vduJtd5+ZZF4653w9XDDWt+fQd3vzjZIogZ9aOM5UxB+6qEghQDLJ/H utKRaNFZk1/o4FEYFPd+88GjpzFx6mI8+MyXmDJzNapVKSfXc2bQ888/j6pVq8r3GuDIkSNScGao w4KEF2Ec7NIgOqcmx+HimX3ISE1EyzY34e233sQHI99AUmISvvvhR3H/z8KsP2Zi4YK/sHPndpw/ FyI9k9leyCLaC1uJFXMqmmvDVt3C4gi06Ky5AmYiPRZ4Wr4uiZlId+zYgalTp+KVV15Bz549UbFi RZkI4ddff5XbOYJLr9KoqCjpEcUGZciQIejYsWOJnwbDOiM8MhLnL4YhNCISF8MjZLkQHo4LYQ4s oeG4GBaB9PR048o01pw/fx4vvfSSHLBq3bIpNq9fgvvvvUOKWXktXTu3x+/TJ+Ct11/BxIkT5HSY xYsXG59QPNCigiavOFp0vkpszhSGlxRqzIYY2yvDIGPJgq8vyWSCAS27IaD5DVn7KRHGIsBchkdc OL4L0ReC0LDLXahUsxHc3Jxv6mVR46x1zgcffOBU8ZyJTvpYSLA+U/UblxlXi86yzhP1FWdkfDr6 M6ye8R4ObZiL0NP75UwOhfJwviw8872lfrMkFFSfZan7xBvjSMfAOLRadNbkB3vPhinO/eYTp85i 8vS/8OCQDzDqi1/h6emBT995FD989jQG3t3Z2Etj5ty5c1Jwfv311/Hkk08aa/MHPZ137dplvHN+ 4qLOITI0EA0aNcPQoS/iizGj8NEHbyM0NBSvDHsTC5csxtmzQdizbydmz50n7mTLP5JlM+e1GMeV Zhgug46sqsycOVOup5Olef2ff/4p1xcXtOicDRQhGdcku8Ksrgpb282F5yop3H333Rj25idYvW6j qHjPX5WJNDExsVhnIi3J4TGuFX7/QeI3O3rqJEIuXpQCdER0FCJjYhAZHS1eO65ExkQj3UZHp7ST Ib4T3odMmuYmat8929fiuf89CsZ4K2jp3asbFs/7BUMGD8JIcc8ze21xiWmqRQVNXnG46CwNWIol XLJNsgg04o3xnh09U7sGvjeONdarbcorWpxMLC2lfuuelp2v4BLSkuJwfNMipCbGoXJtize0xn7o OkdT2snqnKvCes0KS/1lqatc3Fzk4FnDjrch6twJnNp92X5QgnNWETaMrCuN814Wni3F0WhPZ01R k1u/OSkpyaH95nPnQ/Hzb/Px0FNv4n8vj0ZMbDzeGfYYZk8diWceux0N69Uw9tRYEx8fL3WChx9+ GC+//LKxNv+UlvAaZtJSEhEddhoeHm7o1Plm3DvgAXw3cSwWL5iJqlWq4JlnX8XYsRNx+MgR0z0t 7n1zW5XHUtrZtGkT3nzzzazyww8/yPUnTpy4Yj0TUBcntOicDczcSM/B7EqLFi2MPWFzu7nYMwtk YVOuXDm8/PwT+PizCZg9bzG2bNuBpMQEdL6+PX77ZTJW/L0Et93WB66urli9eg1eGz4Clf2rIej0 aUvDyX82Kghbhfvbm5IcHuNa4bcZGhmNvccCcSDwBAKDz+LshVCERkQhIiYG0XFxosQjRjSqMWLJ 15Z19i8x8QlIZ0ZgTRYcqKLYfPz4UWxc/zc+fHcYKlaocJWIXNBy7923Ye2K+bj7zj545plnZCKQ 7du3G5+u0RRvHC06yyzYmRbvvcsiiirmjiBrVtVeWdqstOQEy2u5j6WIExivxVKc88yhzXLfGwe8 IcNtmBF7IS7qPEJPHTTWaDQ5w84DEz45E4U1zb20w7qN9RCnIsv6TRRrWAddrrdYv2WibOWaaHnz I6hY4zpUb9AWB/790xCb6d2slpZzZtWd1vWmg9Gisya/2Hs2TG795n+WLy70fnNMTCxmzlqAR596 DXfcOwSBJ4PwwtMDsWbxJLzx8mNo29I5na3sDQVnzkB97733jDUFQ4nORVEnFjVJ8ZFIiAuFj08Z 1KnXArfd0R8fjHwHx45sx7PPPMkG6or7+XL7kZ9S+r5XMzfccAM+//zzrMIEgqRBgwZXrC+op35h oUXnAsJRBsLwDc7G/Q88hC8/exvTf5uNbyZMxozf5+DI0ePCyMxE+/Zt8cfMXxEZfgE/Tv4eLVu0 lMeozrblta0KwnbR2A9LHewik1eERkXjRMg5HA8+ixPBIThzIRTnwyMQJtZHRMeCgnNsfAJiExIR l5AkS3xisl1KnDhnfGISMig6l/KGgcyfPx8dOnTAggV/YeqPEzDxm0/RsGF9uLi5FUp59JEB2LFl FTp3ao977rlHNjqHDx82rsaxaFFBk1eKwtNZCicUaBij1NwuZbVP6jXbt8t12cntK3HxxD4wCZBc L7dT5OH5MuHlUw61mlhmOG3+axw8fIxEgm4esoMpsTqnxj44a52zd+9eOWvLmdBJHwsH1isWUfiy l7I1lg7/5bpN1l8UAkQdVqtxR1zX/lYc2DDLcjzrRwrO0svZCLVh1HVipTxX1nsHo0VnTX4pDA/U oug3p6WlY/6CpXjqmVfRov3N+G/TDjwy8B7s3bIYn34wDN1vaG/sqckLDzzwgHQMYliCa8XHxwfN mzcvtTOvGLc5JSkWiXHhsu0oV74a/KtehwH3P4imTZuI+/iy/asGRvNbSjN0aH3jjTeyynXXXSfX cya/ef1DDz0k1xcXtOhcQJTxf/3118uls2DORPrP0j9Rq2YNjBr9BT78+DNM/G4yVq9eizNngmX8 Y52JtLhhBOQXr5ioitpGckoqouJicSE8AmfOX8SZCxdwNjQUIYy9HBGB0MgohDMcRmwsomLjECO9 lC3e0LEsCRSmrYqxTe1n8ZqOk+dgiYhhiUM6GwVxGaUVhta544478Mkno/H68Jcx54+p6NK5w1Ue yoVVhj7zOA7s2Yx6dQNkPfXiiy/K7NSORIsKmrzicE9nCiWijrKIMmyPjCUNWtk+qfbscjHDqYSH /p0jY6Bm7SOPz4SPaEO9fMvL/W68/02kJSVLY6tSnWbwr9NEPJ8W00scIZca+6HrHE1pxyICW+qi 7ERnYqm3LPtZ6jx25i2vWRcSDqxRNLAsLeey7CdeSzHaqC+5v1Ud6Qi06Kwpahzdb16+fAWGvvga 6jVqi9nzFqFP7544un8Dvv92NPreZiuslyY3mNuJv485dOq1UhpDbFjD+5W2cmJ8JFKS4+Du7o3B Q57NupdFwyHbkoIVSxulQbGL3ZwdWnQuICtWrJBLejA6EzllIv3xp2lYunQZNm/agN9n/IZ/16/D 6VMnkZaaIisOWZTwmY+isQ8099lRyCriu1WiBo2aDLEuJTVVeiIzzjO9nkMjI3ExIhLnw8NloRh9 Tr6OsJQIG0VtE/udE/vzGBZ1jvPidZg4Lz2uS6PqfPToUTzxxBMYNGgQ7ux7G9avXoq7+vaBi4ub w4uXlxdGDHsehw/shK+Pl4x1rtEURxzv6UzBRHnvGUYs2yRRTyqvPctrwziWw3mXqd6wLeq07oGY 0CAcWPM7woIZp+4Svv52kgyFoIQe/1pNUKaKvzw68sxhsf9Z1GvfWybwsg67odFkR4UKFVCvXj3j nXOgE80WFsLyM+ozJSRfDfe5XL/J16JY7EdLfUjkbA7WkXIdw2uw3ryyblTCc1GgRWdNfrH3bBhH 9Jv//W8jhr/+Lho0boNvJ05Cu7atsWvrGvz522Q89EB/lPH1tVyMJt8MGzYMFy9ezErGZi9KWzLB q6D8wIFIo2SkpSAlMQbx0Rey1nEXW/d7XosGWLZsGaKioox3xRstOhcAZo1ksG7y6aeflpgRhvxg KxPpqJFv4WxICJ586jls2roFySnxCDxxFHPn/0XzVf4jynjNczGO01wbUljOyJTi8lUlq5I2ficX SigUoi8hTXQoUtMzkJyWJktSSioSU1KQwJKUdHUxtiWK/ZJSU8UxqUgRx6WkpcuSyvOJjgo/tzTB Sn/EiBFo06YN6tergwN7t2DwEw/DxdW1SAun+pfz88Wgu1sbV+o4tKigySsOF52Vt15WYXtkEU+y 2iZpGFuW8rUJCtY+ZSvguva9Ub1xJ5w7vAlvDnsRn305HoMHD5bnMsPhtzrteqKcfy2c2rlKdFTj UbGGc4mIxQFnrXM++OAD9O/f33jnHJR2L7DCRNVtlnosO09nYRPK7Rb7UNZ9hkit6i/LeQxv56xz WsTnrGKcpyjQorMmvxTWbBh795t37dqDD0d9hnYduuPd9z5GjerVsHzpXCxdOAvPPP0EqlWrKo/V FBy2qzt37sS8efOMNfajtHo6R0VHizaBNjPbhtyK2M/clhSglHaWLFlivLLw/PPP49133zXeFS+0 6FwARo8ebbyywCyn/JGdjZwykVYoXx6PPT4UYz7/WmciLSZcYjxnYb+ki+8zL0WJ0ZcFaVuFI/DW xdZ+VxZ5TnE9DPNQGmDAfnqhJScl4vCB3XhjxCtwd/e06X3sqOLh5SeuzAWnDq/Hvv9+R+hZxyct 06KCJq/QK9/hns5qejiLNICNNolL8V5sNF6zXCk6h50+hPS0ZGSkp6BTn//hrhcm46VnH5HbBj7Y E0lxEfK1GZ67Yq0GaN7zQXh4+iAq5KSxRWMvdJ2j0bDqEnUW6zijfrMF6zWx0VLnGftzaRGXLXa5 nA1inEOJzqpY1lmOE/+T+zsaLTprihPX2m8+dvQ4vhw7Ht173oH/PfuysOWBaT9NxNqVi/Dqy0Nx Xb26Wftqro2xY8di4cKFUnCm/Wlv2rdvX+rskU3bdmPuhvX45a/5om5Oke1DToVcfg4KVviMlFYi IiLwww8/GO+AwMBA6QhLh9jiqEtq0Tmf8Mf8559/5GsKTX/88Yd8zR/99ttvlzeAs6EzkZYMGtWv i1QPb6S5eiLNpYiLqzdcfPzQq0ML4+qck2nTpqFRo0bYuXMHVq/6G19+8Qmq16gOF1e3Iivunj7S rTI85BCO7FiAi0F7kZaaaFyxRlM8cXx4DRq9FE4sHnzyPaeRK/HZ3DaJpXhhHAnUbddT7hu49W+E nT6IZs3ry/WVajVG4L6VeOHBPtg0b6xcZ0aeT3wOY+7XbNIJ/nWaGls0mpxhyJYFCxYY75wDnWi2 8GC9ZRaIbSHFLllYz4n9jKUUmTnoxn3k8enIYN3I9XyvXpvqyqJCi86a/OKI2TD56TefCwnBpB9/ xh13P4B7BgxCWFg4PvtkJLZtWoX33h6OVi2bZT1nVxbdby4oU6ZMwXfffScF5ypVqhhr7Yufn59M 8LZv3z5jjXMTn5CA+JR0dL21F864p2DLrp027tkri3gALG3JNZbSytSpU+Vy4MCBcslEgosWLZKv qUsWN+FZi875gNnD1Q/YsWPHrMyQSnimGE3h+eRJ5/Ne0plIiz93d++EVC8/JHuVE6Vs0Rbvcihf uSpeuP924+qci6VLl+LGG2/Eb7/+ignjv8av039CyxbN4eLiWmTF1d1Tek/GR13AmSP/IeTEdjmF vyjRooImrzhadJYCS5bgbBFWVCeQHhjytdk4NuHu6Y3qjdqhTuvu4nkLxZhnb8Z/C8ciLSUeaalJ qFq/lbHnlVjOZelsys/VnUa746x1Du1PlcDaWdBJH+3Pl+NnYNe+Y+KVErWyF50t+7AeYh3IfVW9 ZDmO8L25jrS8Vufl0rKuqNCisya/OMr7NKd+c926dTD9lxnof99AtGrTHgcOHMawl57Fwd0b8NnH 76Lr9e3lM5Zb0eSfWbNm4e2335aCc4MGDYy1hUNpiuvs4e6ByLgoxCUloGbNGjgvXpttaNvlchtz LaU0QifXMWPGyNePP/64XJJu3bpl6ZJ0lC1OmqQWnfMIfzh2Zhi3tWLFivjpp5+MLbhCeN6xY4cU pNlBcEZYSehMpMWT/919C47+MR7HZk/EsTnf2SzfP3svjs/93ua2nAqPOfTHtza32SyzJmDtxA/Q ol4A6NX32GOP4e+//zautOSyfft2GVfzzTffxHNDn8XyZYtwc88eVwnAjiwMYeLu4Y1k8UwGH9uI s4FbpJdFcUCLCpq8QuEgJSXFeFf4WMQSQ0Shlx8FFOm5Z/3eaNtMSLFYrCtXuRa69nsV7fr8D9Eh x3Fi50pEXzwtEwvZwjI4K84t20mLwKOxL7rO0ZRGbrrpJkz+fjwSk9Px3Ihv8MEnkxFyPjRb2zoq 5ASizp3Kqoss9ZxlXx6jpj5b6khTXZnBbZbXlkK7v+gGz7TorCnu8Nmy7je/8NIwrFy1GoMeGYiw C2fx7diPccvN3YznNT9F95vzw/Lly2V/lIIzBeHCpjTFdfby8kSLOgH48ccfsfzv5ahWroK4Pzmw mUOBxQ62RyltjBs3TmqSzz33HMqVK2estaB0ybVr10pv++KCFp1zgSMJDMjNuM1KcOaPyGRhZvgD b9iwQW7nfhSonU54pl0pO9uWojORliy2bduGAQMGFChhQrNmzXD48GHjXf6IjIzE9ddfjw8//BCN GzfGqFGjshJxlhToYfbMM8/grrvuQo8eN2H3zq0Y+OAAuLpS9C264ubhKWPKXjyzV4bRKC5is0aT Xxzu6Sw6azRU2XHLzDDHLTWJMMbrTGEcm3F1c0et6zqhacd+9BVEWnoCmnYbgCoBTRFyaDPOHtpi 7HkllnNZRB2ZjEu3eZo8UqFCBadLkqgTzdqXZ557CecuROD1V5/DP//uw72Pv4/vfvxT1Dnpxh7A W2+9JZcZ6amIjziPkP2bkBAdatSFlnpP1YtE1o1SaBbrDMFZDczJekwsixItOhc+v/zyi/HKOXDo bBiaDjb6zXFR5/Hb9CkYcO89YMJvW/3hvBZN3ti4cWNWH7hHjx7G2sKltMV1ZiiYjwYNxnv9BqF7 +3binhftQ45F/Ge0N9daShPUFxm3mTzyiCWXjDXUJZVWGRsbK5fUKIsSLTrnwLJly9C5c+esHzY7 wVlBl3ZudzbhWWciLfkcOXJENrbffvst7rvvPmNt3mnevHmBRWc+Dy+99BK2bNmCGTNmZInQffv2 xcyZM429ijf169dHlSr+OH7sEF568TlpJBZlcXP3AlxcEBMWhNCzh5AUb5nGVNzQooImrzhadFbt jcVrzyIES2GF7ZjcZhFg+F5axiZq1G0jxeZD2/7ChaB9MmY6j61aryXa930GZSvXNPa0hu2o8Vly qTuM9sZZ6xxm2e/Zs6fxzjnQSR8Lhy++/l5OqR1wz22YNms17h44An+sOIhxv+ySuWhm/nMQ5arV gad3GSk+nz+yExcC98jXljowUy4Jlxlcp4Rno8g6U9aVV9aNR09exKJ1QfL15s2b5bIw0aJz4cFZ I7169cKTTz4pl84yi8QRf4fuNxcv9u/fL/vAjOV89913G2sLn9IUXkNRq2YNtGzcSLYRuRVx84ql pW2xRyktfPbZZ3J52223Se0xNw4cOCCX1F6KEi06ZwM9nH/99dcsj0z+sAydkZ3grOD277//Xr6u VKkSateuLV+XVHQm0pLPuXPnZGP7+uuvS+OxINDT+dChQ8a7gsMKj8I3n69HH31UitCVK1fGK6+8 Ij2xizOvD3sWfn7l4VKE/1xdPaT+FRd9HuHnjiAhlh5Kl72YihtaVNDkFYeLzqKzJwVnIylWlgef fM22SC1pGF8prISc3IGzx7cgNSXeOEYZz5Y2MKDZDWh/x9PytTWyk8i2Ti51Z9He6DpHUxgwnwuT 9OQVhuTLz/45wc9mmLL//vvPWJMzX3zxBYYOHYo5C5Zj7do1qBMQgEX/HsfufUfQrm0rLN5wHAeP n0e1Rm1QsVYD0RN0RVJ0uEyMGn3+pKjHLtdNsn7MsITXUPGb5XbjtTRIBCmp6Zi59AiGfTQbJ06f w6uvviq9qpn/ojDRorP94cy+wYMHS8epU6dOYdCgQXLJ91zvbLHl7Y3uNxcvgoKCZB+YA7e8lx0J ZyjVqlULBw8eNNY4OfkdQOE/o22xRxH/My7EuVGxyJXemBuqzub9mB9ox7DYCy06ZwOFMGY2ZXzm SZMmyXi0eY2LomKpcAoHz1NS0ZlISz7x8fGysWV4mJdfftlYm3+uJbxGdnBKCGcTUGzmAA1F6C5d umDChAlypkBx4+yJ7Yi8eAKubp6Ai6g6HVhcXN3E0g0pSTGIiQhGYlyEnPaq0TgLjhadZYfPLDhn dQK5ju2YpU1TnUJrpKeyLJdMr9UxGfD0KWvseSWWz1GfWzoMZM21w7BUzhavujCmuVOYpUCb30Kh NifYuaMTSl47YO+99x5Gjx4tPY5tfZ655CQmU7hesWKFrGfo0cTr5DG5Xa+iZ8+b8cdcSzZ7Dvbv 3rNfvh46fBxeeWci/Pxrok6rbvAuV0nWTWGnDuLMvv+QHB8t92NHXg7OyWIRnFXh/uTfHWfx3Ptz MWPOSrz22msIDAzE119/jSVLlsiQZGbh+UJkND6ZPg/tHhuGpgNfQIuHXrymwjajw5MjbG7LqTQb +CJaPvwynvtyCo6eOW9cnYb1DPu6DKlBR5X169fL2b5c8j3Xczv3K6kU5myYhIRE3W8uRkRHR8s+ 8JAhQ2Ts26KgNMV1tnV/51yE/SzuXXuW0sCDDz4oZy3lVZekDUEY7iU/nDlzRupHHPi2B67GUmMD CsZMHPbss88aa/KOOZZKSUVnIi35sLHt3r277ABdC9cSXiM3OGLHEehjx47JuM9KhC5uyQczM9IQ dv4IwkIOyXvduuNYOMUiODMOHL2amQU7Q1xHScGhsfM0JZqiDK9hWfK9RXyW3stZxbYwbJk6Sy8N sX9WEftn8HjLOWyhBGqL4KxFZ3vjrHUOPVWczcOwMEX0rOczD4UzGRUUeW23xRZXQnbAbG0zd8qU iMx+gIKCta3Pzg6K2zwvhWuKuEq8ZhJjwmV+Pal5DRQPiX+lsohPSJKvXdxc4V+vGWo0bS/zRKQk xiLi7DG5TdWPV9aRFgGaoTQ+nbwJYyb+hVat22Lr1q0YO3YsfH195bF33nnnVcLzV38sxoLV/6JR OXf0b9cIg7q3E6VtvsojojzcTSxFGT1xis19ci7tcH+nZmhXww8HDh3ER9PmyGsrzSgxmTY473He wy+++KKx1QLfcz3va+6nxOmSRmEKgO7u7pf7zTWq635zEUIbi+EkWb+rerMoKE1xnW3dlzkV0VJn tS/2KqXBrqa++MYbbxjvcoa2g4racMMNN8hlXlE2Z7169eTyWtGisyZbdCbSks0DDzwgYxHn1SMm J1R4jZw6Sfbg9ttvx2+//VZ8kw+Kvz82MgTh544iPT0FjK8seoKFVNzEc5CO5MQomfWaCQNLGs7m macpPBwfXoNtlVlwvtz2WF6LziCF4ezqPEtPUZ5HnssQqDMvpUsPahabcH9+BveXwrPGnug6R3Ot cKaitThM4cJ6nSrWHnQMY8bEw2Y4uG4WqVWxBe0gCn9Eidx9+vS56nOnT58utymRWwnmFFj++ecf +dpamL7pppvw3fhxSEpKw4HDp/DVt78hOSVV1kXeZSsioHV3lKsaADd3D7n/lfWiRWxOSk7BzCWH s0Jp/Pzzz9KTyla8SGvhecmG7ajuDdzX60Y8/8j9eGrA3Rh839146r57rihcZ12y1t97N4Y+dB+G PjxAvr5im1Uxn1Ptw8987pH78Nhdt6FRRR8cPx1sXG3pg/WlitscEBCAWbNmYcyYMfI17x/rwvX0 sON+DB/pbPGerxX2m1vWrVMo/eao2Hh8/tNi3Dl4JDr1fQZNru+H2g0747rWvdGs631o33sw7n/h c0yeswEx8Y6zpYordLpq0aIFPvnkE2NN0eDMcZ0btb0d02fMk68t7dJlmzhvBcgQtrK9i+YyU6dO lUvm18pL/GczFKztiRadNTmiM5GWTDiVyMPDQ4aGsQdeXl6y01RY3s7WFPfkg8mJ0Yg4dwzJCdFw dXEzRV22zz8+R+mpCUhJipPJfTQaZ8fx4TXYzpinjPO1MIK5XrRlFlE4p3ZIGdjcl8eZiliXU+iM rM8Ux2k0eYGeJvbyNikuFHbSR1uimXWxDm1Br2LCbcq7mEuKa3ytwmuoMBeEoTdUbEVutzVArjyd KdiZBWxbcIbXhg0bso5hUddF1GezA8l9ata0JC7lPtyXIrj6DPNxiudfGoa3330PtWvVwJylm3Hv Y+9iwZK1Rv2VgUq1GqBSQBO5LzvwlrrRUleu3XIKQ9+dfUUoDcb5zQmz8Bx/7hSqVqqINi1bIj3j EmLjExGXkISY+AREx8eLJUuCXGddYhnyLzFJDsqXLVdWFD+4uroiQazjtuyOsT4vPzMxKRVNGzZC vdq14Mq+SymDHmzmuM3MtfL7779LTzjeNxcvXpTJ11atWiXXjxs3Dm+L33vIAw/gru7dMeSJJ6SY xuNKWrznwp4N07JFU0u/uf+jduk3x8Ylot//Pkbrjr2x8O9/kezig24PvIDHPpyK92fvwgsTluCh d77HrU++Cc9qTTBj7t/o2O1ePPXedPHM2q5jnJ0nxP1Zrlw5Ga6xqHHm8BpL5kzCitX/Ychzb+BM 8FmLXZuPIm5w8Z9l9oy5NO1wNyZM/sPmtjyVHGzr1NQM/LHEEmbK2WFIrR9++EG+Ns+8yis8nuTX Qzo7tOhsR2i8qh9IsXfv3mKfIC03dCbSksWwYcOkwWhvcbYwQ2zkRHFNPsgwF4yvHBV+BunpaaIj dK1ez5bjed601ERk8Jy0RkswhS0qaJwHx4fXyDQEFXbsLIKK6uSxLZPLXERhS6iMS/JcNHKVt7MS nrPDIu5Yisa+OGudwxBUPXv2NN45B4XdEZfPpqkQirnmdbY8f+hdTHHYDDts3F95F69Zs0a+Z1gN 5Q3EJY9VSX4IQxBwv+xiL2Z3DRS56d1sDT+Dnsz0xuZrntf63Cp+Y07QKaFFy9YyJEbTxg3x2fjZ eG7YGOw/fFLUS+y4W+ov1Yk/fCwEo79fhzET59sMpZEbSngO2bAEXp5eiImJRVRUNGLFUpbYWCQn JiMpKRlxcfGIFttiomMubxclJjpW2FoZ8PPzFefwgKf4G8qWLSPXxcbGWe0bI8/BcyWLc6Ykp8jX anu02B4VHS3DCDKMWWmCMwd5jzI0Bqdos+9Kr1De12wT69ati7t79MB74l6eJ+zsE6NHo9wPP6D7 3LnoKH73eNG/uFHUs5xNyeN4PM9TUuI9O8Ir21795pVbD6PbnUPg4l0e4xZsx6jx0/DW6LHoe9st 6Ny2Ka6rXh6tG9XCDR1aovfN3fD00OfFczoDX/61DbHCnOo+4E1sPHDOuKrSAR2WWJ8Ul9Av/v7+ ss969OhRY43z0KRRPcyc9jXatGqGW+94CLPmLJRtR56L+GfrvicnzkTi7oeGYdmKDTb3ya3YYuGK PRj0yvfieaouB8ucHXo5qxxZeQ0VzGeHUHPZsWOHfF22rO0cNflFi852hGIfKxc23KqwA6R+cHuN FDgUYRDbrCiyK/xnGKn2KOJ/xoVo8gI7pjt37pRJLO2NCrFRlBTH5IPpqYmIjz6P5IRIMLmfpQPj ks8CeWx6Wopc8rlzBkpLHDPNteNo0XnkmGn4fc4qKUTQQL0kOtuy3bmkjFZ2BnN+DrPEY4rNxjGy HRTvzx21GGvmmQoRZ44iIzVZbFf76fbN3ug6R3MtUESmIGeOlzh37twsm56hBCgUM08GQ1fQ+5z7 U3jjfhSDzSEtGCrD3Ccwh74wF3MYNB7Dc9CL2Hobr49ezBTB+Zr7muF10PtZfYYSxLODg/obt+6R ITeCQiIx+MXP8MXX05GYZIn3nCTq5F8X7McrH85E4KmcQ2nkBoXnRg88j7S0NCQmJiIh6XLx8vSU YrKvrw98fL3g5u6KlLRUxCXEIz4xQe6TmJwk24jzF0Kl0JyWno4LoeHyGnm93If78piU1FRxDjf4 +vigTBlfWXx8vOQ51GcyWXpKKh0GjAt0csxxm3n/bNq06aoE48ePH0czPz+cF7/PrthYLImLwxTx PT2akoI1Hh5YUKMG3pk4EVPFvc7wfQqeh+fjoEtJjvdsF+zYbx7/0zzUbtQKX4z7Bq0a1EJA5TJ5 Ku0aB+Cb735A19vvx0+z1hoX5vy8++67OHjwYKH0ga8FZ/V2ZniNiZN+w0vPPYFfp47DLzPm4pXX P5SDetLOzaWI/9m878mXX36Jt995H7/OWolX3voKR4+pAdE8Fp7fYM3GA3jylYk4diYey5f/g6k/ T3O6mWPW0BZQscxpM+SWZ04NllNHos0xaNAg+Z4zz+2Vo06LznbE7N1gzTvvvJPvWCrFAesKIvei M5EWFfQ6WbhwoWxsGQ7D3lB0LgpPZ1vwWSuK5IOr1m2Rjewvv8831ljgvZ+akijjL6cmW0QsS2dS 9GdyKOJI2TimpyUjIyNFnEff75rSiaNEZ8Y0ZR1ZsXwZ0aFbgL4Pv4+vvp+PoyfU1EDRjoll3p5F S+dSHsP2T742inimyZLvnkVqfDz6vfwTqtdtg6A9/0rxOS05Qe6v0eQFeg86W9zUwp7mbi34EiZW tl5nhmEyKPYq8Zmw40bblkWJ0RTYKAzzPYVmnpevraew0h5RxxJ2/tR5zeEz1Hl5zfx8Zcfw3Px8 diB5TRSTVSgPLvneLEpzhhs/g4Ve3fysc+dy93RkyI2gs+fxvycfxuwlm9B/0FuYPH8Xnn3nT8yY syLPoTTyQnpGBhKTkpFglMTEJFSt6o/YuHjExMaJPVzk1Pjy5ctJWzY5JQ1x8YlISExGyPmLOHGK s8uE3ZSegdNnzuLsuQsyKSL3SU5Nk8dUrFAe5cqXhaiVEREZjaiYOLkuVWxniA712alpFoHDmWHy SHPcZg6OUNCpU6fOFc8CC0Xn5qI9U4QYy4llyyK4bVss+vdf3HHHHVcdx8Lz8bw8Pz+nuMZ7LuzZ MFf2ifNSsu8379vwDz787CtUL+9ToPK4+A12rVtuXJlzw9kprA/nz58vw+4UJ5w1meDKRVNxLPAU bu07CGFhEVg0dwqqVK6I3nc9imm/zbZ5T5uLvPc549CqELZdTZo0wbr1/+K2vgMw6JmR+Pq7mXLW iq1jbJXte47jxbe/x1/Ld2DcNxOwaPFSdOrUSZ7fmWGUhXvuuUe+pmisbIacUHko6N2sBsfJW2+9 JZf2QIvOVtAbmRUXG8v88umnn0ojz7rQsCzqQPYFxVYlkVNRnXB7FnEV8lo02TNlyhR89913Ukyp UqWKsda+FFV4jdxgJ83RyQe/GPcjnn3xbVy4GGasscAGlAkGGR4jPTVJPhNilYCdW1MR6yyezcmy yPucO8qdLZ1TZ6CwRQWN8+BIT2eKEkcCz+LVZ+7BXX2ux5IV2/D08O/w5ugZ+G3ev9h3OAj7D5/F gaMhsigat7vLeHUZGYJDlCzh2XhduW4zy3bxbKfEx2PD7E/hX7tZlvi8evFfmPTTbLmPxn44a53D WKklIV5qfihsMcos+LIQ2uSMecylWmeGQjIFNHpBcTtFX2ItsLFTRm9nokJvZAfFYh5De4QiHD+D +7NTzW0KeiWzo8f91OeohIIUtVVsRh7HbUq8VqI0j6cXMj+D0NGFn6NiPluH4bCGoTJ+nDYzK+TG ul1nChRKI2cYwiETickpSEqyFArQFIMjomKkoHz4SCACTwZJUblyxUrwr1QB7u7u0puZSQzTTEIx xWeei9s83N3gLzrY/pUrSTE58EQQDh0+jtNBwYiKjpEJEyk08xzqs1PF8U5kcl0B64unnnpKhuXh VPLx48fLmOPs56r7y7pwYKF5hkX0+VGU2qK8K8oLcXFosXcvurRtK/sbto5Vhefn5/DzimO858IW /8x94rwU3oDW/V5VyNLDMahcxrNAZe95yzmcHdaNDCXAPnCFChWMtcUHZ00m2PueIWjftgWGvzIE 4yZMxQuvjsTAAX3xzRfvYcvWXejUrR8mTvpFzkS2eX+L9ulyzoDLhXh7W3JJsT0cPvw1OSB2ybMy 7n7kDSxYutbmcaocP3kWb3/8Iz4d9wueenqouJZtcqZNaYFajZr9TcE5t7afcOCbecAGDhwoB625 pP2jBsTtgRadraCRZstbIS/wR+Xx1iUvP3ZxQWciLXkwi/Tbb78tG1vVCSkMikN4jZxwRPLBW3t2 kYkTateugdVrN6JH7wGYv2CpsfVK+DxQWKYnM5c0LtVzkpqaiDSK0twun7Mri7OgM5pr8oqjROel S5fKhFZfvP8k7uvbBcP+dycWTHsDzz3eG+dDozF99gaMGD0bb3w2TxTLjIZqdVqj54APUKfp1bOV rg6xYVm6e3rL7d0ffBfV6rZGanIC9q6ejn/nj8eUORvw3qT1CL4Qg2fvay+9rzX2Qdc5mtxgmC46 llCoNUOhjKIt22DV0VKCsq1C+z4neD6KcHy+ub91X4DruI37UHzmdvP581ooop89e1aeY/To0cbZ L0NP5/zYhirkBkWcgobSyJ5L0qZPTk6R9T1LYlIKgoJDEFCrumVbSgrCwiOx7+ARHA08ATc3d9Sq WQ2VKlZAhqhbmTgwU/7tmdJLmsdULF9e7FNDhtQ4fOwE9h86gvCISKSmpUnP6urV/HExLAKxsfHS U46fy7AcGRSdnRAVt5kxyDkosXnzZhmD2SwO2yqBO3agufj+n/H0xA/16uHXX39F8MCBuMHLC81T U/F3QgJ2jxuHnu3ayT6HrXOows/j5/LzS0q854JQmP1mEpuYhk8WHkRCajrK+bjnqYTHp+CD+ftx VNgYzg4TXfK+4v3IeOTFEWcNr8H+8D+rNmDOX8sxZeJoNGlcH7fc+Ti2bt+Nrz57Cz//8BlOB52V iS2ffv5tzJm/TMbfVwMuvP9l/9iqSMSDUa1qFfiVKYOTJ06iZo0a+GnKFPz62wz8vW4/nn99LPbu P3bFceHhUfjq+7l48oWP0a3nbThx8hSGDHnacj4nhgPLZodZ2i0UjFnyo2cy7jPtFg7Yc1kQLTQn tOisuQKdibRksXz5chlSgo0tG7XChF4unDJXEpIhsJNUWMkHmTjhn4XT8MCAO2XSm28mTsGnn38j vXJskWWE8hlhwyiXaZZ12RVndb1xEkptrMJCxBGisxKcmdCqS/uGlmdStC++3h64/85O+PmrIfjy 3QfxxdsDMPRRixDcuN2daHXjIPj4VYaHpy1Pv0uWBIKZ9HC2LHleFuJfqwl6PPQe2tzyJNbtPI1B r47FDz9OwyP9e+HQwb0YN80yhc0WSrTKLS6rgvvlZ/+cUJ9tnrqfExTwuL+mcKDnrbPFICzMae7q fjQXQo9hFnpPcWm+v9nBys5JJD/3NztsynmF7T+X/BzOyuL6/7N3HYBRFF34I71BkN4EG71JkyJW iqIiIGADRUAFBJEqIAKCov4iRRClqHRUehWlSJPee+89Cem9wD/f3E1Ylr3kElIul/3CY3dnd2fL zc7M++bNe8p1BqGOSW36KwllrVW0FjxXKYdqqQUH3Y2CEiqoe9ODVrIZjzxIEnUkCV9lbUyS+fQ5 WsHmQeFCBREVFSP69fFCEnHteiB27TuIS5evoWCBB1CqRHFpASdnjIl/HmKdZHXhwgVw8fJV7Np7 UJ7Dc+Pi4hEZFY0CDzwgfUafOn3uruvGRMdIv9C38zhPf0vrt5lW8uzvMt6Q/luwJQeOHcMI0deP e/ll/L19uyw3o0Rfeu6yZVjXsCHeyZcPbcLD8cONG/hz4EC0euklrF+/3jAvJbw+74ODPY7g7zmj Z8Nklt5MIcoU9kVcUhL6zt2Pj2bslsvVh6/jVEAk3Nzy4GZUPI5ei8Cm4wEY+89JfDhtFwbPP4iY +AS42XAz4Sx68/Lly/HBBx9IHbhq1arWVMdDsWLF4Ovrm2mzb7ML1Idn//IdqlYqi2atOqNIoQew bsU0OcukVoNWmDtvGV5v9SIObF+Cl5o+jXUbtqJ6veaibFv6yGz7tKSxEkLpww8/XAZBN4OkPs/t 5559Rs5Uerv9++g9ZCK+Gz8HISFhmP7HOrz05qcoUuIxXLhwEQMHDpL55AawTtUbzHLdqD+Qncgj fnCT3cjlYKfgwJa5QqH2hru7t7TQ+mnq70IxnoXhQ/rg9db3Tim2hXwFS+Hyqe3WrTuoXLeNxVfd qePo1uk1vNg4HUEVRWWTmBCPpMS4ZLcEC1fuwPQ/16DFqy0wZOgwp3cMr8WWLVvQpEkTaencvHlz a2rmgtfp3LkzWrZsaU3JOWBjT/KZo+L0/0wn+SSkaSGdGoy+ETd3L5w4cwkVKlVCvnz+mD7jd6nY tG/fDi6u7nB1cUUeIVIz0oB5xcdFWbdSABtj0emUIhQjuUxKQJJokJMSE8Q6vwUhTLN+F5Zv4+5v hMEJE+O5jEHTdqNkI59VcLbRfVpRjhgxQipZVFyGDh0qp67mdpy4eA3j/lyBzXsPSULBxT5uJsOR JMq2t/gG2zRqiM6vNkKxAnemWWoJZ06z27houPwWLFbKJIwtnV1+X2xrwm6VwVud+qF27drSdZGy 9vtjZCvkL/GIkIfhIr9v4Or1YLR61zLVPi1o2/w5zFv2r3XLGGw32aG0xyebIqV4LKfwp6Tg0CpC WXPqwXw4XZXn89ok3EjQccqdljDTQh2jrV9s3UNm1kHOalFkwj4YlcPUwG+MLinU90AS9t9//72r rNvKl2Wc1sVKueOAT1pnnGmtkdR10gK9NZP+/tnnoJKutczWHqOtNzIb5V7vgeqFffBUtUqin+Qm 3yebC1ojlyxeFFUrlsPOfYcQHBIKN1dL/UqTk8SEROT180HFsmXh6+uJRx8qLfddvHINoREROH7y rLSgc3NzT25/mGd+/7yoV7sGjh4/JY9lnuoXdHVxwYGTp3EwIBzbpo22puZM0G8zrT3ZN6H1PIne 9ASvL1q0KL4T+XTo2tWacjdYZsZ//TVcT57EYFqki7SR+fLhsVq10HPgwFQHkugLfezYsdi0aVO2 9aH4PdxvG5QVejNB3bnv3H0onNcTBfw8ERWbiOthMQiPiUdodCKi4hLh4eoCD3cXeLm5IK+XK/L5 eMqBlJvh8QiKiMP8ng2xd/2vyTqBs+jNLPPUgRnLiH7GHR2tWrWSemebNm2sKTkTLPvj/jcATZ+v J/Vghb37j+Kr7ybhsUdKY/CnXeVsliXL12LxinWyrm1QrwbqP/G4XHp5eshzChUrh9MH7zW8eKLp R1J3VQgODhFt6zlRv1STrpYUQkNDRR0yDNOmT0eVKpUxa9Yc6QfahONg3aYdqFrBEnTWtHQ2cRfM SKQ5A4cOHULr1q2lb7WsIpwJR/XrbA+oCGZE8MEdh4Nw5uxFuV61cgX4+fqIjqcvunXrLhrdIyj9 UDn88MMEqQBZwM6tVriw+IFNUZJVo5wLZyF/6IuQPgmpJNFHITuOjuirMLswYtp8HD56BDWK+6FN nYpo91QNIY+nSd6mNHwcbwnhutExKUsNtKxRFmXzuWHJuk34/vfl1ru7l3AmGGTEYulMsbQxXC/6 YBXpSqN1u25yejmnptetW1cG0oqOjkbz7pNRoPDDuHxwK8KuX5B5KQV22dz/Ye/G6di3aaaQWZg+ rLk8j+D0t99++00ey8706y0aw8XF0nkm6cOOvJHQxysJYKN9JLy04HH9+vWzblnIKF5PLySPjaAs pQkeR8KZ11AkGO+F+9NiSa29BxJfmQ2TcDaRneA3o8q7VjjIw+/OaJ+WMCYxbHQMXWhQjPalZM1E Qp3XTckVCL/nrHTxc+vWbcTFJyA+jtbM8WI9XvpmPnvhEs5fuoJK5R+Du/ThHCv3JQhh/z80LAy7 9+7BlUsXRR/4IA4LuXjhPHbv2itJCbrcSEiw5BcdGwuXPC6oXL6sDDR4+twF6a6A+yxW1BZhnW+h vXMm9H6bOUDKQH5PPvmkLBvXr1+XQaVYd9NVBvWwfj174t2WLdFUtGuPlikjy6ZqUwICAvCeKGdq Wy+NGjXC0nXr8PbYsehVtCgWeXtjdng4Gq1fj7dbtJDtz5UrVwzPpfC+eH+8T2fpQ2WW3kzRgoMp jxTxxas1S6J3swr4qUMtzPv4SYx/tyYGvFIRbzd4CPXKFkGRfJ5wMSjTzqQ3s52nDsx4PjmBcCac xa/zOvH9D/92MhYt3yjKqNViWUiNauWxcPZYFCqYH6+06Sqt/z/s2AarFv6Mb4f3QqEC/pg5dwmq 1W1x5zzxd+tWwj0iIb4LJXStVLBgAVFniHpCk57f3x/jfxiHtatXI3/+Anj//fflwJgJx4RJOpu4 C2YkUsfHhQsXZGNLApXkV1bC0f062wsqYukNPkjS6uN+w7F1+x5EiM52AoPSRIbi37WrcUN08ElM DR8xEoWKFMerLVqJ68xGuDhOKYhsKI06nkZiIvvBMkEigdNB+/fvL60rGDSWS247s69Ce3Hq/CWU fcAb77zyArq9/Ro6tW6Ojq81R6fXXr1LmKaX5PRWzdH1rdbo+uZrcv2ufTrR5qmO4TU/ersNXnv+ SRTzAlZs3iXvzYhwJthekYRQyp2XbwHUeKbjXa40qMwzeAmJY1pnlS1bFn8uWoEnXumB59uPgIe7 D64d243o0BsyT0tHWny7Yrn0rw3oPWYNxowZI89nPlSuCVc3DxQsURYFStwhjY0IJZIBKuCZXkjm akHimuQSy6ICp1cbKf4qKrUWtHxUFppaklv5uNUKj+PxhCLMFTGtzssIFx8m7oD1i7P5qybhlFlQ 5dAeMfoe1ACLEn35VqLtL/Cb0O9XQr+2+jz1ktGgixxe02hQndZ26n64TIm4zmhwNgxdX8TF07VG fHIgQboo273/MKKiolGlUnl5b9zHY5ISEuDlCiG3cOH8GezZswe7hZw9fRKeIs3bTeQrjlH53b51 G5UrPCaukYBd+w7JwIK8JvcxkCDTua0NSpjTwFlXrIvZBxk4cKA0pKAfZYIkPqf0v1C/PgaKtD+7 d8cJ0c/1nTABT/75J2pu24YI0V99qmZNvP766/KctIDlZ/OhQ6g5aBBe9PHBcZG2IDYWJ+fOxdTR qVuN8z55v7zvrO5DZbRbn8zSmykZBWfSm1nnUgf+5ptvZLCznAJnmYXFWUHr12/A9DnL8MvMpfeU 574fv4tRX/XBjl0H8WSTd/DzL3+gZIkieL/Da/h14nAc233nHOq5etcaFEJ8FXfJQw89iMioKNwI DLhn3xN1a+OvlUvR8b13RD/7PelyhQYjJhwLJuls4i6YkUgdG5xKwsaWLi5IUmQ1SDrnVEtnI6Qn +CAjI3/SvSMGDvkffp46E4ePHJNlv+4TNTFrxmSs/nsFXnihKVxcXLBu3b/o07cfChYqKhQlywit /JPEVOrC43MyMpNUyGwoRUj5RqQ7G5YVLUnAbaZTYXcEX4XZBZfbSXioVElUeKysUOrjER4ZjYio GIRFRgmJRKiQcNFZZJpemM7AUPxe8ubzE5KXzA4iRZqtc7T5cp1pvGZi0m1Ur1IFRQo8IBU5W4Qz ochmdnwfrfoCnmrxGQqVrCiny2pBX/ajhRK9Y8cOVBF5s+4luXv6UjCeeXMonni5B5JiLdMAo8Ju olnbvqj5bEd88e2vCImw+Kgm8Ux/fqrckAzSgtPaaSHGfZxeT+tiHsPp0QwMoqa/c586hmXu9OnT Mp0EL4liPZSVsbIwVqSxkaUzXQtwn946WpHY2muzDVdTRHnv6jxCf15WIyfXOSmBloDONqMiM0l0 VQ7tEf33oL4Fe0QN1BBpOc9IUprxwO/b1owHiqojCN4HiWbWEczXCPw+tdfOStxKuiUD/JEgJvFL f/70rczp2CSFN2zZKZ+pYrlHkcRj48Ux7kKHcBNtjUseuLt7yHMoHh4ecBVp3OfldlsemyjOKV/2 EXiL/ev/246IiChp4RwTF4e8vj5ynX6kb4aGITQiUtxRzupnsY/BckfDE/pJ3r17t9Cp+t5VHqhf VfTzw7XoaOwJC8OKiAhMFe1pO/Hc693dsbR4cQybPBkzly6VeWnPTYtQD9krdAKfXr3AmrdWhw7o NXSo4bFGwvvmAEJW+nvOaOIvs/RmSkbBWfTmwMBAqQN3795dEos5CTVr1nSamVjVq1fHv+s3YOOW /Rg3aZ5sQxSRTKn1eEWM/bYfJo37HBcuXcWTTd5Ft95fYdGyNQgXdZE6TpZ9W6SztW3SysMPlca5 cxdk/Bej/e+80x5HjxxEgQf8pZEI++4mHAcm6WziLpiRSB0Xt27dwmuvvSYVJFrNZAdysnuN1JBS 8EE92rR9E6P/Nxhz/liM4SNHYfrM30Un32LZV7Pm4/h97kwEB13HlMk/oUrlKjLd0iharJeVJbM9 kpOREy3zeM8cySfZx8CZ8+bNkxanXDdSmphOCzceV6pUKXkez3c2q8SUkCePC9zd3BESGiqnlIaH hUuJEAo9Z7LExsTK9dCQUIRp9ksR7Qct3PLm9YWHUIY9Pdzh5+cj08JCNccJ4bnMg3kxiGdsdKyc RaD2hzB/sfT08BTK3C2bhDNBhY4kM8nmB8tbpp67urrLpRFYP9AikC43Dh8+LF1uUGH2L14eDdsM lMdMm70SAaLNKlQgH4b2fw+/f9VSKvR6ItfIqlBZKmunwXOdxDKnwLKs0dqS51++fPku4prBnrTk F8HzbFkvkpBS/mu14D1wgMXISpnlmgSDuj89qUwfnY6A3PTdmbgXyj1FWmDre7AHKX1naYUawEmP ZIU/5oxCkujXxMbT0jkBpR8sifq1H4enp4f0wcx6LiYuFpu27ULBAvlRpWJ5+Hi6wdPdJUVqmPu8 PFzkcZXKP4LixQpjo8gjMjoaeVzyyP4z39NT9evgsYdKI0S0EycuXEBYVARES27JxMHB2VXavsmy Zcswbtw4lC5dOrk/ooRu5CrRcMGKK9blj3nz4lLNmvh7xw7ZLurPS49wQPXzzz/HwYMHMUL0hdhv NjrOlvD+2femb16u57Q+VGbpzZSMgjPozXFxcZJwbtGihex75TSULFlS+iPmbGVnAOugf9evR2Bw DNp/MBR795/EbVFmtVLhsQfx5WddsXPdDLz4fD2s37QLdZ9rf+cYUSfrB1oohN4Ii5LXz1fU7UVF H/WC4X4KXTN9OeILbNqwTvRLN6KWqO+oB5jIfpiks4m7YEYidVywsa1cuTJGjhxpTcl65BUd1iJF iiRb2DkraHXx119/Jft9JtiozvlzJQ7t+gc+fgXQpFlrrP7rT6E0lcKQYV9jyPCv8NPPU7F16zaE hYdLK5w333gda9esQmx0uOhMPyi/D4tYvgV7RPwnr28ic0ErQro/oKUkfQ1SCWLQSU5DZOcqNeEU 1dpVqsjzcp2/Z6Gzk0Dg1LeomGgp0bEx8Pb2FAqpjxQfb2+4urlKK7OIqEhERluOjY6JQUxsLK4H BElrN5LN164HSEsG5sFjeCzPiUuIF3m4wNvHEz4+3pKcZvBOdU2ZX3Q0EhIS5D3xW7Nl2VP9qQ6o Uv9NeItvWW/dnBKUyw0GaqIFM60p1CDgmm3H0fGtFvih34uoWzavTLMHahq8lji6ePFislJOH3Wq 7uA2QXKYgx20PCbp/OGHH8p0Qj/N35ZrALoZUuA5tKTkNUg+6/fRupn3x3U9wU0oS2vmq7fkNnH/ 4MCDs8WtyOhp7iZyBkgA04KZvptbvdQYNatXRv06NfBswyfwzJN18PxT9VGjWiVZlzR5tgEeKlVU kgmp4tZtlC1TEk2eaSj9OVevXAGNnm4g83zmybpCnkDlimXRQlzzoYdKyVkyt2+L+tTBOWeSVGx3 lN9m1sOLFi2S/pG19blWSDpXtrpnmCKklJDBQrpHRKDyvn2oUakSJk2aZHhuanLt2jXDdJJqRun2 CgeM+Fx8vszsQ2X0bJjM0pspJu6AOnCtWrVytCs7Z/HrrMABp4ULF6JXn37oP2QMRv/0JxLoGub2 3eLu4YqXXmiAMV/3wsGtvyeni5Jvs9zf5n4DoauORHHMtevXDfcrqVKlIub9MQt9+vSUMwnbtXvb 6bkLR4dJOpuQWP/fAbkUaq3oECah2/tv4NeJX2H2H8sw/udZGDroI6xZ/itKFCuMgcNGo9WbPXDw yAm0at4YB3fc8c8jvvTkda3IvK1Ks6urKx55+GGhxJ6V5IBK79q1C06eOIECxcrhlXafYdveE3Lk fPToMdINQm5Ghw4dkC9fPkyYMMGakn1wNhcbKUFNYSS6dW4tyvwpVHviRbz91hv4Z9VfqFL9aQwa OADDhn6KmOgYTPx5Cub+/if+/H0uli5ZjD17duHa1StISkwQHwAJZCpO4hsRy7RITkVOIRXYieVv zWmdtHgjkccOLhUhdlI4TZXUv17GCKkmOl1VSpTAFwMGoO/gwfI8ns98lIuO3ODvmT4zo2JipdA1 Bn10PpDfHyFhEbgZHCo9r+XzzyvTPD09ESv2R0RGIzIqRgZ6On/xsiSc6YvyzLmLuHLtBqKiY+Ux sXEJ8hx//3yyHiRLEBYegfCISBQpUgjR4nrq2pyeTYu51GDkSsNe0OUGCWflcoOBkQgqzF75S6Dd Z/Pw8ocT8NbnSyRZq/etrLckpqUk20AOcnE/zyGRrfw5K5+sLFcEj1fHEHorR5Y91a7Selq5D9Bb Xat8SSQzL+ZJMD+S4Ewngcx9yn0G82Y+WlKax6hrMF8+b3YRz85KZLIdIunkTDCDPuZO3Eqy1D/l H3tYWjN7e3miVvUqaFCnJurXriEtn5+qWwsVyj4Kf7pc8vWRx6cGBhIsXOgBFMifD+UefRgN69WS eTHferUeR81qVeQgZX7RjtSuVhVeYl3WhdbzHRH026xcTgwaNEgSVqz/te2JkZzctQsV4+LQRTzj JKFv0V3cVVEvPyna0Yrx8fg7MhK7Rf1ev1IlOUvLKA+90D3EUNEWVK1aVRq/xMTEGB53v8Ln43Py eTOjD5VRFtSZrTdTTFhAQ6CiRYvK2Bo5Gc7i11kPBuQ/fuIk3L0LoGW7T7Fu8yE5oGJEKGtFVNpI Eku9EHS3xD5+0M0QXL0WgHPnL+PEybM4fPSk3Hf+whVpoMhBzJTktVYtsG/PNjz6yEPSSCQ3g8ae 2Yk8osF15PY2y0ElKzOR3il8mQlaUbVp0xp9P34PbVs2tqbewagfpmH5qg34sGNbtH/jFZl2+Ogp bN2xH9t2HpDLE3stUxcKlaiAU/tXynUt6r34CRLjLf4tFc6dvyAJhrKP3Ws1tWPHTnwx4kvZqWFn g1OtcivoN5bTqRcvXmxNyV5wWhMbf0csy5kFdoQPbJkrSaromCSs+GcTlq5YhzDRILZr1x6tW7VE XGwYjh07gfkLl2LlX6tFJ6kNWjR/CR6eHggNjcabb1gCvDCIWFR4oFxPCywNeIKlUU5MEOvxYimE aQlcj5OSaF1PTIi1ilgX315iQgyathtll/KWW0CFhvULrWrYqe3Zs6e0WtaCUz7X9euHBdHRcps2 N7Q37CuUuVUlS+IzoRTaqp8uXbqE8ePHS4XvYaH4kTjiAJKzoX7HfnjykWJ4qubjkvClEsYpblUr lZcE8s2bwXKw0c/PF8WKFIavrzfCwyNxMzgYEVHRSBIdz/z5/PD0k3Wl0dk/6zZLn5/is5PumAoV yI+8fnml5fP1G4Ey0BSvU7DAA5K42LVXKH95XOR3mii+jRWbt2P75RCcnPej5QYzGXS/woBIJG21 bieiwgJRvVZ9fPXVV9JymVOHqVATygcrCV6u01KYxC2JYJLSRtbEBK9lVPey78K2XBHJJH1J/pIs ptsX5ZqDZDEHUrQWH/QhrQjntEDdC8/nM/J62vqF6dOnT092yUHSXN2HCRMmch/Kvd4DZbxu45Ei BVG0cCG0aNYIRQoWwOoNWxAp6nX69mf9QL/Pjz1SBmUfeQib/9uMpNgoUcWnbieV5OKBpxo+iRuB N3Hk+El23kRetxEpdAnGCPjonddx+XoAfvljIc5evCTydEWcX0Fs/+17aw6OgVGjRklLZLYFJHTY 72b7YS9qVqgA78hI1G3WDGOmTrWmWgZ6xn3xBU4dOIDB4eEoJNJGijY2qXx59Bk0CI0aNbIcaIDP +/fHHlGffyva3t9F/2ehEJ6TmfFl2G5+//330t1dRvWh2E+43zYoK/Rmgrpz37n7UDivJwoJSV7m E+LnCW9PNwRHxiEwQki4ZRkUEZu8HSSW83um3eWQI6Fr166SLJs/f741JeeCevxvv/2G5cuXW1Oc D5wlPGbM99KI8LXmz+PVZvVRwN/XuvdulHikNg7+N8e6Bew9chV/Lt+JvQeO4YMP3keXDz+Eu7sb PDzc7xZ3d2lgcvrMRTxUpgQKFbQYJrKcc9ZlghDOqoyPT5RLuvnjev0GDXJl/5PfD10D0oCEsW4Y tyqrsG7TDlSt8LBcN0lnHdgYZSYc9XUfEB2QNq1fQ6vmjdCpvaWB1GLX3sOY/cdKWRG0f+NlvNmm mbRA0KNwyYo4uffeyrTBy31FJWAhbbTYf+AwSpQohiKi82mEmTNnYfiIr9C06QuSHCpRooR1T+7A 4MGDsW3bNqxdu1Z2xh0BrLhogUcyIbdASzq7u3vDzcMLbu5eOCQ6kYuX/oMFi1eiXt26aN26BRo3 aohDBw9h3frNmDZtDqpWrYQGTzbAF0M5uZGksyeiwgLketpARcwknTMC9I3I+mT9+vV4+umnJdnM oG1GoMLjO3EiRsTFyWmqXYR8JoRqzyihdC0WnZ+PhTKmdW+gx9atWyX5TL+3nNo5dOhQp7JaJOlc r3Qh1K1WRZRHi3XOrVu38dijD8HP1xsHDh2T3xCtDlj+aLFculQJSUzfCAjCjaCbQnnywAuNnxZn 5sGSFWvg4poHRQoVROFCBUTZTcKlK1elH8484o/BpJhfrcerIDAoGOcvXklO40DmP9t3Y9e1MJyc N1HeS2ZDkcR60plQhCyJXy7pr5LEsyKdOe2PFs6KjE4vFOlMEpv3QiJAWUDryV51v5T0Tjckqc3y TJcPnP7MQRs9oczfQ/tOTNI5/WB99cwzzzhVvcG6kHWwidwDks6lPW/h4cIFkJCYhAIP5EeV8mWx Y98hRERGijrDRfZxHi3zoLRUPnj0JC5cuoyKDxYWbYS76AXdq0eJakbWNVEx8Th28QaKFSmKBnUe x659h7Fj/0E5AyY8Jgp00fFm82b4b9c+XAkIEPl5ypPjSTpPc6yAU3we1q3sN7DOTCs4O3SMaG86 du9uTbkb69atw5gRI+B64gQ+E30bmkGMzJcP5WrXRu/PP5cWmXrQ+OX7r7/GykWL5Dm8K55zzMcH fUT9RBdjmQW2HUOGDMH+/ftl/439tvQio6xNM1tvJqg752bSmYPafM+ceeUMoKscusXht+TsYIDQ ST9PxLTpM9Hi5efQvNnTqFy2OFxd73AZJR+pgwObZ+DspVDMX3UAV66HYtgXI6RbQ+pJe/fuweBB /aS1shE4E/Ly1QAkxCfCzc1VEtEkqRkjwEsIY8SobS4LFbG4ucyNoMEJvyO2DXQRSN/7WQGTdE4B bOgJWvBkJNQ0WEd+3bTKa9O6NWpUL4dPurQV93rvtP5jJ85hzryVWPbXRjzVoCaaPFcXjZ+rBz9f H7m/aKnKOL57iVzXouGrAxAfF2XdugMGUzh+4hSqV6ssp08bgdGoR4z4Cj9O/FlONcuJAQTSA5ZB juyScM6fP781NftBAo3+TDm1PLeA9YIR6ezm7ilJZFovL1n+D+YvWIqdu3bj7bfeRMuWzVC1cjms XrMehw6dwLChpCohz4sMuyHX04rbt6zTj3II6exopALJMdYh06ZNkwpdnz590KZNG+teY3R58028 vWkT/vXwwK4SJdBbKFdrV67EX0uXYrBV8fpKKF5HvbzwsVDWUsqPbhjoloH3QfKRVjvO4Ke1Xqe+ qF38AdSqUF5aLRN0C+Ml6vR6Qvk/ffaiJI1d5cBZHmmlTJK4VIliKFWymMVVRmQUnnuqrijkLvh7 7UYUKVxQBg25cvW6dL9xW+Tr4uoqzuZ0vFt4+KEHJXG9bdceJCbekmQ0v9NE8T2s33sQe29EZpml syJxORhnD0GgtQzTu8bQg8/EfJW1cFpwvyQviWUGiEqJmCZ5TuL86tWrd13L6Fzt/WQWAe2sRCZ9 m5J0Zr3hLGDZzsr2yET2g6RzKfcklCn8gPj9XRCfmCj9PHqI9pXuMWihVrpUcTR9pgH2Hz6OHaIu dxf7Cuf3xYOF/CXxzAF4tgEEjTFcRDmKiUvAhcAwBIVFyhgB5R4pg6fr1sHi1euw99BR0e9ygyvb h1v0J50kLeUkRFp83kLY4UCkMwfz+K3Xr19fklM0PrnfQUlb+PPPPzFW9EMqhIdjcHQ0Nou0kaIv 88obb6B///5ysFQPErZjxDkn9++X1tKFRRqtpW/RWvqzz9C48b2WvwQtPNnnCg0NtabYB2/GgxBt P2ed0X3Z/ZLOGYnM1JsJ6s65lXTmID2tMtesWQM/v3vJ+pyKYsWKSUKWPtBzA+iW55dffhH6zzzx 3PtQu0Zl1KhWDo9XeRTVaj6J7777H/7beQyfDRqE3n36Wc+ygAEAhw4dIvSE4vhsYD9UqVzRuudu xMXFS70iMsriku+xh43fbd4HSuTaPgf1lNq1a8vfQ2uUktkwSecUoEjnjH4tmZVvRiMqKgrvvvsu zp89jd4fvY0aVe+22lLgB75m/Q6s3bgTazfswOFt82R60dLVcGzXQrmuxdMtByMuJsK6dTcuX7mG yMgoVCj/mDXFGIcOHcaIr77G5UuXMXzECLzyyr0jy84CTrWm7yo2tmXKlLGmOgbYYeQ0v3DR2cwt 4PebGulsEXecP38Jfy5YLDrz81HggQJ4/fXXpELVsUN7mRfziAi5KtfTDqv/qxxCOjsSqUBLQRLO vB9aT3DgxB7UrVoVPqJerPPCC/jOGiyNoPXF+C+/xJmDB++apppYrhx6CmUtJZdA/LaVKycSz5Sc jPod+6JakXyoXu4xJAmlnmCLx05gadFZrFShLLbv3ofQsAi4CeWRIDdNVxj58uVFhXKPIH/evPJY 4sz5i6ItisOxU6dkB5KEgbKNYJ60jnuiRlUcOnZS+n5mnixlLG/0E7f54FEcCIzOctLZyNLZFrTu NQhbJCyfSU86688l0uoiQ9/pVH0Ue6E/X3//tKrgN6B1BaI9xh5COz1wpDonI2GSziacASSdS7on 4sGC+cXvb6nVLUVA9G1E2/GAaA9aNH0eZy5ewoZtu0R/y122JTzE38cLBfN6o4C/H4oWKiDJ5hs3 Q3A9KARB4dEIjohCQkIiYuLiEBIWJv04N2pQB3+u+AenL1yCp+ifcTBUuvDgJQmRR4KDks4//vij /D7oBozE62effWZzRtb9YuLEiRg9ciRai77OW2J7oGhT67Rrh5EpxJGhQcxoWksfPy4tn4NE2kh/ f5StXRt9hwy5y1q6l2gvti9bhhgfHxwQ7bo9oCESfysGB6aFM30xf/HFFw5FOhOZpTcT1J1zI+lM C//JkydLHdjZZjg3a9ZM9uGaN29uTck94LfC/uyGDf+Kem4jtm3biYEDB2DIkKEyVootjB49WpLP XT/shM8G9pUuNmzh9LlryCfaiSKF7jXWy1fA+SydlQVzZiC9Bi9aaEnnOzbuJkwIqEikn/Tui36f jzYjkWYD5syZIwky/g6ORjgTtLqmZHREaWfBQw+VxoB+n2Dvrv/w2aD+2LP3AD7u2UeUYboWuCU+ BLG8Jcp0uuReKwoTKUMFoqGyQp+zu3btktY2JDzskQuBgeg4YABG6SK9M2DZb+IbHSY6xj8xsI5Q kAaLDtVH+/ZheNeu6CyuRWJae44SXp/3QZcEvC/eH+8zp+I26DojSc5KUUI/arQoO33ugrRUrly+ LFzyCAUyNlbuS0iIF23GbQQHh2D3rr24eOE8Dh86iENCrly6iN179yA0LEx+MwnW/OTUOTc3VCr/ GM5fuoKzFy5JdxoW321ChFJHf2507ZHbwLaQnWmtsMNI6NMpWsKYMDqG/qBJphvt05+vBQdU2Ak2 8j2tQF+dTZs2tW6ZSA3Vq1d3ilkRWjhr0EcTKYPtQizr9IQEGYCW26zHWbc3eqoergfdxPqtu+TM FtY1dMuUJPZfCQrBjYhY+D1QGE8KRbjhU0+hYLGSuHQzHMfOX8LVwCAEhIYgPCoSrm6u+E+0K/uO nkDLF55HgXz+UpcRDbBsd7R1mSOjZs2akoAjCf3BBx9IsorWtRmN7t2747BoQ/L27YvnxHadTp3Q V+ghKYEWzas2bUJ7cX+9ihXDQh8fzBJt9nPr1qHNiy/ik08+kTEGnq1VC27LlmFoZKRd37ybKAck oEg4M2g5XYEEin5YRoGzYTISSm/u1acf+g8Zk2F6MyU3gq4b6dOc79QZXWo6azBBe8BvhSTpt99+ h61bd8j695tvvk2RcCY4w/3UqdMIj4xFjTpPY/acP6XOYSQliuYXOsdNGWBcv8+Zwb66Chx+v5JZ MEnnFEDrJaNIj3SSzulO3J8SOEqX2jGOCo7anjh5yoxEmsVgcAF2LNnYMkK0o6JixYo4evSodctE Mqi/UImxyvPPNsTkiWMQEXItOY2H0NomvZKTkJ2kAq1haGlJy0AGB2QAD7q20AcKTA03btxAh65d rVv3gtdYsnYt3hJ59ypaFIu8vTE7PByN1q/H2y1ayM7SlStXrEffAe+D98P74jrvk3llVGT1rAYt zGjJQ9I3RtTnJIi5TVJh175DMr1yhcdEO3Jb7osV+5ISEuDtBni63sLZ0yexe88eOe3wwvkz8BJp Xq6Qx/BYnkPCvkql8jKQ4O79h5GYSKI7ITm/uPg4eU1lbZ3VYKdPP8BgSzibxQj64whaB2vTtOfS eli7Tys8jzDap4TnZyTY56E7MUV4a0GLCfWOeAwHXTIazkpk9urVy6n8ORO5VfHO7YgTbUJgcAiC QkIRLNrKkAgh4RGoUaWiJIUXrFojBydp4Uq3SzdDw+SyZNHCcoaLh5c3ChYqBL+8/mLdU6RVw6Ol 2a7flu2ByERk4yJdaKxctxnB4vxXGj0jScykJBLNyd0xKbJT5oDQEuKc2Un3XCRtqlSpIkk57tfX 5/cjzJuzrkj0fj16tPT5aXScXuRg/smTqDtkCF4UeRwT97tF/H4lpk/HG2+8gS6i/zMlMlKmV6hU yTAPJbToJgFF37ccuFQ6dEYOEGRWH4sBH4+fOJlhevOazXxjok3dl/42+sbxnda1nIFFixbJwQrq wBUqVLCmOhc4kHQ/bR/rxcGDP5PfCwNYBwcHW/c4NzgAMXXqL5g+fQbm/LEIr7V9F7t27sbtpKS7 xNPdVRLPV6+H3LPPmcG4QhzkywjJLJiksw1w6ieVI5ICesycORNff/21nPZhCySmGXE1J1vy+Pv7 Y/LkKfjpp0lYsXobXnnzU0yb+w9uhoRbrS4NRPxpG9PdBy+i/8gFMr/+Awbj4sWruHkzBHFxcfDw cEOBAv54sFQxVKrwKMo+VgYnT59HYNBN0bmwWIVyZIr+2ej7melXrt7A2fOXcOz4abz0knNNTSFJ Rn9lbGwZaMCRQdKZHVMTFoSEhlo7xeIbSFXEcfrvJo2SU5AdpAIt8Dt16iQJmnPnzslpo1TW6tat i6JFi9olo7788h5lKDVp27YtNh86hJqDBuFFoTQdF/eyQNRdp37/HVOFAmd0DoXfOu+P98n7pRUO p9LnrJkEtxEaESnJgVhRt9PyOK+vj5zmzPWIiCis/287vL28UL7sI0hMuiUtk73cbgsBXF3ySBc0 XmI/xd3dA/T5zH1e7ha//vThWbGchbDcsGWnhWiOjUNCYqI8h2Qzief4BLqeyR7Sme4tlHKcmmj9 OhMkZI2OMxLtuWk5z0joM1RfJpWQTOAzGe2j0KWHgroPWu1zaWtKntYi29Yx9wOTyDRhwrHBujya RihRUQgND8eNm8HwEe1F2UdKY+bCZbh0/QYCRZ/qSmAQrgQEIlHoAuUeexj1alXDlRsBmL5gqSSh o6KjMWfxSpnW+Ol6eK5eHRQrXFBambIdkMgj9Lnl/6DMgyXweKXy0qJaGrCI+keJI4P1pFqyzqVR yrJly3BI9DWqVasmdVV9vZwWIYGlT6MfZ32aPdKjRw8cPXsWx+rVw8S8eTFS3DfDpXWJiZHPcETo lOWrVzc8l2QzSW+676MudPz48eRnz0nISL15855LaNnzGywd0xtbV8yxXsF+HFrzB7b88hneGDDO muK4UEQqdWAORmv7Fs4GWjrv3bvXupU2/PDDD3j44Ydx7eplrFgyG6EhgXJGNP1fs5+cG0DjnP/+ 24LWbd7Am+90wYDBw4UOHizqddbtFimY31vUH7cQcJOGjHfSTWQvTNLZBpo0aSIjPJJc1loC0fKZ gReIeqJh5TRSRtnUg8Q0wZGHnI6XXnoJa9f+i8VLliEq3h1NW/XEl6NnY//Ri0iggi8aTSWc/k9f s6fPB+Cbn9fgt3lb0G/AEBkpk36b27VvjwP7d+PBkkVQtPADeMDfD77ennB3c4F/Xh/RsSyNgMBg HDh4AkeOnsbuvUdw/MRZXL56QxIX4gLw8/FCieKFUfaxtFksOjKoKLOxnTVrlvT35OioVKmSSTpb sXXnPizYvBEzFi+SJJjeMl8vhBpUSa+IProJA9BnMwcL6aqCFgB0YcGI6lRqWAdV9PMT3XtSpHcL hxarCYWnasmS+HLwYAwYNuwuhSgtQkJwr/g2fHr1ktNUa3XogF5DhxoeqxXeJ++X961cgtDNTk6A eAKERUXgxIULCAkLx2MPlcZT9euIsiqUKVHm87jkQaRQKjZu24XixQqjUvlH4OnuAi8PjW9NA3Af j/PxdEOViuVRsEB+bBJ5xMRZrJ7p35lRqevXfhylHywprak5bTtJfCNZCUW0cmkv6J4iJRcVKeF+ ztWDAap47+kRZ3Rv5aigD3pnc2mV0dPcTeQUiJrd2u6xjuey2bNPYse+wzhz8bJsT+h6w8vLE9Uq PIaXn3tKLMti3dadmLfiH2m0wqC0rq6i/RAZLFm9Hov/+RcPly6Fl59/GjUrV0S+vH4ySCFnvQSH hmPV+s14rsET8Bb6BtO09VhOAwOQ0SJ5yJAhMkAXdbQtW7bI92iv0HXS2y+/LIOaUY81OiatwqBf z9etixLHj6NHhCWGjzac1zHx3mmwoj1HDTbHxsZKPYhCApJQv01G/0ZZMRsmI/TmjZv+w/hhPfFK vx9xaPc29G1dHz99PRB/LfpDzgwLuHFD6NWR8v0EBdzA6WOHsGX1UswdMxjjP3oJF4/uxot9JuDb fu9b78oxoSdSb9+Kd2oilToKfRtfv37dmpI6+L1yhsO6dWswe9qPGDm0J2pWK49hA7vh7+VzcOL4 UfnOGC8mt4CuhtgH9fL2R50GL+CXabPv+q6KFPTFtYBwRMdQL7ekOTPYPyRfmRGSWTADCerARpDg a6F7DForM9ojyQCCjTOnhXLKEEeYSTjv3r0bkyZNQpcuXeQxnA7ESoVQgYW0+eZ0mJFIMxYsIxzk GCTeF60YcgI4dZrfwdatW60pzg1+v0aBBOPik7D94Gk8WK8alq7/B88WeQRP1X3CepYxvLzzISTg /t3usAF19ECCJBXWr19v3co8kKQl4cy6l1McSdAw2KUWdGPx9yefYIFVoSF9Qw+p/Tw9sUoocUNG jpTfYUbi6tWr6fJJR3+3DJxB/+7sjFPB7NChg3Wv46F+p37wjApmoUTzxs+g85utJWGweftuUd54 BP/LI8pgIgoXKoBHHyot/TQGBwUgj0vKY98krR8oWAgvvvAijp08La2p6fuTebIse4nfr06NaoiJ icXKNRtw4MhxHL10BWeibmdZIEETjoOsqnOyGq1atZJ1QMuWLa0pOR9sV52hT2zCfjCQoF98GFyt BACtnosXLohPOr2NL8ZNlq6Z/PP6oUTRwij/yEN4SOgK5y9fxerN2+RsGrrM8PHywOKp43FbnPv+ wOG4INpZ+vH3Fm3Oc/Vqo0r5x3D1RiBOnD2Hi1dvIDQ8QrpiGtmvB+Yu+wvHz1yQhLWEKIN5HiiG XTPGIF++fMlCi1Xttl5S2q/0vfRCBRKcMGGCtIqkWxDmyaUStc0lLZ+nTJkiz6EekVosmM/798df v/2GfnFxoMnUN/nz44iPDz4XfY70BDejDvOZyPP4tm14PSICvPo1IVc9PHDVywvXxD1ei4/HtZgY aclMn828dxLO/P45w4t+qtnW07+3MtBQ62p55MgRORDvaIEE7cH96M3ELxvPYs7y9Ui8dgzRV0/g +tkjiI+JRkx0FKKiIlGgUBH45i8Iz/zFUKRcLXiXroYmT9ZGv5cqyJlkjggSqSNFv/sR8Z1/3LUD qlS0BBsjzl64ikm//IG169anKfB3TgF1DcZ2Sc3IjME6+Y7i4mLRq8f7eKZhLeuee3H46BlMnDwL hw4fke8so/kE6lckerXuF1j/6HkuPegjmEYSihfTg+d///33MmYFeQXVJ9AGyKMxj9qvB8sR9w0d MgQRESE4f/4ili2cgTKlSyE4LBZRMQl4sFheeSyDdqr89fdLXmPu3Ll3ua/jvWemu4mMQE4KJGiS zjqoQqhei55UVhHi1Q/BEQH6TaRVNC3p6AOL/p5pIa2N7q7P11lgRiK9PzA4BhsfEmX0/ZpTEBQU JP1psyOVG8Dv14h0TrolOvwbt+GRhrVx/MJp5A2NQ9tGKROXXt75EXzDvujdqcHRSWe+t8y8HpUP KiEkmahw8RuyFd39f//7H7zHj8dwoWhNEdscIvxMCKnc74Xys0hIL9Gh0bs9sAdUmNLqK9oe0HqJ Lp74nCTThg4d6pB+XeuRdI68CW93dwzq8SGeqV9b/u60MCNBTFcZ3LYI4J/XFxs2bsCxY8eF8u9q zcUYVDipRNNyKDQsQual7Sxy3dfHWy537DmAP5f8hSMXruBcLEzSORcis+uc7IJJOptwBpB09o0j 6cypznmQkJSIcg+VxpuvvIAlqzfAw90ND5UsgeJFCyEsIhL/btuFc5euSLKZZKW7mys83T0wf9L3 oBulroNH4vL1AJHXbRmQPDY2Xp5L8rlk0SIIuBmMC5evi+VNvPtacyxdsx57j56Am2p3RBl0KVAM O6Z9j/DwcEMJCwszTFei368loNNDXh8+fFi2dySdaZVrRDbr1/kd0VCKbrpoAU3SielGYH/lf19+ ieULFuAz0R8inbdEyOf586Ni/foY8u23aXJv8KXod/04fTrKFi+O4iVKoKiQ4qI/VOyhh6QldXGR ziWF9+Tp6Snbfca6IJGlJ5eNCGcuGUcmp5LOWqRXb04Q5X3v+RDsOnsT5wKjEBWXhMjYBETEJqKg nycK+XmgiL8X6jxSAA3KFoK7GlhxMDgSkZpdIHnKb/+zz6iF3IuDBw/Kd7R37x707dUdr7Ww3yBm x66D+PHnaQgIDBTvbIB0k2YP9OSlnnA0Ip0J1kOKeNZDew6NNvkbsm6hFwCu85rkyUg6060Kr8c0 Hq/20XiHZLAKpMzzFJi3Oo+g643UjA5Un0Pb/1D58DqsWzgDkPwere1zCulMUt/eepteG8hX2oIq BybpnMlgISTUa9GSyt988420fOYPq51WysLKkRGSFV+KhlyRcfv375cRxwl9viYsVoDDhg2VhXvQ p73w9lttrHvuBjuRx09fRYXHSsDLy8OaakH+Qg/l2HfKKYIknEkm5ZRp9FrQgnPHjh2ZQrY5Gvj9 GpHObu6eOHbiHMatWoKo23H4uOlreKpWbetZxvDy9cfNayetW7YRFhmDKfPWY9OWXQi4cR3hQTcQ FXwdHj754OmbF95+/igjGvnnn6qDto2rw88rT64hnRlkht/MtGnTZEeEnRDOPkkJnV57DW8KZWW9 hwd2lSyJ/qJD98/y5VixaBEGi2+RIddGCoXvqLc3en/xhXR3YQ9Wr14tO3W0xKDlQmpRmNMDunRi h43TpxhwkJbPqgPmCFCkM/0TPlL6Qbz/ZmuUKlYEP82ah3y+vvAT79TFVbSBoixUrlAORQsXxOb/ tsD1VupTJzn11NXLF081fAqnzp7H6bMXRF4WhZvKqJ+vD5o++6QkF5auWocbgUE4G3ATF2LzmKRz LkRm1TnZDdZ3HFhzpmCCuTmKf26FJJ1jw+ByyxLw7xZuw8PNDS8/+xQK5vcX27dwXdTf+4+dwLnL V+GShySlxSiF3/XjFcujZuUK6PRGS1H/38aClWuwaddeHDxxSrYH/P7pviAhMQklihRGjcrlUap4 UbiK9Pj4JCxdux4R0dEyXwmR7lKwGHZNvzd+T3rAe9QS0Fqxl7ym/khicvz48alaOuu3SeTSSIqz cz///HO0b9/eemf3gn5lR4ljTohv8DNx7XdE2ldChgjhADddfRlh6tSpMtibcoNhL9zd3eU98hlJ RsXExBiSy9qldj2jSGdnnQ3j6MgOItVRwZnyjOVC0eLatWvSaHHmzJn4tF8vdOmc/udct2Ebxk+c KuoGF0lypzaLQZG8JI/JaxG2Al7TiOfff/+VdQxJSdY/erAu1JPOBGdlEIogVaQzoa7Hc+0hnfX3 zOuRU2LdRbct/Xt/iI4d3kKvT79BXh9XzP59UXL/UH/PJFhzsqUzfxPtu7EF/g7ffvutrAMVR6kH 8ySYp61j7IVJOqcAVQi1r4UjHsqPM0FTfqYpsJDTBQc7CiQ+eKy+oBrla8ICVly0evb0cMOg/j1R u1YN6547CAyOQGRUHB5+sJA1xYIHij6aY98po1FzgCKn+mBq3Lgx+vfvL8u6s4Pfry3S2dXNE1ev 3UBIZCSqVShvPcM2vHwLIOiqbX/YEaKcv9NnNPZv/gcPVmsI73wFUO2pl1CwaEkULlYckRGRiAwX Skl4KC6cOIjzB7fiyuHtaPBiS0we+iZu0fLZQUjnzCAV6EZDDdKwI8UyaA9qVqgAb/Eb1W3WDGOE 0qTA+xv3xRc4deAABgtliDXMSF9fJJUvjz6DBqFRo0aWAw1Awpltwa9ifYeHBxYK4TnpsZa2B4xY z84CQeKZ4gio17EvPCJvsoGTwQNLFimChnVq4I/lq6T7jHzevvD19kLdx6uhTo0q2LprP64H3EDF 0kVFumWKrb5Y8ptjqxkTl4BjlwJR5sFSqFapHP7bvgdnLlyCq6ubOOcW8vr5oW6Nqjh84hSCQ0Kl Jdy5wGBcjHMxSedcCJPINGHCcVGWpHNMaDLpTNDHMt3pcYAyKjYWcbFxcBP1ON0vaGkBHkcS+aP2 b6B2tUqSwDx49CR+mDYXe49Y+lRaIiFeks+J0kI6n48PIqJjkn1BJ0Mc71qwuHSv4ShQ7jX0pDOF 60psbXO5c+dOScbwHZIYovGULbAfM0r0JfIcOyYtnzkJnlbPR8TvMUzoJ1qyqseHH2LrkiWI9fbG 0QsXrKkpg++f90T/vHQdRhcbKZHLRvsodK/B/t/9ks68F1MXzzpkJ5HqqDhx4oSczUALYYJlnYQ8 31PXLh/gk+4d4Z/P4hLifrF05VqMnzAZRYsVk++Mgy5G0BO4WgtiQksgEzxekc4kkLXGmGpbe44y 4iRI8HJd8QckTfW8mSJTCeVeg2jTpk2yqw51jiK0FenKb3z69OmYPXsW1q5dh04d3kbXbl3xRL2n bX77vE/WK0888YTM35b1tqMhraSzOl5vQJtZ0JLOjjn3wsHASkCBP5KWcCZYKNWIsCKn+SGasA+5 MRIpK/OiRYvmaKf/DAhiBhO0oGSJ4qhSrqwok3c6yLaEwTBVUAO9rNlxDA1f7ow8Xv4Ys2QXho+f hoFfjcZLLzRC3ccr4JFi/qhWtiQa1KqCJs81xPtdP8JXP83GqMU7ER4LPNV6ALYcvmq9q+xHRpI/ JFxZ/5JopfUO82YDy86FPXI+IAAffPYZxv7yy13pNWvWxMxly/DVb7/h52rV8LWnJwZHRaHb3r34 vHNndBAdHM5a0Z5D4WAZ24KXxb3Ri/dkoVD9HRmJXaLhr1+pEubPn3/POfcrfF7eS7t27fDFF1/I tof+rLMb7MJZiOPb8BJK7rXAQCz6Zx18vLzktOjImGiULFkMdWpUxaYdu3H09BnExCfiYmAYomPi ZQY8lx1vChO4HRUbjwuBoXJJX80nz5xH0+eexKMPlxbKdR54edPFTRI2bNuJgOAQuLi6IlF+Z6ZC mVthEs4mTDgwRDuWHBTZ+se6nIOFDDZLytjHR7Qb0uWeOsLyx+O27z2Ez0dPxF/r/8O/W3Zi6Nif sGXPPrGXed99hru7G3xEG8G8o2Ji4ebmImfcJB9hbbPEP4fEnftL+Qa1x6ljGeiegclJbL3//vty OjsJX6N+BYmbtdu3o+PPP6MXiSkfH/QPDcVXV65guDjv3datsXz5cjwp+keuixdjaESEJMON8tIK XWjIgQOxTmtFksa05tbfq35dv9TuN5FzwL4cBwkYl4TjPPt3rUe3D9qL79g13dLk+YZYvnAGOnds J334kkDLiVbr5cuXly4O6KqSMxP4jk6dOoEtG//GF4N744H8+Q2fPz3SqvkLWL96EZq/3FTWAyRt VZwyPahj8XtV1r58vySO7xfKVQW/Y16DMzbVN02im4Qp0wheX0G5s9WCeo+qExRJTd1IEa68FsH8 SDgTq1b/i6HDvpTrBAlmVU8p4TPTgp73R6h3wWNzCg4cOCCfPyVR75nvlu6AjY7RS0bBJJ3tAAs4 LZkJutkwQufOnZP3sQG/Xx8ouRH8sHNDJFK6aOH0v19/pX1kzoVJOlvBxk+URbuFf7cSDWX8LwtR qmxVfDdmHKo+WhIPijJvj9Qo9yDGTfwZ9V9sg1/+dM5pg+xQkLRn0BxOm9IHCkwNnInSsXt369a9 oEXzyo0b0X78eKl4LRKK1+zwcDz3779oKxS3Xr164fLly9ajLcfTWqEKLQd8fdGGllQifbE4Z9z1 65jVpw9eFscwYF5Ggs9NX49UAukTjh0IWkZlN9h9VEKimd1G9ilpafboQw/ixWcaYMX6TTIgVFhk lPTXefFGEI5cuI7z128iPuk2ChYoINvRmPgkXAkMxakrQbgREiHyuQVXdzds23sAx06dxbP16sA/ nx/i4uOlNRvyuEgLNlrCUfiNmTDhTKD7HrrXcSbYsrgy4bzI6+ON266c3cL2wUIcKPKBFshCx78r XS9enh64dPUavpowBV/88DOOnzkvg8my5TE6nkJI904C9+x3dYOrGwPTOi7UvSrcdf+adEK/jwQT +yAFRNtKootGVEzXEy4UDmYfvHABDYYPRzPRp/lL5Pd3aCiq/fWXdDfW5coVTI6MBHv9FatUMcxD ifS/LfoBJNYOHTqEgICAe+4tJVHPol1mFOgn20TmwpGIVEdF06ZNpYvNJUsW49cpE/DjuK/x2GMP I4+ra6ZI+7dbY/f2tahbpyZeffVVqTvodXgSkfze1GxNEsL2kK48T/v9c1sLcmIkiElic2YFn51k NtO01sR0O5LSTFFaamuvQ+E5tKxW24rc1krLlq3w9z9rZB68Bz6X2qfulV4MSDSTANeey2NzCvh+ aEGekmhd07A9MDpGLxkFk3S2AyzQDCZIcMltPTh6q4KqcVoTG1pHBz94fnxa8INVo1rqA9aLGvky 2kfhPlZSnO7AbQWep47R7tcKCYf6DRpgxYqVWPvvNjR/7R1UrfkMzp07Dw/RLyxa0Ac3giJwKylR ihb6vDg6w+to0/TPm9UgccZIzbSCzOmoVKmS9LGW25FstWO33E4eNNHLwc3/4Itvvkcxf+90ybui E7F3wyrrnWU/MopUUKQqA9J0795dzijRftcZKXSRtOP4cTzx+ed4UShex8V1F8TG4vjs2Zikq7M4 W4HR4k9euoR6QlH7qGRJPCsU4HBxzmZlLd2pE941sJa+fv06BvfrJ+s8bbo9Qr/RjHrNgEGOAm0n 7ZYQcaNISEpCgXz+aPnC89h39AT+27VXKPiuCI+KREBoCK4GBuHY+Uu4dDMcBYuVREPRuXlSdE79 HiiMGxGxuBIUgqREzmqxfDe0ZF6/dReuB91Eo6fqySCFiWI/LWriExIRl5CA2HgG18yZA5Im7h/O SmSScGYd4kzYsGGDdc2EM4O+e+fMmYPWrVtj3/RR8ClYCIkevkhy9067eHjDzc8foQm3RRsRB/e8 /jLN8NjURJznmrcAGtaoYr1TxwPbPQXVvmqh0rT79OvsM9AHM/tRJJkqVKggraD1/QolPPbU5cs4 Xr8+vs+bF5y3e07Ih1Yfzkf9/VHRhqUzyWYK/T0fF/0o+phW7bctIYzWtWkZiYyaDcPnNbICNNKP 9bqoEnU+STNtXtRVU7IwVOempIsr4XFcKt1eC6ZnJBYtWoRatWo5FJHqaKDlLvvvp06dwoD+vTD/ 919Rr24tQ3I9M6Trh+/i8P5teKjMg9KVRI8ePeQsCCOQEOZsdCPeSwuStdpvVlkLa8E8lFsHWhUr S2Km05iG90BCVEvy8hgt6UlCmoad6jpc5zPQYFGlkchmnsrlBqElmblfS1KTAGc6Z64qdxNqH8Ue 0t1RwG+P70Qr6rfgUr/PXskomKSzHVCuMtSLZwHUk8raCKQknx3BilVL8lJSasAU+OGxYLJxUh+o VtSIECsiNRrE49W6tnA2aNBApmmJXp6vnSqhH1FihVKqVCk5NWz1mjXw9smH6zcC8UTDl1C0dDVU rPoEaj/xpFyn6KHNR4GjV0zTT9HIanD0jfewcOFCa0rOhmnpbIEReZySiFIKQwtoIcTKY2Eo6OuR LjlwzbHItowmFWiJw4GbX375Rfpy27Zt2111XEYKye3DogOSt29fkMaq06kT+o0YYXgsp5HS2mLH 0aPoOHkyfqxaFZWEYhYmzjtCa+l169BWdDJpLb1nzx583r+//H4iZs5EhZIlDfM0Ei8vL0k4U4ln fc7ALA4BoReKKvYuSUridGgXvNLoGQSHhmHlus0WC2gZwIn+HenTU7QfpUXHt0Y1eHh5wi+vPwoW KiTWvUVaVZQsWhjhkVG4Kc7nkopsdGwsFqxaw14halSpiJDwCIREhCNYvOegkFAEBocgLiHnul4y cX8wiUwTJrIfHAycN2+eVOQ5I4cDxWyzrwcEolvb5njm6YaSLKhbt2665Kknn8TTTzU03GeP8Nr1 6zdA+xYvos9bjusXVuk0FP22Pk27biTUrUjEUO+ijsq4LPSPrAdnkzWsUQMlRP++ewTnbwHasMVH b92S/RctlF9p5beZg2QMlm50H/YKod/OLuj1aQpBQswonfdLfY+6KNe1pJcS6stqVjStP0mYkixT 5JxR3uQflH7O/TRyYz4qT+q7er2a1+CSujr7jSTcMhqKSB058iv079vToYnU7AJnRnbo0EHqMS+/ 9AI2r/8Lr7zUVPyurlkunp6e6Nf7Ixw7vAc+3p4oU6aM9S7vBXUuvVvZ9ICEsiqb/C5YZrjOvPmb 0UqX5VcLPWek/DqzHCtOS1lKa4lkXsvIKloNvGh9GfMa3Mf8WD/yPAV+WznJ0pl+wUmqa0UF2aeO qt9nr2QUTNI5FbAAskCysuaL51JPKrOgKl/O6oNhoTUaVcxq8N7VB86onNqPj8/Cho3rfE41sqoa J+2xFCOokSRGI9WSy4S6Hq9hL/jOSpQoIdfZuNIfGEGf2d7e3hj62Sc4d2I7WrRogfZvvSb3aaHu VRt9lJUP0zJyikBawYAgLBsknP38/KypORu08iTZRl9tuQllH38R02dbBg74rRhbM6ckFl9nRkKE Rydg5NIjiIpPRD5vN7skKDIOwxYdwonrpDmdG/TBzO+JgXY++OADWU9cunQp+dvPSPFlIJ1hw+Tg ytejR6NgwYKGx2nltddew8otWzBqzhysfe45FBOdu1Bx30djY1Fi+nTplsNj5kzQUcdLCQmoULmy YT5aoeUQ74VKHe+F02U5XdWRQOvmZBFKKUmHxyuVR5kHS+CP5aINsDYhMriTKOvFChfEc/XqoPHT 9XDlRgDmLF6JqOhoSS5PX7BUptWrVQ3lHnsYieK7uRIQiCuBQQgMDcWl6zcwc+EylH2kNHx8fXDj ZjBCw8MRHhWF6Ng48S3dslzMhAknAaeE58+f37rlHDCnuTsfFi9ejHfeeUcSzdOmTZPtHQOJkcgk qVa0cCE0rVMd7770LN5pln5pbxWjffbKuy89g1fq18ADfj7Wu3dcWPqa9pHM+nTtNkGjHhKbtAyl a0j6fL5w4YLUF18TaQM6dsSr58/jOdHWzhHHfyj0sOb58qG2qH9KMIBgRISc6ci+Cfsk7J8QgYGB Mo8IsT8l6+bULJ/1ktFI72wYpU9TqM8pQplCnVlxBQpbt26V8XsUqCPb4gVInJF4pr5KQzftdRRR R/Tr1y+ZZGMayTqCvyd/Dz3Zpog5gscbuf6kHq+OTyv0ROrGdStzBJGalSBnxN+tevXqePih0jh8 YDs6dnhLBtnOTvH0zod8ou5r1/yOAZ/ifrQcij1g2VdliMJtLVg++b2ossn81aAK9ylrYhLQLI9M IzGsyroWJIF5LkVLiGqtndX3qLYpJJD1+al9vDcFfnNM05LdORk0dHIUmKRzCmDj8O2338p1RsEk aK1KaElldqQINgz8YJS1r9b62RHAxk99YBR+kGqEVDlgV+AHqz1W25Aq0JKZ74H58P0ocpmVBysU vh91vgLz0ZO/PE5VVAQrBVY6HNFihcLz+Tswz607D+Ph8vVQML8ven7SSx6voK6lhKQ3I5Gqyo/L jByxsRd8NwyCRsJZEerOAnY8c5u184r5k7B63X/o3O1TXLx0OdmC2V4BiWcDf84UokxhX8QlJaHv 3P34aMZuuVx9+DpOBUSKzn0e3IyKx9FrEdh0PABj/zmJD6ftwuD5BxETnwA30ZEwQnx8En5fcci6 lXXITFLhlVdewYIFCyQZW6VKFVln8LtXdUl6xBZ5TQsho/SUhKT4LKFor9i0CSvFe/g6b16MFPd9 ScjouDiUFEvpGzEV0llZN9NyiHWsLaUlPeD7omsoPjeD/NBynNeg+x9ak48ZM0YGLOzTp49UTOnX kYoT6/7K4r4ffPBBSS7snDHmrrqXfpW9Raf/uQZPYNX6zQgODZdp8YmJyJfXDzUrV8TLzz+Nh0uX wuJ//sWS1evFeRafnvTNTAupeSv+wbqtO1GtQlm8/NxTYvmYeBee0oWGeDM4c/Eyduw7jGbPPinf E1sZLsV/fDL5fCZyH5yVyOTg17PPPmvdcg44Q9DHpUuXWtdyL1asWIFOnTrJQZGJEyeifv36kgBY tWqVHBjmYK3Cv3sO47NJs/C/3+Zh6uK/hazKFvllyd+Y+OcyDJo4A7+tdOw4GGxTFbTtrDadUNv6 Y7SiJXzbtm0rXW7w9ylbtiw+6dABGzdsgH/hwjgo9LTdb7yBW/37o8a4ceg8YwZ+En2D7cePS2tm +mum0QklODhYko+cAazNn+tGovbbEu0zZAbSMxuGuiN1W5K47GdQ16d+qSygqefRAEdLlDHYtJbk 1e5jPloCjCSb0rt5HMG8SSIzH16b+5R+rDfyIrQkOEURaTxWkXoKvGfZX7KCxxvp+baQk4jU7AR5 IXIZsTHROHZ4Hz7t94nQ4xhc05g4zwpx96ThWx6cO7YRB/+bg4DLRyw3K0CeRFt27IWeM6Joob4X I0tn1kF04cF9LNvUdTiYZQtaQzd+N1qo75Pfo/b7ItR3pYX6DhzNUDEtUNwb9eCUwHqE79deyUhd UyGP+MEzp1bPoVCVMF8LK2r+mDRN1xZslc6PhpUJiVd+cDt27JCNN38oVXnzo2Kjo803q6DuU4H3 QtKco0T8GHmfbIgUEcvjOcLK++U0Be0HqrbVOTyOefFcNVWH+5kH8ycZRB89rGj47Op9ch8rDBLC apqEnvDWg5WI/uMvXrwYqlerKh3DM2/ek70jc/zdsmq6BP1bdezYEWvWrEkekXYm8L1zmt3HH39s TXFOsAwf2DIX7h7eorPtDTcPL/w09Xf8PGUWhg/pg9dbv2I9MnXkK1gKl09tt27djcp126Dv3H0o nNcTBfw8ERWbiOthMQiPiUdodCKi4hLh4eoCD3cXeLm5IK+XK/L5eOJ2ntu4GR6PoIg4zO/ZEHvX /4rEhFgpC1fuwPQ/16DFqy0wZOiw5O8uJ4GdEpK4DKDHqOnskPA34ZJCSyrOPiGJwbqJnYa0gnUl g5GwI91fKFokeu8XVMa/HDgQVcLC8FVoKMpa0xXa+PvjFaHQ8bp6kGzms1GRIyEcFRUlreGptKkl 04cPH55cp4eHh0sSmUtbot+fL5/opFuFBLJ2Wy+29jf5ZARuh1xnAyfvnZbGFR4tg7dffQmDv/9R dLJdkT9fXpQuURTlH3kYJYoWxuETp7F++27ExMaJ58yDMiVK4JdvhyGPKN+tPuiJ6FhLkMD8ef3Q 9Kn6eKhUCZy/cg0nzp7H1RuBMhCht5cnvujVBT/8NhfXAm9K0lpe38UVkR7+ODnvR7ltwoQJExkF KsUzZsyQwhgdDJhFaz9KTmxf0wO2l+zfUtgH5AwfSmoBfhv1HI5bMZF4pW51lCpePLnOzg7ExsZi +8Fj+O/UJeyfNdaamv1Q/R0GTCapR6i+DkX1fbRLbX9Iu220rhWmEwySzOtRjx06dGiyMZUReB7B PgljU5CEph6mCGUtuazWUxLVn7GVxnwIGriMGDFCugQhgZVe8P5VnvaCJAy/e/a1eD7JOer5Sp+k bvz999/LY7lNzkD1Q3mc0o+Vvs38lI7MY0mScZ9W31X8AaHyY160iKaOzRnGXKcext/LqN+r8uD1 SDrxPhSxSGjfhV7vtwWSgwxA9k77dujb+2MUFf257Iab0M0S4qJw5exuBFw4hJiom2jablSaf+eM Amd58B3VqPE4Pu3fB5UrVbDuyT64unkInTAGoQHncO38PkRH3ERiPPXEmBTfFcsFywzB315xNlrO SA/uU/yTOkf7TWih5WTUtXgOvw/WheR2uE0ovk2VU3UdpvMYGlKqb0zLxRHaeye0ZZ/fEA0zOTtB fZf8FhXP5chQ9bG2vtBC7U8rMurbWbdpB6pWeFium6SzDurHWblyJV5++WUZ5InBA7UjJiyILJi0 9jJqHAhFgtauXVtGVFX5ZuXrViQv7119ULS05To/opRIZ6NCyns3OofXYGOrnfajGlSClQaPUcdq SWdWFHpwagPvQ1Vy2kpEQb1fQr9fVTQqH/qxSY3YzmjQ9yh9W3399Tfo2rWr9LPD6NHOBpKA7Aiq BsNZwe9Bkc6V6rRC356d8UmPzti99yC++GqcaCgfwvDBveHvn9d6hm34F3wQl05usW7djSr130wm nQsJSV7mE+LnCW9PNwRHxiEwQki4ZRkUEZu8rSWdV2/Yjd/m/I3yFSpiyNAvUKdOHetVch5SI53V NqcRTZ06VU6zGzx4sGEDbATWHyR+6TRph4cHFgrpL+oO+oVLD1h3fTlkCI6J+ybZ3NKarkflvHnx 25o1d41Q04KIz0OFmNZDQUFB9yhhXKcwkCdJZ1od0xrbiBCmpEQmG9X1acUT7/XFreA7pHOiuLea lcqjRZPnMHPRchQpWBBlShUTywLSbQbJ5ms3guDl5QE3V07NzYNSxYpg0sjBcHF1Qduu/RCXEI+E xCTppoPk88MPlsTz9evAP6+fPPf8lasyeGDLps/ijxX/4OT5i3CXed1GkosbojxN0tmE86B3794y wJczkZqc5r5+vWNbmWqxZMkSzJw5U7qQIDjbhr8HySgOMBKtWrXCu+++i5YtbdX6ORf8rRTRzP69 Ipq1in1qKP9WL1T2d0X/996Cv2h/slMFdcnjgv9278FPf/+HfXMdp62wRTqrPo9+qdaN9uvTUxKC s514XfZD9LMreAx/rwTRHpNsJunMbSWKINYulei3lRgRztp0lTeRUaQz+5DpnWWhJX+1BK0ibJWu TW5AkWlqn3rHWmjz0ZJ7RqBOSzJMC6WTk3RWuraCuhd9P1jdD6F+U0KbbgRnIlIzC+SO+I48hQ7x 6ad98ewz2W8tm0f0i11dXBF+8woCLh9CRMhVaZCUmBCXre/KxP1DO0hFXVE7q4g4cOBA8uw/Rdyn BPZlFLeWUeVBSzpn3xCzg4MdS+Kbb765i3AmWIGTxKQSQNASWl+pk4AllOWzo4DPwmkMbDhTAhtC FjglRp1K5sERJu5jIeWSDRjT2SHNrZFI2WGj5cu1q5exYsls3L4VL31LccSMFgHOhNzoXmPNsl9x 8vQ5NH6pHQIDb2LZgqkoXPABNHmlPabNmic6yuws2xaWzVvsUBtIRqHHoJ+weNVujBk3AcuWr8w2 wjm9vvPSCz4nSWfWAZzWywEf1kPa718va9eulYTzy+J8zkWYLL7RvyMjsV3U/bXLlpX++o3OS0nm ivppwbJlOBIailYiT6oaRkLfiLQS4zmcpqqsm2k9xwAxnLaqB8uPHqwPWQ8ycJORWwxOo2XdymnP WrcYvG5GQNTEyfUxhdmevnAJp89fwrP1aqH8Y2VkkL85S1dh7rK/ERQcAh8fL3l9nlu1/KNo0fgZ +Pp4w9fbC21eaoyKjz2CW7dvCaXCFd4i7cKV6/h1/lIsXr0eseI3erxyedR7vCqOnDyLi1evy/em ri+yNJFLkdV1TlaBysD+/futW86BnBD0ke+dA3vsu5JQJlnFmTA0PGG9S12AS24znft5HPvaPI/n 52RQqWU7QnKdz1e8eHEZU4DkJLeNdIOUwIDJCUm3cOHyNZw4cx4nTmefnDx3AUGh4ZY2w8Gh2jZ1 r9plRogieNlHoL7FoI+cpUlhGWZbzWMYS4LEaKToIymCWIk2H22adlsvar9WVLp6voxGeghn6o18 B7RIpt7Kd8BtJTRuIlgX0Gqc/S09tM9IYR7UXbVgmv44Cq+pBfVhCo24FEdBPVx7T4o8IshD6K+l wHx4PPvNRiCR+uSTT2LWzJmYMH4sZk7/BVUq06c3BzKyR1zcPKQRUGTIdVw8/h+unNmF+NhI6x1n PWhcyIFGGtJ169oFq/5ahueefcbw3rNKGGDRzd0LsZHB0tDp8untiBHrJpwHnO1KsB3WE84EdUKC +9lXSU04SJWZMElnG2Cjy4q2S5cu1pR7QeWehDN9mOnBRoCNB4kAPWmd3WDB0o+WpgcklDlyohpE WntznXnnxkikfFZaLK5btwazp/2IkUN7oma18hg2sBv+Xj4HJ44fleTz2LGOM43vfkHCjNaWuQlN Xu2Mmo9XRt9POmPMhF/RvddQvNH6JYz77nNs37EXdRq2wI+TZkifZ1Sw9CI+EtGpTjSUjEKn97uK e9kpZ2tkJzKDVFCdcAW1rU1n54/1N4lVDozQJzz36esPCjvaVKoeHzwYz/v6oq2PDxivfXFYGMZe u4bpPXui6dNPS3La6HwjGSa+cc52sEdoUUTLbBLOdBNC8uLKlSvJz6J9Lv3SYSBuR90nRbwFhEVE YdrCZZi79G9M/WMxlq/bhBtBN+EtnpXWzbdviWOFJCUmyeNrVqkIP18feIn9TzxeVRLOdNOhjvNw d5PWI+cvX8WCVWsx9c8lmL30L/z512rExsUjj+4eHOwNmcgi5AQi04Tjg76aacVLAwIO4HGwji6c 2H/tKdoEDtxp63xuM537eRyP53k8n/nQSjqngC4W2G+mn9/u3bvLdnT58uVy1idj1VSocH8Wjpy9 ciPwJq4HBOF6YBZKUJBsgygBN4Nx7UYggoKDRXthvTEHBts0tVRii7Sl6PcZHcs0JfptDlSzLuUM TRIWdPN1/Pjx5JlX9og2T+110yKOAOqZtKxW+iOF98b3okhi6tWczctjqQPr3ZMo0lordJFhC9Rf UzKQYp+Vs63ZX6QezWuqd8b7UuvKII5GDLZIZd47j6WxHJ9BwSRSUwd/Bw44cNbLM888jX17duCN 11tLI4jsFFd3D9G3jsONiwdw48IBk2x2UqiZYkbfNutsNfBErjItYB2SGTBJ5xTw0ksvWdeMwWlP JKeNRhcIRyCbWXDYuGlHPO2BIm6VcFsLPjeJZkUEM39aMHOd+1RjyYaQxC/TSAwbvRM24DyXQpJe QWvtrG3clbADoM9P7dOOCpMMZpqW7M5IkIyiddWECeMx9LPemPrjV6hWpSxcXN2S5bFHSuP7rz+V ZPTmTRtlZ54WmTkddNfCaXA3btywpjg/GEjwn7WbMZ8BacRvXb7cw2j08rvYsWsfvv9mIH77+Ruc v3AZtRu2wvsfDcL8RX8hPJzRvJOk3L4tOuFJiYaSUejc+X3rmnOB37GC+tZtgR0v1kP0p86BEZLP s2fPtu69G0WKFJHuOM6JcvzkyJHoXqoUnvXyQrjYtykqCl337MHAd9/Fm6++ir1791pOsoKWJgM+ +QTp8QGtCGf6Vma+yipOPZd2qRUF7Xp2greRfH/WPxfXPHBzc0FUTCzc3Vzh4+0lntcteT//aO7N J9iyZx+Gjv0J/27Zib/W/4fPR0/E9r2HxG9osYROPl6Ih4e7xUpabEWStBd533UcA3UKEY0Rb82E CacAp0gyUJszwdGCPrL+pXUy+5UkW2gRSUKGVr3s49LVAMnl1KRz584oX6aMPI/n5wTrZ7Y/dEfH dpLWrWybOMuH03PpZqFq1arWI+8fdL8UHBaKm6FZJ8GUsDCxHiKJ5iuirT9x7iwuXL0m2y1HBGfa avsbyW2s5n71adptvegJYX26WldLggMpBAfElcsLWy4xtGKUr3bbSLT7CbUkOKNS+Yi9X6R1Ngy/ 2/s11FJEtVZIGtsCraVTcqVEX84klOnXWeWjSG9C6d0KtNBOzYpRWU2bRKr94KBi4cKFcOrkUXzc o9tdQQ2zQ1zdPGXfNyzwAgIuHxXvKESUNcu3bMK5QFKZbTRh5G6IA8Y0fiPYJ7EHynLa1qyI+4VJ OmcB/vrrL+ta1kMRtfqpOalBO1KqRAs2wLk9EunBgwfl6FG3bl3xRptXsWTeVDz7dF1R8bvZlKpV ymPShK8w5rvhWDB/nvSNpbcGz2mgtXNucrFRvuxDmP3Ld6haqSyateqMIoUewLoV03D6zAXUatAK c+ctw+utXsSB7UvwUtOnsW7DVlSv11xaOUsR34gR4UxxNmQGqaCtj9S6rW2Cvo7pU53ubX777TfZ MWe9ou/QUtzc3GRdtk/ULR/88gsmVquGyv7+CBP5HBYK67Nr16JlkyYycCatvgb16SMb59AZM1BR XMcoTyOhQu/h4SF9I548eVL6bo6Jibnr/tUzGC21+x0BruK93ab1sube1P2RfCb0+5SIPdK6+fiZ 8/jih5/x1YQpuHT1mkjzMDxeiajSk4NQ3b1PbLt6IK+Pt6z3W7dujTlz5sj3a8L54WhEZkZB71/V GZCeae6ZAb1VM2es0X/pli1bpB9tuotjXUIL4IYFCogai7WWRQKtywGiDitesCA6v/OOjFnS57PP 5Hk8n/kwP+brSNbPhw4dkiQ4DWjYl2V7xPvkIC3by5o1a1qPzFgkJt1CWGQUQiMiMkkiZaDZsMhI uc60m6L9DrgZgsvXA3D60mUcPn0GB06eRkBwqPz9HAnUrUaNGiVdWNC1Cfsb9KHM9o24u71LnxiR vypNS/5SCJWWmmjP12+r/LT7taL2KyECAwOlsQB9OdO4hbrg/fhzJu5nNowy5KJQv9Zu60lx6qFM twUSy1q9VhlmsU9JvZWB/1TefGZFfCtXGUpfJvlMXZvW1So/DnbxXbGvy+N5b3o3oIR6z4Qiuk0i NW3o37sL/Pz85Yy97PpzcXGXDVFE6DUEXT2OqPAA8U05n05p4g44o4pg7LkmQi/VggZXipAmF6fn z2yBg8yZCZN0zmCwIaBfURIbStQUdzZOWQmtaw+OsqoGh/fIRoz3Q3LYCHpCl89hdI6RpTPBBo/C UVjuI/HMTiw/BB6nRnB5PhtK1clgI8k8Bg4cKJc8h+m8dzacTFOifGhpofLJTEtnjvizE8jnqFal ArZtXIE2rZqJSt/NbqlftybmTJ+Agf0/wY8/TpDPx+mLORG0jMkNLjbW/2epjEUJE415Erq9/wZ+ nfgVZv+xDON/noWhgz7CmuW/okSxwhg4bDRavdkDB4+cQKvmjXFwx1J5DkUUxuR1vTgbMppU4Hds BPXdK6htbXrdunUxa9YsOYOFfo7p8/nChQtynxHo53n1zp0YO28e/hV1XjEvL4SK9KMxMSgqGnsq Aa5CQb8s0l6Kj0fFypXleSlBEc6svzjYdvjwYYQJZVjdo/Z+1bo+Tbt0FDSsUQWueQsgycMbSe7p EHGee15/3IiIQ2jCbbiJDnx680r08IVPwUJ4u+nT8t3SNyU7X5wiTqWNPs44vdtEymCwsJwIRyEy TTg2bFk1k1iePHmynEmn7W9SuO/pqCh5/r9COoi6vLB1WT8uDm/dvIlfRRvDQGckyLTnMj/myzyy 0/qZLhIY6IpBzlk3so6ki8BTp05J5ZTtZKZCtF10mxQZHYOIqGixjM0QiYhifjEIF3mGS0I7EjdD wxEYEoprQTdx8XoAzly6glOXLuPMlasIEOmJiexzMZCa5dYcCXR1EBERgQ4dOsjBAbZddBNmRM4q 0e+zdaxK5zK1/CiEPdbNetHmoV+3R6jDctCGhlscrGGsC76P7ALvx+g+lfAb14J6KNP1UDo4iWVa H+t1W+rBPE97PRpzcR91aLrKoB7ONOrIWmMtHsP8CZ5P/ZpuPLT3Rt1Zez0lvB/WTYRJpNqPy2d2 IfjGGbi4eogfwCVLJY+Lq1i6Ii4mDGE3L8lAis5owGTibrDOYHtAsG3QelxgHaEML9nOq29agcQy B6OU0GKa+bF/os5j3yQzkEdUZg7Y3GYfWPES6X0t/PHV6IIWHIlYtmyZ4UijiZwBdrpoMckOe9cu H+CT7h3hny+vde/9YenKtRg/YTKKFismificFAxp3LhxcsR/woQJ1hTnAy0O2rRpjb4fv4e2LRtb U+9g1A/TsHzVBnzYsS3av/GKTDt89BS27tiPbTsPyOWJvZbo9oVKVMCp/Svluh71XvwEfefuQ+G8 nigkJHmZT4ifJ7w93RAcGYfACCHhlmVQRGzydpBYzu/ZMN31l6NCG82dkcdZT5PAVUslRun6NC6J H3/8UeY3dOhQDBo0SO5LCZx21KVzZzQUZX1MeLgkm0tZdmGYkKS+fTFU1A22wECBFAbioc9mKl96 RU67ndo6f2MO9mRENPf7xZWgEMz7dxuOnb0k7i8x+R2nFeqs9JZevhMvL088UaksXn++vvhehBJg BTtWJFIpLE+0NKRkVucqJ4IEFN0+MV4Fre/Lly+fPEBD0t5E9oGBq0nApDTlOqeB/RzlkzCrQKvm GTNmYPHixXKbU8g5wKgnjIzwmjim2sGD2Obri1v58+P1d99F0xYtpBXhfPHNuAQHo1VUlLR+ZuQQ xoRhMNtiol9nBJ63cOHCZIMD1kXvijxJgmck2D9TdR8D66q6Lzv6meXe6IFCt2NQNK+fnKmi2goX seSfagSSWxCjtkTU88lthFi/JTYYA0C2j9Z2ktbUiaItSkhMlOQy2wb+yaswT022oa6+ODwvbS4I sxIckGjfvr20mKcbLxKvJCu1fRol+m2jdEK7T22rpVpXKFeunPTvq6D6l/Kd2hDVR9Eu9eu20uiW ht/FpUuX5PfAQZmMrPfYhzQHJ22Dv/+h7fNR7MGqKFisrPhNspbE5PVFkUB8bLgkUePjonErKR5J iUKSEpCUwPU4KYnW9cSEWKuI9XguY9C03ShZtjITvNcDW+bC3dMHBYs8igLFHhPfmqt1b2ZCfKPi 2knxMYiJDkNCXKTseyclJjjsuzKRcaAhKPsP5BY565aD1ySOOWOJ2wQJZw486V0Ak2hOaeY/8+Qg tC3XwWnFuk07ULXCw3LdJJ114BQVQj8yYC/4o2vdRSjQBUFG/YAmsh6TJk2SZPMzzzyFXj0+wKMP l7buyVjM+XMJxo3/WU53JPlMq3lHBys+TgWkb2tnBkcH27R+Da2aN0Kn9hZiWYtdew9j9h8rsffA MbR/42W82aYZ/PP5WffeQeGSFXFyr7FVe4OX+zoV6ZxRpIKWdOb0eSpQSonSLo3SUtrH6YQcLKHl yJAhQ6SCYwQOGA7r1w9VQkPxpZCy1nSFtv7+aDlxIl5//XVryh2QaCaioqLk9eLiRAdQRzYr0aer bVukM93aOALpHB0bhyuBwbgREiYVfL7f7ADfibe3J0oXLoTihWz7v+VsFZJOJGHYQVMkDAmo3Ij9 +/dLspnCKfaNGzeWcQfo+mXdunXSOp/EMwloKuyOjOwgMrMCJCRJNmU0IZmdYD2RFW0VSTsSzRRa S5LAonJGspk+mO0FyeM2jRrhzW7dDA1IqMwtmD4df6xYgbbim7ktvqUFIp3EMwno4sWLWw7UgeQa rRFpsMJ75fR2/taU9JJtJJcV0cx2QtVx9pDrmYlyb3yM/AkR8LidJInjPC6qrchjJYQllyLXJZL3 a8DgsmLB/xlk1pJ0iwlyySLFcsXyZWmKrLkZZEWEuefFEQcmnRVYr3Xq1EmWEZYlzgglsWB5Touo /o09Qui3Ce06wcCRtNAn1PeqXRqJ6qOodbVttK6EM79IkvBadCXkjC6FcgL4+5tEqn1Iflecrefu Db/8xcT7elRuZ961XeT7iBfvJyE2Wnw7dM8o3otJOuca0CqZ/QrOTlJ8JWc8cLYCwXaebgWNeEca 4BQqVMi6dTfYL6IRFjmojIJJOpswYSfYYad1M/1b9e31EZ6okzX+Iqf8Mgdjxk2QFQfJZw5aOCqo MHFKptFgi7OBz9qmdWvUqF4On3RpKxrpe/2KHTtxDnPmrcSyvzbiqQY10eS5umj8XD34+VoCzRUt VRnHdxv7cmz46gCnIp3ZIcuIe9GSzmwMFYmsJZD1S+1+o2O061RymDfJNVo+81oE3QwNEw3w0Q0b JNlsi+6pnDcvZm/ceFewJebNZyeJR5KTU2X1SpZebJHORvuYt6OQzj8u/Bsbdu2Hu6tLMsmeHWBR i4mNg79/XrzT7Dk8X6uKdY9tOCo5kxXgM9OqedWqVbLsv/POO2jbti0qa1zF0MJ//vz50jUNyzIt LEhA8x05Ivg9O2O31iSd0w69VTPdSZBoZhlmHUoXGFqh39wA0cYHiDrh0uXLuBAYiC7du8s+WFoQ KtoKEsjzpk5FklDwikRHY6NIp5JItwl5RXthCyTdSECnx/o5JwymkXTOGxcG11sJoN1x6jAqH8bn JaeSu7KupgqRfYRnPhydP8ma4Pj4/vvvpfUvfT5Xq1ZN9lkY1Fvbp7FHiNSWBPUPWh8T6nvVLm2J 6qdol0br/O7oQmPFihVykIWuNFjXmcge8Lc3iVT7oH9Xbh5e8PTKi/yFy8Dbt4C4fsb6nubz8NkS xDPeEnXorUTxnkzSOVeCxDMHs7VgQHzOSkyv4WxmwCSdTZhIBfT/TMvmgIAb6N/3E7zcrJF1T9Yh Pj4RE376FaPHjJMdMFYiDEzjiFDTMWyNnjkTaLFKJfD82dPo/dHbqFHV2EF/XFw81qzfgbUbd2Lt hh04vG2eTC9auhqO7Voo1/V4uuVgk3Q2gBHpzLy1SyXc1u8zWirRptPfLy2feS0qctPGjsXXP3Gi dOqIjY2VgQgJ5kWFiq40OKpspGzpRU8q69O068yH4iik8+Pv9EbDsg+iXrWK8PLysqZmPegr9PK1 a1ix4wBcvP2wbjwdn9gPR5qGnlmgCw0SzbRqpgsNTp3mVG1a6adEhnHQhEQag6SxrndU1xv8lh2l /stIkGRiveRMln+ZMc3dyKqZbu84mKKsmjnbhOvFfHxQwt0dxUWdSikpFHh/sW+jqMeXivV3xXlD vvzyvso3+5Lzp02T1s9En48+wsAvvpDrKYED3BzsofVSStbPOc1tUIW3esE7JgQuSbFi6w6xmX1w QbSXP47Nd3xLZz3or5flnGCsis8///yuPo1eCO4j9OlqqaDd5iAkXXto61W1rvoiRqL6KkZLtc7B FfowJmjZTMlsZPRsGPpQbtq0qYydpMBZD/x9tPGRtJaIBAe2uZ/9Dj20FowpQeXJPFQMJ/52fLcK vBf6fuaAlj3g+SaRah+M3pWbO8UTnj4PwM+/qFwXT2k5IV3gt3jb8vxCZOB5vh+KSTqbcHCYpLMJ EzZAJZxkMzskn/bvg/feecO6J/sQGhaB8T9Oxqjvxzhso9CgQQPZSUrJT5CzYebMmaKM9MNLLzyN nl3awDVll8DJKFamOo5un2/duhvPth7mVKRzRpEKetKZHT0qT1rlKqVtfbpaEtp9FL678ePHY+zY sVIB4sixOjY1qHxJBKho83pFKy2iJ6LVtvp9HYV0rvF2D3z0YkM0rF3LMs05m8D3HxYejlHTf8eR sCSc+H2cdU/awYBbiswJCgpKJnNyalwGvQsNRrvmVDoq4GkJckzSrFLNmlLZpUslR3O9YfrrzJ0w smom0dysWTO5rQX7dxO6dsWm4GBrChAkhEPm/T09sbxkSfT/7DO0aNFC7stucCYCrZ/p5ongs5F4 JhlNIknVTRQ18Omo+Oj7qdi+Zz8SoyPJNllTswl5xC24uuHhx8ph2XcDrYk5CywDWn/PdL/Rrl27 u/o0qo9DaNO122pdQbtepUoV2QfTgn0Q1Q9R63pRfRXtuurLkAjlID8HVziQQuvm9LqSSSv4bLyX jABdchrNhGCbqieTGdSeA2AkqVevXi1JYq6TeKZrTgYA4/fMtpWD3iSdtUHBjMBghVqy25aLUM7u YPBBe4hsvh+TSLUPKb0rVzdPue7lkw8eXnnFtkc67kd8M7Lfn4jbt5KkWALP57x3ZSJ3Qks620mT mDDh3AgJCZHTHkloPfxQaRw+sB0dO7yFPOysZaN4eudDPj8ftGtezXqnjolKlSpJAiw3gdbOJ06e grt3AbRs9ynWbT5k6RCw85SC0B+h7BzoZM1my/s7u+8/uUwPbhzfaV1zDGQW+cPOkS1RMNqnF0Kr GFHYiezVq5dUilim6duWZAbTbQmVOkp0dLS0AiXhrJQr5qldt1dsHe+I4H0FhYbj5LkLOHH6fPbJ mfO4cPkaEpLEuxPf4v2Afiw/++wzOU2d1li0duzevbssD1QylY9LRwdJc1rBkYylhTPrLSq8tC4j IcfnaFiggFQfjWSMkGq+vqhSogSGDxyIvoMHy/P4TdCfP/MjkV2zZk2ZzutlJ0zCOfeAhBstwEne 0P0Ef3v6I+SS5fvll19Orpu1sn37djwdFSXz+FfIex4eKGxdNouLQ5ezZzG+Tx88/8QTcgorZwcY 5ZNVwueYNm1a8vOxPuKMHD4HSSRGsedMBUcnnInubV6Ef8EiiPXKh1jPvNks+RDv6YfmTzl+7BRb IFHLvgqDXRcpUkQGSObgA9st1WfQ9z+MtvXpap1CaLeNZmUZiT4fyqFDh2R5HT16tCRmOQDEbzWr COeMBN87+wKczUCrZZLKimim5TO3ma7eMwlnI7APyXfB9pTrWmtoEsrqfBr2ELyGStMSzsSUKVNk ncB70/ZRmTfvVW2TzE4PEuOjERl6DbFRwVKfyZOHNBIJ5LSIKE/iXJKeUicSz5HTsXbDdpR9/EXM mHN3/4dW4QyEGBsdgvjYSPENWGKeiH8pCntft2/xHcWK7y1O5HN//VkTJhwBpqWziVwPNuS0bn6n fTv07f0xihal+pG9cPPwRkJcFK6c3Y2AC4cQE3XToUci2YGkxcK4cWm3LCRRN3LkV+I3+EZ2ithh KlCggHVvzgD90Y0Z8z1OnjiB15o/j1eb1UcBf1/r3rtR4pHaOPjfHOsWsPfIVfy5fCf88hVAgRqv YNnEIXjl/QF49a1OabJ0/nfhDGxbMBFten+LP779xJq7c0Bv6Uyw46aUctWRVuu2lkr06dr81LoS +jJU/p5p+ax3tcBvMj4+XvoEpY9FbivRKl5qqUS/rZXUlDoFR7F0rv5mdzSu8CDKli4jt/lsckna MgurLP5e/C3+3rkHZ6KBk39OsO7JOOzduzfZAppQFoYkXR0FRi40aP1Gy+Z8+fJZj7KA7Z/vpEkY GRdnTQEShLgLGeDpiXn58+PdLl2kP1pbCA8Pl9ZZdL3B4IOO6nojJ6Njx46y/smJ5IwtpHeaO9sD 9jW0Vs0s2xxcsQfNxXWrHDiAbb6+uC3K95vi3b7YqpXFynDyZOS5eRPvRUWB9v8LxTEzxfpbrVvj zXffTXE2F/uR9LdL8Pg33nkn0+pl9jloKaqsn9Pi+9nZwHqf7SKXuR16f89cV/6elRBGS7WuBdPY 5yKprZDcvmuWtoS/C5fsH7GscsCEdVh2+m3OyNkwtFQ2co+hB0ll5WojLZbOBPfxfL3LDRLLrI+U BTXPZ31TqlQpmc73rs7lur3gb07r3Y1bD6Bn///hi8E90fm9t5Otd2mxS3Fz94C7hy9c3b3g6soB r5SvIcvErSTRv00Q69Z+rDglJ1vv6t+Vj7cXnn26PkaOGISSJUslvytXN3e4uFrEjUuxnSeP673f nLhfPrt8RwaGE7elDpAz35WJ3AnT0tmECQFajtBqbc+e3Vi39m+M+m4kihUvhjwuoiHIJiHZzIHg oCtHZbC5GxcOICE+2nrHjgsGGkmPpTPJPPoqvHb1MlYsmY3QkECUKVNG+h8jeZRTQGV37dp/sXjJ MkTFu6Npq574cvRs7D96UU5lt3QSLCI7DaJTcPp8AL75eQ1+m7cF/QYMwcZN/2H8sJ54pd+POLR7 G/q2ro+fvh6Ivxb9gbOnTyJAQ2oGBdzA6WOHsGX1UswdMxjjP3oJF4/uxot9JuDbfu9b7yr7kZm+ cGUH1kDUPrU02qdEKURG21ynMEgmO/UkNkj80E8fLewI7qcyRaUhpUCB2vz0+RuJOkYrKt0Rwfu6 cPUaTpw7iyvifQQFB+NmaAiCw8IQHBoq1rNOgsNCkZiUeVYhJJdZPx09elS2Ify+SXhRMaeCT0uu 7AJdaNAau3DhwnLmDuvS3377TQ5KfPjhh5IAppKjlR3//ouicXHgBN733d1R09cXHmK9g1h/QaT3 FL/nkrFj0bRBA0lik9DW58F8GdCE1+H16C+3f//+8j54P1lpfZyZdU52gnWOqnecBRs2bLCupQ0c gFyzZo0cSDlw4IB0dUVrYH25tCVbxDkhTZrgy7lzsenwYXzUt68kgEjabBL7mL771VdB5xp5xPfN sL91Fi7EkHfewTO1asnp7kb59uzZU5Z34qo4flD79snHM7ig0TnpFT4vZxvw+enLl1bPJJ71bhBy AxhLhC6tTEDW++yLkNA9ePCgLBNsl1QfIqX+hVa06YRKt+XyKyVZsmSJbH8YKJBkM32tZxfhTGR0 e6S1PDYSRUor62NukwhW1sZMs2XpzHO4j9BaKlPYF2X+yoKa9QzPJeFM62sSzrS45jEE8yLJnVZ8 N2YKuvQYhOs3Aq0pFjDfxMQ4qaMmxseI31roN/JSJFI1ItIsls0WslOSqTxQHmy5t5yOxs/Ww4r5 k1CqVHGsW78FzzRpjUVLVlr33g0S7nwftGTm0vLe+M3dEnpvtHif4l1yv3g/ejFhIifDtHQ2keuw cuVKaZHi6eGBTz/ti2efyX4/xHlc3eDq4orwm1cQcPkQIkKu5qiRSCrDHGHn6Lw9IIk3cuRIoeg9 hI+7dkCVipZRMOLshauY9MsfWLtuvRzV7927t3VPzgHdtdDScMGCedizZx9q16iMGtXK4fEqj6Ja zSfx3Xf/w387j+GzQYPQu08/61l38MvGs5izfD0Srx1D9NUTuH72COJjohETHYWoqEgUKFQEvvkL wjN/MRQpVwvepauhyZO10e+lCqIcsaPnGGDHOCPKrJGlM8H8aZ2stWTWWzEbpRHa/Voh9NsE16lA 0d8z74NBAulGg1DPyKVeeI5+qV+3V1SeCo5i6Vz1jY/wQFIU3Fxd4O/nh3y+vvD29ISHqGNZHvmu xRsU71AsxO1b35b8PyPB3ygxMREHzl3ClUT3TLF0tgUqdMoCmiSIsoCmm47MBq/J+oa+X/nOafFI Irxq1arWI4zBgT0Gp6368MN4vGJFVBZliNZxTFu4cCHmizxdgoPvsfp8o1UrvN6+PZ588klLRgYg +c7AgyTGSMzTpyQtn/lOMhMsA9pvxFlAMp2Wzs4USDA9v5VqC1iOOPBDlxKqvOfPn996VMaA7Tit 93+fNCnZ+pl2+6O9vNC4Qwd8afWfqsfVq1cxceJE6eqgDRN8fLAgOhpvt2mDt8R5+rqax48fNQo/ //abHNSxB6xTVdBWfse0euagaHa3BdkBGj3Q6j0r6tqcBPbLtf6eO3fuLLcJfnsUta5d6lGrVi1p mUuo79VoqRcSn7TazQ6/zVkJW36dCbrX0AfwS6ulsxbqWny/PId5aKH16Wzr9zS6Jy14nvJTfPb8 DfT57H+4cOEKPL088d3XQ9G2Tat7rHepv9JwykWIyIGZJF+fJGqK7s7Es1iMcqxWuzncp/OQL3/A nwtW4NFHH8bLzZpi0IC+4t153fOuLK5JNBB5cYZzarBYO+e8d2Uid8IMJGgiV2LXrl2S6GQDP3DA p7LhzG6wwWIjFBUegODrJxERcj3HNgqcts2OUkqKHwNP8TeIi4tFrx7v45mGtax77sXho2cwcfIs HDp8RHagSFjkREQJRZWd7w0b/hUK80Zs27YTAwcOwJAhQ6UiYAv0S7v3fAh2nb2Jc4FRiIpLQmRs AiJiE1HQzxOF/DxQxN8LdR4pgAZlC8Hd3kiGWQiW74wos4poKFasmCwLWlcGekJZv1SiTye020pU utGS4Do7+rQqVVDPyKVeFFlstFSi39aKNnggRYGEMy1j6JM3u4mGKq9/hAK3otkbRpK4R74jT3d3 eHl4wsvTA54enFLIgTUXKfJ9yn/3vt/7A/2lJ+Hk1QBcv+WBk/N+tKZnLegyQBHQJHAVAa0sljIC Ri403nnnHWn1pHehYQt0FUJimq5jbIFk+vxp0/DHihXo4OGBVvHxOCvSp+fNi1sFC+L1Tp2klbMt 0PUGBxlnz56dJa43WJa034mzgIOvJG4ef/xxa0rOR3qmuau2gD6N1fkkcDhtn4Ta22+/nSnBPlnH /iG+tzlLl+JjUXb7ff45HnjgAeteY5BMJvFMoU0jHbctFt/mbfHdvP3hhzKw12yR5wTxDb8mvsEA UT/8tTPluAwcVCLR7urqKgc92Z/l8siRI5LUy42kMy07v/nmmxwb5DWzwfaok6inSUIXL15cBkeu U8fix1q1vfqlFrVr15YkpbZeVevapRIOOPJ7pPU9B8kcbbAsvW59bIFEL9t5vc9mtp2cFZUS6ayg JZ2NwEFb9ve0LjYUAU3LaeZldD2mceCMvp9V25gSqU3wOJNItQ9G74rBA0+cuYQKlSqJvpg/ps/4 XRq5tW/f7q53Jc62ZGIF84q3412Jh8qR78pE7oRJOpvIVWBHi5bNjG5Osq/HR7YV5KwErZsTYiMR fOMMosICZMWfkxsFuiEYO3YsGjRoYE25A07zI9m8d+8e9O3VHa+1aGLdkzp27DqIH3+ehoDAQNFJ GnDX1DMTjo2M9J2n9VVIooyKE0lodtSMiGZtGmG0j1BpelH7FLTrVBpI2Cmo75JLvWgJY7WuCGXt ekqijiMCxXdA5YMzNrLbN6JClde7IX+SprMsXod8ZvEn3qZ8d25urnB3c5PkMy2i+RuQgObSRSgq 0kBfvXf53533nQyRp1zI/wV4HfF3S6WLZVLSLdyIiERQHm+c/DN7SGct+FspApoWeYqAppKaHnCw g0QzhRbEnD5Loq1Ro0bSrYU96P/xx+g/ZIh1yz7Q6pOWy/No/ay1+vT0xHPvvINhoo1NDfRDO2fO HOkagUQ3iWcS0KwnMgoZWeeYcDzoSWdVl7NdYPki4UJCltbP7Cvcj/VzUFCQnLWghVFaalDkM++5 j9gmJbzIOmugj/h++ljd2yT07Ikhop+kB5+RZDPBmRwkjEhSxYnz1KBkbiad6UKCbWBu9GedFhj5 eyYJrfo22j6OFk888YTsb2jBtlYt1TpdjZFspu9mR+mbGIHPqe45I5CSpTOhtyxWpDNhayBanUOC 2B6dh2Q0/W6zv0EwXw5IaQlme5+bx5lEqn3Qvqu9J6JQLP8tlC9fDh5evvD08YOnd37R9/VEj497 YcGCBejfrw/e79wZ/gbtEgn7+NgI61bKSLYMN0lnEw4O06eziVwF+gwuXLgQTp08io97dBMNo1BS slEYiEG0LggLvICAy0cRExkiKvs7wcFyKoz8Ol+7dg0ff/yxtESpVqUCtm1cgTatmgklys1uqV+3 JuZMn4CB/T8RitsEac3Cjq0Jx0dGkj9aX4W0pKFVCaOgs6OUmhDabS2ZqxftPu0x2nVCHafElm9D dW5q6SpvW0JQCfnkk08kuUKFLrt9Iyrw7rTPcov+6WSq5b0nibS4+HhEREVLP8+BIaEICA7GjZvB uBYUJOVKYBCuyvWbFrlpIGqfOO6qOJ7nUFQe18R6oMg3MZFTOY0V6KwGlcfJkyfLwQIqfhyAo8Lf uHFjaX3EOtIekLSm73gSbbRwpj9HKpkkcenflQEvnypQQL51JfTAyOVAT0+UKFgQH4qywmn4nw4d KpWltAiDu3br1g3r9+zBF7NmYVfz5ugs8n62XTt8YlVoUxPeJ62ueN+8fxLnnLXQrFkz+XwZAZNw zj3Q1o207ufgCy3q2efYunWrHIRhmaW1n1F5tCX0vzy4b1/Zd+zaqZMkutU++inXHmuPkHQmCfR6 y5aYlT8/tvv7Y0ZUFG6I+x4dF4eSYrnZ1xdPNmp013kkmr29veWMKN4TB5zoB/vUqVNywEk9u/Y9 5EZwEICDASZShpG/Z7rnuqvtFqLKk7Zcafcb9XWU32b2zR2pb5JV4Gwe/XujcJajEVgfcBBAHUdr ZfYV1LYiqdnPVWlKeK4+jcY+PIfrvCbz48DU9OnT7zEEYjotp+3BjsNBOHPW4jaxauUK8PP1AYMH duvWHXv3H0Hph8rhhx8mIDxckaUsL1rhQui3qYk6NgeD/ZuP+w3H1u17EBEejoTYOKHfh+Lftatx 4/p1xMTEYPiIkShUpDhebdEKs2bNljPB1G8o/hP/+P2lLiZM5ESYpLOJXIH+vbvAz8/fYnWXTX8u Lu6yXY0IvYagq8elSw2OUDoLKlWqJH0sEuyUsjNLpY1eH/bvWo9uH7QX78Di8ys90uT5hli+cAY6 d2yHoUOGyE5TRk6RM5EzwE40FRr6k2Unm0ScUYefipB2mZoo5Um7rU9X64Rat0U2G4mtfLXb2jQl nKZKwpL+celCgUoDp6w6CniPtDAmuXyPiA4ySWhaI/NPVIUQTyj23UaCeHfxiUmITUiQEhMXj+i4 OERRRAf9HrHuixbHxcTHi3PiESfOi0tIlBLP/GjtIa7riHjllVdkoD0SSAw4RqKYVk8kXUnA6oNh 0YXG6NGjpa/S1q1bS0Xyyy+/xPHjx+V0cpLXiqBiGXk6ymJR9K+Q9zw85HR+LuuJd/amyHuKKD8k rTgdX0tu2SPBwcHJ67SknDBtmnTrMeK77yQhrT02NeF98/55Pp+H5ZnPx+ekIm6vX9vcBPrrdbZA gvcT9JF1joK2rqTQHQDrR5LFtOTs27cv6tevLwNtGQXC1Mvor7/GWlG+fxV515o/H4PeegsNRJml tXJaAwJylh2fs1evXpi3ZAkCxfnf8h5E3kWFcEnZJL5dDqjTSpu+mil8FlopkjQn4cxvkGmEfpmb YZLOaYO2D8UBbM6S4eCl6nto+yIUQp9GYd+HBCcHediucXaBo/VNjJBdLopoEc06QQX346CzPVDn 8d1qQXccTCdYd3A/t+lig/mzLVX7tOAgmN4XtC2YRKr94KyaT7p3xMAh/8PPU2fi8JFjoC/ruk/U xKwZk/HPquV44YWmQp91wbp1/6JP334oWKgoLrBd53vin/iu7BEeb8JEToNJOpvIFbh8Zpd0Y+Hi 6iF6+KLYZ6HIKUd5XBEXE4awm5cQHXETjEzrbFCWzpMmTZJk86lTJ7Bl49/4YnBvPCAaYyMiOT3S qvkLWL96EZq/3FRaVrRp00b66zbheLgfUiElcOomFXFaTBYpUkSSCa+//jr27Nkj+mKWzq5WqCBp 1/Xbal273+g4JYR2W0laCGiKNl91HW0ap0zTZc24ceOkdQsHWUg8O1owHjrRSBR94ERxz/aIIqPv ENJGIt7DPWJ03N0i8xT3w7rCkUErs1mzZkkSjITiunXrJEH26quvygE7+klm2aZ1Gn9v/u4kqalo 0hcylUutbBfnB8XFobqvL3qVLIlyn36K3bt3o+zQoRhSujTWinRJBQhFl+5phop0e8hnkmxDBwyQ vpg/FvektRol2aM9Nq3C5+Dz8Ln4fHQ50r9/f2lNSlI+PVbLmVXnZDdIODsb6cwBkMwErZ85SEfr fvrEZjkrKb6Nrl27SrLMqExSvh49Gh2++go/lCmDGeK7eS88HCPOnsUxkVaqVCl0sQbsMzqX6e+/ +y58xXnc/vzzzxEdHZ2qMBggSQuSzSRt2JfauXMnLly4IPcRbBtSWuZWmKRz2qHvQ3FAhQN/7Euz PGmFUH0S1cfhbDPONCOxqfomJLMdrW9ihMyYDUMXGPq6gMJZngo0HOD7VGQzB5zVcXyHdI2hPZfu T7gkeB6PUdsE+wZMZxqNcJQFNI0xmMbfQllME7SkZjrvyV4XPCaRmja0afsmRv9vMOb8sRjDR47C 9Jm/C13YMlhQs+bj+H3uTAQHXceUyT+hSuUqMp2/mSLd9UR8SmLCRE6D6dPZhNODjaz0ueTpg4JF HkWBYo9lESEhOgfi2knxMYiJDkNCXKTosDmvzyVaOowZM0YoZSXRt9dHeKJO1lgTTPllDsaMmyA7 VPSrRvI7M8ByREVVbzVA6wJ29rTglF4SoXqo89nZZAdd5cUOI5VTfd4K6tolSpS451p68Dh2KlVw ES2YT1aWoay6nt5X4ZAhQyS5QCifnxS1Tqg0vah9CkbrtOrn9G3ts3Fdbat1rVBR068rRU67TgkI CJAWSCtWrJCKg6P6RlR49dNvce70SeThYFp2V1HiN3Lz8UO9Wo/jp345K/gof2/6ZiQZwKn1dEHR rl07WaZTA4Oavd6kCdr16GGoUNLq889ff8XcZcvQ1t0dtxMSsECkk9ylkPA2AgnnddOmoa84nvbH 062B0N58/32paKcWTC2t4LRvWt1NE9ekCwHWjfT9TD/Y9oDfKL8nZwPJdEcLyHW/SM9vpXw6//DD D8k+nVW9rta12/p0Erp0BUC/s9xmvUq3HLbKMUnk2ZMmYbY4h4E0X4uPxxmRzu8AhQqhfdeucgYD v10eh5AQPBcdjU2ird5qnfllC7w3FcSTvprpgocDQfTVrNoC7UCmWtcvKZxlxjYwN/p05oCVIj1N pA9GfSj2NwlaRC9cuFB+q+ybrFq1SrrRyAl9ExNpB+sl5ae4Yu2WuHnjDDZtXIePPhmCCuUfQ/OX m+FpoWNUqFg+OZBgXGwclixdhl9+mYb/tmzByeNHUKZMabHPDbFRIdacU4foIedYn86+eYugcKmK 0qji3OlD+H7Mz1iwcDmefuZJPPfM06hZswaqVn8c+fMZB1C2vKtg65Z9uCXbANOnswnHhRlI0ESu grZRYFAEv/zFUKDYo3I784q/i6z44+MikRAb7dSNAklOTiENCLiB/n0/wcvNGln3ZB3i4xMx4adf MXrMONkBpkVBegN1ESQ6VECO1KDIXRJFKkq0EZinsjogUc0pdpwGR9gKFELymtYMzJ/lmG4kqFip fFKKQs3j+duQuGJAEZWWlWUoq6/HZ6UCStDtBol83oM9Qui3Ce26QpUqVeS7VVDPqF3qhcSAfl27 VOtU5tQzkGRy9KmqGQ2+b76H3Ag+O60z27ZtK393rmc0GBCQ9cjvkyYhMSgIRaKjsVGkk3geOHAg 8ubNazlQA9ZpPD7PTUsAQQ5lqUBob7dpgzfffdcm0T37t9+kWwFaTKcFJAdJPvPaly5dsptMc9by Q0tdtm3ZNTU8M5CeoI960pm/txG5bLStT6NLGgaYZoAnugbgAA/zNgJdW9Bf9OyJE5FHfDcdRNmv LtJn+vlhRmQkOhQogHfFMc+LNA437xbf8E+zZvHUe0AXGuoeWM4ZgI0zHlQ7YEQ0a9eN0kg6c4ZE biSdGeSOg/wk/k3cH7R9KLp9+uyzz6QRA2cLcCDcGfomHMAzXfPZButJk0i1D9p3pYIuPlDkEeR7 oCROHNuPZcuX4a9Va3Hu/AU0ev5ZPF69KooVLYZSD5ZCieIl5CwDtgeEi5s7oiPvdrGWKm5RfzBJ ZxOOCzOQoIlcjdjoUNy8elI0hKFwyeMKoYpk6B8t/RLjoxAXEyErfmcF/XFSCaai9vJLL2DjupV4 5aWmohEW7zSLxdPTE/16f4Rjh/fAx9sTZcqUsd5l+kEymY0whSQNCWC1TWtj7tdaHdPylRZTCiSZ 9T7YFEgiM3o1yWYSo9rr0NKR64QinAmmMYo4QbKZnR2eT+tupVCT+Fbg8UaW08o/HCWzkdUEid5X IYO1aX0VGolS3vXbKk27TwmhPU4rWkJAKyov7bo2bcuWLdLvJ5/BEf02m8hckEwjWGZZFjhoMmXK FElKaYmy+5WCBQuiR48e2HL4ML7780+UatFCXnfixImYMGqU4Tnq+K/F8XvE8S3F8XkSErBULGsv WIDP27fHUzVqSOKH7gC45Pbnon3IL77DhhUqGOZrJG5ubtI1AS2ve/bsKa3v0gJnImW1oJsdZ3u2 +53mrupiBW4r0W6rulYrTKtXr550EbB37145SN2nTx/UqVNHuhrg4IxqJyn8bhjEddfJk3h76FD8 WLIkVot+x/TISBmwc7qVcCb2enjg8aeeuut8Cq2aKbw+rZoPi2+K/Qh+46od0N6rrXW95HaY7jUy Dto+FC2aOYOQoF907sspfptTQma79XEmxMdG4MbFg0iKj0aV6k9j0MABGDb0U8REx2Diz1Mw9/c/ 8efvc7F0yWLs2bML165eEXpvgqh86S6DLiBE3SWWaZGcjoiQqwgOOI1Hy1ZE16498N23wzFi2CA5 S+CT3gOwdMVyXL58AfsP7sG8BQuldTf/CCO3IymK9TwTJnICTNLZRK4ERwDpXzkk6CIS2UBK/8t5 7kMs5zPfBNE4y0bXSRsDKmMkQ6tXr46HHyqNwwe2o2OHt8QrcMlW8fTOh3x+PmjXPPWp6KmBlsT0 Nar8lzKCNK2HSCRzm51vBuOgBbEihekbT0vyavcxH7VOkDRW/teUFTLzJonMfHht7uM5JIm5Tw8t CU7hNsFjeb4WSulV4PGpuenICGSG77zUkJKvwpSUeG6rNKOlVgh9WnqFvhE50MCAcfxNHNVvs4ms wfPPP49ff/1V+nSmNT3JMG1ddL9CUlit01XDpNmzERERIWXIyJF3HasXWoHyeM6uqDB8OIaUKYPp Vp+3486dkz5v2S4cE3UWtw+ItqJwfDwaNOVgpHGeSuhOxMfHRxLOJOQ4iEfLRd5vWpAddY6J7IG2 7uZSm2YktvZzRkGnTp1keRs0aBB27NghBz3o1oWWw6qMjh8/HnUqVsTcb79Fj+BgfBsXJ/MsJP+/ A5LONWvWlOfQio1EM8t3VFSU/HYYCJRuNOg+RrUD6l7Utj7N1jrB9dwMk3TOWOj7UITqm7Dva/ZN ch9MIjVtSIiLRmjgeVH3u6JO3efQqnVbTPxxNJYvmYsihQvjwy69RJ//RxwTbcEdP83iyY3eRypi wkROgUk6m8jVSIyPRmToNTn9h8H98pA8prVymoTTgRLlVBUZINCJFQCSY+xwxsZE49jhffi03ydw c/MQ783YAjkrxN3TT9xZHpw7thEH/5uDgMtHLDd7HyDRS8JXkci07CAhzDR2DOjrjq40FLlLElkF AaG/ZkItCRIoasorj2XHnfloiSRl8UzCm8eqvBgokUSUNj+C1oTqXIryIc3z+RuRfOY5WottwsgV hzOCUyhpsTNq1ChJqDHCOom8K1euJCvuWgVeiX4fl/rjCJVuy7I5NSHpQHKRvhM5vZplgkqdM/ls NZF+1K5dW9YJa9eulYo/Lc0aNGggA7VyKr7227dH6N5isMiDQQQ5ZfratWuGx9kjBQoUkN/T1iNH 8ObgwclWnzOioqTV54yQkGSrz82+vniyUSPDfEjIeXt7y+Bp/K5OnTolrevo9oDKrIk7YLBJZwsk mBFBH1V9TGjr6JSE9a92qdYp9evXl23GgQMHZDtKtyb8Flu88IIMcnlQ9AU4mNInJuaenqCSvZGR 0mKa5Zt5kxAl0cwBFFo1p9RmqPvR3pN2W7tfSW4HrdBN0jnjofpQ7Pc7U9/EWWfDZDZMIjXtiIkM RlREgOjn+KL0Q5XxQrOWGDb0M5w8vgtdPnxPusdIfmZZn4v1NIvZBpjIGTBJZxO5Bms3bEfZx1/E jDmLrCkWsNKOF41pbHQI4mMjRcc+yaoUCwUiBRFnioaCZHOsUCLiRD5JMj9nBIM6lS1bFnv27Ma6 tX9j1HcjUax4MeRxcc02cfPwFj8EEHTlKI7vXoIbFw5IK/OMAIlZ+hIlQUzQ/zIbduWvmdtqncQx CWlleaygjURNFxg8hiQwraZJDHNdG9ma6+p4HktXG8pamvejLKIVbFk6Ezye1+A5WWHRbAsZQSrc L2iVT9KZrmAYpIwByej7Ur03I2XfaJ9apxBcGvnW1K9rReVDP6Jdu3aVlnUMxEPFzgzGY0ILVQZp hUm3PfQnK91cbNmCUqVKyfKTFuvn0V9/jbWiHufQlPuECShXrtx9kc/ffPMNapQvj6ki37oBASgY F4d+np7o7euLJn5+qCbuu5iXFzZFRcnBO+25tPok0UzCmb5yaZ1MqzqSzvHx8fK5FbTr9sAR6pzM AAlnZyOdM2Kau/pOVP2akmiP0dbH2jQlyvqZbpr4neQtXFhej+4FOBDEwH96UecyL5bjy5cv4+TJ k3JQkVbNaR2g1N+Xre3cjvz58yM6Olq+cxP2gcYI9OGvhNtGaezHcvaKHpwNMH/+fLnOY5Rozyd4 DI8lOFOAeWY3zNkw9weTSE0bOPM5LiYc0RFBot5ORD7/oihU5BG0bvM6KlQoL59VPe/tW0npEhMm cgJM0tlErsN3Y6agS49BuH6DNll3wEo/MTFOEpeJ8TGicRCVuWwHyDBrRKRZLJstzvhlhc8D5cGW hsNZwAAt9O02a+ZMTBg/FjOn/4IqlSuBFuHZJS5uHjJoQ2TIdVw8/h+unNklBwsyErRgJjlC61OS uewoa0mTDz/8UB5H4pmKpfJ7p4XqSChhHnprZabpj6NoCWSCltcUuvRQbjpsWToTtMzWX0tB+XQm cZ7ZcCTfefwttf6eaT1OIk+9c6XI6xV6IyHSSiBQ6C6BFqK//fabU/hGNJHx0JYxfZmj9SQHKViO ONuCPmjpl5b1UGrWz1+PHo0OX32Fn8uUwTpfX7DUJY4fLwcT6VIgLeTz10OHYvSoUaKdjMcj5coB jRrhSteuKCDSnxk3Dj3nzsUva9Zg+7Fj0qUAyWVafdL3PoXfAq0+6bqABACtFLXPqpW0wvTXmfvA 8qQtL9ryo0Qdoz2W61oxSqPUrVtXtpu0fma8CPp2pvsMBjPkDAL6Iud3QeKZrmEY70Jv1Wy0tLcN 0d+v2jZxB3SxcfNmGoNw5WKwzq1Vq5b0ac4lt43SbIHvm4P5BMs5iX+Cg348n4OaimA+cuT+Zx+a cCyYRGraQTKd1uLRkcGIi42Am5sXOnbuItMp4qHveQf2i/NYh5twXpiks4lcg8bP1sOK+ZNQqlRx rFu/Bc80aY1FS1Za994NNgAklmnJzKWFgLY0DPHx0UggKc391oZVK84A+r9t2bKltNDt1rULVv21 DM89+4xQrO4lgbNKXGjd7O6FWNFgXzq5BZdPb5cj7hkNEoF0b0EimWQOhb8rLYYVSUxLYrqv4LG0 XGbEby0Uaa0VRsi3BVos6v0wa0ELN06tp5sOTvnlNVV5432pdeUOZOfOnTZJZd47j6UFsJGvaGcG 353WV+GECRPQqlUrWd7VO6ToFX7tNoXQbhuRB9o0+m2mZSinbZu+EU2kFapcKtAKk8Em582bJ4nn bdu2SRJa+YHW1z1KGJhvx/Hj+N/ChTgj6nfO1Wjr7o5r48fLQSpapxmRzySHO4nr0ecytz//6iuE hIXh6MWLWLFlC35bvBjfjh0r76V9+/Zo0qQJqlWrhmLFikmrZkU2kxg/evSovF/WaVqrZltLExZw SrgidpwFGTnNneVFK6x3tUtbaWpbiX5bm6b1/cxvhW5gSL5FRkZKkplkM62aWa4VqayE5+uX+vXU RHu/at2EBaZf56wF+zEs9wTJZ75/PdTvQWt/R4KzzobJDlAnNolUO8CqmvW1VZIS4hAXHYbI0OvJ aTzEKLCivWLChKPDJJ1N5CqUL/sQ/lk6DW1bv4yYmFiM+3Eqvv7fOCQmGo+qWjr2lkZTkc+3khIs abYkB1s7kwigFe8rr7yCZ555Gvv27MAbr7eWljzZKa7uHkhKjMONiwekG43MIJsVaElMUvd+oIhq rZA0tgVaS6dEQK5evVoSylOmTEnOR5HeBK2wlCsQgoQmp+SnBK3VdGbBUX3nKV+Fyt8z3Raw3Bv5 e1YKv17R16Yr0RMI9Nv8yy+/YPDgwXLd9NtsIjWoMqYVBaP0J554AiNHjpQDTXS7QeKXaRMnTpRB X/UEMoXl7xdRX7AOqCPOPVGmDCr5+ODA+PGSTCChduzYMTkoU7dyZQwQdYn/ihV4qmJFw/yMhGQz A6jxO+B3xfsj4Ux3GvrnMBJCLdMCZ/XXOXbsWKd7tvuZ5s4yyoE81quEKjcsb/p1W2l6Ybqqw7XH GJHFtH6mr1uCbYmyak5JbOWlXbdH1LMQtKymKy26QMvNMEnntIHllwOMdH3Rtm1buW2UlhL8/BhP xQK2G3ooIppWz8rFhiPAnA2TQWAVxHrIKiaRei9CQkPFa2B9nWSHiOPuIt3TLiZMODJM0tlErsQ3 IwZg1fK5WLt6MYYNG4i5fy7A3N/nWffegercKxH/3ZNmJDkVDz/8MAoXLoRTJ4/i4x7dkMfFJVvF 1c0TyJMHYYEXEHD5KGIiQ8T7zbqOCDvSikShlbN2m/7rtFDuLmyBxLKW5FX+mmlhSB/OtL5VedPS WhHfylWGIpVJPpNkpnW1yo/WyyQ0acXL43lvyupZC23ZTI3ozgg4uu88I3/PX375ZbJir1fy1Tah 1m0RBsuWLZOWp6bfZhNpgSprFFvbaqkVWmGyTliyZImsD2iFSetnDqZs2rQpuW7RCgNw0VXArpMn MXjqVASI+r+rhwdcf/hBug848u23GCvqEwZOKxQXhydfeMEwHyVubm6SaKZVM78r1nGsA1jX0Kct vwv9fVNspacHpr9O5wbbxlmzZsk2ke0c20laH3NgVpUjbXmylaYVla7qcu262tYulfAYgm41uG6P qPO0S/16SsJ7IPbv3y8HoTl7YcaMGdIdwuLFi5MDFuc2mKRz2sGywzKjhVFaSlAuNBQ4qM4BIVo3 KyK6cuXKposNJ4JJpNqHrTv3YcHmjZixeBFiY+MM63OtEPcYsaVRRDfMhAmHhUk6m8hV2HE4CCdP W4LxVK1cAX6+PnD38EW3bt2xd/8RlH6oHH74YQLCwy2+ykQToBMuROOQmqhjcyD69+4CPz9/5MnG PxcXd/kKI0KvIejqcUSFB4hGOdF6h1kDWg9ZOlbGovfjrA8kqEDlmIQMiWVaH5MU1hI1JIt5nvZ6 iiSiyw1aCNL/MNO++uqruyyaeQzzJ3g+SSe68dDeG0kn7fWU8H5ITpm4199z48aNMWfOnOTfw6hz qE9TQvcGVNxMv80m7geq7BkJy5laV8dq0+jnmX419+7di9KlS6N3796oXbu2tFzWWz/T5cWAXr3Q rl07NLt6Fd/Ex2O0yDNAyPTgYDwvrwBs9vXFU02a3HWuEpLNFN4D3QtwAIdBAZm3ujft/ak07bZe TNyNjh07Ol0gwfROc6cLF5YxNZAXEBCAr7/+Gs2aNZNW/7TW1JYvta4th7bWKXoC2IgkVkIwPS2i zUst9etGwudctWoV+vfvL62s+fxqQJNEIV2i5VaYpHP6QPdiDPCnhVGaEUqWLCkHFvPmzWtNuePT meKocNbZMFkBk0i1D5FRUYiMS0T9xs/jolsctu/dY/hsWiF3YES6p1VMmHBUmKSziVyF5s2bo/eA kVi3YQuuXr2GBNFoxkSG4t+1q3Hj+nUZAXv4iJEoVKQ4Xm3RCrNmzZbTJpUyIv5LbiBSk5yKy2d2 IfjGGbi4egB5RBWRhZLHxVUsXREXE4awm5cQHXFTujVxRJDkVZbGtLaiSw2CnXAtuK3KD62PeY7a Vml6KPccXDJvksNqXW1zyWN4Hwq8Fvdp07itvZ5WMhs5yXee3t/zjz/+iNatW2P37t2G740dai1J QL/NJAJGjx4tLXxMv80m0gt9WVPrLGfafUZp2m1aP5OspLU9gwVyijP9LL///vvSTzMJ43Hffotx 1iCkY+Li8IBYUscrYl0q2SSUKFpRKqKZgQGVZTODBZL4ojUbCT/6tFXfhfZ+bKUZrVPSA2f110nC 2dlI5/ud5s66lXUsreq11s+vv/66JKNJ0GrLlipf+jKnF+2+lEhiCsE0W6I9Vp+uX+rXlezZsweT Jk2SbqD4vMqqmd8cBzTNNsYkndMLutAoXrz4Xe4vjNKMQB/zdJ3EdiY1kKCmOydHgDkbJn0wiVT7 4e7mjuCIEETERKFEieK4JtaN3s/dQr2C9f/9iQkTjgoX69KEiVwBdo56ftQBX34zAfMWLsf2nbsR Ex2Fuk/UxKwZk7H67xV44YWm0o/wunX/ok/ffihYqCguUNmjIsI/oQTYI7IFyYGgz+rAa8cReOWo bAgVyZC5YiGc6ROMVs2MiJwk7sNEzkZO9J2n9/dMq2VasVNhUiQAocgBWnbSn+bQoUPlOkkB02+z ifsBCS+1NBJb+1getUttOq2f6ZaH0/LLlCmDXr16SfKqYMmS0oKSLgJSE29vb0k2s31k+ed5JJpp za982vJatkR7P0Zpav1+YPrrzJ0wsn7mzCAGtaTLJNbfRmVPu60VVZa1ZVO7T+0n1HZqYnS+fqnW 6at6+fLlcpYCfVfzGzOtmm3DJJ3TBhLK8+fPt25ZYJSWEvjO+V3ZE+BUPzPQRM6DSaTaD09PD1Qu /aB0gbTq71Uomi8/bt8S/ZuUBKz/jZ8/rWLChCPCJJ1N5Dq0afsmRn0zCNNnzcO4gjqp0AAA//RJ REFUCZMxe858HD9xSu6rWfNx/D53JoKDrmPK5J9QpXIVmU6Fgw2oZd2oYTWWHAvxvOHBVxB09QQS E+NA/8rIkyeTxFU0komIjQ6REZAZMNCEieyG3t8zA+twCjfrAoLkwMqVK9G9e3e5NP02m8hIsHxZ 2h3boo7RHqtNMxIOvNIHLsssrZ/p+5mW/UwjYWs0KJgc0NXVFZGRkbhw4QKOHz8uiTH6atYTZtrr GYn2XvVpSkzcDU4Jt4fcyUnIjGnueutnzjqhxTNnrZCYpvskVeZUWdWXRaPyrE1TZZTrBPelRVR+ 2nW13LVrl3SD07VrVzmYaVo12weTdE4b+L5oQU//y1xy2yiNUH6a9YS08tmcWsBBBQYUdAQ462yY zEZGE6mlHquLsRN+MdxnJDkNVatUxIh2HfF5i3Z4qmYNoVeLZ0hRxD/xnBkhJkw4IvKIjpPZuzfh 1KDSfGDLXLh7eMM3bxEULlURSaKDf+70IXw/5mcsWLgcTz/zJJ575mnUFA1D1epCucvnbz37bri4 uiE2Kti6ZR9uSYUiUVoQJyUlIikxQazHi6UQpiVwPU5KonU9MSHWKmI9nssYNG03KtOVce27cnf3 hpuHFzy98iJ/4TLw9i0grp+xRDqfh8+WIJ7x1i3xXhLFe3Lwd8UpvE2bNk12p0HQLQP9KWtda9D3 Mv0mK9DSg/v1gVcIumWwx7+yypN5KNce/M20z8p7oYWX1sVGdqFGjRpOMZWR09pJWGzZsgU+Pj7S Dc+DDz6IS5cuSb/Nw4cPN8mADIK+POcW0Gf7M888gx9++AHVq1eXaYrwTWlpK00rKl3lqURth4aG YtGiRVJILHPghFKgAOt8i4/b4OBg3Lx5U1o8M02JIuG0S/26PcJrqHO0OHbsGEaMGCHdgdgTJM1Z 6hwTGQfW3xwUXLhwoRw0YR3OmSh0M8Np/4T2u9B+G0ZLLUic0yUTwfKrwHW1rdb1wrLOJWfIbNu2 DWvWrJFtCtsS9if4DZrtin1gIEm6ttIHeDZhQg9+x/zuTBiD70evB7q5UzxlcPer124gRNSj1SqU t55hG15Cbwy6esy6dTfKVHgKb775Ovbs3o1e3TvglWYqgoRt5ASdWfuuOIvXXvj4FUDAlaPWrfsH 9XVHelcmcifWbdqBqhUeluumpbOJXIX42AjcuHgQSfHRqFL9aQwaOADDhn6KmOgYTPx5Cub+/if+ /H0uli5ZjD17duHa1Suikk4QtbdQhCXhKhQFsUyL5HSwkad/5ZCgi0jku5D+l4XylW6xnM98E8Tv IN8vh3hzADg9nYTvzz//LB7hjoJKBZHp2jSCjTitQbhPkcBM4zZJaK7//vvvMp1g4EBtHnohMcVz FOHM+yFhrYXyEc192Q1nIX+o+Gv9PRPKb/OMGTNMYsBEhoEWZZxOTytifut6UUSVWurTUlvXbitR vp85nX/AgAGSAKOVG61FSdgdPXpU3g99NZMc1grP1y/16/aIujeFwMBAWWfS2jMtMAlnE3qwftZb P9Pi+bXXXpPBfbXWz3rRfi9GZZpgenqEVs0cZPrggw9k4FnTqjn9YH1lWjqbMJH5KFmiOKqUK3tP XWgk1JuNrJYpxO9C5x4z9gdMnb4QH378OY4eO2l4rJIcBfZpxD3bLfy7lZhhIv6z3ogJE44Bk3Q2 kSsREXIVwQGn8WjZiujatQe++3Y4RgwbJP0AftJ7AJauWI7Lly9g/8E9mLdgoaUxEH+Ekf/mFMV6 Xk5HYnw0IkOvSUtvBvezjOCSXE2L0PI7UY6wygCBGpLB0UHSkYTM5s2bJWFMspjkMUHLZ24rIpnC QH9GIHlMpZcWOVzXWkOrAIIURSbzGipNa11NcJobLaR5b1pymnnzXtU2yWwTKYP+DEn4KTFK47RM BnSi1ZzebzPfubKy4jRU5R9RnUvrc4Lkgio3Ks2ECVrxaoOhsf6gywsSr/z2qcCpekCt69O0Yiud ZJc+TZvOqdLffvutvCeW07CwsLuIMiPRnq+W+vXURN0vfU6zXqMvdQ7oKCLOHitnZwZ9+zpbIMHs mOau9/1MK2POVHn++eflkoHRtOVSW4aNvieCx3AGAJf6db0w0CbLM90y0YKf35jpq/n+YZLOJuxF Zrj1yTVgO21EmNoS/hkQohRLdrfx8ssvY+++/Wjc9BW89nYP/G/MJMTHxRqfk4OIVK2rTfuE7Qvb m4wTEyYcCSbpbCLXIiEuGqGB5+Hu7oo6dZ9Dq9ZtMfHH0Vi+ZC6KFC6MD7v0wujRP+LY8eN3NQqG xHIqktOwdsN2lH38RcyYs8iaYgHfQbx4b/S/HB8bKRs1C7FJMtW2iDPFeyDZHCsUrziRT85rDGlB TLL4qaeekqQQyWJuE7R85jbT+T5IHNkCyxAVTSNLZ4IBg5gHwf3KqlkRy3SxQZBIJmnJdN6TypeQ 5VQjerI6q5CTfOfRxQDvl4QbfQ/yXRqlEQzKpgf9rTKYGkGLOuUPsVWrVvJ8bYT3vXv3WtdMmLgD o2Bo9CPOumLkyJHJwdAoWhJMpWn3GQlJL6N0iv48Qk+YpSQ8R7/Ur9sSPif97nIAjYNtfP70EnE5 qc5JC+hvm/WRMyE7gz7asn5mfa2sn/Vll9v6NEKlpyQ7d+40rZozEQULFjRJZxN2wZwNk37c0YXt FdtEqh59+/bFqVOnkHDLB8+/0hHzF6+y6zxHhdG9pyQWPdmAuL8PEXch78WECUeASTqbyPWIiQxG VEQAvL19UfqhynihWUsMG/oZTh7fhS4fvifqbDYEovGkgiGVen2jao/kTGvn78ZMQZceg3D9RqA1 xQI+DwMM0j1GYnyMbDAtj0iyVCMizWLZbPEhJRtBHigPzpnvhMQjn9+WKGJSkcTcpkKrrI2ZZsvS mecoIltrqUyhCw/mryyoFdFNwpnW1ySraXHNYwjmlRL5nRXITlIhq6HcERD0G6p+Ry1U2Thx4oRc mjBhBD0hxu+YFs8MZkkf4nrrZy0JlpJojyURpt2nJci4TWjT9GLrPP1Sv64VBquaPHkyPv7447us mu+HiMtNdY6JjIEt6+dGjRpJa+TLly/fVW5VeacQtiybadW8ZMkS9OjRA19++aWs/02r5syBr6+v XEZFRcmlCRMmMh56ojQ1oZ6nJ0KVEOyTaKV48eKYMnWq6A/MwtJVW9Cx22Ds239Ed55jEqk01Jo+ e6FctzyPlgOwR9LvqiklMWHCUWCSziZMCNCvcFxMOKIjgkRDmYh8/kVRqMgjaN3mdVSoUF40BpYG kdA2fmmRnITGz9bDivmTUKpUcaxbvwXPNGmNRUtWWvfeDTaWJJZpycwlOxqqEY2Pj0YCSWnut75D reQ0MBDgggUL7iKDtfLiiy9Ky2QeR8toPiPJRyqbytqYadw2snRW5yhRLja4zkA5Wqj9FGWFzXzV vZCM5jbvyUTq4O9BH5t8Z3RrwPdplGYL2n1+fn7WtbuhjilRooTM04SJ1GBEiJEIa9y4sSSy9O4A VN2hTdOK2qeWVEq0+1UawaURoaaOUev6bf1Su07f0CtWrECfPn3kDAAOlplEXOogAc/ZFM4ER5vm bsv6uXXr1vI7pDU+y7D6xiiEKvtK2GaMHz8eXbp0Ma2asxAc+GWwUxMmUoKzzobJDGQmkZoS+Btt 3rwFb7z1Hrr2+hIjvv0ZIaHhdp2bXaDOvHrdf+jc7VNcvMSBSvZ57BehREs9OsNF5GsL8fFJ+H3F IeuWCROZC5N0NmFCA1bOdLsRHRmMuNgIuLl5oWPnLskNqKjBxb97CWX7xDFHZ22hfNmH8M/SaWjb +mXExMRi3I9T8fX/xiEx0bjBT+6QiGdV5POtpITkd2coOdTamUSxVvGk0No4NZCM1oOWy5xWrgWJ YhLHBPMmFNlNkoagJTMD26lz1T1069Yt+RwuaSGdXUEFc5rvPFqO692dGKXZAi2c9SDZQJ/OyvUG UblyZdPFhok0wRYhxmBo7dq1k+v83hXJy3XtthIqbNqlLSGUgmeP8Bz9una5e/duTJgwQdZPDA6Y WUScs/rr5LtyNrLSkae52xrsadKkSfJgD8s2wSUHUxiI85NPPpGucMzBlKyH6dfZhD0wZ8PYj8wk UgnVT7ElXbt2xYmTp5CvYGm82Kor5s5bbjlf5GsL2UWkUmeeO20sqletiMbN3sSf85eKezXiAmyI +DN6hxkhRli6ej/affIT8ngVk+2UCROZDZN0NmFCgTydaOSUJCXEIS46DJGh15PTeMgt0dilV3Ii vhkxAKuWz8Xa1YsxbNhAzP1zAeb+Ps+69w70nQX5vuyQnAgSkcqiWIny9WzLslj5aqaQMFLuNSjq HPpr5jb3EVoXG1wneC5JZPpz1vuQ5jRgPTFhRGpnFXKa7zy+2zp16kjrNAWjNFvg1ED+JiVLlrSm 3PHp/Pnnn1tT7nbFYcJEWmHLHQCtg0h0aa2fWceqdUUA68UonWB6WkTlpdbpXmDp0qXSfQbrq6wg 4kx/nSYyEkaDPbR4pqsbfnsEXV3RfVZmDqaYSB0m6WzCRMYiM4lUQq8PGom/vz/GjRuHZctXYMuu U3jnwyHYtnO/PF+P7CRSaRX+46RZ+LhbB8z8dQxmzF6AT/p/gdDQMPEcVkOrFET8J97ZveR8hgjz t+LfLYfx3ic/4uTFSNGW/YNff5tmtlMmsgQm6Wwi1yMkNFRUyGzcRAOZqrBREMv7kJyCHYeDcPK0 JVp+1coV4OfrA3cPX3Tr1h179x9B6YfK4YcfJiA8XJFnJJC1wgUb0lREHZuDYGTpTLFl7UxF9fvv v08+jq4VlHsNCn20EiSIVZoSnqtPa9CgQbJfV16T+ZHQoXLMfVow3XSxYT/4uxBa9xdGaUZgsEAS fvZMg8+bN6+hZbQJE/bCiBCjxTPJXA6MrVy5MpkAprC+UOsU7T4tWUwhtK41bPmt1QvPVUHTPvzw Q9O9QAahd+/eOH/e0h47C3LaNHf9YA8DYBKmVbNjwCSdTdgDZ50NkxnITCKV0Oo1qckTTzyBVX// g67de2Ho11Mw7NspCAwKkfk4ApG6ZtmvQmc+h8YvtUNg4E0sWzAVhQs+gCavtMe0WfNE38hCttsS PuMt9qEySXbtP4Ueg37C4lW7MWbcBCxbvlIa1JgwkVUwSWcTuRpbd+7Dgs0bMWPxIsTGxomK/45C biSEUcOaFslj8Zrg8GjevDl6DxiJdRu24OrVa0gQ7ycmMhT/rl2NG9evIzo6GsNHjEShIsXxaotW mDVrtnQhoDoI4r/kZ05NnBG0RqYVsgrup3w6pwZ1HhVZLWhJxXSCPpy5n9u0IGT+JLXVPi2uXr0q /UxnB3ISqUALZWVhrmCUlhJINvN9U/lNDTVr1rSumTBx/zCyfiYRZmT9rEQqOZp17TZhRCrbElo1 k3Dr3r17tgZNy2lEpr3glPDQ0FDrlnPAUaa50/8yyyvrerpCUkJo09jWEvrBnpQGU5i3glpnPirP +fPnyzS1b8eOHXbNqjFxL0zS2YQ9MGfD2I/MJFIJ1e9Ii7zzzjs4dvwkHi5bA6+82Q+vvTfMIYjU Jq92Rs3HK6PvJ50xZsKv6N5rKN5o/RLGffc5tu/YizoNW+DHSTMQEhICQ4M08WyMKZXRcursZQz6 cgq+HjMDnd7vKu5lJ15++WXrXZswkXUwSWcTuRaRUVGIjEtE/cbP46JbHLbv3SPq/LvJUL2IluGe hiI9khNAq82eH3XAl99MwLyFy7F9527EREeh7hM1MWvGZKz+ewVeeKEpXFxcsG7dv+jTtx8KFiqK C7TGYueAfyQz7BAen5Ng5F6DQhcbCnRpwQ6SIpvpAkMdR4tEKrPaczk9nkuC5/EYtU3069dPpjON lsvKApoWz0yjwqsspgla5zKd9/T0009bU7MWOcl3Hgnj9evXSyLg5MmT8v0apREqTREGCnXr1pVL dVxK4DEMKGjCREZCT4ixnGmtn7muiGWSxdp1rRD6NCNRVs0ffPCBQ1g1m/46TdwPOGhBd0jlypWT RDQH0pWLJPaJ9OBgT0pgUFn9DBnmw/z4zSg3SxysTG0mjYmUYZLOJkxkLDKTSCWow6RH3N3d5eD2 5v/+Q4WKVRCfkCjTsxP0f/3P2s2Yv3gVpv74FcqXexiNXn4XO3btw/ffDMRvP3+D8xcuo3bDVnj/ o0GYv+gvOVP4DkEv+mKMh6STI8dO4633h+Hxpzugw0df4ubNEMPj9BIUFILvf1qA97p/iYbPvoAz Z8+hc+f3rXdrwkTWwySdTeRauLu5IzgiBBExUShRojiuiXU9yXyvILmBuB/JKWjT9k2M+mYQps+a h3ETJmP2nPk4fuKUeIZbqFnzcfw+dyaCg65jyuSfUKVyFXmOpVOQdqvwnAJFJtsSLfGrBYMIGh2v hAQNl9rAgBQVfFBZKzNNudZQ0J6noI6h0G2HiZRBwphEgBJbaSTz1Tb9euqh9d3M/YqIVujUqVMy Kd2zZ0+5NGEiM5CS9TMHuVQwNEU8a4XQE8xKaNW8ZMkS9OjRI1utmnMTSN7b47YnJ8HRp7lnBIFJ N0rMh98ICWg9tC6WzOCy9weTdDZhD5x1NkxmILOIVAqhdJT0SpUqVWSfo2/fvtIwh0GVjQK2ZwXo /3r2L9+haqWyaNaqM4oUegDrVkzD6TMXUKtBK8ydtwyvt3oRB7YvwUtNn8a6DVtRvV7zOyS9eB6j 99Suy5e4Hhgmg9SGRsSj8Wu90XvweMNjKYkJ8Zj+xzq89OanKFLiMVy4cBEDBw6y3qUJE9kHk3Q2 kWvh6emByqUfxJQpU7Dq71Uomi+/qPhFQ5aSgAr53QSyklKP1cXYCb8Y7jMSR8fFE1vh41cATZq1 xj8r/0DJEsUx/Kvv8MWX3+DHiZOxbt16XLx4SY44v/nG61i7ZhVio8NRWrzTO50CY4LZSMR/1iub cBaYvvNMmMh+2LJ+fu211yQxrbV+Tol03rVrl3QD4Mi+mp21zuF7doT3m5Fw9GnuJDE5cMh3T6hB QrrAUO4xuE4olxl61xilS5eWblFIhmoDzCooIpqzXpTVs4n0wSSdTdgDczaM/cgsIpVC3NEVjWXl dhcM+sUdf25wNdyvhH0Ztifs25QtW1bmnVVY/98BuRR3InX7bu+/gV8nfoXZfyzD+J9nYeigj7Bm +a8oUawwBg4bjVZv9sDBIyfQqnljHNyxVJ4jOQHxHGpdK0RJ0T5MnjwZzZq9hEGDBuHIiUuo36w7 vh43+65jl/y9Ay07fIGbEbekwcHo0WPwwAMPyDxMmMhumKSziVyNqlUqYkS7jvi8RTs8VbOGqPRZ 8ack4p+o2I2EuHIjDI1eao/lK9cYHqMVR0d8bARuXDyIpPhoVKn+NAYNHIBhQz9FTHQMpvwyDStX /oVtWzdjzuxZ2LRxA86fO4uE+Di+IIuwARbLtIgJ54LpO8+ECceCkfXziBEj0LhxY2m1rHw/E8qq edmyZdLKhsSaowdNM+scE/cDI3dKdK+h9c185MgR6RqD6RcvXpTEc/ny5eXsF31wWBKh/KZIPCtL dbrs4DWmTp0qLaEVuO5sfruzEibpbMJExiCziVQKoR/s1srGA3nwze8e2HzIFRMWu+PjCR6Gx2ll wIABMt+swrp16zD828lYtHzjXfp9jWrlsXD2WBQqmB+vtOmK1ev+w4cd22DVwp/x7fBeKFTAHzPn LkG1ui3unCffdcI9QrRu00YaDqxZsxo///wzOnbqjHff7YB/1u/Fc636Yuj/ZqBT73HYeeAC/vhz PmbP+V22SYy9tGDBAnluVFSUzMuEieyCSTqbyPWgBW+VcmVF5W7ciGlFtAxiabsB/f33PzFm7A+Y On0hPvz4cxw9dtLwWCU5AREhVxEccBqPlq2Irl174Ltvh2P40IG4LBSp9zp1w9Yd2xEbF4nTZ05g waLFsuHkH2HkvzlFsZ5nwoQJEyYyD0bWz6tWrZKWne+++648hv7oGcB02rRpDmnVnJvQu3dvnGe8 BCeCI05zVz6dlTslgi6SihcvfpcPfxLG/B701sl6l0mKuCbxrFwtKZ/OehdNDC574sQJ65aJtMIk nU3YA3MGXsrICiKVQhhZLSv577CrPEZh/xlXTPvH3fBYrWQlnn/+eaxfvwHT5yzDLzPvkO1K+n78 LkZ91Qc7dh3Ek03ewc+/cNZwEbzf4TX8OnE4ju2+cw5n/BpZhHd++wXpDu3YsWM4ffoMBg8eLPts JKBJsjdu3BRrN+7B1WtBaP9Oh+TYQv/99x98fX1lG8NBUs6qUX07EyayAybpbCJ3g40UK3t7hX+3 Eg3Fkt1tGRV27779aNz0Fbz2dg/8b8wkxMfFGp+TQ6x7E+KiERp4Hu7urqhT9zm0at0WE38cjeVL 5iK/vz/eebcrvv3fWBw7flw2nBbhu9IQynaKCeeB6TvPhAnHh976OSAgQKY7ulWzEZy1zuGUcGez gs1J09ypuNPqX4FKPElj+ujPKJCgphW0ifTBJJ1N2ANzNkzKyAoilUIYGXcpMcKCTe6Gx2olq1G9 enX8K97Xxi37MW7SPKn7at9XrccrYuy3/TBp3Oe4cOmqeGfvolvvr7Bo2RqER9zxfy1ONHxPHd98 Hh3faiyJZ85Io/9qtkWvv/4Gxo4dKwejv/vuO1SqVEn237jk7DUVQN7NzQ2JiYnSLRoHTitXrizT TZjIapiks4lcjTsEqb2S8lQhLdgwnDp1Cgm3fPD8Kx1lIAZ7znNkxEQGIyoiAN7evij9UGW80Kwl hg39DCeP70KXD98TPYg7RLN4Wbp3Z6+Y1s7OAtN3ngkT2QMqF//8848MYKb8z1LoCkCfxm1Cb/1s y6qZeStftvRhy/O5VPkpVwRalwR0zZEVMOscExkJbVnXg+l6H87aMp8ecEq0ifShYMGCJulswkQG ILOJVAphRBorKZL/Xv04MiYPwqN4L8bnULIDDz74oHhf6xEYHIP2HwzF3v0ncVs8o1YqPPYgvvys K3aum4EXn6+H9Zt2oe5z7e8cI9+xeDcG0vGN5zDmi444fHAfPD09pV/nUaNGITg4WP5WNA4gxowZ A1dX1+TA9H/88QcSEhLQvHlzGZNj+fLl0pjgnXfekcebMJGVMElnE7ka2kbUHhEtKAwtoIUQrOS1 wimZU6ZOxYwZs7B01RZ07DYY+/Yf0Z2Xs6x7kxITEBcTjuiIIPFOEpHPvygKFXkErdu8jgoVyic/ O6F9zrSICRMmTJjIGJQrV05aZdIKmNayJGboLoNpXBoRNbR+tgW6B1BWt/Rhq1wIKOtPLUh8m7h/ kPhXPoGdBTlhmjvLOq38OZiirJBpKabca3CdbjP27Nkjj1GBAbVgAEGt7+aUQBcbJtIHDw8P+Pj4 mH6xTaQIcwaefchsIpUwIo2VtKwfI4/Rws/7Nnw8qY8bn0PJLtCVxcKFC9GrTz/0HzIGo3/6EwlJ 4l5v3y3uHq546YUGGPN1Lxzc+ntyunhT9xDzWrlwLQLRMXGizakkLZzLlCmDNWvWYMaMGQgLC4O/ v790t/HII4/I+6GrpzfeeEOuMy4HZ7Nt374dffr0wezZs8160kSWwySdTeQqlH38RUyfvVCuW8hR I0vblOTeiP5KUgI7OZs3b8Ebb72Hrr2+xIhvf0ZIaLhd5zoq+D7odiM6MhhxsRFwc/NCx85dkt8V uDQglO2TnEXEmzCG6TvPhAnHQkZM3yf5mVI+2n1Z7aPWWescEpzO5kfbUaa5UznnwMkLL7wgRQtu cyCF8vnnn8s0kswqTflpVttG7jaYh9Z3s97vM6HSeB8Z6bIjt4EuNm7evGndMmHiXpizYexHZhKp hDJSMhJfr1sY9f7d/YymNeMMj9VKdoNWxMdPnIS7dwG0bPcp1m0+JPVao3egFfHCkCSWelmz+Rg6 9J6Cy4GJ+G/LVuzduw+xsbEoW7YsmjZtmkwer1ixQloxBwYGyu1PP/1ULhXefvtt/P333/Ic/q5T pkyx7jFhImtgks4mchVWzJ8kgx907vYpLl66DCNr5pREtBziX6KhEEYN4P/ZOw/AKIoujr90EhI6 BAiE3nuvIlJEBRUEuzQrdkCwfDasoCAooiiCSBFFEBAQpEuV3nvvPaT3wrf/dzths+wll5ALl+T9 wuNuZ2fLtSn/efPGaAMGDKBDh49QoeLBdE+PATTjjwW24yHS2iEhIZl+W7hH33IRUK9rr0dZcmI8 xceEU1TYxdQ0ZEnRXldWTcj9SOw8QXAt4LkJoQwxAREeAGIYto0hN5R3sgqZYQ6NgfxqATUrz05c Q2G135lImSMI+ReJ6ywI2Y8zhFQwatQorbt4c19ZWb1KCfT9K2H0VMcYtifuirbMZzRXAF7HP/44 gb7//gdauPQ/6vbYmzR5xhIKCY3g983SINFr742yrbtP09DPZtPabWdo4qRfaPafc6l+/fr6FYiW L1/O1xk/fryeYptVs2HDBn4f8NwI2nHr169nkRoD2H///be+RxByBhGdhXxFjWoVacbkMdSgXi3q dO9jNHPWX9aFvz1DpaA9WhkwV35Whkri66+/pvkLFtL6LUeo9/Pv03+bd/LxZv5aupOefP17citQ muNr3m5CtcrK9jq09yJD0/Jp78utmCAIgnBrHD58mMXjVatWpYZogGclvGcV27dvpx49enCIjHPn znEaQmfAe7Ns2bKpcZ8V2Ic0Y9gAhBzAdYwg/ICE2Lh1Bg0axAsG5SVkmruQ3YjoLGSEzMDLGtkt pCIsBOq0Nm3acFvEOHPYaBVKxdPjd0ay+XpDtLbOp8yVuO+++2j58pU0d958ik7wort7vEaffDWd du4/zbGWjRoCZvimJCfQ0ZOXafj4ZfTzH+tpyFvv0+o163gBQSvq1q3rsHgcHBxMNWvWZI/o5s2b c7gNQchJRHQW8hUIrzHuh2n06ot9aeqk0TRl+mx6fegwCgsLJxUWIj3T/tMqhpu9nGHAKC5nZCj0 F/+zhAa8PJA++HwCfThiAl25GsrnWbl+L/V7fRwdPh1FixcvoUk/T77tU2s3bN5Bs9eupilz51Bc XLxWSWoVZDoGrN7DzJibG59GyKWIqCAItx8V09kYDgBAZDYufIaOH4RjCMpGMN1fxW1WwIP56NGj 3JFRqJjOxvABuJ4SsXOCvFrmYEp4XovBKNPchexGRGchI2Q2zK2RXUJqnz596LfffqOvvvqKvv/+ e+rfvz/t27cvtQ+ZVXNFsHbGTxN/5tAXLdveTeMnz6dWXQbQS0O/oZ+mLaYtOw7T8RMnafyMjfT+ V3Op24OP0sFDR+jxxx/Xz2BN165dae/evfqWfZo2bar1p92oZ8+evDguFh80t/MEwdmI6CzkK5bN n0SHj56gTvc9qRX+ITR/9k9UsnhR6tztKZo87Q+twrpRWVoZxOKUZO25hQGzsOyIYdrSgYOHqVK1 RtTtsSH0UL8Pae7irTT6629p/oK/qVmzZnzu20lUdDRFxSdRq04d6LRnPG3cvk27d2uhWJnW2tD+ 6aPdt2BC7kVEBUFwXSAIY7FbhNkAEKHNorE94OEMMRkijyshZY4g5F9EdBaEnCG7hNRu3brxQEDH jh3p/vvvp88++4zi4zN2bLJnrkzRokVp6NChWptrCy/+N+yTL6hwyUo0ZdYqat3+AapZvy2dOnWG Bg0eoh+RPi+++CKfp2rVqizeWxETE8ML3QK8zwiNhpnTrv5eCXkPEZ2FfEXnB56hxg3r0BuvP0Oj v51ELw/8gB7teR99/eV7tHHTdmrW9kEa98MUCg0NtRZAryO8RpKlAStR2RHz8vKiTz75hNauW0c1 a9WlhMQkTncVvDy96FpkKEXGRlPZsmXogvbcSmhOa1iZOPmWTRAEQcg+IDLD28UKhMwwej8DxHY2 h9dA3Obz58/f5AFtBUJsCLcGZjqp0Ch5BZnmLmQ3IjoLGSEz8LKX7BJS33jjDTpy5AgvknfHHXfQ zJkztT6gtbCcnuUWsJjfPffcQyNGfEkbNmzS+szXafjwEeTn56fnyBi0CTDjDGE23n//fT62e/fu adpr0BcAYjwvWrSI2rZtywsO5qb3SsgbiOgs5CuwkOCS5Wtp1tzF9NO4T6lG9UrUsWsf2rRlB40a /jb9PH44nTx1lpq27UHPvvQOzZqziCIiIrXC2SaAQkw1xqcyGjAKyVkxVByY4ozKd8iQIfTkk09y hXK78fHxpjrB5Xm128X/LKbAQkXoeop2z+kZVi02iMe3YkLuREQFQXA9IMzA8wXxl/GI7caNG6eG 16hRo4aekziPlbgMzxrjgoHpAY9qR/PeKnm1zMFnc7tDbGU3Ms1dyG5EdBYyQmbDOI9bFVKxfsTE iRM53vOcOXPoqaeeoq1bt1rGbrZn+Q20zebNm8cezXBeQ7gNtM+uXbvG+5XojJAa7u7u1KVLF9qz Zw+nCUJO4qYVCK7jTikITgBxjHatn0Fe3r5a4etLblqh+92EGTRh8kx6/62XqHmTejRm3BRatnID 9XigE/W4vzPVrlWFlixbR0tXrqcly9fR0d1L+VzFAqvS8T3L+LmZpp1e4EI/PRZt8qB1ez2oYdUU euROm1CdHsOHD+dKJKd+pub3ytO7AHl6wXzIw9OHzl+4RKFRUVS/5g1Rwh4FChajq+dtKxRnB8nJ iZScmEDJSfFsSfrzpMQ43bTnCXiMpbufHJlj75kgCNkHyiD57QqCIAiZBeILBCsM0giCFdLGyD0g 1vMHH3zAITgGDhzo0OA1RNj8/vlC5H/rrbfoww8/5O1SpUpRr169aPz48ezlXLlyZU6X34HgbFas 2UT1albi5+LpLOQLVq3bxY/sf5uSTC8++yhN+u5Tmv77fBo7fhp98M5LtGzBJCpbuiS9/eFX1OOx V2j3vkPU4/5OtHvTXzc8brUCWj03GzBP8zHa6l1uNPw3b1q7x4O+netFr37rbZnPaKg0XImgsmWo bvVqlvdqNoJXuMX7lFUTBEEQhPwIFlnKawsJyjR3IbsRT2chI2QGXu7hpZde4tm+EJsR83natGla f/Dm/qbRBNtMtD/++EPfIvr4449ZcK5WrRpt2LCBF4IWhJxGRGchz7NixQr6aMSPNGfBajLGZ25U vwb9OX0MlShehLr1GkBLV6yj5/v3osV/jqcRHw2kEsUK09QZ86h+iwdvHMeiNVbnvdkARg3tGTyc jew85kGTl3hZ5jWay4D7Mbx/GRr+UpKyzbT/9BsRcgsiKgiCkJPk1TIHU8Lzmugs09yF7EZEZyEj JKxP7gJxi7HOxN9//03r1q2jJ554gtavX39TWA1lzgIe8ri+PRBWRO2HNzHymw0iugLbX375pb5l 4/fff+fzGEEe8zmM20bD8eqY/fv305kzZ3h7wIABrCccPnyYNREzuF8I1UZwLuP9CsKtIqKzkOfp 0KEDrVr1L/3y63yaOPWG17KyN17tQyM/HUybtuymNp170/iJv1NQ2VL0bN+HaNJ3H9GBrTeOySim s9WoqzIrZq/xssxrNFch7SKBjph9r/CsmpC7EFFBEIScRMocQci/iOgsCNZAQIS4CCBsWomWyqzE VRyjjgcQKY2iKURKs4gKkKbEUCNKXLUn0CpTYmjLli1p2bJl/Dree+89Xjjv4sWLWt/Q1lceNmwY de7cmfOCWxFSrd4fgAUOzem4Dt6vJUuWpO7fvHlzapgPZb/99hufA6h7wGxm47nwunAeY1rr1q35 eIBHhBxR5167di29+OKL/PyLL77gPOCVV17hx+Dg4DTngk2ePJk8PT0pMDCQ84BRo0bRp59+qm/Z eOyxx2jp0qWWn50gZAWJ6SzkGzDi16tnT2rUoDq9/sLDWiF9s6B74NAJ+vWPv2n+otV0R+vG1Pmu FtTprpbkX9C2CEJguTp0cOs8fm6m7QNvUWhoqL51M1OXF6CpywroWzeYNyyc/H3t/wyxMnBO/UxR IdmL6azttWVyEP8igXTxZPZ7FCQnJUpM51wCvk/yOeQdEhMTyV37TJO1Bn5UTBxFRMdSnJamNYUp KSmJP28Pj7QzOtIjOSmZixXjMbUqBdOBE6f1rZtJ0o6xXSf9MXMPNw/y9ytAhf0Lavmvc+mlrqMW VhHyHnm1zOnRoweNGTMmTy0m2KhRI/E6zIegHgHwSsQv9fp1NwqPiuY6Jfl6+s4Fyck2hwZPT+t6 BvtqV66Qpg5h70ftQh52jrGC742v46ltuVEBrc4oVNCX6xQPd3dK0fZJPZI7wWyYVatW6Vv5C3v1 I8RZCIwq1q8VEGIheBrzKPEU6QDb7dq1Y8FSAdEZ4qcxDUDMXLNmTeqxCgi4EED/+ecfPcUG7vHY sWP61s3gOvfeey/Vq1ePX6PVvQCcB+c3pxsxv1bzvar36+67707zqPJDiEYaQoMo1DlwT48//ji/ FuT55ZdfeD8EayUcnzx58qb3xfjZ4bkVELbV69q3bx/VrVuXypUrRz4+PnwviPE8evRoXlDw4Ycf 5kUbca94r/B+4x5xb/bA/b355pv6liBkjDGms4jOQr4iOjqa+vTpQyePH6VBLz1BjepZV7Dx8Qm0 bNUmWr56My3/dxPt/c8WGykwuD4d2PInPzfTrvu7FBISom/dTFSsGz30cVF9ywbE5jkf2BeqQfHi xS0bCc4AFZkSnWs360Ef/u9Verb/k1pj3VvP4Tj+RcrQ+eNb9a1s5HqKiM65BBEV8hboiCcmJdGl kDDaffgEnTp3iSKioigJsz203xuawfYaw1Zk1IC2wpFj3LQ/b28vKluyBNWuVokqlilJBf18yMvT JhJkRhgXchdS5giCa6OmwCcmJVJ0TDydvHCF9h85QeevXKWEhEQOzWYPZ9UZZnAMjsIgq6eHJxXy 96cKQYFUv3olCixeRKtLPKUeyaXge6C+E/kNCLozZsy4SdC0Ep0h4ma0rhCEU7NQjXMZxVZ7ojOA 2IlwGW3bttVT7IvORiAK4xpz5sxh7+ATJ07QCy+8wIJugwYN+L5uVUjFNXBuiMH4vuA8EIjhiQwP Y4D7xv3269cvVRCHFzLeSzyagVcy3ntHy6IuXbqkvg/G7616j42fp/l9Nr7uoUOHUpkyZWjw4MEs QMfHx3Ns51atWqW+zrNnz/KjOi9ek/FzFISsIKKzkO+ZOnUqvTl0CN3XpR299kIvysBpLpXSFRrQ /o2z9K20tO/5YYbT+nYf96KhE2+svvtQmzh6oWu0vmUNpgvm1M8UlZoSnY+fvESfjfqRAgIC6OMP hlC5oDJ6LscoVLQsnTu2Wd/KXlKSEy1F55ioaJr59zaa/Ns/+bZRKQjO5MKVa7R+5376Z90Wigq7 Rh6UQm7uWgNa/dwMbemMfoFuWgbO47gWADVA+087wPbPEojO8ORw8/CiilojvFPrxlSvWkUqHCCL pwiCILgC4ZFRtOfISVq+YTudPH2armvtOkyTtyc6c6r6z0HRhkF2PGRwSJrd6ha0xOsp1ymZ3Mm/ SDG6p20zatOwNpUpWUzPIOQ28rPobA8r0dmM2fvXvG0Pex7H9khPdFZCKkRfo1D91FNP0a+//prq xQ6x9laEVAi4ytsY3xcIyhCRlWgM72CEpADYBsbXmZ6nszpnRt9B9T7gno2iOURye4MBytM5vQGD YsWK8WfdpEkTvk+jOI7Xef78+TTvvxLb0xsEEAR7iOgsCBrh4eH05ptDacmSf2jgS72pQ5vaGVYC ZSs2pj3/3RzfaOWGI/TZ17/T22+/TW+88Yaeas3xC5604YDNc7h7q9h0Q2uAkiVL5lgDySg6q/Aa 3//0G42fMI0+en8wPdKzm54zYwoVL0dnj2zUt7KZ6yk3ic5//r2Jfpm5jB584EF6/4MP89Q0ZEFw FXYdOkbzV66nLTt2UUFPN6pbvQpVLF+Oyw4zXG5l0NHPPDihKg8hL98M7iVZKyP2HDxGh89coNo1 a1C/7l2oWoUgPYcg5C769+/P4TWwqFJeIT9PcxeIjpw6R7/MW0L7Dx6i6uXLaB3TKuTh5m7Z3rWl 3Cj3bzzPJrTT2avDTp45S/sOH6OopOvUrFEDeqBDG2pQ42YvRiF3kB9nw0DAhMcuUN7JRpE0K6Kz 0aPZKHKaf784DmsrGb2Jce3x48dbevLaE53TE1KVGPzJJ5/QBx98oKfauBUhVYncEGaNArJ67Xgd ylM7M6IzUO+BFer1GFHvD3DE09kI7iUyMpLXvDh37txNn7O69+bNm1t6aAOrexKEjDCKzrKQoJBv KVy4MP344wStEP2BFi79j7o99iZNnrGEQkIj6HpKsrVpf8bFA7fuPk1DP5tNa7edoSlTpvDIaJs2 bWju3Lk8hdDKKpSKp8fvjGTz9U6yzGO020W1hvfQuB+m0asv9qWpk0bTlOmz6fWhwygsLFyr+IwL Blqb9p/2niU5x3B+nZXr91K/18fR4dNRtHjxEpr082QRnF0EiApC3iI6Np4itMZrIW83alizCrVr 0ZTat2xGd5qtVTPqcmcbur9Te+p+T0fq3iUD0/I8cPdddO9dd1CX9m3TsTapzzvf0erm62rG99S8 GXVo1ZgqlSlBJ0+f0e45Sn8FQl4mr5Y56CyGhYXpW3mDnTt3ckfa+JlBEEKapOfddAXKZJTNKKNR Vrdv3pTLbqsyHWW9VR1gZahDUJc4Wu+gjkJdhTrLfF3UbbinBlpdhzovIjKC60CQ1fcBgpRKcyQ/ MKZjQTWFvfxBQUGW6cb8jRs31lMdu25eSc+P4ZcgikKwhMhrD4iNeJ8gaELMVO+bMoSVUHlgEHPx CMESgjLObyVYQhxduXKlvmUD4iWOt4dxMT2IqUBdQxleCwzPhwwZwnmwuKDaD5FULd4Hwd14TgjJ 2Ma9W4F05IMwjfOo16rs+eef53xKhEUaBGScF8+xkKD5GKO3sgIe2+p+lRkXHLSHUcxW4P0xC87q 2hDi//vvPw6tgdeGz1gBMRzgWIjR6h7gUY3XgM8UaehXq7yCkBXE01kQdLZt20Y/jP+OJv8ylR7s ehfdf287qlOtTJoFq4IqN6Nda6fQ8TNhNGvxLjp3MYw+HPZxmspk4cKFXPEhfhIqwlq1aul7skbZ smW5wM8JUDkpT+dzF67R2B9+pUOHT9Abrz9LXTq3o+Ejv6e/Fi6nF59/kvo+2VM/ypoiJSrQ6YO2 uFfOYPOOw/TzrwspOcWdPZu7du2q7xFcBXyfpIrJW6zfsY/mLFlJoZfOUbeO7alBndrk7XVzzHdP Lw8q5F+QQsIiKDwiUvsy6DvsoX1PvH28KSiwFBXQGsYZfW/w3YqNjaPwyEgyjEGlIT4hnjbv2ktr Nu+g55/oSY3r3VpZLLg+ebXMqVSpEnsFy4CqkFfYvucATZjxJ7Vr3oiaN6hLPt5YsPpm3LQmeOGA APL1LeBQvRAXH0/nL13mtVm0BH2PHbTTFS4UQMWLFKKIqGhKSrzZ0SMhMYF27dtPC1f8S0UDg+ih Lh2oTaM6+t6bUd6RRowLfAEIPxCpMlNWKW9VCEHpeaQCCHUQ+uDJaZ5Cbw/zPQp5D6O3Mr6Dt+Lp DMzeu8oDV6G8lnEM+sPGY/G9xD046umsQD5gDLGBe8N11bXN9wWQdvr0aerVq1eqF7KVdzDuC6Ix BGfj6zW/R+b3w/h+Gj2QFeZ7UmWAPcyexcb3R3mtm1HHZHRuBd5DYzxq5Xmu3hd4Pps9tgUhM4in syBYgPhGP038ma5cuUIt295N4yfPp1ZdBtBLQ7+hn6Ytpi07DtPxEydp/IyN9P5Xc6nbg4/SwUNH bmpcduvWjUfSO3bsSPfffz999tlnHLQfseqyYreLzg88Q40b1qE3Xn+GRn87iV4e+AE92vM++vrL 92jjpu3UrO2DNO6HKRQaGkpWXuFa7ajdf1K225HjZ+mdTybQ56On0NPPDtDuZbMIzoKQg/DkZu33 7eHuQYmJiez5bDSIzLExcRSfkECLV66hL8f/TCMzsC++n0S//DGXroWF80Cfp4dHuoY8mAkSFRl9 0/WVpSSnUAFvHy2/1tTJSPQWBBemYcOG+jNByCNoZTLKZpTRKKutynAYyniU9Y7WC6hDJmt1CeoU q7rGaKibUEehrkKdhbrLfH3UcajrUOc5Wo0o70AYgIAF0UiZEoSMaTDl1ZmdQBSDuAQgLql7Ul6W 8GjE/YrgnH9wxvfMCARZiLcQjyFqIgSFioFsBmIs8mYEhFT8RhQQXtXvBl7LyrMYoiziOOM3hm3c C4DgDCHViJV3MH4vt/JbwHuLRfocGSC28nSG2fN2xuvBuVU+HA+hWW0rkRqPKg2G90Z5hRsNQFDG c1wT7yOYMGECC85G8L7iMxCErCKisyCYKFq0KK/0umnTFo77POyTL6hwyUo0ZdYqat3+AapZvy2d OnWGBg22TeexB2I7HzlyhOLi4rhynDlzJlmJyhnZ7WLhrB9oyfK1NGvuYvpp3KdUo3ol6ti1D23a soNGDX+bfh4/nE6eOktN2/agZ196h2bNWUQRWoM9JSWZDSEwjKFIlO07cJQef/ZDatiuL/V96RMK CQm1zGe2q1dDadT3s6nfy59Q2/Zd6NjxE/TMM8/qdyu4IiKU5E3QVsXiSnGxcVpHPZbitUejxcXG UkJCPCUnp9Cpc+dpx94DbDv3HbRr27X9B4+c4M4/dyTcMzAtD8rHeK18NV9fWUxMjFb+xnI+0Zzz B3m1zEHILvFyFvISKJNRNqOMRlltVYazaWU8l+EO1guoQ1CXoE6xqmuUqXoJdRTqKtRZqLvM10cd h7oOdZ6u0zgMBCiIQvAehLADkcgoSJtNxb3F63AUiHZKDIIwhGMR+1aFE8A9wCNUXdso8EGQg0c0 PDiF/AG+A61bt9a3bg0IueZ6Cd85CM3wFgYQcPH9w/cO308j+I5iQMYRboeQivcKrweG6xm31XmN wAkNwjZ+f/CoNpOVOlyJ7RgcwmtSZURG4LdtDKOhQJoS4vG5qDIDXtg4P/bBu1l5cCuwKKO0QYRb QURnQUiHggULcgE8YgRGLjdxgTx8+Ajy8/PTc6QPQmNMnDiR4z3PmTOHV9jdunUre204areLGtUq 0vSJX1K92tXo3h7PUKkSRWnFwsl09NgpatK6B834Yz490uMe2rVxHt13dzta8e8GatDy/hveztp7 ZSUeP/nCJ3TxSji9/vrrFBaZQJ0eGkSD3h1rmReGBQN/+X0F3ffYm1SqbFU6deo0vf32O/pdCq5M foydly/Q+sMpWgc8ISGRQ1zExqU1DLSh458qFLC5G57bN5sU4RjJ2vlj4xNuun6qQTSIT+SySMgf SJkjCLkHlM0oo63qkVTTyniU9Y5jXbfcbDfqJB7A1Oos1F03XV+7N9R1qPMyO3oJoQtenpkB4hyE aiUMpQfyGmdbqti9EKiUIKdEKrXPKCZBDIeZBSYhbwKhFN8BfBeyCgY51O8G4qr6fuG7qDzpy5Ur x99LY4gMiMZwwFKDHhCl1YCMo9+/nBRS1UCRPcPvywgGbpSHMn5/6lq4Nu4F74dZ7Dd6axvN+JtW YrtxQEoZjlce3cqgM+AR3t5qhgXEcnU/uE/sQ/rbb7/NAwQ4P8KfIA3bymNaHYN0q/sXhMwgorMg 5ABYuReV4KOPPkrPPfccDRuGBfnCuKGbkeU0q9bt4ketWtWun0wvPvsoTfruU5r++3waO34affDO S7RswSQqW7okvf3hV9TjsVdo975D1OP+TrR70198DEyrxVKfGw0ElS1LP/74I9177330zjvv0L5D Z6jVvS/T519PT5N33j+bqHvfYRQSmUK7d++mr74azZ7ogiDcXlK033d8YuLNHXTd4uISOA8aq5mx zIBBOUuRwGAJ2j2iQS0IuZn+/fvnuYUEBQFlM8poq7JbGcr4zDpgWNUt6RnqKtRZVteHoa5Dnsyg vDozK/BB6FGiT0bT2SGkQeBS+a1QopfRgJXgJeRt8HtTgizESgiJeG724k0v/AY8l3EeZQp8b7EN URnfLeM+gP1Gb3ucB99b5ckL8IhjlZe+MlcUUs1iObyr8ZpgRm9ko3htLAtwPyrdyuz9pq3yGm36 9On8iGvBVLrx9av0ESNGpMZrRjrScP9GlNc4LLNlmSAYEdFZEHIQVK4owAsVKsQxn6dNm0ZWQrPR cpIVK1bQRyN+pDkLVt/wWNasUf0a9Of0MVSieBHq1msALV2xjp7v34sW/zmeRnw0kEoUK0xTZ8yj +i0evHEci9bwDklroGevXtxwWLZsKTd8+j/9DPXp05eWrNpOd/V4gz74Ygo9Pehr2rzrFP0+cxZN //U3qlGjBk/BnD17Nh8bHR3N5xJcF+Mq4kIeQutLwOuLPcPirQ2LL6XYW+Evm2DROT6eYuOs7wHG ojPKUdGd8wV5tcz5999/RXQW8hZamYyyGWW0VdkNs5XtCNXk3Fl/qKtQZ1ndA8w2cwc3rB/gAIi9 CjHPCDwrkQbBy2zKA1QBsQrtY3iWAhxrRHl9ZjTdPiOPTaMJeR+jEGnPrL5TZpHVHkq8tEJd23ie jMRXmAipgpD7EdFZEHKYIkWK0NixY+nvv//mEWdMvVu/fj03qq0sJ4FH9qpV/9Ivv86niVNveC0r e+PVPjTy08G0actuatO5N42f+DsFlS1Fz/Z9iCZ99xEd2HrjGHsxnZ95ogt99JGW98ABreI/Ru++ +y6L7xCgMVWrU6e7afnqbXT+wlV6qndfHvUGeK8Q7uThhx9mb3F/f3/q06cP7xNcEwglQt4D3Ql4 fWGBpfiEeEvDdGTEwHQmGJSLg/BtcX22eH1aNDoX+jFC3kbKHEHIHah6BGU0ymqrMhxlO8p4Zztg oK7i+zBdXxnquszWIxDuMAXf7K1sjkNrFqaNYLo+PDgB4ucChCWAEA3hDEKgI1iJ3GZT4rYgCIIg ZDciOgu5FjTklGeA1fQxo6lpbkZwjNGzAB4DxilFaIBZTTFCmlXjDOcDOKfVPShT8ahatmxJy5Yt 49eBRuX7779PFy9e5MY1DCE4OnfuzHkBzmuOZYX7MDdob5UGDRrQylX/0ur1O+nrH/7gRrFReG7S sBaNGTGEfvj6PTp15jy16dyHXhz0Kc2Zv4xX+lb5tAMtRef+j3Wg/o93YuG5U6dOvODihQsX6JFH HqUxY8bQyZMn+T2uXbs29e3blx8//vhjateuHd+fp6cnJSUl0fPPP0+zZs2iOnXqcLogCDkHyoXE xCSekmxlLDprebTuru0AJ4A4n/HateLj4i3vAWYTC/QDBCGXIouyCnkRlM0oo63KbhjKdpTxmYvp nFncuK5CnWV1DzDUdbb6LHOgbW9cpE8Jx44CD03ltYn40AgpgJl+xnRHQWgDvAYrw3kFQRAEwVmI 6CzkWjCtRjWUzNPHkK4WNIA5Mn0GDTgInkrERaMO246O/iNmFI5V03mUoaFn9GxQDUUIyBChEasR 0+YgoLZv355FVljjxo1p0aJFnBeMGjWKPv30U33LBu4RDdrs9lAoX748rVy1iq5ci6WnnvuAtu88 TNeTtUa3wWpWLU+f/G8AbV4xhe7p0JJWrdlCLe566kYe7bWmpCRZWv9H76LRw/rT3t07yMfHh+M6 jxw5kq5du8aiNwR3MHr0aPLw8KAPP/yQz4fXiQ7K/fffT1u2bKEFCxawGN+7d2/OL7gWRqGkUaNG qQMvxinwkm4jN6SnJCdTkmaqLLM3LTpeM+yDZ5gzo0RicI6FAtP1leE+UF7gXpO47NHuPynJ4dcL JN1GbknPq+Ls3LlzZeV4IU+AMpjLYq1MRtmMMhpltVUZDkMZ70xPZ9RR7HGdzn1gn6r3UAeiLnQE LCZu9GReuXIlzyg0cv78eX40hhwwg7YvzoP2PvoQVo40jmAvvrMgCIIgOBM3rQIVHyAh14KG14wZ M24KuA9BF40zYyMO3rMI35AeaNSZG344l9GjAOcJDg6+KUYUgOiMcBlGkRv3CLE4vWlwaAjiGnPm zGHPiBMnTtALL7zA3r0QYXFfODfOgcancWVbM1hUJKMYb5lh6tSp9ObQIXRfl3b02gu9yMPBoarS FRrQ/o2z9K2bmbt0D/3862KqWq0a7d9/gAIDA2nixImp3t3dunVjT3C8N/Pnz6fXXnuNvvnmG94H 4PEMcTo2NpY+//xzCg0N5dAlgiA4BzQX1m7bQ3OX/EtnTh6julUrU2CJkpxuBNuBJYtR08YNaNLM OfTXklV6B1fPYAE68jUqV6QR/xtM1SoF66npc/T4Sfp33WYWCqw6z+5a2rnLV+jslSv0Ut/HqGn9 OhyyCGWHIAiCkPNAdIYzwdbd++j7Kb9TuZIlKahUSRZ+zaAu8fHxpvZtm1NVrX5whCMnTtPbn4+m Q1r94Kldxx64HM7/YJe76JlHH6Kt23fRpSvXbqpLsH3p6hXae/Q4la9YhXp0aU93NKlnWecAtNHR jlfisHFRNRwDRxRzH8Fq4TUjOE617Y3nt4exv4Pj8BzXRV8Ex6rr47y4Lvo52GfVrxEEQRCErLBi zSaqV7MSPxdPZyFXg4aTWXC2BxpraFwpg/ex0Rsa21aYG3bwfrYH7sURr2oFGo9o9KkGZP369Vlg hdD86quv0sCBAzkfBGfkUY1N3K9aBVjdv7LsFJwB4iYfOnyEvHyLUfcn36QVa/fwQoFWoTOMhnmT ydqj2ZatPUB9B02gs1eSaN36DbR9+w7C6uTVqlXjlbjVYkkLFy5kL+YrV67wtvl1QdyHCI9jEOsZ Uw8FQXAeKKvc3d3JTWs5oKxJTEpmLzWzwTONpyPjL7VsSjE8tzbbNfjBIbCwE65jdQ8weKclJmn3 oeVzd/fg+xfBWciNYEaULCQo5AVQBtvqEg8um1FGc1lt17Q2JeJwOIiqQ6zqmLRmqJO0P1zHVndZ mFbXIR/qPq4DM6io0LdAHojJEH0BhGC02TPTRwA4D/onqg0MYRgisZqVaUT1KYB6bea2M+4JeTJ6 DYIgCIKQXYjoLORK4BmgGk0qLjMaYGhwZRWIvsrLGY1De40yXM8clw3XRl4V1xlYHWsE11Aey8ZG IKxQoULcWFTThpcsWcJ5kB8e3Mp7WgnieN3Ga2c3hQsXph9/nEDff/8DLVz6H3V77E2aPGMJhYRG sABtadqfUYTeuvs0Df1sNq3ddoYmTvqFZv85l0V2xfLly/k6WK1bERQUxCuA473AcyN4/ViAER1x TDvGwoyCIDgXN/cbHVoOt5GETjnCWBgtnhK137yWSdufzIJCgi4spGfIm55nmhlMuU666dppjady a/fhppVHgpBbwQKJIjoLeQmUySibUUZbld3KUMZnJrwG6pDUeic90+sk5EVdhTqL6y7z9bU6DnUd 6jyg6sD0MDqEQPRFvwHexojHbAazNVWoQCM4Bv2BF1988aaZkthGX8Dc7ocgra5pBY5T96VMEARB EJyNhNcQcjVocMG7GGIxhF+Eo1BeAPA0AGjMoaEH0dYR0MBT3tPm0BoAaTBzIxANRNyDSkdjET8v NXVOYS/8hWo84nicyxzmQ72+5s2bWzZQgfHencm2bdvoh/Hf0eRfptKDXe+i++9tR3WqlSEPQ+yN oMrNaNfaKXT8TBjNWryLzl0Mow+HfZxuaBDlAYL3zBFq1arFx2DKPGJeIsSGIAjOY/3OfTTnnxV0 9OBBKlm0CJUtWYL8ChRIMzUaAkGZwFJ0d4c7aPOufbRtz34uD9NFO97XrwCH2PAv6Gc51ZrR0uEh V7taFYqOiqJ/lq2m2Pg4y/Mj7VJIGIVo+QY9+xQ1rldb3yMIuYtKlSrRqlWrJK6zkGfYrtULYyZO p+L+/hRYvIilAIo0X58CdE/nO6mglm//kWNa/ZKMwl3PkRaEVIqKjuHQGrExcXbzKXD+Jlq90LxB HVq6ci1duHSZPZkVOF9MXBydv3KVroSGUdWaNemhezpSm4b2F7BWMxJV3wHtebTZVdtfbRsxh9xA fwDOJr/99lu6IS/QL4CjRkb5Mqx/NTI6hyAIgiBkBmN4DRGdhVxNeqKzOaazGeOxCjQW16xZY1d0 Vh7GOGbIkCFpjk1PdMYxZpFaoRqDxkYn7g3XNXoyG+8LIA0e17169eIQE8ibXrxpZwCRF3GYZ8/+ g7Zt20FNG9WhRvWrU8O6Vah+4zba/XxB6zYfoP+98w4NGjxEP8o+w4cP54Z5Rh5dTZs2ZeH73Xff pXHjxtFHH33EnwemQQqC4DzW79hHf/6zkg7u30ekdf7LlChOgcVLkI+3l62Dr5V5mApdJrAEde/W hXz9fCkmJlbbp5/ADm7a39mLl+jH6X/QmXMX0nT8jeDcPt7e9MzjPalSUBlavPRfiomLtexUI+3y tTAKi42lQc/1ZnFBEHIjmPWEgVVZt0DIK2AwcsxP06iIry+VKmZfdPYr4Ev33t2eTmj1wqTf/qT4 hAStfrCuUDDgWV6rF1546hEqVzqQZ9yli7bbT6ujYrU6at7CJXTh0lXbufW6LD4hkS6FXKULV0OI 3D2oZu061POeDtRGa+vawyw6ox5yVNBVTiqZdSBR9Z/VujQA+83CthH0dSSmsyAIgpCdSExnIc8B sdWZQASGqIxGWb9+/Tie8KhRo/S9aUGDE3kzAgK1USgxhtiAh4OKCYdGKBqw8GbANu4FQHCGwGwE XhQ52WgsWrQoDR06lDZt2kLh4eE07JMvqHDJSjRl1ipq3f4Bqlm/LZ06dcYhwRmgoY3zoAH81Vdf 6alpiYmJYcEZ7NixgyIjI3nhRWeubi4Iwg3QjcfvDav6ozN+5uJFitJ+l5iqjPiciQi5kZTM5VXh AH8qE1iSypRK30qXKkHFixaha9fC6NTZ83T63EW7dub8RYqMjuZ7SOBr4ZrWhgUKuWyQ4XUhFwMv ZxGchTyFViajbEYZbVV2K0MZj3wo81H2W9UJylB3oA5BXYI6xaquSWNa3YQ6CnUVr1Gg1yeoy1Cn oW5DHYe6DvfgSDWCNrjRWQXCuaPtcojCyJ8ZwRngGJg9Rxvssyc4A9yvCM6CIAiCsxDRWcj1YJpa 69at9a1bA0KuefoqGqMQmjdv3szbaJih8QZh2RwGAmKxVcw2K9CoVA1FGERmLBZiTIMBNAjxHN4S uAbAwnkItWEE9wMx+3aAxfwgiI8Y8SVt2LCJ73f48BHk5+en58gYdKrxWuvWrUvvv/8+H9u9e/fU UCnAy8uLHxHjedGiRamfBQtLgiA4H61YUuUTOuOYdnzu8hWKiYnTBYRkStJ+jynXM/ebxG/Y3cOd F5ry9PSwax6awRsN51fXs2fJyfpiUfo1AMp0MTExMbHbYwBlMspmlNFWZbcyHjjUynqU+Vb1QVrz 5Doks+1Brku0Y9T1UJehTkPdhjpO1XcOqc6CIAiCIKRBRGchVwMBFg3B9EbwMwKeyaohjIU+VLxl CJkQO3H+cuXKcSxiY4gMiMbwTlZezRCl1YIf9rwNzECkhVevGaQpj2a8NojJuD+E2MD9YB9Capiv c/bs2Vwf8xGDCPPmzWOP5k8++YT27t3L78e1a9d4vxKdGzRowFPwIdTv2bOH0wQhp8EgT1ZmWuA4 9RvPCPz2zQNcClzb0fNkHzcGxWCY7ozO+cWQEIqMjqHkpBTNkrR9evZsRs0PwbWxCBQWorJryVgA Sj9Ax3jvYmK5wdq3b8/hrKz2iYnlNlPgKcpoy7I71W4s4ucscHrUWai7UIehLkOdhrot7X079z4E QRAEIS8iorOQq0EjUAmyCD8BYRjPIRZDvMRzWHqiEDyX0zYqbUDQxTZEZYjLxn0A+xEjDddBHpwH QrQxbAYecSzEcXUvsKeeeoofETYDntF4jvMoERnxqLEP6W+//TZ7WuP6iFuMNGyr6XfqGKTj9WeX 17cr8MYbb7Dns6+vL3377bd6KlHJkiWpQoUK7M2C13zy5El9jyBkLxjwwG9LmXmQCL9JDFY5O8SP QpUvynBtc/liNZCV3ajyki3lOiUmJNLVa9foyrVQioqNocTkZD2n80B8Z7NXnNmwyKi57BaE3MbO nTv1Z4KQd0DZjDLaquw2Gsp6Z4M6C3UX6jDUZajTULcZ6zpBEARBEDKPiM5CrgeewMZGoZUp72Uj jnokK/HZCnVt43nMYTOsbPr06fyI4433bxSSVfqIESNS48OpezHHXlPhN2A4Lq8BEe2PP/7Qt4g+ /vhjHmSoVq0abdiwgfz9/fU9gpD9IKwNfltY5NIsQmOwCED8NabDnAHKCHj3Y1aFuidjWB6A2PNO R7uUuqb6S0hKopDwcLoSGkpx8VqHXftzJrh2ckpKhsbvi3NvRRAEQcgMeh1iVWabjctwJ4K6CnUW 6i7UYajLVL3GdZzUIYIgCIKQZUR0FoR8CkQxe1P2Aabsq/3w5DYLajBj/Ghsm709EbrEPPUfeczn MG4bDcerY/bv309nzpzh7QEDBnAn4PDhw7RixQpOM4L7NXt74lzG+xWEzAJh2TioBLFXCdJWBjL7 vTP+7vAcvwOgFhoFGDDDd9x4XjXjA7MvzLHesxu8Mrw8K0tMTKLQyEi6GhZKWJDJWeCd0N5lSk6x eTPbs9TFn5wzBiAIOULDhg31Z4KQR9DKZJTNKKOtyu5U08p4lPXOLMJRV6HOQt2FOsyqbmPT8wuC IAiC4DgiOgtCPkCJV0YDSsgyGsQsCFiYsq/2I141PDqNghrENoUSv8zenggRYp76j/AfSpDDI0Q8 dW4IZkYPTsUrr7zCj8HBwWnOBZs8eTIvHhMYGMh5wKhRo27y9oR3OMKWKCFbEDIDvjcQmR2ZHWEE AjC88h353mFwBb8XBcRl9VvBb0M9B9inZkYANTMCj5m9x8xznSDl4npWlpiQxCv/QzBwJinatXAN jglqaUk54iUnCM5m1apVvNCuIOQlUDajjEZZbV2G24RnlPXOBNdAnYW6y1iXGc02fCl1iSAIgiBk FhGdBSGfoBZFhEEwVuIuDKKvioMNEDPamD89z0mIaRDV1PEQx2Dg+eefZ/HYeC2r8B84FgIyRG6c C88hYCsQPgQLCgIs6qhE6g8++IBDa8BTplu3brwfojkMIjPuzShQ4zoq7jcsp+LwCrkfxF7H7yKz QABW37v0ZhZgH77zyGsvRI7yZjYajjEP7MCc8d2+DnEgKflGnEukWRgEAux3Nnwt7Z7U9awMoUC1 B5twwffvPO9rQRAEIX1QBqNsTk42ehTbK78108ptlPXORl0P17I07NMqFFsdmML1LOpq1MHz58+n kJAQLZcgCIIgCGZEdBaEfAC8IuGNrEQrCLLt2rVL9YCGoHb+/HkWd/EIIOxinwpToYRhZRDRgIov rYRrCMcwgMY4TAnJ5lAbCiUi2/N0Bnv27OHHs2fP0kMPPURjxozh2M6JiYkUERFBzzzzDO/H64SH NQRnPKrzqmsYzSrWtyBYAWH39OnT+pYN/F6MgxjKzOE0IDxjoEf9LgAGRhR4jn3Ik56XsvJmdsSc 9d3WXp7eAdc74XYMuLs5o4mhdfp1ARk3ov3PIkZ8QiLFJSSksdj4BErQyge+J/zp9yUIuY277rqL wsLC9C1ByBugTEYZjbLaXH6jTEfZjjKey3oMGmplP29kM6quUvWXtdmujDoQxMXFcRsUjg+YdVSx YkUOg/Pyyy/TjBkz6NSpU7aMgiAIgpBPUXWoiM6CkA+A1yPELOVBCZELYhnSUBCULVuWG8kQy5AH YhrEX4hgeA7Moq0xvAYw7rMy5f2svI8BHnFvStC25+mMPErkBiNHjqTBgwfz84IFC9LWrVupVatW /LpUWBDkRzgNCO0ItaFeB65vT/wWBHvg+4vvpFEsBkg3fs/xu7ECgzMIz6E8kPF9VKE08LvDIIsa wEkPHI/fR3pmjmeeXbi5u5O7ZgjGqb3aNK87jWl/KcnXOTZmdoJzo+Qo4ONDXl5eSOFYnNGxsXQ1 PJwuhVy7ycIiI1is8NDv3cPDg88lCLmJnTt36s8EIXeDMhj1FMpjlM2hWhltVXajTEfZblsb4DqX +Sj7UQegLshOUFehzuI/Y11mNO0PdR/uG3Whj3YvHTp0oPfff58dOyIjI2nChAlc/86ZM4datmzJ z/v27cvp+/bts11MEARBEPIZIjoLQj4AXo/wxIDgCu6++25uRKuYsNhWz9MLAWAPnAvCmVn8UqbE bDTMIawhvzoO95aRpzPyIE1Z586duUEPT5MtW7ZQkyZNOJ8S0ZVgDiBAG8MPQIzGttkbVRDSA99f iMaIb67AYElmwPcf32X8xnAsvvf4Tap0R8F9GH8PRjMPBmU72m8Iv16raysDEVFRtG3nHgoJCeXt WwXhMeITEqhAgQL0wN13UYtG9Xkq9LXwMAqLiKTI6GiOyWk2eNAhH8QCVQYIgiAIt4cbZbAbl80o o63KbpTpKNtRxiMfynyU/agDUBegTsgOUEehrkKdBazqtFRDhnTqEISiGzRoEM2ePZsuXLjAYTfQ dtiwYQN1796dSpcuTT179qTRo0fTpk2b9KMEQRAEIW8jorMg5AOUIIwwGhBkzaEyEHsZKOEZafA4 VqEDILSZjzF6HivMXp8wR0Qw5YVsBCKc2fNTXRuxnP/77z/2NMFrM3p2KmEdxyoRGvcAEVsJfUjD VEiVVxAcAd8nFWJDDc6o2QMKeELju5Ue8LyHcIzfI0LAZAUVKsdoyova6Wg9b+0nxNOerUy7GQqP iKTlazfQnMXL6OjJtGFJHAUdfCwwBU+3KhWDqVfXLnR/5/ZUrkwpOnD0OG3cvptCQsMpKj6ep10j /02ml0PsHicIuRRM2xeEPIVWJqvy+aZyWzOU6SjbUcajrEeZj7IfdQDqAtQJqBtQRyB/VkDdhDoK dRXqLNRdVnUaDNVIZi9Uu3Zteu6557iuP3LkCLele/Xqxe2EAQMGcGgOtAUQpmPFihXsSCEIgiAI eQ0RnQUhj4PGLeI3o2ELURmGRj7EV4iweA6BFyEnkBciGtKUtzCeY/E+5YGszEpMhlexWQiDOA0B 255nsVE8M4bXgKljlGiuMF4HXstKEMe5IOKZY0hDKAwODubnCitRWxDSwxhaA55L+E1lFgx04DuL 3yF+axgwcUQsVt95I0aPZ3MMdKehd7qNZYGVxSUm0iGtQz/r76U0f8lKOnj0OJ08c55jdToCh8TQ Xm5gieJUu1oVat+yGXW/+y5qUr82bdm5h36Y8hstXb2OveSsrm+2LKsSguACrFq1iooUKaJvCUIe AMWyRVltNpTxKOtR5qPsRx2AugB1AuoG1BGoKzjOvwOgDkJdhDoJdRPqKNRVqLOsrm805hbqErRD 0SYeN24c7dixg9umr7zyCsXExNCwYcPIz8+P2rRpw+3Tv/76i65evaofKQiCIAi5FxGdBSGPA+/M WxFXIYhBYMvIexNYeTrD7Hk7Q0TDuVU+Y3gNmPK8VkK5MojMRsFNGYDXNJ7jmipmLuLpYdqjEQjU 9oRwQTCiPP7xfVJhMBDfuV+/fvzcUSA441z4buJ3CfDdxrmU57QRCNK4rvk7rsD9YD/MGAPd6ai+ t/Zoz1JSrlNcfCJdCQ2jZes20lc/TqHvfvmN9hw4TFExsRQXF8/5zOA1Yiq1l5cnVSxXjnp0voue frQ7BZcNpNXrN9GCpato5/7DdPLsBboaGs7XsYkXdgzn1E0QBEFwDYxls2XZrRl2ooxHWY8yH2U/ 6gDUBagTUDegjkBdgToDdYe5ngRIQp2Dugd1EOoi1Emom1BHoa7CddR1rcx2Iv0xmyhWrBjdf//9 NGLECG7/wtMZM6EKFSpEP/zwA7cTGjRowG3VX3/9lU6ePKkfKQiCIAi5BxGdBSEfAe9mJVKpUBNq Wwm0RiCQwTMDghamBJpxRIg2o7yW4ZmJzoES8TICXsvGMBoKpCmPZniOKs/pNWvW8PmxDzGrlcin OHv2bJbuX8h/KI9/1ZnFdxiDHubBHHhC43dk9qoHGLzB7wkdS+Nx+F4iDZ7M5nAvagDFCjUjwWiO /pYyS0REBL3zzjv8u1KYr21lwMPNna5cvUZbd++j9Vu20fQ/F9C3P/9KC5av1jr68ZwnFRyndfyT k1Oofq2a9PxTD1OXu9pSaEQUrdqwiZas2UBbdu2j6OgY22JU2p/Vda0su8UCQchJ7rrrLgoLC9O3 BCEPgGLZoqy2MpT1KPNR9qMOQF2AOgF1A+oI1BWoM1B3oA7RDtIvYgN1Deoc1D2og1AXoU5C3YQ6 Clhd12zOxtvbm3/rmLG3ePFirnsnTpxI1atXp3nz5lHr1q253d6nTx/68ccfae/evfqRgiAIguC6 iOgsCPkELFZm1YhWZg4VsHTp0lQPZQjESrSFiAvxCQIaGsBGrMJrqLwK5bWsBDJjPnN4DdhTTz3F j2iEIy4enqPRre4H94l9SH/77bfZ+xTnHzJkCKdhW3lMq2OQbnX/gpAREJzxHcXvSW3j+6S+l2Yx GkI09mHgBt9LcwxooARkfCeRNyOMHs5mM/7WsgP89itUqMCCF7ys3Ny162AuM9DuOWPDw3W+t/iE RPpv2y6au3g5zYEtWkbLVq+nsxcu8umKFCpEXTu1p769HqBmDeryQlKbd+2nRSvX0Mbte+haeCRP ocb5mDTXsWf8TxByNTt37tSfCULegctm/GdZdpuMs13nOgB1AeoE1A2oI1BXoM5A3YE6BHUJQN2C OgZ1Deoc1D2og1AXoU7iugSnNl7Hnmmg7kMdmJM0a9aMBg4cSLNmzaLz58/TwoULOWTexo0b6aGH HqLAwEB+/Oqrr2RxQkEQBMElcdMqXFtNKgiCIAhCGuBJj+muEJLhrYxQLVYLX1qhBGp4MluJzVao EBwQr5WwbQT3sHLlSst9AMdjEMbRe7QHXufw4cOpZcuWPJiDKb5g3/HT9Nfy1bTg738oMjKa3LWO u6OgscGisfbn7eVFhQP8qWihAOp4Ryu6/+67qFiRwrT/8FGKjIqm7XsO0Ir1G3nac2RUFCUkJJC7 uzt7vGWGJM3KlAmiz4a8SC0b1rElCkIuo2jRonTixAmJ6yzkGTbu2EfvfjWeLlw4T55cOzgO6hDU JfAMDvD3pwI+XtSxTUtqXK+Wtl2QalevStfCwjkUx4q1/1FoRCSFR2r1SGIi1yG2usRxELYjIKAg 3d/1Hnqw051Up/LNs5luF2fOnKH169en2qFDhzguNAztDjwWKFBAzy0IgiAIOcOKNZuobg3brHIR nQVBEARBYP744w8Wm0uXLs1i85133qnvsREVG8ceZj9O+40uX7mmtSL0HQ5iy+6mdeJTeCq0l6cH lSpenLp1vpNaNW1Ic/9ZSecvXKTLIaF0+tx5djDz8HAnd54CDanBcXCtFHdPKh1Unt5+7glqXLua bYcg5DIw5X7u3LkiOgt5hu37j9CIiTPo4tkz5J6SlOmy3ViPYOwzOKisVpcUpbJlSlOPezrQf1t3 0sJlq7W6JIQSk5KzXI8w2gGlShajF3o/Ti0b1yN/X9cVcUNDQ9OI0LAWLVqkCtCwEiVK6LkFQRAE wTmI6CwIgiAIQioIUwOxGQsZQWx+8MEH9T03Aw8yeCJfuHKV4hPhS2zzYIYHWWamHqtj0AwpV7Y0 VShXhnbvP0xhkVHk4e5O7hbnSk5JJm2Pw9fx8fGhEsVLUJPa1ahUcRHsBEEQXIHL10Jp2/6jdPVq CMXHxWo90ozLdMRrTtH+PNw99JQbYCHAZK1OKRLgT/VrV6dTZy/Q2fMXbWE0tD94NzsKrmM8xsfL k8qULMGe1JiRk5tITEy8SYTGeiZKgIbJ+iaCIAhCdiOisyAIgiAItHnzZl45/8CBAyw29+3bV99j H3TGk5KSKTomnhKSEjkNHVt07j09PXnbERKTkggyAy8KqB2LUB0QDhCAA+lIM2O7jrt2nZtFBzNo 3EAsgHlp95WZexMEQRCcR5JW/qMOiE9MpviEBMvy3gzqnevXU8jLy0tPuQG6syjzETgDA5YIiYG0 5GTtGC0ddYCj4N5wrLqOt6cXFfTz4XonsyGeXJGtW7emEaERfsMoQtetW1fPKQiCIAhZQ0RnQRAE QcjHHD58mMVmrJAPsfn111/X9zgOGg+Y2gwSE22igafWOXeUxCTE1yQ+JiUlmc/l6eWZbqfedh2I zo4JCJhSrTV0tHvFYoaydrKQO5HwGkJeAzNdMNB4XTNVj2SETQyG6Oytp9wMD4omJtnCabh7aMck cl3llYm6iY9h0dl2Ha5H+Fne5ODBg2lEaCwcbBShsbaDIAiCIGQGEZ0FQRAEIR9y+fJlFpuxwCHE ZhhCULgqELLj4+N5wShByK/IQoKCIOQUZ8+eTRWg161bl2ZxQmW+vr56bkEQBEG4GaPoLG4/giAI gpDHSUhIoI8//phjN2Ks+eTJk/Thhx+6tOAMmjZtylOBBSE/g9+tCM6CIOQE5cqVo0cffZTGjh1L 27dvp3PnzvFsKAwAox3h7+9PrVu3pqFDh9K8efPoypUr+pGCIAiCcDPi6SwIgiAIeRh0HOHd3KVL F/ZsrlGjhr7H9XnppZf4frMS/kMQBEEQhOwFYU6UF7TyiK5QoUIaT+hKlSrpuQVBEIT8iITXEARB EIQ8ztSpU1lshmgLsblFixb6ntzDzz//TKtWraJp06bpKYIgCIIguBLbtm1LI0JjFpVRhK5Xr56e UxAEQcgPiOgsCIIgCHmU+fPns9iMOMjvvPMOezjnVvbs2UMPP/wwL3QkCIIgCILrY16cMDQ0NI0I 3apVKz2nIAiCkBcR0VkQBEEQ8hhr1qxhsfn8+fMsNiMmY16gUKFCvIha8eLF9RRBEARBEHILxsUJ YQcOHEgjQsP8/Pz03IIgCEJuR0RnQRAEQcgj7N69m8XmDRs2cBiNAQMG6HvyBh07dqQ333wzV3ts C4IgCIJgIywsLI0IDWvWrFkaEbpUqVJ6bkEQBCG3IaKzIAiCIORyzpw5Q8OHD6cZM2aw2AzLi7z1 1lsUEBBA7733np4iCIIgCEJeQS1OaLTy5cunEaErV66s5xYEQRBcHaPo7M7/C4IgCIKQK4iMjKT/ /e9/vFo8Qk+cPHkyzwrOoGnTprR161Z9SxAEQRCEvISnpyfdeeed3Lb5+++/2RP6l19+odq1a9PC hQupXbt2VKlSJXrqqado/PjxPMNLEARByB2Ip7MgCIIg5BJGjhzJ3s2PPPIIC80VK9pGkPMyENXh 5XTu3Dk9RRAEQRCE/MShQ4fSeEKHhISk8YRu3bq1nlMQBEG43Uh4DUEQBEHIRfz0008sNjdv3pzF 5oYNG+p78gdBQUHcycwPIrsgCIIgCOmDgWijCL1v3740IjSsYMGCem5BEAQhJzGKzgTROa+jdc4h rLO1b99eT5V0haTbkHQbkm5D0m1Iuo3blV6xYsXUdORROPu6rpZeuHDhTOWXdBuSbkPSbUi6DUm3 Iek2JN1Gbk+vV69eanqRIkWue3p6Xm/RosX1kiVLWua/Xfcp6TYk3Yak25B0G3kpvUHDxtcvXrzI Jp7OgiAIguBiLFu2jEaMGEHR0dHs2dy9e3d9T/7k008/5VjWX3zxhZ4iCIIgCIJgTXJychpPaBhm TRk9oatUqaLnFgRBELITCa8hCIIgCC7Ili1bWGzGNFGIzf369dP35G+WLFlCX375Ja1YsUJPEQRB EARBcJzt27enEaE9PDzSiNANGjTQcwqCIAi3gojOgiAIguBCHDlyhMVmrNoOsXngwIH6HgFgwSCs XB8REaGnCIIgCIIgZJ3Dhw+nEaGvXLmSRoSGCYIgCJlHRGdBEARBcAHQwYHYPG7cOHrnnXdYcC5Q oIC+VzBSs2ZNmjVrFtWrV09PEQRBEARByB7Onz+fRoTes2fPTSK0v7+/nlsQBEGwh1F0duf/BUEQ BEHIMRITE+mTTz6hihUrctzBU6dO0bBhw0RwTodmzZpx+BFBEARBEITspmzZsvTwww/T119/ze2N y5cv05AhQyglJYUdBIoVK0YtWrSgwYMH059//kkXL17UjxQEQRDsIZ7OgiAIgpCDfPvtt9x56dy5 M3s2w4NXyJhvvvmGDh06RN9//72eIgiCIAiCkDNAfDZ6QsPKlCmTxhO6atWqem5BEIT8i4TXEARB EIQcZtq0aSw2o0OCUBotW7bU9wiOsGHDBnr99dfF21kQBEEQBJdgx44daURoNze3NCJ0w4YN9ZyC IAj5BxGdBUEQBCGHWLBgAYvNnp6eLDbfc889+h4hMyQkJJCPjw/Fx8eTt7e3nioIgiAIguAaYGFo owh96dKlVAG6bdu2/CgIgpDXEdFZEARBEJzM2rVrWWw+e/Ysh9F4/PHH9T1CVkFcZ4TZaN26tZ4i CIIgCILgmly4cCGNCL1r1640AjRMFicUBCGvIaKzIAiCIDiJvXv30vDhw2ndunUsNr/44ov6HuFW eemll6hGjRocZkMQBEEQBCE3ERkZmUaEhjVo0CCNCF26dGk9tyAIQu5ERGdBEARByGbg0Qyxefr0 6Sw2I5SGkL38/PPPtGrVKo6PLQiCIAiCkJuBFGMWoSE6KwEaJosTCoKQ2xDRWRAEQRCyiaioKBab EUpjyJAhLDgXLVpU3ytkJ3v27KGHH36YDh48qKcIgiAIgiDkHXbu3JlGhAZGEVoWJxQEwdUR0VkQ BEEQsoFRo0ax4NyrVy8WmytVqqTvEZxFoUKF6MSJE1S8eHE9RRAEQRAEIW9y9OjRNCL0xYsX04jQ MDc3Nz23IAjC7UdEZ0EQBEG4BSZOnMhic9OmTVlsbtSokb5HcDYdO3akN998k7p06aKnCIIgCIIg 5A8gOisBGuuHqMUJjRYQEKDnFgRByHlEdBYEQRCELDB79mwWm0uUKMFi81133aXvEXKKt956iztT 7733np4iCIIgCIKQP0GYN6MIjUcsTmgUocuUKaPnFgRBcD4iOguCIAhCJli+fDnHbMaq4xCbe/To oe8RcppZs2bRr7/+SvPmzdNTBEEQBEEQBIVRgIYFBgamEaGrVaum5xQEQch+jKKzO/8vCIIgCMJN bN26leM1v/zyy/Tkk0/Spk2bRHC+zTRr1oy2bNmibwmC4AwQMggxQmHGGR2SbkPSbUi6jbycLmtV 5E4gLGNm2Pz58ykkJIRmzJjBCxAuXbqUOnXqRMHBwfT444/TuHHjaMeOHfpRgiAI2Y94OguCIAiC CSzaAs/mBQsWsGfzoEGD9D2CKxAUFMSeOxUr2kbQBUHIXiA8rVq1St8SBCG/AiFa5IK8h3lxwgsX LqTxhIa5u4t/oiAIWUM8nQVBEATBgqtXr9KQIUOodu3aLGyePHlSBGcXRLydBcG5/Pvvv/ozQRDy M/COFfIeVatWpb59+9KECRNo3759tH//furXrx9dvnyZ28EFChTgwUesn7F48WKKiIjQjxQEQcgc IjoLgiAI+Z6kpCT69NNP2XM2MTGRTp06RR999BH5+vrqOQRXomnTphz6RBAEQRAE5yGhF/IHpUuX pp49e9Lo0aM5lNy1a9d4ph+8nUeNGkWlSpXiAf+BAwfy2hrnz5/XjxQEQUgfEZ0FQRCEfA3i2UFs Pnz4MHvPfvPNN7LKt4uDjo+IzoLgPMS7URAEIf/i7+9PXbp0oY8//phWrFhBcXFx9PXXX1PZsmVp +vTpVL9+fapVqxY9++yzNHnyZG5DC4IgWCExnQVBEIR8CRrNiNtcuXJleuedd6hVq1b6HsHVwaI4 WNxIpnsKgiAIgvOQ+O6CPXbt2pUmLnRycnKamNCNGzfWcwqCkN8wxnQW0VkQBEHIVyxcuJDFZkwZ hNh877336nuE3ETNmjV5ime9evX0FEEQBCGv8ddff9GDDz6obwk5jSwkKDjKsWPH0ojQ586dSyNC wzw8PPTcgiDkZWQhQUEQBCHfsW7dOurWrRv973//o5deeonWrFkjgnMuRhYTFATnAe9GQbhdYBFf rKuAmUjdu3en3r17U3R0tL7XGgijS5Ys0bcEQchpqlSpQn369KEff/yR9u7dSwcPHqSnn36aF+l+ 8803eXHC9u3b07vvvkuLFi2i8PBw/UhBEPIy4uksCIIg5GmwKvfw4cNZZMaiKBCchdwPYm8fOnSI vv/+ez1FEITsQrwbhdvBvHnzaOrUqTR37lzexkBxoUKFaMaMGRw/FmLWHXfcwfvA0aNHaenSpakW GxvLg8mfffYZNWrUSM8l3Ap4H2UxQSE7wMCR0RMaVqdOnTSe0EFBQXpuQRByM+LpLAiCIOR5MK3v lVde4VjNtWvXplOnTongnIcQT2dBEIS8AwaGe/TowfGD4RW5adMmmjBhAo0aNYpF6JSUFGrXrh0N GDCA3njjDQ6tVK1aNXr55ZfpyJEj1L9/f3rhhRdo27ZtHEv2vffe088s3AoiOAvZRcGCBenuu+/m WQzLly/nQaKxY8dSuXLleGAJC9gidNozzzxDP//8MzsW2AODIRgchRln5ki6DUm3Iek20kvHGjnO RjydBUEQhDwFPCkQsxnezYMHD2bv5mLFiul7hbxCQkIC+fj4UHx8PHl7e+upgiBkB+iIiNgk5CQQ ne+8806uryEqQ3gyEhMTw+swzJw5k3x9faljx47s9Qwzdpo///xz2rhxIw9K1qhRg7cfeughfa8g CK7M7t2703hCJyYmpvGEbtKkiZ5TEITsAEK0MyRh8XQWBEEQ8iRfffUVVahQgS5dukSHDx+mL7/8 UgTnPAqE5qZNm9LWrVv1FEEQsgtXE5wnTZqkPxPyOkOGDKE//viDQ2Rg0TFlAQEBNG7cOF5ANiQk hObPn08DBw6kqlWr0ujRo+nRRx+lxx57jOPHIi+8oNGZ7tmzJz3xxBMcJ1rIPEavOEFwNvXr16cX X3yRpk+fTidOnODBKITZ2b9/P/Xr14+KFClCXbt25cGk1atXU1JSkn6kIAhZATMMnI2IzoIgCEKu B4IEOp6Yjou4jpiSiwWIhLyNhNgQhLwNBpXuueceevbZZ/lRBpnyPiVLluQ6HIuQIZQGRGR3d/dU 69ChA0/Lj4iIYFG5RIkSvNAg9u3cuZP++ecfWrlyJQUHB9O1a9eoZcuW9Oeff7LXM0J1CJnj33// 1Z8JQs6Dtjx+3z/88APt2bOHHUpQH2AbMxmxOCFmSGCR8L///pvCwsL0IwVBcISccDIQ0VkQBEHI taAjCeER023RSYV3FGI5CvkD8XQWBOdwu70bMaUacX1RvkNIhBcrHrGNdOzPy+y7GE3dJ+0lt0Gr 9ZT8BWayQCAuXrw4NW/enH799dc0Xs8wgJAbMKzbAKF5zJgxPE3Yz8+PLl68SJcvX+aQW1iMEN5c Q4cO5XUekFcQhNxHqVKlOPb7mTNn6L///uPBJ8RvR5nx9ddfU9myZTkEx2uvvcZ9g7Nnz+pHCoJw uxDRWRAEQch1rFixgjp37kxffPEFx3iEdzO8n4T8hXg6C4JzuJ3ejRAYq1evTiNHjqTnnnuOF5ZD qCQ8Yhvp2I98eY01x8Lpnh/3UNOvttHfB67RJ/fdiFX89Zpz+UaERkzxBg0a0KuvvkoTJ05k8eiR Rx6hAwcOpPF6hmGBQQjPcXFx1LdvXzp9+nRqOA2IzaVLl2ZvaSwmjEFpiNGIB40FCMUrMmNyYuq1 IGQVDDChPzBs2DBatmwZlwUIw4OZDr///jv/5jHL4emnn+ZZkZhBIQjCDXLCyUAWEhQEQRByDViV HosE7tq1i6fVoREp5G8gKiDuHzziBEHIHpy1sEx67N27lz3W/vrrL2rbti0NGjSIB5bMYKAJHq3r 1q2jBx54gGP/1q1bV9+bOwmPTaIh84/T7zsuU3LKdUrW3vrudYvTzL61eX+vyfto8cFQiklMoeuj 23FaXkMtJPjTTz+xdzNEZ4jDmDYP70XEeFUDEc8//zyH1LLC09OTvLy82JsZwjK8neEJjWn6586d Y0/n5ORkbksEBgby98e8aKEgCK5NZha7RVgO4+KEWIBaLUyIukYWJxTyM7KQoCAIgiBoHDt2jDua iOmJDiNiuongLACIUhJiQxCyl5z2bvzggw+oXr16vDAUxMDffvuNhUd0hsyGdOwfPnw4C5U4Dsfn Vn7edJGCP95E07Zeoqj4ZE6rVKwAC85hsUlU+4uttGBfCMUkaPsMHcO3F55gz+c3/jpG58Lj9dS8 ARYTA5VrNOCp9Fg0sE+fPuztDs/mO+64g4Xn7du33xR2A53nhIQEFrDh1YiQGj4+PrzI8KJFi+j9 999nr0isAVGxYkWOD4vvkSAIuYfMxKFFHYH48NOmTaPjx4+nDliifOjfvz8VLlyY7rvvPh6AksUJ BSH7EU9nQRAEwWXBCvUQIBCnDWE04N2MqXSCoHjrrbcoICCAPSQFQchdIC4/frvo/CM0wuDBg1kA gBiYEQMHDKD+L75Io0ePpilTplDNmjXp008/pZ49e+o5XJ9+Mw7Swv3XKCRaxai+Tp7u7rRjSBOq W6Ygdfh+F204EU7xSTe6a9fH3MmPtlAbSHfj7cHty7EFFfbh7dyG8nTG+gwYZMYAw9b952n39k30 5afvUp06tVgw9vf3Z1EZns8weLk/9NBDLCIVKVJEP5sNnANCNB7h3azSYAALj91///0sNLVrlzc9 yG8VTL2G2C8IeZUrV66k8YTGgJTyglYe0eayJa+CQb2rYZG079hpWrl5J128GqqXl2klw5Tr18ld L0czQ8r1FO24dPxetVN6eXpSkQB/Nl8fL/LzLUCBxQpT1zua65mE7CQzswYyg9HTWURnQRAEweVQ U19h8EKA2IzptYJgZtasWRzbdd68eXqKIAiuztGjR+ndd9/lxV8xWwHeqOjYA3R+3nviCdoREcHb ilDNPvH2pjEJCfRCv3408K23OLwOgOcaQi9g1gNi/0J8rlatGu9zRSLjk6nrhN20/WwURSek6KlE Pp7u9PIdZemrB6rQi7MP09Qtl20ezgbSis43k1vFZyvReeehi+Tt5UFe2vvy+Ufv0vJli+ilF1/k z1jFdIYXNNZ1gIDcrVs39ozu3r07D17gHOHh4fwcXV5sQ1RByA2Ec9m8eTN/D0V0tg/eM5ELBFfD mYMhsbGxaURoGOJCG0XocuXK6bnzFuevXKOt+47Qv1t305mTJ6hS+SCqVb0ql7XXjcLzjfFOa7T9 Kr8bMqq8GR2n4enuQT7eXnT85Ek6cOwkeRUsTNUqlKM3++WeAWVBRGdBEATBhfnuu+9YbG7fvj17 NyMWoyDYA4tFoQOAWJ2CIGQPzuzQf/755+zdXKBAAR5QRHgDI1OnTqWjn35KE6OjeRu/7CDNXg8I oE3Vq9P3Eybw4nBWYNE5hN1AzE4Iz4gH7GocvhxD3X7aS6fD4yk+8YbgrHrj5z9qRUsOXqPX5h6l yLi0gjNQonPvXw/Q9K2X+bkVuU18thKd9x69rIvOHuTp4UZrVq+iCePH0oXzZ/l78+ijj3I+CCJY SHDx4sW0ZMkSWrhwIW/v27ePp9P36tWLB7Ph0YiFBLHYWLT2/YLojO+iiM72EdFZcEVy+nu5cePG NCI0PJ+VAA3DTJu8wD/rt9LidVtpz+ETVLtsEerUqik1qleH3NzdbFWUg3hoZba3l5f2GRElJCZQ clIyf2aOgHwYHNy+ey8t37CFLkXGU9WK5WnE4Of0HEJuQGI6C4IgCC4HvFURd+2ff/7hleoRe00E ZyEj1DR8iM+CIGQP//77r/4s+4AnKqZxwrP0scceo7Vr16aKi0bbu307NYmOZrF5sLc3wZ9shGYv RUZS6SNH6Lknn+ROv/k4GM4Hr2eIkbgOYlPjuq7EY9MO0MlrcSbBmaiIrxd9cHcF8vfxoP6/HbIU nI0MaB1EhQt46ls3M/rfs1Ru2MZcHfPZ3R3hMdzZ09nLy506de5Ev8/+iz74aAQtWLhI+3wbcUgW eDtDgEJoFQw8AHjTR0REpApTZ8+epbCwMBYzlAkZk9Px3QXBFWnZsiW98cYbNGfOHLp06RKHhmrR ogUPWHXt2pWCgoJ4BsY333yTq9cZ2X7gGO04dILcPTyoVZNGVLNKRXKj6+SWoplWlmZsKWwFfXyo ZNEiVLJ4ESrk60eeWlnuRthndYwy27Fa4czb1StXpDaN61Ogvyf5uakQVEJ2AycDZyOisyAIgnBb gSCARYF++OEH9nBesGABtW7dWt8rCBmD6flbtmzRtwRBcCUg9iFeM0IfQOhDHN4xY8bw9GQVIsFo e7dto7VeXiw2xz75JIfOWde2LfX29aXXIiJo4MGDNLB/f/ZQxTRo8/E4L9YBwHVwPVwX1z9z5ozt hm4jfX89SPsuxFCi1oE3g9AaH91bkebuvkol/L30VPu0qVSIKhUvoG/ZJ7eJz0bvRQ93NxYrPDy0 Rw8P8tIMjx06daapv82lWfOXU7XaTem3mX9yOBUcq47HZ2/cxuJg8HZWgjPS8SikjzNifQrCrXK7 B0MQS/6FF17gmTlY7BwDoQ8++CAdOnSInnnmmTSLE2IQNzExd4im18IiKTwyWit7PSigYEGCVBwR EUXhEVq6Q4a8URQXH0/XEVXDzY0K+BUgL61Oj4qKMeW92SLUY2SUdg/uVNjfjwpgpovbzXWmPTDw XLVqVX3LccyD2MpwrpdeeummdKTZA/uw+H1G4Ny4XyM4Nr1zgy+//DJNHjw33x/yOIIznAzMiOgs CIIg3BY2bNjAC/hgejVWlYbXG7wFBCGzNG3aNFd7lgiCq5FdHXos8le9enWeuQKReNmyZdS5c+eb OkdG23X8OAU8+STt3LmTPhoxglq1akU///kn9R05knoXKkSbtfNuj44mv+nT6Y7GjWn27NmW58F1 li9fztfF9XEfuJ/bxTdrztGcPVcpIelmD2ZvDzca0LoMP5+y5SJdjXJMoHilbVny83asO6fE5/pf 5p6yElO6U72dlcezp02EhiBRPjiYHnuyH40cN0U/wiY2A6PgDJTobBaeBUHIfbjaYAhm3T2p1Vvf f/897dq1i4VoiNKIKY8wTwgnhRA+CBuI8D+hoVilwPVAHObr123lY0xsLEVHxVBMTCwbQhbFxsVS lFb/RkWlNYQriomO5dBWfn4FNPNlwRp4e3uRj4+3dmy8lu/G+cznSNTK6ITEJL4u9vO1teeZHRzE GkAQc9EOQHgliK/m9oHZIPyq+gCfnbH+wJoB+FxVGqxLly7phmRCfoR6MgvKGYH7HT9+PJv5/jLi iy++SL2/F198UU91DUR0FgRBEHKU/fv3U+/evXn6M0aB9+zZww01Qcgq8HQW0VkQso9b7dCvWLEi dToyvL0QD/OVV16h06dPs0fY77//TqNGjaLXtY7RQ3ffTXWrVaPhb73FnSss8vap1klEx9HY6cLU 5fVaZz5Oqz8a+/pS84QEmqZ16KcMHUpPP/YYdxSN+ZW99tpr9N9///F94H5wXxCjc5qBc49SVHwy 3Kn0lBskJF+nV+5A5GqilUfC+NERnm5Rhtxxvkxop3su2GJluyroMCvw2lh01h49OcSGBwvQSMfL 1v63fc66uGE8VonKKs0oOivh2ZhfsCYnpl4LQl6jRIkS7PkMwRNONhBlP/zwQxafx44dyzNyGjdu TK+++irXh64wE0eB0hTCc1xcAkVDANYMs4rgvZycnKKVxZ7k5W0wL09OR964+ARtvxd5e3vziVDE JmhpkRCbY+MoJk4z5NPqb0/EfdbP4e3jRQULFtSe28RpFryRLy5RK6uTM1VWV65cmUM1QnjFoDTA c1UfWBkWiVRUqVIltf2gQH8V2xB/lYcxwoRBJFZ5zQYwk9dqnxLC0W5BHuWVfLfWHjLeF4RkCNzq /pRH81tae0kJ0456NNsjJ2YNiOgsCIIg5Ajnz5/nzj9ioGHBDcTgffnll/W9gpB14Oks4TUE4fZz 9epV9u7q1KkTx8/95ZdfOHRS+fLlefG/Xh060Nf9+9M2rfPtp3W8754zh7ru2kVXIiKoudbZUh0y e+bv70/DR4+mcb/+St9o9ci3vr40SuuYhq9dS1PHjbM8BoZO5I8//sj3g/uCFzTuEwvL5RRYADA9 K1HQFlLDap/RjGgvjZ5ubr2oopnCvrb4zwufq8uPuQl8hhCfPVMFZ2Uqg+3BKCTjudFDDqKzMcQG HlVewT45MfVaEDJLbhsMgdjcsWNHFp7hOQsRGqIhPKT/+OMPbsdiNk5/rX5EXPoDBw7oR94eUrSy MSExkUVkZfA+hphcsUJ5qlKpIlWuVIEtODiIfAr4UHxCAkXHxNCZcxfo8tWQVOH0wqUrWp/vDO+L 53PFc3pgYCmqpJ+jcsUKVKZ0KfLV3ieI1OqaWIQQ0aiuq0LeAVTICngbv/nmm3qq45g9nQHOhRm5 EIjxuWEGFYDArfLCIBL/9ttvadLQ/jCeE4b7UvtwXmxD2MZ3Q4HBiJUrV7KArlAe1xDRlZCelddo JCdmDYjoLAiCIDgVrBL/wQcfUIUKFcjHx4fFZizw5OHhoecQhFujePHi7BUJr3lBEG6drHTo0RlC XN0JEyawFw46fSpk0u7du6lR4cJ0MjKSVsM7OSyMhmkdz1Lavv9pNmPGDBaCHQUdv3+0jlrdN94g yLD1+/ShQVpnPiNwP7gvdNJwn+jkf/fdd/pe5xCdkEJug1ZnaInJWrfaIt1sZl5sU5Z8MwixUT+o II3tUZUiRrSlrrWL66muCTrRViDZzq5UcKwSms3ezEbRWTydBSF3kxcGQ+CEY1ycEI+YibNmzRpe iwDt2ocffpjXKMhJxwqUitdTrnOojLg4m3FojJhYLjMLFwqgIkUKUdEihTlsxtWQUAoNC+d8EKav XLnKsZlt57pO4eERWp5rFKvt43PFIsxGLIWGYlbPdT6Pf0BBCtPOcenyFfaIjtPyIC9E6hTtXjJT Vj///PPcRsgoLrIZDGQCs6cztmGffvop3wcMz9V+Ba6HdkXz5s31FBtY1BbHQ0S2B7yVEY7DeO3H H3+c09Q2vKoVEL5zEyI6C4IgCE4D8TMhNl+4cIEOHjxII0eOZIFQELIbWUxQELKPzHToES6jffv2 PHMFU0DhtTN06NDUjhIMA0KNk2/EMj6n2TLNummGKaqYUmrMn56hA6eeDxw4kM/9sdZhQ91izJee QXTGfbZp04bDfuD+HYmZmBX+3h9Cxf1sXsb2qFy8AO04F5XqjZwZagb6UfuqRbRn9jvlu89FU/GC nhTgk7sGe6EzwOB1B5E4MQmCcQpv2zr/KqP+oKcD5FcCNFCis1F8FjLmdi/YJgj5BfPihAjL0b17 dzp8+DA9++yzVKhQIbr33ntZ8Fy1ahUlJCToR2YntvIT5SgWP4yNi0sVnhFuw7wgYnLKdRajISLb wnBo+eLjuYxVIFazOp5FZ4TYiInhkB3JyTeud/78ZTp77kJqKA/EkMb1UI477udMXL/j/cusMKvq D6MB5aVsbHsoj2MFvKshCuMRM3uNQIyGVzJEZCshHAJ5cHAwe0kr72W0TxBWw3gfCiVe4/XherdK TswaENFZEARByHZ+/vln9iBDHE1MC/rpp5949FYQnIUsJigIOUtkZCS9/vrrLDRjBgvK+SlTplDt 2rXTCLyw3dpvs0lUFIvNb/j4UDntcZtmBzWLW7SIumidLoi+5uPMhoUIsbDgN998k5pmjv3sqOE+ 0bmHZxLuHx0/vB68ruxk+tbLFBJzowNuRauKhWjnuSiKTcjcgkmKF1qXocIFbOE57NHtp70sgOcm 0NmGl1syC84plJSUTEnJtjQ27Dd0yo1Cs/JmVkC8UGKzMiFjXG3BNkEA+WEwxLw4IURNLLweERHB 4R0QsgP1FhZkX7BgAV27dk0/MuuoshSPCQlJ7GmMsBnKEhMRlkgrjxNtg3d+2j1UrhhMxYsV1Q4i zmMTp5EPJ9JFZw6XYROkUfYijEa5oDJU0M+XrwEv6MjoaBaw4xMSbdfj8BpJtnvS78tRVNiLzKIW IFQGlPcx9uGcMJxfgbAY8K5GfxefS79+/fQ9NxYGHDJkCB+H8BkQjY0xnSEwY/DdUXANCNIQqHFd XP9WyIlZAyI6C4IgCNkGpoZhWhHiWaGSnTVrFjVp0kTfKwjOQzydBSH7yKhDrwYWsSASvI03b95M PXv2TNNZMxpE57VeXiw2x/fuTX///Tdt0DrLvf386FWtA/36gQP0kta5RucZHlBW51i9ejV7CnXX zrHnm2/obt2r2ipvZqxXr158/xCc8XrwuiZNmsSvMztYeSRUf2YNYjm3qFCIlh0KpYTkrInOD9Yt oYfYuOEPFlDAk/o0C9S3bLiq8Iz3/7PPPuPnRqFgzuzf2JMO3nBJ2nuTAOFZe4S3M9JTRWc9vxIE gFl0Vh7OSnhGPsQZB8OGDZPYxYKQi8iPgyHGxQkxwwh1JcouP60eHTduHHvLNmrUiGfvoB+GhXsz C8pTXgBQ+0NMZ6PgDEtOSebH/QcP08lTZznGfrGihalm9cpUIThIK5+TKDY+joVmG7rHtJYWGw8P 5jgOp1GndnUqVbIEXbx0mTZs2kabt+2iy1eu8nHG6+EeMOiI8j4zqAX+Mgu8mVE34P1TnsYAAq8x trLx3EhXcZUxCI+ZW8qjGc/hwaxEapwfAjPy49z2HLLOnj2rP0sLBGuI3x06dOBtnAfXx+vF5++q iOgsCIIg3DJY6AAV6/DhwzmWJ7zRsGCGIOQUytPZOdMNBSF/kVGHHnH6sagfpvhiYSQsLmQUcs22 69gxKtK7N+3fv58+HTmSWrduTVPnz6dnRo+m3oUK0WbtnNujo8lnyhRqUa8eL6xkPgemgEKcTG7X js5pHdPOulCNOseeUO2o4f7ReUddhkUPMZUZcTVvlVVHw8jbI/2OL4TmhkH+tO9itJ6SNQbdWY78 fWxdO18vd6pZyo+mPFHzpoUDXUl4xueGmKaIbapi8mPAA98TvP8/jhtNI0d8QklJNk9nhNdIStYs yeb9nKJ7PSthAI/quVl0Vp7OyurUqcOfMwbI0WHH9wuLeMHrXbhBbluwTRDyC2pxQtTHiP0bFRXF C/dC4Jw9ezY7AWGdBXjeYiYSytWMcHPT6hCtCEU5mpgE0TmtIX7zgYNHad/BI2x7DxymEydOk7eP N1WtUoGqVa1E1atUopIlimnnsomzpUoW57TqVSpTNe2xZvUqvGjgmfMXaPe+w7RfO9/BI8cpJDQ8 zbXiNIOnM8p4PlkmQFsBonFmUR7IqH/gYa6A1zkEXxj2Y8Ab9YYVOA4ezcgHgVgJ0ukBb2W0ZVAf 4ThzPGcAgXrmzJlp7kuBvOZY0gocb+9eQU7MGhDRWRAEQcgy27dvp0ceeYSn9zz66KPsaQpvN0HI aSAaSYgNQXA+6IydO3eOihQpwh5Vy5cvT+0Y2bOwsDAaPnr0TaEw4PGz5cABSujblxr7+VHzhASa puWdNHgw9enVK00MRRi8kKfpYvXUQoXo/uhocpsyhZrXrcudMWPeixcv0rtDhlDRokXTpNszNVUZ C91mF9vPRJIestIucG6uVLwAXYxM0HqHemIWeLpFaYqKR8iI6xSbmEKTH6/O6Vg40BWF58mTJ7Mg grUfXn311dSyGzOkwsPDqXDhwtp3bTUdOrCbBjzXlyIio23is/baWHhmj2eb6KyAUGIMrwFTGAXn xo0bsxgA0RttFwyywMse4WEg2Hz00Uf6UYJ4gAuuiAyGWIMBvMFa/fnnn39yHThv3jwe5EX4qgce eIDKlCnDs3vGjBnDwqwZWxXkppWlGKhLYkeOG5ZI5y5cpG0799HlyyF08vQ5+m/LDtq8fTddvXqN ShQvRk0b1aMWTRtRcHlbXe/u7k4Vg8tzmrLSgSXp4qUrtGXHbjpx6kxq3GgsXAhT1+OBQs3UQGJm +OWXX1K9gR0F94tBR1wPwi6cqSBCA7xnaPvgvNgPj2ZjiA0jEKYRNiMzwFsZ51WmPKCNabC5c+fe dF1cDwK7vfsB6e3LiVkDIjoLgiAImQYjphCaUSGjgQNh4JlnntH3CsLtQUJsCEL24EiHHt5TTzzx BHvxYOopFs8xiriOGjymR44dSz/OnElja9emb/38aFRMDIWuXk2TDbGbjQYvoK0HD9J17R4WenpS H12o7t2zJy++9N7QoVSrVi0KnTqVGlasaHkOZZ7a8QULFuTnED6zswO26XQkRcSlH88Z05l9PNwp Eep05vvWqSBMx1sdMb3WjUXmOqUL2nZouJrwjM77008/zUL/ihUr6JNPPuHPAFPGN27cSP/73//o 1KlTdPnyZZo96w+qUL4sde/WkXbt3q29TylsHHLDNO0anXKFlacz0iDABAUFsagBIIrAIDojbipi qMLrHZ10iNCCILgeMhjiGJjRgf4ayjL01VC+PvTQQ/wc6QEBAexlizIYM32Sk1Bf2QRODNAhvIXN ErTtRB6ou6bVtxCKo2Oi6crVEDp/6TLHY/bw8KCCWv3t7+9HPt7ethvQ8PHx5jRlly5fpXUbt9Dp M+cpJjaGQ2rAq1oNCiZq18L14hPiKUHbNoZQcgT0UeH5C6E4M+A1t2vXLrVtAIHZeA4I0Wj3YJ/V wsN4H7EPMZeVSIzn6nyOoDytlbiN50r4tgfaQ8Y40gCe2QDvhSusqSSisyAIguAwWKQCAgO8zQID A7lTiKmxguAKiKezIGQPjnboIU4j9iFiSmKKppoamhW78847aaXWIW6o1TF3audu1L8/vfnpp5Z5 YRCrR+li9fLatSlIO6baihV03333kffUqYSIiHdoneWGTZpYHg/z8fHhe0ddtmjRIjpz5gxeVrZx wIGQGclax9LH050F1FtlRLdKdH3MnSwym7EnPN9OQkJCWORXn0fdunXZ4wvThHv37k0LFy6kI0eO 0DvvvE2vv/oK9XqgM/088QeCxzMMsZ3RMVdAZDZ6OhtFZ3zW7du3Zw9qCNDG74GyChUq0Hfffcff BeRDRx4CeX4mPyzYJgj5BZRxGCxGObdz50727EX8YYTmQJiOsf97mQc/Ua5C8EUM5uiYGB6kq1Sh HFWqGMwCcXRsLAvPsXGxFBUdxV7RjoKZKokIn6GdO0Y7D84P4blypWCqVaMK+Qf4s9B9+WoIXbx6 lcVurXh2GIQWMXv+ZtQ2UWKvUTC28mbG7Czs+1RvmxhDgaljIegrcA51PpUPs2zU9eARjTxqH1DX Vs+Bcb8RfHYY9DcvRIj4zgjXAcEZgwvpkROzBty0F5KZgQNBEAQhH4KqAvGaR4wYQX369NE6gO+w p5AguBKICfrwww/TwYMH9RRBELICOjf2uggQ4SAQY+EihClQnqInTpzgeJKRkZHsKYo8jgIvaYTe UJi3HQEdaazgP1x7/rYtiZ7z9qY6X3zBsXuNeHl5sVdWREQE7d27l0JDQ1mkhO3bt4/DK2DhQng9 3Qol39tAV6PhUWu/x+zh7kbRX7Ql/7fWUZIDiyVBVL4V4N1sE5txLe1zvsXzZQX1HYJHM6aBd+/e /aawJsiDaeK1a9fmlf8RzgXTxb8Z+y3t2rWbej/9EnXr8Xjq97R1g/J04MAB/u7WrFmTvwsQUgA6 5Ji2rT7j9PD19eXvMxZGRn2SHd8DQRCyFyyYlxNhAfIbg0dOoOUbd1JBX29qUiGQKpcpSQEB/uy5 3LypbQBq87adWnmakNpO8Pb2opZNG1GNavZDOBgJCQmlo8dP0rGTpyk6JpbTfAv4cOgNPB46eoLO nb9I2/cdoINHj1HhwgFUu3pV+vCNVzmvkL2k1967FVas2UR1a9g8rsXTWRAEQUgXTCfCyDgWoPjv v/9YaBDBWXBF6tWrx2IVvOcEQcg6WfFuhEfNV199xVN3BwwYQK+//jr/FtGhsWcQe9994w2qUaMG x/ZV6ahjjPkystdffJHOrVlDmOegBGewTeso47WofBCaISri8fDhw7Rp0yYWnp3F1ehE7f/0XbQQ HsLm6Zz9nT4r4PFsDMNxO8GMqZEjR7KwO3DgwNQBDBi8krdt20YlSpTgkBeY+g3hedTIL2nct9/Q prXL6N529eiT9wbRiqUL+HxGT2dM01ao0BroWBuvYTSE+sB3Y/fu3fTzzz/z4IMgCK6JCM7O47pW ZUGDRJlZpXIFuu/uu+juju2oYnCQZuXo7g7tqGuXDtT1bs20xy7advlyZfSjMwYicp1a1anjnW1t 59Gs8113UIXyQVQ6sBQ1bViPOt3VlipVLEdYPNa2WKx+sJArEdFZEARBsGTGjBlUv359nmaK59On T+fYYILgyiCus4TYEIRbw9EOPUQ8s4cMwlvMnz+fxT/UIZMmTUojEBtt5Kef0iZt/zLtuB2jR1P7 5s3Zw9Uqr5VhenCLunXp8p9/0ivh4QTpsZ+3N7UvWJAq+fnRjqgo9ohDXoiKsAsXLvDK82fPIgDH Daxey60CL2JHLLN5b5X0wnDkNFjcqk2bNuzF/OCDD9KhQ4dSP1+Iwd988w199tlnPJ0Zg97wXi5X rpz2fCz9++8q6nbPXbRq8Rw+l/EzNHo0w7MdqPMaDYvQwjB9HN8neEhjoczs/i7kVmTBNkHIP3Cp p/2H8g9hMAL8/SmoTCCVLlWCCvj4aObNz8uWLkVlSpfkRywM6Ofry8c7AtZR8PcvSIGlivPxsEDt nPCY9vT0YFEaaUUCCvH9XBfR2ankRAglEZ0FQRCENCxevJinksLD+fPPP+eYiiq2lCC4OojrLIsJ CkLOogQ69YhOJUIiTJw4MTW+ImbKmHl58GCq9cgj1EfrsHYOD6fX9u+n5x5+mNcKUKER0mPBtGl0 8coVCq9alVbedx8lace1GjuW3tauuXDzZg71Ae9ViIpYAAmiImIEK69XoymMz28Vt0GrHTJXyXu7 wOr78D5HWIwmTZpw+8MoDMN7Hl7P+DwhUiM/Ps9vv/+WXn75Zarb0BaCw/hZKtFZhWkxng+G7ygG IQAWWxo1ahT9/fffvJ0beP/99296TUbr2rWr5W8us8iCbYIrIoMhTkT3dIbofOrMOTp87ETqDJLw 8EjauecAbd25l7bt2seP2L4aEsr7HQWzTw4eOU7btOO3a+fZte8QRUbH8L6kpGTaumsvHTl5msvz lAxmCwm3Rk7MGhDRWRAEQWDQOUFnbujQobzoAFbm7datm75XEHIHspigINw6jnTolbhn9aieY3bM Tz/9RPfeey+vsI6FaCEcKmEMi918P2kSzVi0iBa0bk1jihWjL6OjyfPnn6lRjRq8SKFRSIOX8lsD B1LBggV5+8MxY+jMlSu0ZNMmmjB7Nr37ySe87gDiBWMBIBVKA17NCJuAa5tR96vuOTspURAetumf 19PdjeKTUvgxOylUwNPB816nYn42T+DbBTyLL126RMuWLeN44HPnzuX2COLzq88eYTYw42ratGkc +gJC9KQJkyioSRCNHT2WFx40fo4QSSA4YxAdXszqPPg+YBAC3s/4XqCtc/r0aT7GiDO+D9nB1KlT OeTZihUr6O2332bngI8//pgXAcN6G2jDIbxNWFgYx8rG+4RQMoKQl5DBEOcD8XffwSO0cs1GOnnm LF0LDaM9Bw7RgiWraN7fy2jeIpthG/sdJS4+no6fPENLV62l2Qv+od/nLaQ5C5fQjt176eKVEDpw 5KiWvoS2797HoTW0wthly2PBMUR0FgRByOdg4R100rFgzt13382LKj311FP6XkHIXSC8hng6C8Kt 4WiHXnUEjWKf1WOvXr1o6dKl7L2MkBsQD43xdFu1akXzVq6kt77/nkZVqkTHPTzonbAwmvDaa/T4 gw/Shg0b6J3Bg3nV95ApU6iRlsd4vNl8MA24QAEW3uDdDLFa3aPZjJi3b5VyRXy0/9MXfbXbpfik 6+TpoSdkB9olSxb04vN6ZNjbc6OyhW6v6BwQEECbN2/mQYpr166xkIo431ioUq3Krz5bhOLAIn8T Jkyg1q1b07lt56h+8/q8kKUxprMSnFVsZxwLoRmGa6CeOHnypOX3wBWBOI7Xg0WdEYbkkUceoeLF rcOjYLAF7x0EZ4QtwXsJkTor5MTUa0EQXAdbjXWdkrWyNCIqmg4cPUbzFi2n3+YspJXrNtJZrT7F DKMLl2x2SXseGxfHRznCkWMnafHKNXRYezx68jTtOXiEtu/dR7/NW0TfTppGP//2J+0+cJAio6Mp 5XqKrYzWy3Uh+8mJWQMiOguCIORT0AnHQk8Q6apXr86dr1deeUXfKwi5k4oVbSsl4/ssCILzMIp1 Vo9mg3cyQgJ8++23vFDb/fffT9u3b0/1QIX16NGDNh48SF1GjKDPCxWieklJVHPZMurUqRN5TJ5M 8KW6IyGBGjVtmuY4ZfBiRdgEeLYijAbCJmAar9X9WFl207icv/7MPh7afds8krOxW6a9lMAARz2d IY7bwkzcDt59911+78uXL88eziocBgbCf/nlF4qNjWXPXiw4iOfqs8ZCgxgcgbVp0oaeffZZnqU1 a9YsPl4Jzjg3vhOw6OhoHlg/evQoxcfHcwgOo1DtimBx3Oeee45/G9WqVeMFFyEiO0rt2rX5vYJQ nZVp1LJgm+CKyGCIc0FtyGWjVn5GRcfSvkNHafue/XTq7Hn2gMZ+rdZkUTiBF2p1vAz1L+hHhQMC OJzGtYgIiomLY3F7/+GjtG7TNr5OtLZPK+n1eM64kuAscmLWgIjOgiAI+Qx02j788EPuxMHjB+Lc e++9xx0yQcgLiLezINwamenQK7GWO4YOGELgIGzGHXfcQffccw+LjhCGjeLxiy++SP9qv+E99epR QqFCLDZ/FR9PQdrjdm9vatSuXZr8MNRhEJ0vX77MM3gQSkNdE51n4z3Ys+ymdqAf+Xim391y1+49 Xuuwe3m4ZeQUnSlqatfGefHeZESbSoX0Z9nP5MmT9Wc3g4UBO3fuzN7MGCgoVqwYe/QqMIiI9slH H31EmzZt4nYLFhQMDQ1N/dzh+Tx27FgeSEdoif379/OxEJSVd3RcXBwdO3aMFymEt71RbFbPFUWL FuXv4/Lly/WU2wc8vhEm5urVq+zhDM/urID3Dc4FCF0iCHmBzA6GoK5BLHgzX375Je/LCMyyQd6s gDINZRUGQdMD53/ppZf0LRvq2PRAHtyfAq9TlY/KHHmNZlAsol6E8Jycolmy9lyrU7CNsBcQnz20 eje4XBAVL1JE61/G05lzFzi+M0JoGOvU6JhYOn7qDD+WDypL7Vo1o8oVg3lxwsTEJLYk7dzwrsa1 EMfZJmzfMCH3IqKzIAhCPmLMmDHciUP8RHTMsHAO4iQKQl5C4joLwq3hSIfeKNRaPZqfK1NiH2Lw wsMGnpzwxlTxm8PDw+nN119nb862e/fS+xERLDYrIDojdIDqTCvvZojMiAGM2MDqOubrGrfNBtRj dtG4fAD5QExOB29PNzoREsfhMLKrZ+2jnbNOaX8+r69X+t09P21/m8qF9a3sA2Juv3796Omnn+bQ XcZF7eCFjIEFeKNDcMZixcgDEBrFCD43hIiAOP3kk09ybG7EAn/mmWdo3rx57M2svgvwBv7jjz/4 2gCPZ86c4UEICNXIizSj4fx4RKiKMmXKcCiXzz77jMN1wCMf95rTwFsbiyoiJA2EZ3h9Iw71rVCl ShWaP38+t/8ygyzYJuRlsM7AkiVLMhSEMTsCIX2shOuMQPmG8g59rsyCQTagyjiYWZi2Aov3qroN davDcB3oxsclpyTZykzNUri8TNLqWg8K8PPjwVIQVDqQ7u10JwWXL0sHjx6jPxcsoTUbttCFC5dt p9JA+QpP6Wmz/qJ9h49qKdepbOlS9GCXDtS0YT2eBeWnnRPnxusD6t6NJjiHnJg1IKKzIAhCPgCe RujAr1+/nldnnzhxYppRcUHIS8DTWURnQcgZVGcQ4h0wdhDNaSpdPYdXKTw4R4wYQV9//TXHoH1v yBD6evx4zjc6Pp6KaY/ohirbHhVFjRo1Yg9WdFDRKT516hQvBgdvWVwThvMbn6tt9dzKspu7qhah 5AxOm5RMtPNcFDULzj5vYwjNiCeN8/p7ZxQs2o3vMztBHO3mzZvTlClTOKwDRF946b722mss/oLv v/+efvzxR/biRfgItEleeOEFKl26NO83MmnSJCpcuDB7PSP8Bj7/K1eu0OjRo6lIkSL0xBNPsLCC 8Bn4XgAMPkCgRj4rsRmG74N6hOiExfhmzpxJgwcPZpGpf//+fK6cYtu2bbzoJmajQWhGCDSEHckO IObD21mJWI6SE1OvBSGz3MpgCMoao4gLMCijtu2JuhgEwoK46QGPYuO5lY3X6jSY1T7M1MDjW2+9 xXlU/wyezxi4U/UTZmuAIVodCZRHM2YNYR+eZ8Wj2QjKQvUYptW1V8PCKUQ3PC9WtDB7KRcu5E/V KgfTfZ3upNrVKtGu/Qdp5l+LaPXGrbR41Rrac/Aw3zPCbqzbvJ1mLVxMG7fv4oUD/1q8gk6cOkMV g4Ooxz0d6YXej1Cfhx+gSsHluDxWrzeN6fclZD85EUJJRGdBEIQ8DOIjtmjRgn799Vf67rvvaPbs 2ewFKgh5GXzHJbyGIGQdRzv0xk6hcRtkJPCq/XhEiIS//vqLPW6mzJzJ4iKEQnuGRQLRwcaCcPCW hZczzmM8p3nbeF3jtjJn8UDd9GcTJWvX3nE2ipoGB+gpt46Xu010xnkj4m1ev/a4o0r2ejlPmzaN BWeIvhCWp06dSqtXr6ZXX32V43kjLjHaIwAxmDFA6O/vz0IrPJohtpo5e/Ysi6UQg7p27crnDQoK Yu/pJk2acNgwJUwjvApEb3j0mr83RsFZGbzjES8aM8GwyCXCeHz11VfseZdTQIjH+9OxY0cWnCCm 4z3MThBODeFHfvjhBz1FEHIvjg6GQLhFXQFvZgjGeI4BpS+++ILNWAfAOxiDVyhfrECoG5Cep/E/ //yTej4IwUaPY5jVdTEYp/bBIxr3pzyq1UKqAMI4zqnuA/twHO4Z+/Ac178V8P5oNTnXkQiFER4V dcO0erZggD81a1KfWjVtyOJz1UrBtG3vAfpryUrasG0XXdLq5MMnTtGZi5f5PMkpybRz30HatH2P dnyU9rib5v2zgtZu2kbxCYlUp2Y16trpTrq7fVsKLFWSw2ugNjab7b6E3IqIzoIgCHmQVatWcUMH nTR0MhCbEAsxCUJ+ANOk4Q23Z88ePUUQhMzgaIdedZrtGUhP8FXPVToWg0P9BSGwVq1aNGfOHO5s KlPezfBoRcccwqY61mjmcxsflZm3Yc6ge73i6Ya4iElIpv9ORVDrioXI1zt7umaxSSlUrrAPnzck OlFPvZlCPh70dIubPYuzCqaq9+nThxeug8gD72YMemPtCAg1EJ8xEI5FizHlfMWKFdSgQQMePIAY jVlZAwYM4IEEI4sWLaJevXqxoAzRGaI1zoeZW6VKleJYzeo7i7AYWCQQcZmNYrNZeI6JieF7QxsJ Xs4IpQFPxuwWezPim2++SY3bDMEenuHZDcRsiOpKrMoMsmCbkJtBmYSyXQnKqpxHOsolFUMeHsLw KjaKvGYgBOM88EbOKBwHzgshGOc0oq6bnkcyzg2BHJ7PxvoPKI9sY3xpLLiaXajrALxXthjLNwxv X7Eihenuu+6gZg3rU0RkFP25cClt33OA4hMSOA/E5KSkG/VOXHwCxcbF8fnitDzHzpyh7Xv3U3Rs DHl5epJvgQLk7+en1X8+5OnhwfnSGP9lHrzHVuFQ8N454hGO9yIr4VSAo3G8UY8ZP0uAa2Y0Gzk7 43jnRAglEZ0FQRDyEJgi8+ijj3LHHd5CmKqJjpog5DdkMUFByBlu6iDqBqyEXZgxHc+Nhri68DR9 55136OOPP2YRAAIzOlEQDeHBinAaWBwO+SEgms9hNOP1jGnGdGfStXZxik1Mf2rwwUsx1CjIn2IT smcKcVR8Mns647zpAS9o3N+tgrjc9913H3sMIyTE9OnTqU6dOiwoP/LIIxwCA57DiI+MGVcQWhH2 AoPhiM2Mz/Tw4cMsWGPAAeE2jJ19HAuxB/GWMRiBzx9e0hCd4ZWIxSjLlSvHeZW4bBSZjY+wlStX cmcfItTtCqWxYMECjk2OuNQILQMhPiAg+7zdAcKQvP/++1S3bl3+bCCWZZacmHotCJklq4MhRnEO vweEpsBzoye0PcEP4i5EZHgkpxefGSIizot8a9as0VNtQCzEdTEAhGuZwT6UTSqUhqqrlJcznsMb WgFRE/euwmtkJHJmBnVts7m7u1HhQgHk61uAFwCMioikpMRETrct/wfw2myvDxGPMGCMY3GPCQlJ FBkdQ0lamaxAjOigUsWpTInifJTxetp/+JdtOBrHG9fGd0INTGSGW4njjZle6vNUZhamrTB61aNu c5ScCKEkorMgCEIeAJ49iIWIDhzENlRWEJ4FIb8iiwkKQtbJTIdedXIcNbMQbJUOg/cNhLkKFSrw mgTwBIVHa1hYWIZCM8x4LuP5zc+VOYuC3lpne8ydGZqXh9Zdt0g3G7BKN5vW/7dMNxvu71aAdzC8 l+G1DMEEAiq8j+GFjs8KIi8EFoTOQF4s9AdBBmEs4MkHD2N4OUMURQxodPAR1xlhIF5++WX2CjSC +NDoJGMxZHSssXhgSEgIi9fA6OEMM27jWCzMh2vdrlAa+/btY6cAxGV96qmn+PpYNDA7wYLRaBNi ccZZs2bxa4aoLwh5hawMhkBAROx/VeavXbuW05WYqwyDUGZQLkGoxCAoREuUdVaiJURtLDiI8yAf yjyjaIkZqBCjMViGR3ij4jwQFlEeQqjMTIgMiJoQGyFK4/Xg8VZQNSEetZeQ5n3BdmJCIl24eIVW rPuPZi1cQkvXbKDwqGg+Jjn5Onstd7yjJTVvWI9fk4e7OzWtX5faNm9CPj7efB43rXJCqI0lq9bT 7IVL6U/tPCvXbqSKweWoeaN65OHpYaqjcT/qzrIGBhKMIi5QXuMwCP1W4D01e6ubwWdoPLcyfEdg Vvs++ugjfsR+fO7KKxn3gcEN9drVdxTfJaAGTbIzjndOIKKzIAhCLgZxAFFZoTItUaIEe/+oBSYE IT8jns6CkHUc6dBDuIMIDG50Dm+YWeS1En1Vur1tmOoMXrhw4SaxWW3bE6GN51TP1XmNzxXo/EM8 dQZug1ana+fC4x3K50ieuKQUy3Sz3SoQTCF4wJMZQnDv3r1ZXIbnMwYJ0CH29PRkgRiiL7zd4BFd qVIlPgaLSG7evJlDZqBTDc9fhNrAZ43FASHQosMPgQYCNryk4TmNcyE8BtpAEI4/+eQT7sQDJTAb DeFYELpi0KBB3FG/HaE0EHca7TUMiOL1Y82N7A57hoU5Mbutb9++/L4gdAgeb4WcmHotCM4CHqIo hyAYY5AKg1jYVsIdMIqPMCtPZ5RDRu9RPLcSKtXMHAUERHUd3Av2KQERjxCYMSiHeggitD1QbplB fQXREp6xAN61OA+E9ayE0mFYaNYfbQ+pBhfkyyHXOB7zjDl/04RfZ9Pcf1bQuctXKAF18PUUrbz3 ohpVKlFwuTLae0nk4eFBLZs0oC7t2/JaDKh38R5fC4vg2M4/zZhNE3+fQ38s+IeuhUeQX4A/Xyjt tfHnOMbP/FbjeCNUH9779DyNsxLHG2sY4BGDDNiHc+AamA2EzxHg88V3B/kUzojjnRMhlER0FgRB yKWgswZvlqioKBabP/vsM16MRxCEG57OCQkJeoogCNkBOkWobyAqwpvygw8+YG9SdH6UGQVde+l4 bjTjfjwahWRgFJiVqf3pmdW1VLoynGv+/PkcpgGd04kTJ/LrzE5+71ObfDxtHlZWDPvH5tHr7+Oh /Z+ZLnZasDDgmmPhVLygl55i5jp5e7jTNw+lHzPSETDIjRAOM2bM4MX7EI8bM6/QFkFnHQv7IcY+ Qm0ULFiQateuTSVLlmTxAYsDQmCGAItFABFfGZ/LAw88wILzsGHDWMhGxxre0T179uRQFPBoVuKz AuKzAiKz0bsZoTTQscc93q5QGvB8hAgEMR3vEcKHZCcQdiAOQ2TG+2rPWxLXzyw5MfVaEDKLo4Mh EHZRxkMIBBAX1TaEO1UHQCxUIp5RNAYQlyFEG+M9q+fpiZEAAiJERQifGHTCYFdGwJsV9wJwHAwo cVx5xyL+vVEIV6DMs1d/wSvWGLroZgx1j/ZUeztSDWLwsVNnaf6yf+ngsZN09VoohYZHaO3sRK3s toXOiImNpZXrN9HWXfs4DcD7GV7OOB5JOFeiVueGRkTSlZBrdOnqNTp6+iwL2P9u2MLlNwvPel6+ NsxBjJ+5+oxVembjeKOuwXnwfmcEzovPyOwZra6bnkcyjsU1lEgOM38HjJ9bdsbxzokQSiI6C4Ig 5DLQ2MB0471799L69et5QR0Vy1AQBBve3t4SYkMQskhGHfr//e9/vKgbvFYRs/L+++/nafyqA29l Sug1C77KlBhs3K+2AR6thGaV5ogIrc5pfMSMiLfffps7p6+99hovYqdCNWQnjzYqSV/eX4V8vT3Q n76JiRsvsrdzpxpF0cvUUzNHYV9PerZFGVp66BpFx9+Il2nE29ODutUpRq/dEaSnZA0VqxTey/Cs hcgcHBzM3raFChXiRwxMREZGsvgL0RUe0CrEBgRnlNMw5EdnG4Is4nhDXK5evToLnhCA/vzzT273 IFY0FtpDLOenn346jfisPPuU2AzvagzOY/r57QqlgUWc27Rpw2LBjz/+yGEuAgMD9b3ZA7zDX331 VRae4cmN99Ym2qQFohrajAsXLtRTBCH3ciuDIfg9Ki9YiMnwKIXAZyXkQVRGmWU1iIM0CIXG8BlW OCJYGlHerMogWgOjSA7DfZkFU7wWFQbEHun1GVO088KAdpU014NFREXR6fMXeNFAhM5ALGbWhHk/ cfrBI8fp7PmLWplkkxrXbd5BC5etpuiYWN5GXmTGsag/8JiglVlHTpymE6fPUlKyuY3AR/GxWQGf txJu0YeG9zCeGz2hrbzbAQYM4UmOgbz0BhiwD+fFZ5XZON74fmBQVIVHUa8bqOdq0ASozxhlOs6H bVdHRGdBEIRcAhobWJQHHQZ0vOAVhMVhBEGwRkJsCELWcKRDj0XPIP6ho4QYvt9++y0vBAeRUHWU jGKv2jamm83ePmAUl41mzGfeVma+FzxiCjLiBo8ePZo7g3gdWOAuuxdzM/JauyAa0LoMFbQQnn08 3Wn0v2dp1P2Vs9y/Do9Noh71S9A/B65xiA0zXu5uVK1EAfqzfx095daB13D37t05/vLYsWN59hXe S7y/xhAbeF8xEIjvSrdu3djDGWkwhJ4IDw/nR3hPY7AQ3yV4OyPeMURUdLAhqCLe8+TJk+nee+/l /Yj3Dc8+hMwAuD7aS/D6RWccXtQ5HUoD18X9w6MZXtu47+y+PkQSxISG0A9BG+FDEIIEIj7ebwWE foggQUFBHNcZoUwyQ05MvRaEnMQo6ioPZwDhzwg8UyEImj2fjeB4iI1m72Gj0InyUF0PcdaRZs5v BcoR5IWXLI7F79ieOKqAVzYEUiNGkRmvBQOE9ijs70+FCvrxdfmeSaszTX+ou4zbaf+IErX69cSZ 87T6v63sufzXkhW0bst2io2PT/dYhTENqdf5mJvFWkeAqJzVON7qM4K3Ouole4MHyJfZON7Yj/cY YrTa5yjZHcc7J0IoiegsCILg4mAk/c4776Rx48ZxxYVOvooPJgiCfcTTWRCcDzpk6BTD+xlT++H1 Cm9VY4dOib3quVEAtko37wf2hGaYPbHZnmHwFqIkQkKgbl29enVqHEVnM/rBKvR+52Dy0b3AFPFJ KSw6xySm0OTHa1ABr8x105D/u57VaPf5KNp3MUZPvQFE7eCiBWj+s/X0lOwBoVaKFSvGHW+IxuhQ YyYWQmsglAZCbeB5fHw8x2EuU6YM5/fy8mJBFJ7QCIMEsRSLDyLGc1xcHHslYyFJ5IVIBGEb3s8I 3/HXX39Rhw4dWChAPOfOnTuzlzqAty/uRYXSgEd0TgMRACIv3gcIw9kJPKUhHDdp0oQ9qSGqnzt3 LtVrHIIz3lt8Fqj/sA+DKXgvsWBjZsmJqdeCkFkcHQxBWQBxD56hGPiBaIttZcY6CCEpkAbhVoVC UPWPPTBgiTwQN9VxOAcEYnVeY92CMglp2K/uAYNSeISoiXvAebANgRp5lSCJRwia6jgliiqwjfOb BUyIzHj9OAavX80KsaJqcFkKLhuo5dXqXG07WXv5CJOROUuhLbv20tcTp2o2jTbu2MVhN2z1r1V+ 3bTXypYmTbu+m4dmjteH8DrGa8VrxgBkVuN44zNV3u94zyAO47Mxg/rJKFo7Escb3wl8tuYBAoU9 72WkQ6jOzjjeORFCyU27yfR/SYIgCMJtYePGjTw1FJUVpv5igR5BEBxnz5499PDDD9PBgwf1FEEQ HAFxerMiNl25coUeffRRDpMAsRFCIEJvYAotOnbq0Z4B9ajANmICwzNIdVvwaGVKVDY+NxoETYQB gZfTs88+y+EOIIzeDn7bfpmenHZQ9+Wy4evlTg3K+tN/AxvRoHlH6bt15ykRvX4D18fcedMigF4e bvRUk1L0WddKVO/LrRQSnaTvseHl4U4tKwTQqpcbkId71jzGrIDHFRbwg3cxZmJhsCEkJIQ7xVgo EJ7ItWrVooiICA6PASDEqsUG1aJ6+LwQ9gKPu3fvZs88DCTAKxreu/BshriNc6PTjuv4+Pjw+ebM mcMDBwgdAfEaAjQG6HPSs9kMvrNd77mXxoz9hl+DMca0eu5omnqOONj4HeC9wWtFuBC1z3g8bNeu Xbz//fff5/dKEATBEbYdOEbz/91EC9dspPiYaHJPiCW3ZNsit2nQymqtoNM3buY6C8a22Tbublq9 n1rvoD5zrA7SWgyU7O5JJQJLU8Pa1WjMWzcLvumBAQBjzGbzNgRcCPtGwViBvBBxzQI+xGnUL+oc 9oDYrDyj0d6wJwhDxMb6TMCeJ7URzJxBmwr1AF6Lunfza8MABMRvCNzmfWZQX6HuzW5WrNlEdWvY XpuIzoIgCC4GBLIRI0bQsmXLWGxGrD5BELIGYoXCMw6LWQmCkDOgowMPUyxchvAH8EaF6IjODQzi M1DbyoxpRurVq8feyEB1XfBoNIjK6tH8HN6e8I5VYRYgYHbq1InPcztZfyKc+kw/SGfC4ikRLl0a Jf296OW2QfRhlwp0x7c7ad3xcE5XmEVnLE7YMCiANg5sRC2/3kG7zkdRXOKN0BoFtP3PtChD43pl 3svVUdChnTJlCj9H6AwInej0IuTKwIED2QsebRt42sLrGc/RaUYcYl9fX/ZsxmKAKK/xucFb99Ch Q+w5D9EWCxDCIxrfI4gA5cuXZ7HbvCAgzgNx9naD72+VChWpcPGS9Owz/ejhRx5JIyAbHzNKw/cX vyGEU4PnMhwS4DVuzKcM7yvyQMyHp3hWPJvNYOo1BpEEQcj7XIuIop0Hj9OGXfspMjqWEuOi6XpC nL7XBte5Wn3lbpqtkwatOlMDqlqNjv9sx2mm6v/0sYVl8vH1o5JaHVC+dEl6qGNrfZ9jGMVW1Efw XAbwckZbQIWnMM9yghAMQRrtGDNIx3HpCcnA2IZxRHRWntAKpGPw1ur+AAbhleis7gnvrcIsOsMz 2uo8IKtOBhlhFJ0zN29LEARBcBrw/EHnDFMmUXlgOpAIzoJwayCus4TYEIScBZ0ceLKiTsPCfFjs DV7FRjFYdUCVMGzcZzaARxVGwxhmw/wcj0ZDSKpXXnmFpzNDiIMHqCsIzqBNpcJ07P0W9Fm3Sqke yFeikmj48tM0feslWvBsXapeyv7Cd94eblSuSAH654V69NzMw3TkSkyq4FzQx4OaBgfQshcbOFVw BujcYnAPi+YhdAk6txBBIfQfOHCA2zXYj+8CPgdM94YnPDrmp06don379nE4CIgMeISnLj47iMtY BBBe0IjljPjbiN8MIRqDGjiXEVcQnBXt7u1BfQcNoxXrtlDvJ56ko9przywQKrBYJ14XFk1EOBi8 RwijgRAayiDIL168mL3Iv/76a5o/f362CM4gJ6ZeC0JmyYk4tPkN1JXFCwdQ6RJFqUbFclS1QhBV Kl+OKlpYBYu0NBZcjioFl2fDc5VeoZwhTzpWSTumcsXyVKNKBapZqTwFlynJ9QVmtmQFCM+qzQER GP1sYI7jDU9mCNJWgjNAmaziKBvjNgMIvbhHGPKo62UmjreK9QwhGsfCqxrtqfSAQH0rcbxzIoSS eDoLgiDcZuCZA89mhNJAxxjezbdruq8g5DUwXQ0LVan4Z4IgZEx2ejeeOXOGO3wbNmzgkAuIpQzR V3XOlAHzowKeOIhfC1TXBY9mg1CpHrdt28ahNCB6IjwVvJshYroq8HYeNPcYzd1zheNYQoSe8kRN erJJKeo1eR8t2H+NEpK01wdP58FryEN7izpWK0JLBtSncWvP0buLTlBcIqJwulPNQF96r3MwPdyw lO3kOQi+NxCEMXCOji48khHLGSEwMAiIzx9ezCVKlOCBiRYtWqSG2ICYikeI0FggD568iOkMURXC Kz5XiK7o0OM7Cu93xEB1Jd5890Ma+fnH9MO0ORRUsjAdPHmJzp4+Rav/nkVtWrWgJ/v05teuPJmV t7LxETNzIG6gfYjv7+XLl1PzqnzK8LtYtGgRffjhhxzOJLvBbxGfiSC4EvK9zF4wg6JVq1Y8aJjZ xUZzCpR1Dz30EM+gwdoR9jB6NUNghuiLR4Xxe6PyQrSF2Iy85pAaVijvYsR5xkAo4kfjHOkdq7yX wXfffceL7wLUZxCXcQ4sEGgWvCFEqxjRyvNZeTrjOPRvzCFC1P0Bq3PmBOLpLAiC4CLAIwWjmeiU w0MFXlgiOOd+IJCgQQwzemNIuo2cTIfnhvJ0zsnrSnr2pUOQEnKW7PRuhNCLGLRYLAmC4bvvvsvx lDG7ByKiMnQEjY9GA3i08m42b2Mxup9++olDPMALFJ3oqVOnurTgDMoX8aHZ/WtT1Bd30PSnalH1 kr701PQDvG92/zr07UOGhY6092jUg1VYcAavzjlKwUV96LOuVejg/5rRrqFNb4vgDPAbhlfzyJEj OZbzc889x57QEAowANi6dWsWm7Eg3oMPPshtHnxO+Nzx2SEuM7x0ITIjHwRVeEgDxHGGAG32cHYF lq/eQI2atabFWp3z089TqGG1slSySEG6o2Flatm8EfUd9CGdvhRGvR9/gkaPHMVCshmEF0G5B287 iPbwQEO8bLxu5d2M3xAeIcyjDYnnhw8fdorgDBxdsE0QhNwJ2smuLjgDDFYj9CTaEBjEtIfRqxmD dxBk1TbMiMoLsRj5HBGcAc6L49TCgOoc6YH96h4gQKvnEJHVOazEYew35lVpuF/cv1lwBur+7J3T iLHd7SzE01kQBOE2gA4YvJuxKAw8m+H9IwhC9oOOO6Z8I6arkDuBCJMT0/+EG0Dsd1YX4fnnn2dR GHEdsdDn4MGDOR3XtHoEiFGL8AFA3RcezQZPoUmTJrFwCQ8gxBIWbi/GeM8PPPAAPfXUUywYYIAA 3ueI9Y04zxCq4dWMacH4LCGuwqsXZTg60Pg+QFxF6Ih58+ax57wreDqfOneRhn0ynH79+Qd6tHd/ anbXA5xep0IxKh5wI9xHeHQ8HTx9hQdbVi2YRWePH6bmLVpQ0+bNqEPHjlSmTBkqWrQo11WIhY7X joEU5f2sPJzhpIBQG1i0E1523bt3168gCPkHaRdkDxCcEYff1QVnI/v376eePXvyDCap428dZ7X3 xNM5H5ORN5GkSzqQdBvOSMdiSC1btqRp06ZxBwKxqbCo0e26H0kXL8q8jloVGsKFkDuRjmXO40zv xgkTJrB4iGvMnDmTO7rwhIYIiY6P8l42GjB6MxufwxADGOEF4EkEYRPhG6Qz6hoY4z1DMIYIjRjP HTp04KnS8NaFwIz2kVpcENv4XFFHY4owFs6DxzO81+FZhvP9/PPPt1Vw3r3vMD3Z73mqXaManT5+ mGbM+JUF5+NH9rHtO3WNvbW9fXz4MbB4YbqzUVVq26wB9Xr6VXrgyefpzKVQ+v7bcfxbwHcf39uw sDD2albezUYPZ8TIHjRoEHXu3JnziuAs5FekXXDr5EbBGWBhWXg8Y/BRhd0SXBvxdBYEQcgBMFUZ ns2YTvnOO++wd5fgGkB8zu7GK8RtWe3ddUDH/Mknn5TfnSC4GBAO33jjDRbaIETCOxlxnwEERwUG ayFYGrsteB4eHs4dz7lz51KNGjXYcxYeUIJrYo73PGTIEPZYxuKOWNcCsTXxueOzxSMMnsFjx46l yZMn83N4xn/yySe8uODtYtehk9SwZiXq3LU7vTnoFapW1Rb65OK1SNq07zQ/b1Q9iK6FR9OpS2HU ok4wlS4WwOkgOSWFNuw+SdciY2nN37Np53+r6NPhn1Nj7TeAwRSjZzMeETMU4j3aK1iQM7sWCXQE ac8IQt4jtwrORlD/YyCyY8eOvOCqkDWc0Q8GRk9nEZ0FQRCcCFYah9i8efNmFpsR21DI+6hOs+Aa QMhCHFBMRRZyHyJ65H0wTXb69OnszYkBohdeeEHfYwNxgCEsK1C+4juBWM3oeL7//vvc+RRyB6NG jeIFBhGvuEGDBuzxjJjfEFPRZsIAAgRXzAqD2IxFk+Ddi7Ics8NcAdTzX/74G5UqGUgNa5SjQIOo DP5Yvp2iI8IoLOwaBQVXpkc6Neb0o2ev0t5j5yg0nigu6Tr9+vGLnN7v6f7Uu29fFp3x2mFY/OqH H36gU6dOsdh8OzybpT0juCLSLsg6eUFwVmBGDAaasV4A2gOC6yDhNfIxxqnlgiA4D3jxDBgwgKeP wnsLq8iK4CwItwfETFeLCQq5j+xc1E5wjJxuL0Jc3LNnD4uNiP/bo0cPDpkBsUsJXiqsBhZQgzCJ hekQXgHHieCcu4CHMwYC+/btmxoaBbGdS5cuTTVr1qTTp09T//796ZlnnmHhFR7xS5cudRnBWTH1 289o89pltH7nUdp19Dx5enlxKA1Yr05NqVnD2iw4d2heiy6FRtM/Gw/S9sPnaV9MIToQ7kXJ+nkA BlxUKA084jVDZMYCX4hhKqE0BOEG0i7IGnlJcAZYG0INSKPdgHaC4HqIp3M+Q0arBcG5YIowOsNf fvklLxAI72aMvgquizO8JZw1VUnIGiEhIRy7OyIiQk8RchPSdsl5bud7jlAKiMccHR3NgtuwYcOo S5cuLEajozxr1iwWKBFKA17RQu4Gg/RYXBBxvREyIyYmhgIDA+nSpUsuEUrDHviN1GvUnMoHlaaq VSpRlfqtqIB/UWpZvxpVq1Baz0V04WoYbdt3gq5GxFC4WwBdTfalTTNH07p5U6hS5erknpzA+V4f NJCe0N6HBQsW8KwcxLjGdzwnQ2lYgQUOIYiXL1+eY24bzZiG90MQcgppF2SevCY4m3nllVfo4MGD 9Oeff/LitIJjOGvWgITXyMdIAS0IzgNiM+yJJ55gsRmNccH1kXIxfwDvOYhV6MgLuQsZxMl5bne5 iNACjz32GC+2C6/PhIQEKlmyJF25coWGDh3KYhw8QnMjCBGBsBKOUL16dY6BDCDGt2jRgg3AEzYo KIgFeSNIV8cAXA+xkrEgnwLew7/99hu99957esrtB51eFe/Z1UJpWHH46HH6YNgnNPPXX6hVuw7U uUN7ql6rLiV4BFDxooWoQc3KdOjkOTp6+iJ5BxQjtyJlafncabTit/HUsGEjat20AX32+edUOCCA Avz96WPt9f41fz6LJnjtruLZjHLgzJkzbGfPnk014/b58+dvEqWtRGpByC6kXZA58rrgrED/e8WK Fdx2kDLHMZzV3hPROR8jBbQgZD+ItwexGTEn4d1cv359fY+QGxDROX+AmLEYzTeKMYIgWOMq7UWE xcFA7pEjR+juu+9msblp06b63rwJFtVDCBFjWaVEYpCeYK3CokDARUgvCM1LlizhWR5YSFWd+847 73Q50VkxcuRIHljILRjF57u7PkgvvfAcFS0dTDsPnaEixYpRxSpV2fNu2dxfKSb0Mo38Yjg93LMH H4vfGEQSfEYAYWIQnzy3gbA36YnSMHiuGwVoK5Eai0sKgpC95BfBWYH49wjZhXK3du3aeqpgDxGd BUEQXJiZM2fyautoJENsRmxJIffhDHHFWVOVhKzzzTff0KFDh+j777/XUwRByC1MmjSJ4/vmB6xE Z3tezelh5VGNNSYQS9mVRefcilF87vnYU1S9YRs6e+Y4LflrFvkX9KNntM/zf2++oefOPWRXewaz F4witJVIffXq1XRFaTwi3IcgCI6R3wRnxbhx49ghDMKzmh0kWOMsJwMRnQVBEG4BeKRAbMZ0X4jN DzzwgL5HEGyI97TrsWHDBnr99ddpy5YteoqQW5BBHCGvARH58OHD+pYNFUrDLDrDy/mnn37iRZKA WjTJDAbAISqsXr36phkd6px16tRxeU/n3I5RfO54X3d6/eUBdP99jg8WuBo52Z5Buzo9URqP165d S1eUhmFBSiFvI+2CjMmvgrMC60C8+uqrHGqjU6dOeqqQU4jonI+RAloQsg46bRg1hbckxOY+ffro ewQhLSI6Ow+sTH01LJL2HztNKzbvpItXrpGbu7u2J+37naK9/+7a56BISU6mSR8Ppuc++kZPscZ8 3E1o+7w8PKhoIX8qHOBPvj5e5OdbgAKLFqau7Vw3/mhuRn5POY+0F52L2XMZg9nnzp2zFJ2VxzJE 54w8tiBQb9++ndspiOMMsRrtFsSzB8HBwSI65xDhkTFaHeF6CyBmFlcrf+Pj49MVpWFY1Ds9URqG xSqF3IsrfC9XbNlLX836m46fOk0JCUmk3ZG+5zagvR8+Pt5Ut3pVevupB6lxtYr8HuVXwVkBwbln z560fPMel/6s8iIiOudjpOMmOJusCkKOklVB6OkHO+sZMg+m+61bt447c23btpVpOnkMZ4grEj/f eZzXypSt+47Q6q276fTJE1SpfBDVqlGV3N1Rv+mZAJ6nV8Ro+6/r5ZIbMqq8GR2n4enuQT7ennT8 5CmtrDtJ3gWLUNUKQfRWv556jvRBedKvXz86evSonuIYqMOtQNxWxLsdP368nmLjxRdftBtO5KWX XqLjx4/TP//8o6dYU7VqVfrll1+47FPgWJBeqJIvv/ySFwRTeXCM+f6++OILevPNN/Ut+0jbJefJ yfccg7gKJaya08Dp06c5LnFewFHRGe0OeC5DdFZtj/Q8nV977TV9y4Y6L46H8ID2jIjOQmbIje2Z uLi4dEVpGMLMGEVoK5Eai5cKrsntbhfs0fq57/wwg2KuXqBC3h4UXLa01t/0vS33hPciIiqaTp0/ T9HXPSioQmUa/sLjFBxYQs+Rv5HPKn2c5WSQr0XnXbt20VtvvaVvOQfES8NCJ66IdNwEZ+OqgtBP H6btiAmCQsrF3MU/67fS4nVbac/hE1S7bBHq1KopNapXh9y0MkYvMhzCw9ODvL28uFxKSEyg5KRk /i44AvJhgG377r20fMMWuhQZT1UrlqcRg5/Tc6QPxF6IsBCEICrNnj07w7bJ2rVrWfjFtXFM5cqV Od28rbjnnntY2H7sscf0lJvBseq89jCLzrh3iNxmzOexEp0rVqyYKjKbt9NDBnFyHnw3cqJcVKIq BFb8HgC+c+a0IkWK5EvRWTF27FgWnR0d9MY5VF4cCyBIq3OL6Czkd2JiYuwK0ioNedITpfFYooQI e7eD290umDB/BX3/x1/UqFRBerBTB6pRpZLW14WTlaNovVytikVdmx0kJSfRzr0HaP7K1XQgPJk+ f7kvdWvdWN+bv5HPKn2c1d7L16IzvIvuuOMOfcs5oAGZkefQ7UI6boKzcVVBaPbYj/W9jqGElcwW kegsoxNtBbz6zMJSeuUFRJsJEyZk6A1pJS7h2JUrV6ZbFv3+++8sJqk8OMZ8f+l5SuYVnFXZCs7h 84kz6Z8N28lbKyP639eOmtSqQn5+frbBKYewfdYB/v5UpHAhuq4dFhkeRZHRUZRyPUXbnd551PfE 9p2JjI6mXfsP0fptOyiwZAn6YJDNA9hRlPAKjAJteliVgyhzlIgN8XfGjBmpXsz2ROKMMJdXyisZ ZZyxTDKXNbgPK49mvL6sis5CzpNT7cX8LDo7GtMZKNEZAhdCZlihjsd7ahSURXQWhKwRrdXxVqK0 cRte1fYEaWXFixfXzyjkFb76fSHNXLSUHmtVnx669x7y1NqkmelKoF+M/MnJyeSRKQHUDlrTEKFn fpk1hxbsPklv9X+UnujcRt+Zv5HPKn1yQnTOhnctd1GrVi3ukBlNdcYgrpj3ZcXQuXJVRHAWnM32 A8dox6ET5O7hQa2aNKKaVSpCniG3FM20Ai1jS2Er6ONDJYsWoZLFi1AhXz/y1Ap8N8I+q2OU2Y6l FFu+6pUrUpvG9SnQ31O/u8yBMgEFMQarINDieXqGPBBjUKagLEABDlPbEFdUGgzn79Chg361m1Fi DM6bWSAWobNuvr+MwD2p+3Plsiw7adiwof4s+8BUJcE5XAuLpPDIaK3h50EBBQtq5YIbRUREUXiE lu6QIW8UxWkNPujL+G0U8CtAXl5eFBUVY8p7s0Wox8gobnwW9vejAloD1tPN8QYbRDWUKxCZsyK6 QlRSv1MFzoVyBgPrEH2VmAQPaJVX/a4hNhnTUEYZzwlT5ZWx/MIA19KlS/m8AGWKeXAL94HjUJao 8iQrr1G4veRUe1G1wVFfYRAWZpWWF0E9gXjLyowic3r4+/unOQ5mrHPQDkGoDaBEexyD5xCuHb2O IID83J4pqLUxatSowYuQwbkD9eoPP/zAC7Rh9nRISAhdunSJQ96g3Y3BHB+t/7Jt2zb67rvvqHfv 3lStWjUKCAhgDaJz587Uv39/+uCDD9ipZNGiRbR7924KDQ3VryjkFtB29HDzoCKFClN8QoLWNg13 3ELDKCYmlvwL+vKxV0OucXpo+C2YdnxyUgoVCiik3RvuMPtFxNyKfFbp44x+sJl8JzpjpBHTP42G jhZo167dTfuyYg0aNODzCUJ+xFUFocwCoQbiCQQaeA0CdHyVIGNlRk9jCD+4d5gqY+DZh20INfAO hHijxBiV12w4FosBWe2D9xIe0ZFEHpwfQBgyCkgQmNCJV/eHa+M4HINj8Vwdmx9xhrjy77//6s+E 7Eb7Vmvf6xSezRATG0vRWrmABiEMHkexcbEUFR2tlRdpDR5LMdGx7F3gp5Upfn6+XD4Bb28vXtQj Ni5ey3fjfOZzJCYlUUJiEl8X+/na2nPcS2Z4/vnnuYzI7O8Ov1WA3zOeG7dhWHBM/e7xXO1X4Hro 6DZvnnbBQzVYlt7AFMoNlBfGaxvLEBi8qhVmb+dbQQZx8jYQQbds2ZJaVwKrtLwEXp89MR2LoN0K CNOB0B34bSJOIzycIYbJwpBCVpD2TPpgQMcoKL///vtpBOVr167xb/LPP/+koUOHct3v4eHB5du3 335LTz75JFWqVIkKFSpEtWvX5vUZnnnmGfrwww95VsPixYtp7969t1wu5DVcpV2QkJhIYRER3P+M jIqi6BitvZmBoY2K9qa/1kctVzaQfH0LcBq3PWPjsmyYfQdvXMEa+aysyQkng3wnOpsxdpAw/SWv Ix03wdnkNkHor7/+ookTJ+pbN4BwCwEGorAjU97NmD2dwZAhQ1JFZHhEQBRSqLwwiMQQu41p6Jwa zwlDR1LtwzG4T4hK8MRQ8V3hTYlt43R45cGIayghPSuvURBuFygZUM7ExSVQNH7vmsVqhsGq5OQU 8vT0JC9vg3l5cjryxsUnaPu9tHLFm0+kff0pQUuLRNmCxqBWTuF8cQnI56Hls53D28eLvZ68tONQ FnH5hnxxiVoZk8y/I0fBbxBlQWaFWVzDbEANMuF3rgRg5XGsgHc12jx4PH/+vJ5qA+UGvJKNg1dG 0EkODg7mMkN5L6M8Mg7EGVHiNV4frneriOiR8+R0exHfPdRjRqzS8jJYPBEGcRiisT2wKKDKazxG gd83wpEgDV7QAO0QPEdZgfwQs5Q3tCAIzsUoKGPAySgo79mzhwVlhOyYNWsWvfHGG9SqVSuuxxEO 55tvvqFHH32UKlSoQIULF6Y6depwH+XZZ5+lYcOGcR8GA0wImxMeHq5fMe9z+9sF17mdGKW1HdHG LFmqOJULKk3lg8pkbOXLUmktPwYfChb0o4oVylFgqRIsiqINGptli6VE7RxMWp+DfI58VrebfC86 GzteGKXM60jHTcgJXFEQMoN4kffeey832NC4M4NpdOjwomGXGSCwoFNn9nTGNjp9aHAqkWbNmjW8 3zj4BW9CXLdXr156ig1MX8c9Yb89IPRA5DFeG89xfbUNEVoBTwzBOeJKTkxVyu+kaL8hNPpQZijD YBPKjooVylOVShWpcqUKbMHBQeRTwIenxkXHxNCZcxfo8tWQ1N/ihUtX6OTJM7wvns8Vz+mBgaWo kn6OyhUrUJnSpci3QAEuk9Q1EXM+RSunrmey1ajCXmQWlDHq9wwDyvsY+9RrMi4siHIM3tUoRzAI hbJEgfIH5QYGxXAcZmCo2Rg4J8oPCMzpLUhoBteAIA2BGtfNbDkq3H5yur2I73CzZs1YPFFYpeVl jOEy8PuxR0bhNfD7QxgNpJtR4jMM4pcgZIS0Z3IGJSjjt28UlFFvK0H51KlTNHPmTHr99df5N446 +7///qOvvvqK490jljQGnOrVq8d9nOeee44++ugjjiGPun3//v0UERGhX1G4FeITkyiweDFq27Ip 1apelSqUK0vFixXVPsdC9q2I7bGI9ujvb5sNDApo7VP0abl/e5M46bjFaP3fxETxdDYjn1X65IST gZtWWGW+x5OH+PHHH2nAgAH8HB48WaV169YcWsPVQQcyn3/kgpN5Y9RPtHzjDiquFdKP3dWCKpUu QcmIsaztgz5SokRxCi4fRJ4eHuwVDZKSkuj0mfN05eo1cnd3Y/G4fDnbCCO+rmfOnmeDiHwd6o52 nK+vL1WuGMzTXQAqAyw+ePlyCB0/cYqviZVpz5w/Tzv3H6Bvhw/jfIjBhs7Wxo0b6Z133mFBJD2U 6LJ58+Y0i+5lBghBOBZlBMQX1YGGkGMsN7APnooQphHux2phQOzH+Yz3oc6JMgzeiOo+ISbhXMrL 2Xgf5kVVUS7gGsbFzMzbeRUpF3MXKGOWoYwpFEAPtW1EFQNtZQzAYBfKl/p1a/FgFkDD8NTpc3Tu /EVCiB6UH6BqlYpUp1Z1Fq/37TtEx0+e5nSUJvg+IC4jptKVL1+GimqduKTkZLpw4ZJWFl3gsgpl kbuHO529cIH2HTlKpQNL0vuDX9HPkTH4fUIAsvrtOQKEYfVbx3cYAq/x+PS+18qbGflRLqActBd3 2VhuGO/TeH1gLisRr974mlBOGRc8xT04upCgLIKc8+RUuYjvTH5cSFAQBMEZID50egsfwhCy0LjQ odVCiBjccmVud7tg/totVLZECapXOYgdGS5dvkpxCXBY0DNYgZ1ct6ZQ4YAAatKwLicdPnac26mx sfHcJkX9mxHoQyshVIF+8Mbtu2jx/lP01tOP0BOdXF+bygnks0ofZ7X3jAsJ5nvRGR0o4+rsWQVi jyMdp9uNdNwEZ+OqgtCbLz3NYjOEEkwtzezv3iywpIdRWDYDkckY6kJhFIGMYpQCFYISqXF+CDoQ mOEVDTAFGWKO8T7TE51xDoVaHAXCk4jOgqvzxqgJWhmzk4oF+NMDLetRuRJFKYUHo1DGXKdKFctR k0b1U8sYzJI4dPgYnTt3kT2Z0fBzcyeqWb0KNahXm8uYnbv20ZGjJ7TctkZhilZWeWudsvJBpbXf YiUqUbwoh+/Zvn0vnTpzVg/Z48aDZBcuX6aDx09QUJlAei8TorPxt5qZ35pqt0BkhncyPJrxHVaD TgDlAsoLTJ83ejwbQXkAwQ9eVemVa6rcQDgge+Wake7du7PX1ezZs9O8Jtwjrqfuxyg6m/cJt5+c bC+iTlb06NGDPfjMaQCLdYHq1auLl64gCEIWwQKIRhHaSqQuUKBAuqI0HuEklB9BWzM6Lp5StL7n v+s2ps5+03boOW6GHa20/W5aAxT94hLFirKQeezEKTp34TIlJmrHa20h/sugX4J9blhgH6fU04CH 1u/dsmcfLTt0TkRnHfmsMiaj15BVjKJzvg+vAc9B0LRpU+6wZdYU8HTODYjgLDgfW6GFwguxijCF JE4r7G2WwGlGklO0ygDxl6NVGA4tX3w8ez8rIPao4/HI01JiYjhkR3LyjeudP3+Zzp67kBrKA9Ne cD0IRBA34CmFqWmZEZxREEO8zQwQcHA/EH2UeIxHiDtGwRlijjo3hBklzkB4QfmihGE8QmBSXtE4 P4QaiMw4t71puOa4rQp4OeM+1BR7nAfbEIjwPuU3nDF1VOLnOw9859VjQkISh8NA2AxlmK6GAa7E xCQuR/y0jhNmRWAqHYon5LGVRciHE+llDDdEbeUPFvdAGI1yQWWooJ8vXyNWK6ew8AfKq/iERNv1 tHTEked70u/LUSDkYvAoM6A8wu8U10N5gUEliNAAIXkQsgfnxX6UF/ZEXAjeEHkzgyrXlKFMA8Y0 GIRB83VxPZRT6YnKIji7FjnZXlThHmAQnK3SVLgImAjOAhZStirDEEYAcXCF7EPaM3mP4sWLU4MG Dahr1670wgsv8KAy2g7Lly+ngwcP8jo7hw4doilTpvCMcORF3wpx4j///HO6//77qWTJklSiRAke oMQ2+imfffYZHwN95fDhw9xXy4ugLebvW4DG/zaX/tu2kyIjo7X2aCK3O60M+7DAPkK1kRtm+CZT eHgkrd+0nQ4dPUGRUdFamzJJa2fGU43qVdgTHf1dbt+aDH3gokUKUyntvUfYyTT7tbYtzi3cQD6r jMmJEEr5XnTGSB/AdD2IOJkxrCwrCEJaIDqoR1cShGDDhw/nxTwcBeIshJXMiiEQWFDJoRGHGGoK CEwQiHBetd8eKGMA8kEQdsQDEp6D8HCENyKOM8dzxnOkIX4rGpdmcK/2BtAgkBvjQeclnCGuSPx8 5wHPZDQEtV81x3Q2li+w5JRkftx/8DCdPHWW3LXvfrGihalm9cpUITiIkpK1xmJ8HJcrNvQBMi0t Nh4DVrZGYp3a1alUyRJ08dJl2rBpG23etosuX7nKxxmvh3uAJwQG0BwFg034nZpjt2cEyjGE3lG/ afyOjedAOYHBJOyz+r1iAAv7MLNBlYt4rs7nCCjD1LVxPJ4r4dseKJeMcaSBGuBSMzvSQ0QPIT+A MgGiKTCKpxBYrWYZYD88wo0G0LYwpmFxstyA+fWgzWJOU2AhZczwQh7j+2YkvTaW4DjSnsmfQFCG GJWeoHzgwAGaNGkSx45GHGmI1RCuP/nkExa0IW6XKlWKGjduTA888AD3U9AXmzZtGgvYR44cYQeh rHC72wU7j56mJRu3s0iZoLcLsd6Q2RAaMiwikgICAiigYEEKj4jidmN4ZCRd0NqX6N9CnAyPiKAC Bby19mchuhYaZuvzms4F5yyIl5hZh7YsnpvzYOavkBb5rNInJ5wM8r3ovHXrVn5UU1IzAwra3IZ0 3ARn46qCUFaYMWMGexJmBjUVHWIMPAPRwFKhM5SgC/EF++FhbE/QhmBk1clMDwhOSkiCKQ9odMqM 6b/++muq17RCCVTmdCOy0r3gCmC6m1Ys8Hc5MQllTFq7GhJKBw4epX0Hj7DtPXCYTpw4Td4+3lS1 SgWqVrUSVa9SiUqWKKadyzawU6pkcU6rXqUyVdMeEXoDiwaeOX+Bdu87rJVXR+ngkeMUEhqe5lpx mmFgi8N74GQOgtATZs9fDAYp8dfKlNhrFIytvJnVDAgILsj/xx9/pJ5DHWuccYFzqPOpfCjH1PVQ fiCP2gfUtdVzYNxvBOUfOqy4LyNod2HWCQTnjGLri+iR80h70TWA6IpZSxBojOKrah+gXlYe4MYY rBCBkNakSRM9JXeA+1X3ffXqVQoLC+PvItIQVgXlkRLVo6Ki6KeffuKF0SCCIQ2PmG2B54IgOBd4 OxsFZXhBGwVleEfv2bOHf6dw1sNCiVgQEeUXFjjEYodYQDEwMJB/8w8++CC98sor/HufPn061/34 zcfHx+tXvMHtbhds0dqGIRFR2rPrWnvwRr8TYiNCuUXH2gyesFijqHqVilofN4X7ubb9tlm5yO/h 4aG1PStSk0b12BkLi9dBlIyOiU49D56naNdCexUWHh5F8Ym2xbFxHlz7hpDpuBNEfsD2WUVrz+Sz ul3k65jORu8a84JejgCRRi3EhQIxN0wNRYcwH3/kQg4waOQEWrFpJxUu6Evt61Sm0lphzEK0Br57 ZUuXouByZejoiVNU0M/Pthigny8VL1GMGycQdpISkzj2c9XKFfiYI8dO0NlzF/kcoIK2r3y5snTu wkXao1UkCKlxHX+mrza+71euXaOzFy/SpK+H66mOg+NV2WCMv5oRxrIBnjjNmzdn8RrH41xqv4rD bASNNohPQP1WjWWVVVkD70UI2epcuFd4FqrzQ0DC9c3e0sbXhDzmxcSwH9P1cVxeLjvQoUUDOTuR +PnOY7BWxizftIsK+RWgtjWCKbCwv6GMIa3R6EHeXt7cSXFzdydf3wJUOMCfmjWuzwNbaPBdT9Hy eXuSj7c3H4dZEZh9cYPrFHItjDZu20EXLlzhWRlGlLiKxUqvamXMhatXuVz6cMirnC5kL9J2yXnk Pc95IMScO3eOw4fAcxcCDUTnMmXK8FR3DBoZwT4V51oBsQaiLARZBcSc3LAAI16PWiwS3tnGmWkY pFPviQrBkpvA68FAG+4dnuvwAgUQ4xQYKMCAoLE9gs9TgfafWmAzJ5H2jOBsLmr9tPTiS+OxWLFi aeJJjxs3joVpY7xpb71NlxOMmbmQps5dTO2qlqFgrYxGKEesJ9SoQR12prKt/UFUvGgRKq7du7/W L4an7fFTpwmzclU7Eu1XtFHLaefw09q1aFdevhpCZ7R+L2b26tm4fVukkL92vmJUtFhhunTpCl3Q DM5cew4cpsuXr7Joeujkadp47hq9/fSjEtNZRz6r9HFGPxjIQoI6RmEIo+mYApIZjMfnlrdROhGC s3FVQejnb2403B0Bgis6eMojUAm56QFvPoSoQMfA/DtTHtDGwS0lMEMcVue2EqKN4Dw4PzAehzQI y3jEfVgJzMa8EK6V6IywH5guZxbUjWWc1TnzClIu5i5sZcxOCtDKjlZVg6hkoYJ6GXMdS3pon2WK tq39/vG56oNRfn6+1KFdK2pQt5btJBlw7Pgp2rh1B52/iAVDErXvCCaG2c5vA2e2fXdCwsLpSmgo VQwuR8NEdHYKInrkPDlZLirx1CiwpYdRnLUC59u3b99N+1H3/f333xyawRUxi86KO++8k7Zv307b tm3jzqG9dRwABGfU9Wi7bNmy5Sah2pUxi84QaeHpDIyvWYnPAJ8zvJvtAU9wV/i8rURn9D3Te714 nfjsjU4Ht0N0FgRX4MKFC2lEaIT76NixYxqRGiFB7C16qAxiX3Yw5o+/6df5/1CLciUpKLCUTbjU qsyyZQK1vq0Ptz1RhxbU+sPNGtXnxamPnTxNZ89f1Pq6ibwQNUAePINTVr3a1WnnngN0TWtXcr9X 788qKpQrS821/nLItVAKDY+g/YdsXuCXrlyl6OgY8vL0pIMnT9G2y5H09tOP0ROd2uhH5m/ks0of Z7X3RHTW+fHHHzk4PsjK23Crx98OpOMmOBtXFYR+GXtj4U9BMCKic+6Cy5iNO8lfayg2rVSaihf0 ocSkZK0B50E1q1Xh3/7BI8d4gQ60AfHZ+vh4072d7qKmjerZTpIBh44cp/82baMzWicHg17at4S8 vb34/D7a4xmtIYqGZHhEJF0JC+NyDWE5PnxDRGchb5BRe9EooilxDIKYEgCV2AeBTYl+EEQhgiJ/ ekKhEXtCNM7VrFkzuwKsUcBVQixQojPuH5606Qm4rgjeT3g+Q6g0ezSnR0ZitStg9txWnr/AeO/4 bBFSA58fHo1e3ErQzShOfE4jorMgOB+EIrLnKa0MoTyMIrSVSI0QChkBIXP6/H+oaZliVLZEiRsO VtwKtWHrW7jRo93v5UXo9h86ym1TTjdolMlaWtOGdbWyvRQtWrqa96P9avvPRnJyCs8Uvrt9G1q8 Yg1F6Qvwp2jpyOau3XOkVh8cOnWGTsV70DvPPEqPi+jMyGeVPiI6OxnEK0Q8waZNm9KYMWP0VMdB vFfzNHhByO+4qiA0/fvRtoMFwYQzBuOcNVVJuFHGFPT1piYVAqlymZIUEODPMyOaN7WtwLx5204u G1RDCuVDy6aNqEY1x8JghYSE0tHjJ9nTAVPrgG8BH2qhnQOPaJCe08qZ7fsO0MGjx6hw4QCqXb2q iM5CvgHCH4A4poRlo0im0vBYo0YNzmcUnYOCglKFNXshExCXV4nOjgisKHeBsexFHGAIEVbHuqIQ C/ERHs32sOe5i88Dr7tHjx4s3OLR6j11ZYyezgrj90yhPNmx2BOEZwwu2BvEcJX3wUp0Vr8TpKl7 NL5e/DaMArMSnfEbw0w3/JZwPL7f+F7gHOr9+z975wFgVXH18bN96b0XQUHAgl2x+9l7j1GMLSaW qLFGTew1llhiJZao2I29F8TYUEEIVVRA6b3DLtv3m9/sOzBc3tt9W16fnw73vtv23rl32n/OnAkK 1o3B12c86YQrQBPCidSkp9pEaZb/fPUDee6tD2X7Lq2la7v2UuOgAUxLt+Z/67O3c8f2csRB+8lb 74+wFq8I2lafdKQjVk8+/gj536SpMmXqz5KXl7thR2jBPCL77L6TtG3TWt775HNbv83JrpmejWuu XLtG5ixcJGtNnXVpTkv56++96KxY0ble7+pT865WZcy7ipVRqhedQ6jo3FioGETj59XjyQSSVRB6 +V//tMd5PPEgVr3Gnpo85pPvTB5TkC879Oooh+6zm+y8w2BbkWtr0jqdUCtNxZ7hc3Z0hfmPkRWt W7eU5s2a1VykDnDZU1JSavKXEuuDDagwMokpbnsYGsfEIv959wN5+8OR1ifc1gP6e/caMcKLHsmH KxCqwOwKXSowsw/Yr9uU2iZ7CwrCwXODuEJ2KoM4Ca7wqhDnBOISAdL1B4y47gqUKkYqySiwB4lW dFY3KYB4ixBLxwVCtPrBRoDVpQq6iSSS6Axu54p2HkDwnanoTAeKfgNq+axpMLhsCnx9xpOMxKpe wLceSZB2t9378rvy7FsfyHYdW0mndu3spPWIjS5VlZWy9+672Mnk3nj345qNJj25VJvzenbvKkcf eoA8+cKr69vH6wmlPQy0sML9/n9TZOLUnyQ3N9fWcfPzc2V1UZHMW7JY1pWUUQWWZVbIPNmLziEQ nf27ij+u6FwjuWcoFP4U5g0N7cxHm2qQQXs8sabaZKLkuzjV32LzzeTwg/9PDj5gH+nTu4f1e3rw /vvIEYfsL0ccbIJZHmJ+9+rZLXR23SAibz1oSzlg371qrmPCQf+3t53Iq2uXzrLz9tvKgf+3l/Tt 09NaWVfhz8Pj8aQFNjWbf2gYYJnQqmVL6dGti3Tt3FEKCwpMyLfr+Fzr1rWTXXbt0ilqwRmoILZs 2UK6dO5gzyd0Mdekgyw3N8fmQWxr26q1vR/uJVTX9MSARM9Sn4nUVV9EPFuzZo1db2nSYBB3Erjg foQ1hDaEUsAaFdGNwDaszKhnNwSEOAQ3YIkYzd+KFBAmkxnEdn0eFwRL4k3B0pfnAY53BWcmEmxo fCYTvEveL8+OWw1CU1jyJhreo/uOSXukBSy4eV4X3rMrout7531zLGlNlx5POhOregEiItbMu+++ u5x00kly2WWXyb333iuvvPKKjBo1yorO6zthzAJXCmUV+P3NthPg9zehX9/essv2W8sJRx4se+22 o7Rr01r6b9HH7O9j92vYfLOesv02g0x7dg/rN7iHqVe6+7nOgH595UCz/7STjpEtzfrWW/WXrQb0 kwFcz+xfsWatzFywQIrXlay/J08Y/LtKKBktOjNZFxbKDQ277rpr6Eqpg2+4eWKNzT/NP8kmCHk8 kYhFZ9z229dY9XtiRKhjizxm1px58vOMX9fPPr1q1Ro7ucf34yfL2AlT7JLfS5etsPujBX/xP077 Rcaa88eZ60yY8pOsKSq2+3AP9P2EyTJt5mybv1TR0+bxpBHR1BexuETgws2BgvWtip8K1qdqsQoI oIhqWGiyRPhVERhr5UgWmnpMuKDuFVSQBJb6NwiIe4ja+puQDFawkSBewrkFIS7VIhqBXp/FFRrx h8w2BOdUpm3bttaaUd+xisz46CZu2J7q8A3ipztcBwh+n134ft3j3O+ZuCEt4gebdNRU+PqMxxMe WpdYzZaXVUp2do5s0ae3bNG3t/Tru5nstvP2su9eu0mvHt1kyy02k20G9Lf7NGxujt1ryM5yyglH yk7bbS0D+28uRx38f9J/8z52n15nCxMGbbmFbL/1QGnburX0M/u23KKPtbht07aVrCpaKyWlZeZe akYkUDf2zd5Nqde7Ghj9u3Kvk6rvKh5GqRntXqOxHHroobbid/7558sjjzwS2prc+CFSnlhzKe41 vhsvzfLyZOtubWSfnQbLnkN2spkxPYsIQr/OnmvFIv0ec3NybIbcsUP0owcQhGbMnGOHuXOdnNxc Uyj0klYtmltBaPyUqfLmh5/K16PHSjvTaHn9yU0thTwe8PliauHmMQM6tZQubVpai4SD99/TVvKY /OOzr0YLs0RnZde824L8AjnswL3tKIhoKDHnzpo9Tz767EtZsGiJdbHRrLCZHLDPENmy3xayZOlS ef61d+2wOVz8dGjX1lZSb76yaYYzezbGT4Icf6LJF9WlBcIgwpnrXkPBghMRmX1YYx500EEbTRYH rt9djlMBGRBNcbdQH/ca/E3cF+D3FnHSdUPhEsk/cjLA8yKqEjeIjO59IjhjSU68B+MS8TGcpXM4 dx2pisYNIjvfBO8+6Bdc4wDxPRmsoYPuNXifvNeGTCSIsMyxHTt23Mi9hk5O+Mknn9jvPhme2+OJ FYmuF+CyYfibH8iA1gXWyAnrV3XxBq1btZAD9hpiff5+8c33snT5StP2rVi/Hxm0WbNC2We3na04 OXr8JJkzd4EsWrrMCqQKR7dq2UJOPfFIGT1ukvw8Y6bMWbRIVq1ZK6VlZdb3cEXlBi/FnLE8t6X8 7WzvXkPx76p2YtUO9u41mpg+fWoiMxXwvdWeeIL4O+XHaTLyi29l5py5snzFSpk09Sd556PP5M33 PpE3368J/GZ/tCAI/TJzjnz82Zfy6jsfyktvviuvv/uR/G/iZFm4ZJlMnTbdbP9Ixk2cUuNawwuK Hk9aUVMNrLZWC6vXFsnU6TNMXjJCXnz9XRn51bcyd8ECkxcssYIxYZFZX1cSGs4WBdNMRfGDkV/Y CuP0mbNlksnHxk2eIi+++b48+OSz8u8XX5OJU3+UNUVFUlVdZStr+HrzxAYvOMefaOqLiF+4AED8 ihZEN4RRxEAF4TRosYxQynEIckEXA+FAeFMXEoiR48aNs6IysOTvsUTE1WWygZiq8YBoyPMTX4in up3ARIP6rDwLxxHS0dI5HAjNPJt2QvDuXcEZEHU5JlmEVzoJ9DtXS3zSDe9S36mmo3CW3S6kCa7F Ptfam98aD15w9qQ7yVAvoO5HPbTS1ANLy8tl/qKlJiwxYbFM+XmGqR9Wy3+/Hi1jTHt09vwFzv4l Ms+s/zR9lixeulzGTv5B3hvxufxvylSzvWY/YcHiJTJ34WJZs7ZYVqxcLW98NFI++26MqZP+LL+Y dvM883fKyitq6qBO8GyKf1eJxYvOjWD06NGhtdTBN9w88SAZBSGPJxKx6Ix7+umnQ2ubwiS2f/rT n0K/NvDVV1/Z3ua64FxG2jQU/sZLL70U+hUe7qVfv36hXxvgXPbVBsf88ssvdp0lv4OhKSBV41KD iuLaonUy5afpMm7SDzJr7nzb4cV+U6WzeUCZqWDiyy1aWrZoLm1atbLuNJavXi3FJn8iL/vh5+ny 1Xdj7d+xoyzMf9VVocpj6FyPJx2Ipr6IkIYgGo3AhSVqEFcwdUNwqCfuAjg2WhDDF5h6huv2IxVQ MZXgxqkbNxoAgdG1gFYRlm16PgJlOlk5pyrqUoag74l35L5TfrvHEVzYj8AOuk/Fdfc7cP2pNwXx GHrt8aQqGDcx+XS5CdQ3WV9r6oddOnWUvNwcmfxzTacpdVX2a8CACpeQXbt0lPGTTZu1uFgqbJ22 JlCn5JpYx249cAsZNXa8zJg9R9ZynKnPZmdl25HC4IqYts3rK6Rh8e8qPPEwSs0o0XnZsmW2sdxU YcWKGv+QM2fO3GTfhAkT7D6PJ1MhD00mQcjjiUQsOuMoF+rLXnvtZRucdQnCuHPafPPNwwrX0cCQ c2301gfEcth7773Xi8fhhOlwaOUqGovF+mCyGHtd8plKk9YrK826yUtshdFWLiut653ePXtIh7Zt Zd26Upkzb4H170wl0s0bcJPxy6w5dtmrR3fZZ/ddrB83fNGXl5tKqglUHq2lhLl2FfmLOc8Nntjg RY/khPQfrcCFQBo8NmjBqwFLT5cxY8aEFa0jgciK1S/Wo7gf8HgyBVx2uBbvTYGfD8iTjCRDvYB6 H5IjrtwK8vIkz9Q327VtYyecO2TfPe2EcdSV83PzTMi1IS8nRwry86RPz26yz247SpeOHWx7tkWz ZnbeI/bl5+WaOmylnasI/8HbbT1AsMjNz8+XZoUF0rxZof1bWrfeJPCfWXo24N9VZOJhlJpRPp0R g2ksxwOEAyYbTDbIoIOVec/GIPhgpRh8f1jsYWWAaILgEwmEmccee8xa5jQEGnHnnHOOXHnllaEt m6L3Eky+nMvwTCbJjAQWkmeeeeb6YzgnKAR9+eWXVgBrCPhb/fS78SZDz5W+bZpJq4Ick8mbzJ57 Nf9bmSZk6YgonWcz8x5yzCH7W7+sS5cvN5l0oak0NzeZeb4tAAAhaNGSpbY3ku1MHvbca+/I6PET ZcXKVfaYrOzs9cfrkr/RsX07eevph+1vjyce3HjjjTaEgzwCURrxGOH40UcfDe3ZFNJ5pLyEtEte FSmt8neuuuqq0K/oYI6Cjz/+eKM8gXXEoRdeeGGj+Qvc/EbzpCCc6+ZVkfKu+nDpXf+ST0dPNBXC bNmsdb60zMshV7FwXSqCzQoKpWjdOsF3fJ/ePeXoQw+Qfn16WVH5869HS+8e3WWHbQfJZmYfvt0q zXFjJ/4gH3z6uRx24L6yo6mEIjL/NP1XeeOjT2XUmP/Za5dXlFsx271/zWPw6Xz7Xy8NbfU0JeTn jflmPPUn1vVF8ob33ntvIwtNhflScEGAeIyINmXKlPUWnnXBuXrfPAP5VPDvcE3cEzAJW7TX9Xgy FZ//epKRRH+X+Al++vX3pUdepeyx0/ay6w6DzU2JdDL1wd49ulkDKeqRE374SdaFBE3gngtMPbVP r+52sv22rVvJRHPM/IWLzd7QMabljBVuty5dpHvXTtLVtH1nzZsvk6dOk7LyMsnLy5PvTZ11xNff mWOZlq7mPGVlbiu57pyhcspBDWvLpxv+XSUG16dzRonOWB/XtwHeUPChdtttt4V+JQ++4lA3kURn QCDCh3dtgjAg9owcObJBHQ/aOVLbewon3HDf+AAMErxOONHZFa7qErLqIlkFobefSY3JPj3xJxbi yrBhw+S8884L/aohXMcnHTyAeOvmF64wHQnSMoJ0tB1cpG33WO4n+HcV9pFPcDz5DXmfe1wwH1E0 b0JQonMumFc1heh88R2PymffTxaTxUi73AopdOpvWDgPHthPdtlusIz6fpy0b9dGDtpvbxk8qL+M mTBZ3h/xuck3Zpo8oa2defqIg2osZb4aPVbeHfGZrSRuO2hL2W37wTKo/+bSvVsXmTlnnnXjU2zy rJGm0ohbH62QwnrReUA/+fs1l4e2epoSX3eJPz7OPR4P+IlcPclIossoK2S+9p60rlgrnTp0kG6d Oki2uaee3brK/nvuZoXKr0z7FBeQq1evqblfcx51xubNmsmQHbc1xw2Rb8ZOkMk/TbPBhUfbYeuB cvxhB9qJ6P435UcZPWGirFlTJDk52bJ0xSrrSzgIf2N1Xiu5/aLfy7H77FKzMcPx76p2YmVkkLGi s8c3IqLBFZ2jsRSMFJ+RRBklkkhcGzpxDJY8CqIVvg7DiUL777//eoEcwcm1XgTO5R6bUnROVkHo neGRrUk9mU2888VwgjL5AbPYk16jEZxVvCVPqC2fUXjGO++8U0488cSNRmpoPhR8fld0Dpd3uLgj ezTPjKXofMmdw2TkmImSbaprhRVFkltdGdpTk94P3X9vOeM3x8roseOlS+eOsvXALWXq9F/kjfc/ kTHjJ9vOLobMnXTM4XLeaSdZdxmPPvOSvPbex9ZagWFwvbt3k7123VGOPfwgm0+xnYrkfY8Pl/+a fCYn5JsNNI8ZjKXz3y4LbfU0JV70iD++vujxeDyeZCXR9YL7X3lP/v3ae9K8dLWtR9ZMJo17hlw5 39QtcePw+Auv2TongZYpJSrH4Q/48H33kkP321NufehxO5oX9w4KE93lZGfLZt27yrUX/VFeeOsD GTt5qpSWlVlDLFNAS7bZzzEu/I2yyipp1rG7PHnz5TKgV7eaHRmOf1e1E6v6nis6Z5RPZ098HIWn KoghJDoEGERd1nv37m3FExVJNOATFaGltgSK4FKbqIxI5F6T6/G39He4v4uwQ1ABiG2IwwcffPBG gjMCtCs4A+IRx3NN7l/PbWqIN7JqhBgy5lVr124Ia9ZIi1YtZZedBsvuO29vfab269vbZs5vfTRS Ro2dIIuWL5eff50lc+zQFfy0Vsr4KT/Kd+MmWdHnu3ET5c0PP5UvvxtrMvRy2XpgfzniwH3l4P32 ki6dO9UUJvbMjYPHk2xonqP5DmIt6yxxuaH7OC7Iq6++al1h4Ju5Nv/MiMdcA8EZtz9B10D8Xa7D MRzrQj7DdvIO8g06qcg3OF7zEJYu/A3geATtWMA9KdwDad4NZpO0b9tGDv6/vWWX7QfLapNvvPbu xzJuUqgSaI4h76ioKA9dRaSktMxOZsr1SswxM+bMkXGTf7AjMhChrcuf5s2lWX6BnQyE4zYK9r/6 Q+dguHhCvGdfXdAhwLENQb+/4HsPwvUpU1z0u6oNvb6i57iB+48GLzjHH19f9Hg8Hk+ykiz1AuqA WM1ijJCdk23rmFi1fjZqtCxftdpOMEf90Lqa5ARzLEZYy1etkrc+/kwWLlkq60pLJS8v14qfZeb4 3t26WpcPCKATpv4k30+aYie8o96EuwbqpUERE8orKq0R1uF77OgF5zD4d5U4vOicYfiGW2QQY8iM XEEZYZjtWP5qoxuBQC2hawPRiOtEIwjQ8A6KQfp3ybTCiU4KwoSKQxr42ypguY16Gv0qWMcK/qZC HKoQpMFsakJBqDhqQaih8Dzh4p94r+vdRivqRILrRyPKhBOuOLcu0Ypz3GM4h/t1Q1BsSkdiIa6Q dmuDNErcut8pqJjrhmDeAKTvoUOH2o4jvpFwwiXfH+48SPN0QNE55X6zrJNHYVGNoKyuP7ge69rp FS3cg36v/E0E7dGjR9vfsSIYVxpwy9OmdStp1qzQuuJZu3qNVJSX2+01g+aAvKomv6I+iCUC5/Ld l5VV2MlCqEQqVFR7dO4g3Tp2qLGCcP6e+Yf/mwzeF52fteX9QIcAQn+4918XfFd0RuBipb7oOfXN K9yOVHUt40lOfH3R4/EAQ689Hs+muPVAgvnHVitHfP2t/PjLTCksLNADNwQDbdfJ06bL1+MmSH5e nq1/ImZS5zz24P+Tc4aeILm5ObJw6TJ57s33Zc3aYsGkijbwupLSTQIGEhhmlVeWy5GmfX3Bb4+y f8ezAf+uIhMPIwMvOns8taCNaQQYtTx0LaEJ4QRFBAAVcxCHIqGiJBMHcv2guMTwdqwKI1kNci5/ g7+lYhUiAoH1YKOeicCAZ4iHmOhm7m5IhCDU1GBdqladkeB9Ir7x/dQlHoVDLdUbIijx3bnfKSGa 6/C9abzxHWUCsRBXcI8RRC09eTfEM+nbfT9A2nS3EYLfDmmX83WkAnkA5wXh++M9ar6i+RH3QWCd bcC1bFoxIGTWJghG+paDVtdcr2fPnjb/ako0NbPklvV7rQki5WXlsmDhEvn0q2/kP+9+JB9/MUpW rS2y51RWVttOqgP2HiK7br+tjV8sEHYevI3stetOdsIQroMFA5XCjz77Sl5992N5zVxn5JffWh/0 u+6wreSYCiajOdy/a/61f6OhINi77x2IO/0dKc9m4sdw79+Fc91rawiXT2i4+uqr7ZJjKJ+0Q4HO Cr5dfXbtyLziiivsUr9zfe+s67kNxYseHo/Hkxj++9//htY8nuQhWeoFVabq54ZK8w8+fEtKy23d MLifwPY1ReusURW/ade2M+3iC047SS484xQZPGiAdOnQwWxrbeqoOdKlUyfp0rGj2WYCy0Do06O7 7L3LDnL1+WfLtRedI5NnLZCvJkwN3aFHCb4H/65qiIeRgRedMwzfcIsOGuE0kjcICjVuKVTMdUM4 FxUILzTKEXsQh1zrQheuibiDuMi1XVFBBUJEIbUaROzBMlUb8/z9oFAdCc5FOFCBmt+R7qsxmPx4 /dLc3kZxxe+mFYS+jloQaizEF/ejQS1I3W3hRF3eD/Fdl8jvXscN+u7D7XvggQfsku+VY/Rv8I1w nj4/f59vRv3+8t45j3NUcKrr/jyNR4VdFfPVxQ6/XbGfwPvSd+imcb4x0rGKxcB+rlGXZTuoRTOB 76Ku/EO/e+6Fc9zvzf2GNttsM2tJHcwPR40aZbeHg++wQd+dzVdCy5rF+kCP0+Jly637nRdef08e e/5VeePDT2Xe4iVSVllpKoxVkpubJwO26Cu9e3YzzyB2mN2QnbaTQ/bbSwpN/kPewbMtX7nauvJ5 /IVX5YmXXpdX3vnQDr9r3qql/UMb/23+ix5Ng25cIvbzHgnut6B5tvvOXfQd1haXnOtek+/L/c31 g9/gHXfcYZf6fXJ/mse5PsT1W9X70O9cOy5Y59zG4EWP+IO/TL5Lglt39Ntr8Ntr8NtrSOftTKDu 8SQbyVAv2FD/2/g/XDdQH3W3Bf/DmIr2LHXOrp06WH/Apx57hHTp2N7+vvr838vfr/qz3PnXS+S2 Ky6Q2y43gWWYcOsVF8r1F58ne+68vbw78nO59ckXZfbiZTU36bH4d5VY/ESCGQaVCf/Kw4O4omIu jXyEY0SWuqBh7QotiAkjR47cyP0G8e42yiOB0M2w5V133dXeS/Dait6rvkvEJkRuhACEByqICNlY nLGdBr9u5970WAjeG/fQmIkEL7nzX/Lp6Al2kq+8sjWSXbXBTQb3u/1WA2WPnbaXr8aMk9kLFtkM vKSkxFot43C/XZs2ctoJR1nhuXuXzvb+cK3x5Xfj5J5/PSXLV6w0GT8O+XOkebNCyc3NtRbSndq2 lSMO2leWmP0vv/WBlJSW2nO5fqcO7eSD52q3Sg5CnCIIKXwTvFO282248VPX++U9qMjnijWRQNjR SeWUcH9XCb5/dbsA7jcQJPit8tudwC74O12hgdXUs/YOGzZMzjvvvNCvjXHj1c13gO8IkZbRD+77 B/2OIn1rfAdBX+5B3O+6tu8x0nej94AIGem7cNNDMD9x8y7iAWq733AwkeCno2smEswrXSNZTh4D rVq0kDatWlrxudjkHdxPjglmxeyttsPj+vfdTI477EA58sD97MzS8Pm338vtDzwmS5evqBlZYbaR f5ibtecW5udL7x5dTV5VJXPnL7AWEqB5DNYOd117ud0WLW7aVdw0HG5/EPIL4pj3Wls+BBr/CMnB eOd9MHoj+M71e8WS2f1Ww+Fel+egg0TLqeA3VVveFIR36OsuHo/H4/F4INH1Aiane+LVd6WgeGVo S8NA1GxeUCgXnnmy/PaIQ6y4uXzlKhnx1bem/Vsm5med4B940dJl8tOvM2X6zLmyqLpAbjrvdzL0 oIa15dMN/65qJxbtYPATCXo8YaChTuGFEAM0+PU3giPrGviNIMy6KwLSiHaHrCtcI5K1n4sOk1ZR wL12JCh0XWs5GvncA+sqULGO2BBOxOJvhRMp2IdgVH+cCoBZNVG0Ppi7lRmz5srbn/xXfpwx04o7 K1atlrKycqmqqnGdgVP9kV9/J99PmGK3AdbPWDlzvg51Ka+slBWr18iSZctN5r1cps+eay0a/ztq jJSXI0JRGXH/dv1AiOX9AnGowixLhBKFe65L6MGtiXZk1AUCD+/yxBNPDG2pQf+uCnXhUCtY3jv3 FfwGCLxXpS73IJlCLKwlIgnOQTTf0XyF9Mj7Cr4b3jvvknwn0rfGN8J5iH0upH19/4jS+ve++OIL uy14fCTID/gGOXefffax53LtSOi36uZj7r0jZDJZa31hUg8CUAHU59Gweu1amT1/gfURz0gJXO9w dM1+sdt/nPaLzJ2/cL3g/NXo/8m7n3xuJz8FjuVgzkWAZllm8pVpv86WX01eg/Ds/k0O524aCmlX 35Gbht28PVJ+jODMe6HM+Mc//hHauin8DS1b6Gxy4T1SblBOhXuv3BPfCd8m6HPr98o6HREunANc z813GoKf1M7j8Xg8Ho+SDPWCDXXAhgeqjmuKi+WxF1+X+//9vBQXl1gXksPfeE/+9eKr8q+XXq8z PPnKm/Kf9z8xbecf7OhhfAxT9/JsIFzc1zek67uKx6gBLzpnGL7hVn9o8NPw14YzlmcIJ0FBmEZ6 JFEIKzUa83WJO7UJBpFwM0MVBIIiOUFFUxfEUCwqI9EQ0Tl5BaHGwbvjGyC4Ii4gvLAe6f0ivtAR QXwi/ESCbwvREPEmOAEbAh7ns5/jgvCdYh3tdpJwn9ybxgPrCt8y+/Xb9sQeFX8R9xBt3W+KQKeE vis6oNjGO+fdcw7b6+qIwmqUv6PncQ3yHr2u2/HEN8k2FZAJ+p2Rl3GeK4ZyT2qVSp7GuSpSBr/9 +fPn23vmnCCaXkgXtVnwRqJNy5bSukVzew37XHbKjo3/q32onEh5VZX8Ome+fP7N97aj6q2PPrWj L5gcpLZzFXcbW6vtOQ1LR5p29R1RhoCKuRrCWQSTjknDxCPvljgNCsbAcfwdrqPfgJsXUfao9bp2 krrfK/vClSGR4DsiHwKeg+9p7ty59ndD8JPaeTwej8fjURJdL7A1Qup+Tj2toYF27OKly+SFdz6Q Wx96TCb/NF3WrC2SlatWy6rVa+oMtK0ZLZyXlyu5pl3MzWlb3OPfVTLgRec6WLZsmW3MXXPNNaEt m8Ix2sBnPZnxDbf6o5kMjW4azjTw1YJLUQsyGuuRRCEa8zTiwwmGNOwJoH8P2Bbu+HBwnAqMiFec W5t1Gft4jqBFLd8yIBBEsqisjWQVhBoD8cpwd303WApqXLshaOEOKr4Ql7yXSNbOiHYcg7DEMHYE IheEH85V4YnrqiDIN8m3F7Rkrw3cuHBfBM7V956JxKIzDuvTILxf/VYoV1T01RC0CGYb75v3ynq0 IA6654UTK11UQCZwDsezzv25+8LlB+6xCr95lrrOITSEfr27S+/uXcy3L8JUopXmMoyKqF+okjET Jsv9Tww34Vn59n8T7CgLtoc/PhTMPduw0Tbz97NyTIi+SkX6ddMuVt/8JlDOgIrzGsKlUSycOV9h PVznl74PhfdFHkOZRD6iHWPAO+cd6TdIfhcJBOVwaH4Feh3I5HzG4/F4PB5P+lCNlFYdNHRqWMjN yZF160rkg/9+LY+98KqUlpZJXl6eNdCKJlBPNBcy/9PuzjLX8zKfi39XkYmHUar/Guvgu+++k5df flluv/32jayCXJ588knb8KKR1RhLHk/iIROgIc4QdBUFNGAN6GY4up3vgnP4Bmis1wZiEA1wPU+v odd0hRsVjFRAJiAmqLiMWIhwrPs4juNBBQaERfaFE65VrAiKQvxG9OCZEFrrS7IKQvWFOCPugHdL fGlck9bZpr81BMUeBB2O1ffKe8GCkG8rCMfocbwDhB59byzp9FBRku+I70MFQbUoDIK1aTj4bhCV eCZQkQnhKxMnjIlFZxxx6YkN2/TvIwP79JTs3FypzG1m0nf+hrTvBvKLcNtDAdc+02bOlumzZsuq 1UUUAKF9tZ/nhupqc052nlTmFEpVbkHoDutG83dNu6R9/U2+zDqBfEY7uEijLuQ3iLhuuaPr4fIY F/IY/g7XJq9X6+raoMzieNA8D1QcR7gmvzvuuONs/tW9e3e7X8GdC2VrOHiW2u7ZndjK4/F4PB5P ZpPoesEO/fqaemi+VBa0sEYHVdQhGxmo12J4NW32XFlXVibVYY6pLVSa+6hs1lratmkt2/TtGbpT j39XtRMPo9SMmkiQBg0Nomih8Ye4g5UzonO7du3k+++/30ikw7K5f//+smLFCtvIoiGZzMTKUbjH o4ydOkPe/u938u4X30ppcZFkl62TrMrS0F4Hsh6T6Uai2grGVXY922TMOOuvgSwr8nkupkiQyuxc 6dilq3z2zH2hrfUDMQXhR9N98DdCDGKK22GgIAiFmxCOayDyqIgcCcRmLCERdYKCkwvHISBzH0Er /HDQmYCITScZFrk6bJ77dSd9I89EPOXZgvs8tXPjjTfa4Gl6lq9eK+N//EVGTfhB1hStk/KSIqku KwntrcGKtiYPsbNSR8JkJeYou5pFnmL+t+eZgNueusmyE5kWNGsunTp3ll5dO8nxB+wR2hcdmnYR i7UDE0jzuCZhGS6vIG3iaidSvhBNHkOaJi+D2o518wEXrVMhXrvCt0KnG/ev1cxg3knnF8/OMyA6 07Eb7jrAuRlUXfV4PB6Px1MLia4XFJeUycsjR8mz730q8xYsCm1tKniu6Nq6LiZKpP/mfeXsow+U I3bfQfJMHdXj31WicCcS9KJzLajoDLvssosVnHfeeWcZM2aM3QY0lBB5aFhhFd2hQ4fQnuTEN9w8 sSZZBaGLTz0mtL1+uEKJpndAtEUkQSQKl6YQkzgnnBiN2II1eW1pUY+BaEXnoGCjorUr9Lggcqno 7ApASlB0RgQLd51UJxadcX/84x/l8ccfD/3yJCuJLhMjpV3uSyGvcfMRTde13bcKvkFB2M1X3H16 zXCd50HRWa+t90W+6Pr7VlzRmWP4rXUq4DcjPziPv89onUjCt6+7eDwej8fjUdKxXuDrOsnDqlWr pG3btvV+H7zDNWvWSMuWLUNbkp9YGaW6onNGudcIDmfFsoffGtRvIUt+u42jJ554wi5pQKnf5gkT JqwXoBBukl1w9nhizXvvvScd2rSSrh3byYA+PaXfZj2kb6+e0idM2CzMto1C757St3cvG1jX7Zv1 dI6pJfQ152zep5cM2GIzGdi3V+gOGwcCC3kDeQdpX60SEW9dVDByhSIXhBUEH45DeHFBnGG7itIE BB22hTs+HNwPxyJmcT7CDtetDY4NTirZu3fv0FqNi5F0FJwhFrP2esHZUxuaRhF6d911V9upo2mc oGmfoBM9koYRZ4HttUFa5RjyKM7TfAWXS3pdV4ymvqPX1Ht44IEH7JLOeu5Br0F+wrGav7F086hg fojQTX7p1qmAeyRf4RyE59qssv0kyB6Px+PxeBRfL/DEkhpxsFUAAM7nSURBVP/85z/ym9/8JvQr eo488kh59913Q79Sg1i0gzfBNBwyjkMOOYSWVfWXX34Z2lLDnXfeabezDMf48eNDazXodSIdn4yY DDq05vE0LSaDtemBZaLhPv73v/+FfjWM888/315niy22qJ4xY4Zd10Dad9FjX3zxRbuMNk8gD3LP 0/Xa4H7cY3Wde9R93E+Q4LG6jWfhfoPPBHp/ka6ZLvB8nszEv3uPx+PxeDweT6LxddLk4eCDD65+ 5ZVXQr+iZ9iwYdWnnnpq6FdqEKvvbsTn31YvXLjQhoxyr6HoMFKsFV3LGnW/cWdoeKke1xAyMFo9 GQwWztqzd8QRR4S2Jo6HH37YWhJjYefx1MUOO+zQ5JMoeP/5qQFWtr689ng8Ho/H4/EkEl8nTQ5m z54tgwcPlpUrV4a2RM+8efNk6623btC5iSIW7WDIWPcaHo+n6Uk2wRkuuOAC6xqiPj7cPZlLLAra uAxV8ngyhETPUu/xeDwejyd58PUCT6xoqGsN6NGjhxWsP/jgg9CW5CcW7eAgGS064zNVfRASggKV +jgMhkMi+IR2Q7LiM2hPU5KMgrPy0EMPWd+ib7/9dmiLx+PxeFIR34nj8Xg8Ho9H8fUCT6xojOgM qejXOdZ4S+cMw2fQnqYimQVnaN++vTz44INy0UUXyfLly0NbPZ5NiUVnnJ/gxOPxeDwej8fj8XhS g0mTJsmCBQvspNkNJdVE53gYpWa06By0VMaXs8fjqZtkF5yVo48+Wk4++WS58MILQ1s8nk2JRWdc PIYqeTyZgu/E8Xg8Ho/Ho/h6gScWNNbKGbbaaitp27atjBo1KrQluYmHUaq3dM4wfAbtaSypIjgr dCYxIQCTC3o8Ho8n9fCdOB6Px+PxeBRfL/DEgqYQnQGNxLvY2IAXnRvARx99FFpLPXwG7WkMqSY4 K/h3xtp5/PjxoS0ezwZi0Rnn/ed7PB6Px+PxeDweT/Lz1VdfSV5enuy2226hLQ0HvQTdJBWIh1Gq F50jwARkhx56aNigXHrppWH3a/B40olUFZyBzFSFZ48nSCw645LRf/7rr78eWvN4UgvfiePxeDwe j0fx9QJPU9NUVs6wxx57yMqVK+WHH34IbUle4mGUmlWNM+MMA0G4Nmtl9e181VVX2WVDScaoJYP+ 7LPPQr9Sg1dffVVOPPHE0C9PIkhlwdll6NCh0qtXL++/PYFkSnrOyspKijKguLhYHnvsMRumTp0q W265pfzhD3+woV27dqGjMpdkeU+e2vHvyePxeDwej5KO9QJf10ks3bt3l5EjR8rAgQNrNjSSCy64 QDbbbDO58sorQ1syi0+/+E62GdDHrntL5wggijDRYDC8+OKLoSNEDjnkkLDHaEhGktH6LhJPPPGE tVClx2mbbbaRRx99NLTHE0/SRXAGrJ0ZxfD222+HtnjihZuet91226RKz7GwlojHUKXa+Omnn+Ty yy+XLl262FE53bp1k/PPP3995adjx45y7rnnypgxY0JneDweT/3YYYcdbCOZ4OajfnsNfnsNfnsN ybi9b9++oV8ej8eTuaB3bLHFFk0mOIPqJ8mOWy7Eioy2dEYY3muvvUJbRe666y5r3YwVZKQeifff f3+98IaV2LRp06RDhw72dypAhSOZX3lZWZk8+OCDVhycOXOm9amzYMECOxEcoknr1q2taPXnP/9Z OnXqFDrLEyvSSXBWEJwvuugiO5Skffv2oa2eWBBMzww1QnBmqBH5L4Lon/70JyuGJjI9J3u+WB9G jBhhrZoZIga/+93v5Le//a1st9129jdg8YzF+fPPP28toQ844AA5++yz5ZRTTgkdkTmk07tPZxBH /JwUyQcNlVQbPefxeDbgy0BPqpKO9QKfHhPHmWeeKTvuuKPVmJqStm3bypQpU6RHjx6hLclHrL47 b+ncCL7++uvQmsiKFSvkk08+Cf1KDRJtfReJJUuWyA033GCF5SuuuMKKUdnZ2fLdd9/JgAEDrDA1 aNAga713zz33WPEKMSUV/OSkKukoOMPRRx8tJ598svfvHEOC6Zle4+eee85amV9zzTVW7HzllVdk 9913t8d17drVdgT49NxwnnrqKRufBx10kC2n6Dj9/vvv5eKLL7Z5KWI08X7vvffK8Mcfl5kTJ0pv UxEqzM2ViWYd1zN9+vSRW2+9VRYuXBi6qseTHHjBOTlJpdFzHo9nU5K1Xejx1IWvF3iaivLy8ib1 5+ySKtbOscaLzvXk5Zdftkss8+Daa6+1y1Qh2TLoGTNm2KHf+NDBGrJnz552+6RJk6zlHRbpTz75 pFx99dXy9NNPyzvvvCMnnHCCTJ8+3QooxxxzjBx44IHy+eef2/M8TUO6Cs4Koxmwnn/44YdDWzxN gZueb775ZmtB++abb8rjjz8u++67r+1J1YBAihU0vrN+//vfyyOPPCJbb721tcqNd3qORaMrHkOV EIeJZ3rPicOqqiq5//77ZfTo0banfuedd5ajTLxfe8op8trFF8uMW2+V1o8+Kju9+qo0HztWfpw/ X0487jgb388++6y1Qr/uuutsZwE9/szi7PF4PB6PJz3xwp3H48l0EJxpt9H+aWpSQXSOR+ejd68R xr0Gogfm9ePGjZO//vWv64clY6XH8GPcaixfvlz69etnRZba3HF4wkPcIjJjnYd1XUlJiRVQEJ1O Oukka/1YF/vsuqtMmzPHut/ATylC12WXXZYyk5R9Omay3POf9+SXWbOlrKxCsiSBSTErSwoK8mWb LfvJ1b87Rnbasm/aCc7B+C5ftVTmfva6bH7sH0NHxJFAfO/Yv2boSaripmc466yz5LTTTrPpEv9Y 0XC+Oad15872GosXL7aFPyMcUnXSwVgOkcMPMy408JMNxx57rC2b3PIMEKPdO1hiAk5MLs/Plw/7 9pVrTT5LZ4ALZRqVLyzTGc3DNekARIROFpoy7/zlzccblwekWVpOVrwbh+TEuz3xeDweTyJIx3pB LNsOnsgcd9xxti11xhlnhLY0HWvXrpVWrVrJmjVrpGXLlqGtmYHrXiOjRedhw4bZ31g8jh071lqH 0ch2cYVpFZn/9re/yW233baRCE2m5/rMTFYSnUEzFBNx6rXXXrNuM3CXAfQCIfbvv//+tgFz7dCh 8r/Vq+0+ZbkJt+bny31lZXLumWfKJVddZX08I5Bg9YwQg39thC6EazoQkpVJM2bLX4e9IMVLF0jr /Bzp3b2rNG/WLCEFDQXc6rVFMmv+fCmqzpEem20ufz/3FOndpWPoiNTHx3dscNNzixYt5A9/+IMV m7WnGAvaRy68UL5cTuqtQYXP+0x42pxT1aaN/Ob00+UPF13EbguC5zPPPGPdbTCJqPp9TiViUXF8 /fXX5V//+pd8/PHHtuJyuok3yqBIwj4dcdzBPBPuCeWd55n1s0z40IRhzZvL4J12kt+dc461Snep rKy0ZRyT59KpgAsU3i8CNB2FicKn5czEN8Q8Ho+n6fEdep5UJR3rBb6uE3+WLl1q20srV66U5qZd FAuOOuooOfXUU617z0wiY0VnGtC4aAgnLrvQgD/HNMIRO5jIDiGThv5559Fcr7EE23zzze36Lrvs Yv1mMoz5ww8/TPpJBROVmTF5G0Pp8R2KUIx7DByrI1AhELuiCWLT9FtvlSeKiuzvpSbQhL8iP1/e 6dFDLr/6apt4g9BBgEDCcH7YaqutbIcBPkqTbdLBx97+VB555S3ZoXMLOebA/WXAFn2t39XoqTbv seZ9NgUVlRUyfvJUeXvk5zJ1VaXcfsEZcuQeO4b2pj4+vpsWTc/4CUaMRIhEAKUn14VRIC2GDZPb SktlpPn9TF6eDC8vl91zcmS+ySvPMHmq5qvhYOLW4cOHyxdffBHTSQdj0ehqKgtAJvrDqpnABID4 x8afPT6YmzVrFjoqPIj/l6rYfNZZ8htzHuXUc+ad7FxRIeetWyfzzXGPtmkjVR07yu9M3FIpCoKb DcpPOheAShMCdFCojgc+LWcmviHm8Xg8TY/PWz2pSjp+uz49xp9HH33UtnMwYIwV6IjoVBhVJSOx 6nxEdN56y83sekaJzggWfFguhxxyiOy0007WlyXCBvuD7jImTJiw3tdJbftSQXiOd2aGn1Am/mNI AT1IuCXBdQmCCcJFTk5O6MgNXPHnP8ue//mPHG3W1Trv9Lw8OaO8XCaYbU+3aiVVJo5/c9ZZVrBG vHahUwDxmQ6GoqIi20HAO7rlllusEJ0M3PPSu/Ly+x/LybsPluMPO1Ryc3PMewntjIKsbN5jjTVi Tr0ElwhkiZSWlsrT/3ld3pk4U64667cy9KA9QztTHx/fTQPpGctmOu623HJL60ajNrcLx5v8dfDE ifINFs0mnZ50+umyxwEHyL+HDZN33npLWpv0365r14hpWfnmm2/s337jjTeswKjic1Ol52Ss5DEK RMVmhmYh8CI2H3744aEj6gahHrcl51588SZ+yqhcPfvgg5K9ZImcZ67f3WwbZvLW7038nnbuuXLB BRdIYWFhzcEh5syZY8Vn3sWiRYtsmYf4TAiXl8cCn5YzE+/GITnxVpIeT2rjRS5PqpKO9QKfHuMP o+yZBwf3GrFi3rx51oUsWlgyEqvvLmNFZxrLTFCHwDxo0KBN3GGoT2dXWEZUplKNZXQkUdm1gk52 4TleGTQTtCE25+bmyrRp0+w2fLMiNAf9jgY5ZI89ZKs5c+TF8nJrnXfKmWfaYfz/eeIJyV6+XM4s KhLsol9r0UKGm/XfHnecnPS738mee27c0F+3bp288MIL1nL6559/tqILItVf/vIX29mQSO59+T35 z/sj5I8H7yF77rKTlJaVRS+cmAObNSuUTh3by+Kly6W4qFiyc3JMhhHa30AK8vLlrREj5YVRE+XK M0+SoQfV/p5SCR/fjYP0jNj8448/2jwOsZkJPesCK+gTDzhATj7//E3SPSNE7r/lFpn5ww/S07yP /5aWRkzLCumYXmJ8GTNpHkI1AnTQL3F9SaZKHtbjCM24DQIsyHlOXBBFw2UmPq6+8Ua7TiUHv861 wd971rzb8aZcwPJ5oNl2W16e7P3b38oN995bc1AYXnnlFZu/jho1yrqYUtcbuE2KJT4tezzJg28g ezypje/Q83iSB1+mxhcMFYcMGSJLluD8Mbbss88+dq64ww47LLQleYiH6NwEZj6pA4InvphZRuN/ 2RWcaVQjdIQTk88999z1/kYRUnDJkayz/seyYrF69WrrygLRAQH/119/tduuuOIKGy8IV3vvvbf9 sGsLE375RVqdeqqMHz9ebrrjDjucHFH/U3ONG4YPl9FHHinHmL+XVV4uONLY7Y035KYzz5QDTaaB WKPXwS8PQgjDGZicDMH5008/tc7id999d3nggQfsfSeSMvMMK00crV69RtasXStFxUV1hrVFRbKu pFRatmwuPbt3sSIK24qL10nxupIGhzXmGlj/pTM+vqOHtHv77bdbP1cXXnih7bShA4d8EP/2+BXG 4vXuu++Wv/z5z3LGscfKniZf7du7t/zjH/+waRBr2IdfeCFsusc10fNvvy1/++c/ZUXXrnJgYaF0 iZCWNZC3MGJh8uTJtuCmM2q//fazvdSvvvpq6M7rTyxm7aXsqA/kUeRLBx10kC0/rr76avuc2nm3 Q5s21j9zMOAt+7KCAvOvyJ9+/3v502WXrY+vnj17bhR/4QJ/b/hbb8kL778vvw4dKr8119nrtNPk 4uuvD3u8Bnzwv2XOY8JRrK/5Dsirjz/+eOsWJdb4tOzxeGLFk08+GVrzeGpgxBFGNIyKTSe84Ozx eDIVDHx+85vfhH7FFoyHaDMlI7FoBwfJyIkEI+FaOoNORBftRIGu+w7OoXKS7D6em4K5c+fKzTff bCtiWNZRMaPXiKHgxxxzjPTq1St0ZGRc67xooCPg5Zdfllewfl62zFo/tzHb7ykokP877TS54fbb aw4MQOWKYeXDhw+3v7F6Z9j6ffcxrVn8uPfld+XZNz+QU/faQfbfa4i0aNFcCvLzoxruTYItyMuT Tp06WFcDJSWlMnf+Qpm/YJFUVFUx2rtB5OZky2ffjJbXx/0sV551kgw9MJ0snX18RwvpGatmAu5p jj76aGvZjIUzablr8+bS3cRHN/PshB4VFfJDaamMKSyU3Fat5LiTT5a/XHdd6GrRg+h63623yhHm WjuUlckjdaRlhbT873//O+kmHUSYrat4XbhwoRXXGS0zf/582XXXXa1lMx2jLsTNjzfdJE+YvFXR CRmvMPH0Yd++cuMtt9Rb6F6wYMEmbjeWmfy0IeXW4sWLreUz74PJeclb1fVGU07M4dNyZuLdOCQn 6WYliYHEtddeaycbZ0QchhSUfZ7MBVGCcs0VCxgty9w/hFhNPOXxeGonHesF0bQdPE0HLnYxlKpv +6kh0E7FynnWrFmhLelPxlo614fevXvbZbSCMzzyyCPrxQ4m2kpGwbkpExWJB6thrvn4449bH6QI VFTM3nnnHWsJhy/Wvdu3X2+Vt8xZRrLOiya0N9ckrj8bO1ZufPZZGXPUUXK2udZ+p54qF195Zdhz CPiTxnJwypQp1lKSGUvvv/9+6/cZkTwewyugtLxCunRoL3sN2VkGbdlPNuvZXTq0bydt2rSOHNrW LNuaZcuWLcQ8kb1WYWGB9WtavG6dlJSUyLoGhuKSUikvT09rPR/fdUN6RrBFWKbjDYtVRgZg8YVr DE3LC4qLZeyqVfLUmjXyOFai5tyJm20m1z70kHxjrnFlHRaykcLvTT4w9scfpc2FF8qF5pp1pWUN Z5xxhnz++edWmCVf4Blw60FHWLzSc30ZM2aMFWMRfG+44QbbSff666/LBx98IKeccsomzzjx++9l p5DgzISMZ+bnS2ezpLQ5qbRUTjLx9uczz5TTTjjBussInh8ufPLJJ1YYvt68L8Rv3d6xY8eNjos2 4D/60ksvtQIU1vBc5+KLL7aTPuIrjUlkmwKfljMTRjV4ko90EZzLy8utWz1G4DDKjvorS36znf2e zOOOO+6w7q1w7fW3v/3NGhbhoo+ym/Kuc+fOcvnll9v2T6oSD7HF44kFvl7gaQzjxo2TVaY9G688 kBH3zF2EW8JMxFs6O+DzmcnnmBgLSzMsn/FRWV/x+JdffrEiZjKCONDYV44I//e//92KVFg2I1Ih /DA5IBUwF4bnN3v4YTm/tFTuLSiQe83yMrO9KD9fvjJx1BDrPAhnjddQCz3eO1YMTI7G+VgbMrQd 3zux4u0vx0j3jh1l2817yJx5C2TR4qVSUlZq3k3ogHCw076/KmnTqpXstP02dtPPM36RWbPnybp1 pVJlNvCO66La/KfCi5KTmyPfjpsgH/wwS676fXpZ6/n4jgxiMlbNWKkyGRzughCA+/TpEzqihnBp +QyTjo8rKxMGm+L9V62Mg9aztREu3dILvNlmNT2j9YXCnHwcETfaSQfJg5raWiKcBSCiMp1cuCZp 2bKltSA/7bTTrLuS2vi/XXaR/WbMkM9atJBqU2E52Zx30NFH22d85pFHZOfycuuPeb45dlibNlLV qZOcedFF9trh4FnxyU3O29OEZ00gnpg8sD7vri50ZAnvAx/cuOFAbKezsqH4tJyZNEXdxeMJB3kU 1s0zZ86UP/7xj1ZMbGHyWkb6MAoOowrKQ6yeTz311NBZnnSHCclp11Afuummm0JbN4ALRtoPzDMB zFtD2wHLuVTC562eVCUdv12fHuMHxoeAphUv6LwE2tTJRCzawZCxEwl6GpeZDRs2zPpwpWcIqzB8 qWIdXJuAcNT++0vXH36Q18vL5U9nny0nmgo7vlexCt/D7J/evLnstMsucsb551vfonWBW417Tebw yJNPWsEGsRtrvaYAa0kqjwg5sMcee9ih7ohwTQnxX1RSKlWVlfLfr76VstIyKTHB7AgdsSkIHezP ysqWyqoq6di+nRVOZvw6S+YtWCzl5eZ8827tf3W8Y/ZlZZvjuGRoG+TkZMuYSVPkk5/mpZVw4uM7 PAwfRmxmZAIWwgwTJU1hoRqOYFo+1TTEKKBexvfysmVynGmgY1f8iAkImITaBEw3LZ9ywgny29NO s76fmwosj/BBjWBQ16SD8ark8Xfo5SZfobLTrFmz0J7a4ZyTDz5Yhl54YdjOMDrNnr7/fslavFjO W7tWupttw1q3lu/N3zvTPDMWx4WFhTUHh8AKHLckTz/8sGxTViYtTZ7+htmO8Kw+vJsKZmumU4N8 H/ct5LUN6dTzaTlz8ZNdJSexaqjEA3zmIzbjm57RPIjNWDYHYWQK4jO+9hnNx9wwuHLypDcYoMCb bzJ7TGRwLYX4zKgwRk9Shl533XV29E8qEK/6j8fT1KRjvcCnx/iBwQ+TojMKPl5gGIUhFJ2WyUSs vjsvOmcwDcmgb7zxRnnjjTfs8GgsB7EEx9qDa9UFYtZ5Z50lF11xxUYiBr5EmVgQEQKpeVGrVpJj Kmi1WefB9VddJV/8+99yTWWl/Gh+D2vRQrY3jYQzoxSto2H69OlWXEeQwdJl6623tg2Npu6VuvPx 52Tl4kWy5WabWQEjko0dSZRh4Jv17iG/zpojpaXl0qygQArMtlWrV5v9NZlFVWWV7LD91vLrzDl2 ci22BamqrpJuXTpLfn6+zJo9175PBZ+o46b+KJ/NWJiWwomP7xroVMHalgk2sSamU4URHdxjbeBq iLT859DQUhf8ub9sGlwvvP22/CYvT6rLy4Vp/Wh8RbKeJS1/+tRTcrk5dpX5/XTr1lLdoYOc/Ic/ WBcT/L2mgEYglra4fGBiQ0QSxGeskpRYFbYuxBGCNxNJjB071naWYUHVlLMYY0H99D//KePM9bF8 Hmi23Wbex35Dh8ottUycijiPaF1h4qeLyfM+MdsQnnl3TCSp4Hf6gbvvlkdN3siQtGhQsZv4pWFO +dFQ0VnxadnjSQ7ikXfGAtwKMSktHXpYp1KnpXOSTrGNwi+/2PDTr7/KribP/nbqVNuJhqiICydP eqLl9TXXXGM7I6Jxr1JcXCz/NOUvk5Tj55lvTOcGSmZ8h57HkzykapmaatBZfsUVV9j2WLyh7c3I 19pG4MabWH133qdzBtOQigXDyhh2eN5551nXIffee68dPkaju65A5fyO++6THj16bLSd34i4U00F fssLLpCJa9ZIn+nT5d1rr5Wt+/aVu+++2w67d88hXH/bbXLElVfKJVjxNWsmTxQVyfH//a/cdc45 cuBuu1lL5eA5BCxUzj/7bCuCh9vvhi233NI2RhCfuY815t4YevHggw+GYqTxjJ8+Wz76dpyUlZVL WUWFlJaVSUmYULRunaxcvUZatWolrVq0kFWr10oZIp25pwWLFlsrP3yKIqAUFuZLu7atZfmKlWZ7 6SbXwm9p8boS6dGti1RUVtj14DEVlenpl9TH9wZwq4BrHBpD9LQiwBYUFNgCp7agaRkRMriPxtkj w4fLr6ZhvoPJL37q3VsGmUbX5IcftoUq1mRMMOqec8tdd8nvzLH3m2OfNnF9ponTW8z5P5l8AfdE F/zxj1YYd88h4H/4r5ddZkXp4L5wAZ/C+GDE8pnGIHkZMxW7M9DHYtbeSG6DDj30UDvaYzeTX+HC iSUWUmXmewh3//UJTHz14vvvy38++URmn3aa/Nb8vX3PPFMuv/nmsMdrQAj+7/jxcv0zz0j+XntJ 58JCGffQQ3ayJBrd+Da91lTO+L3o2Wdlr4EDw15HA25aEJtxIcJ753z8/BP3jcWnZY/H01Bee+01 m49Rx9MOMEbsVZr0S0PwFJM/P2TKnvFmf6tHHpHD3npLOph6apc2beTP111nj2eEHedzHa7nSV8O PPBA224gUKaFazNooLyjvKS9gSspOjMGmrIS9y3JjBecPR5PpsEEsbQFEwHGR+7EtMlALNrBQbzo 7KkVFVpxpfH+++9baxAq2eGEhoYEBCwVn3tceKF8smaNHLhqlXx7993Sv39/a7nnHo84RkXuxzlz 5KA775TrNt9chpmK3nnmnFumTZNPrr1WBpmGA2IOojGW1HvvsINcaxoJXc39b9+nz0bXixSoXFLJ ZFh6LKxZxkz5WZatZmKwaiuaaEDcKCoulqJ1NSEvL0969egmW27RRyoqq6zgUbN/nRVHOB6Bp7/Z v9MO20pzc99MloUIUlRctP46rFeZv9W5UwcbVq1aK6XlHFNsr6PCTY1wkn49rD6+a1Chdffdd7cu GXA58eGHH4ZNAw0JpBmsY7+aNEnuevll6XnMMfbvMarhQZOmg8frsbebY8eaY481x2aVl8tbZrnz q6/Ktb/7nU2/pOMff/xRrv3LX2xDf/Fzz9UpfLoBNxYEXIgwcV+QWDS66prgBAtnJiVikj0m9dti iy3sqBKE2XDPEE2go44lE9/eb+KMToDb773XvpfgseECovVLH3wgj730kqwZMEDOadVK8h96yHYq 5JnvZa6570Hm/exx8MFhz8cKGAsvAu47vv76a9txgMUgNEUvuk/LmUmkThxPYolHQ6UpoD7I5ICM cKEjiiG1uMnQiVNxtbF969Yyy9RBv1i9Wq5fuVKONun7oRYtpJ1pII4YPdrmqxxPnfVlU2YhMnI9 rjvN1D896QfW76XmO6Ds4rth/gnqEsGyzw0YrlBnQdTge6FTg1FNjJz0eDxNh68XeBqKF503Jh6d j969RoZRX/97iM6IIvh+ZQgWQgoJBWGEIflUptzh142F4dv8LQIZAiJIXSBMP3X//euHlB9qtj2V ny/Dysrk9Hbt5IwVK2R/s+1RE0afcII88NRTnBYWrUwyTI5GyowZM2TKlClWDMJK8qKLLgod2Tju e/ldGf7GB7JPv27Su1s3W7GtrqqWHbbbWtq3a2N/Q4d2baVD+/bSskUza9n3y6zZUlS8zt4jMPlV m1Ytpae5RvPmNVYYi5cukznzFlrLndBhpsIs0rZ1S3O99tKufRtZtGiJLDChsqpSJk39WRYvXmpF mp9mzpZv5y2Xq3//27QaIu7juwYdMkr6wocVw3vee+89+70jyOJrmI6dhoIri0g+oaMBP89YBb04 bBgXkzNNI207s/0Z0/AfbtYvM/d2mWkAkpbLTb503W232fPCwbvJzc21ASttZp+fM2eOTc+M3mis i4e64Jtxi1c37slL2a8WUgQmZcX1Ca6MDj74YJu/Ruvjmni7+5Zb5IHHHrMT9dHAHTx4cGhv9OAy 404TN1yHuL7WxDVOTvDV3ckeIbKveReXv/CCHHDAAaEtsv6bIR3Nnj3bTgRJQ500QWA7y6aIe5+W M5NgevJ4ogWRmNE2GBPgS588MgguhqbfeqsdPfeY+a0zeRx+0EHyhNkXCdw2cX3yOyYa1EmCPKmN ltcjRoyw87toGUZHpY4MQ0SOxu0GZT5tCPyHsh5Nuyae1Ldd6PEkC+lYL/B1ndiDn340nZEjR4a2 xB9ce9EmYuR/OuPda2QwdVnfRUIzQConTKiCJTEiDsIGs31/8803NqNsSFDrPAKJD1cWWI0wDN09 LlJQ67xHX3xRXh0wQF5u3VoeLSuTBeZ+nwkJzjAuP1+222uvTc5HlEJsZrZyxBsmjSEjaoqh4BEx fzcnN1sqKqqktKzchrLyCit4/Dxjpkz7ZbZZzpKJP/wka03FdvmKVTJhyo8y9edfzPbZdj9hugnj Jvwg34+fJCtWrpJPPx8ln389Wn6a9otM/9U5zqwvWbZSWrduaUUShp3/OnueTDN/Y9WqNeY+KqXC /P0NFeiQ4pIu+PjeBNI0Q0Bda1vcWjTE2hZR95rLL5e+ffvaRjc+28MdV1fAIpeOnVGmIL7C3Nfj 5nofmAbeM+adLDb3fI9p2FM8f2nS6p4HHBD2GljbqmUz1rZY2tKARNSNVJGLhbVEJAtA7iHcffTs 2VMuueQS+fTTT+0oD9YRdvGDHO453fCP226T/z75pLxsrtPriSfkxIMOkt8eddQmI0XCBeJF17FG R3CGe01ctzdLvszOoSXhC/MumHRLG9/EM41vRqsQ11hX8127zxgp3huEuU+flj0eT13QoUoHHy4P Tj75ZOv2gPqqm/9pmDxunOxk8otzTPnxaJ8+1uXRfjvtJN98/rnsO2SIHbUR7jyuxz6snfk75Pv8 XU96oWUY+Tyds5R5tBmwfqbT0e1ADgbqV4wo41jaNXSAJBMNbRd6PB5PKpJIK2cl2ayd4zFqwIvO nqjRShfLAQMGyJVXXmkFEsQShsnvv//+1koxXMU8XHCFKibqmDRp0vp9TDzmHltbWL16tb3Oscce KwfNnCnXmN/Q1f67gbGmMUGDQM/ToeAIJ1hY03BAcMZaE9znjQVclSHZ5WXlpiJbIeUVFTJzzlyZ +vMM+XFaTRg74QcriHzxzRj55L9fy6Qffpafp/+yfv9PZn3Kj9PsMdN+nSWfjxojE6f8tH6/Bo6Z /OPPMnf+Ann9vY/lnY8+k0lTOe4XWblqtVSaZ1yyYoUsNdeRahM/NbeYVvj4jgwz9mOlxQSafP97 7rmn9XdJI91Na5HCPbffLiOeespaIOc9+KAdXtpQ8Zn0fNG551qr683nzJG2paVyqUmjfzJpdYhp tPUqLFwvfLrnkY7V4hbf81go4UuYBmJdaTgWja5ohipxXxr0Nw3YoUOHWjdGjCTBTz3xqX7u3WfW gK/7o//6V+vrfmyzZvK4iZ9jP/tMbvv972WfHXawVnzBc3g3+MYmL9dt15v3iNV7bQHf023atLFx zbdCHOMbnHX3edygz9ZU+LSceaSKG4dMIx4NlfqCOx/8LtOow0KVPBRjCYwa3DzQDWNGjZJ/mryz 9Igj5MNvv5UjzPKl996Tm++5x3ZenmnyZOq85IHBc7kuk/Pyd/h7/F3+PiNrMglE1XTDLcNAf5eU lMjixYtl3bp10tqUu7QlwgnOGoYMGWKtiZlDA7cuWFEzz4TH42k4vl7gqS+U4V503pR4dD560TnD aEwGHa7iRUULYQSBBJEIqzwmY2GSlbqsJVWowq6uvtZ5bgha53UwSxr+wfC/tWut1YsrTmGVhxUk lT/1t6bPpusxw1waP6OIOExwRcCKAiGF4eDrSkqlVcvm9hl/mvarrF6zVvAfWl5Rc4yGStPI6dun l7Xkw08p10SE0f1ci4mvOndsLzPnzJNfZs2VJcuWm0pzqf2b+DtdvHy5/Dx7jvV3aiMrHfHxvQn6 rWvo1auX7QBSa1t8mtOZ9OKLL26U5oLhdtMwP+PWW+VRk/Y/bdFC8Jpc8cAD9hoMZ66P+Ex6/o/J T7bv108K9tlHFv7xj9L1ppvkmH/9S/7+1lvy6YQJdnI6LGyxtqXziGHTbMPalvSM6Fxh3ok+lz6r u0wUek/ufYT7DcQ9lui4OSKP6t27t30niLxunJEPY2X3y6JFcqh5F9dvsYX8q1UrOW/lSrn555/l g6uvli26d7ejSPBditjMUN/cp5+2f8e9VqRAPBO4NzrpRo8ebeOZfFPv3w0Q7neTYC7j03Jm4Se7 Sk6SzUqSia7ppKMDFYtSRvAcZOqWwfwsGH6eN09+f9VVcvewYRttZ96DcVOm2Al4Xzf125233dZO BOseo4G/Q2cnf5e/z31wP8kMQjEdxOTpDYVzL7/8crveVNdKFgFby6+bb77Fdra6ZRmBicbp5KD8 4Z4pI8OJzhruuOMO+20wRwUdNowOSjReuPOkKr5e4KkvCM50KjfGFWRToKIzbddMwYvOGUZDM2i3 oqUEK1/qr/Spp56SRYsW2cnKEKTp3Q9XQVeh6qHNNpPXW7SQK4qK5KA6rPMI+AM9+/TT7dA2fkdj nYdVglYKsUzAX/O3335r/Y/ipy34LMH1WGCuLlWVVVJu/j4CxpqiYhPWyZridbLWhGITevXoLguX LJP5ixZbIYXtegxh9doiadO6leTl5ln/outKy2r26zHmmmtNyM7Okh7dusjUn36xv7lWUbGJk4oK K5r8ahpcHMs9cWfpiI/vDUT6znWdhlPQ2hYBuTZrW4aQfmcaUneac2Yce6w8Yq73m7w8WfDAA1bg ZALQoPjM779cfLEVTXUb6RnL0W8mTZLn33tP7jbnI7QyYRN5CsIrnUbcI1bBWKGRr2Fxy7o+Q6QQ jlg0uiJZALr3Ebwn/R0MW221lfWFTJ6lk1cxsoNh3G58EvDn/PWUKXKtadi+tffe8sdmzWTn1avl zZUrZcldd8muu+4qOSaPZmo/3JVA8BoaEPWJY+KbfJROuokTJ1phAIs+Aveny3AB3HWgssXEiTvv vLMVahB2zj33XPuN0Cj/17/+ZSf6QjD6/vvvrW/95SbdrL+eT8sej8eBjlKsSREscRtFXnnhhRda 90HkIW+//bYMGzZMrr/qKvnjqafKQaYs2SI06TR5HVarZ/3pT5vkgQTy3H+Ycmj4Sy/Zhup1l14q vz36aJsvhTueshCXc9wH98N9IUYnK3RqMuKFOQXqC74xOZf6Oui12F5f+PvutZIBLbvOPvv39vcB Bx5kO7ZdaEPw/dDuoV5CJ3g4wVnDcccdZydmx50Y9QTqWYnEC3cejydTSAYrZ6BekUzWzvHofMzI iQSxxkVsjBUIAvhGTQd0IsF//vOf1koYEYJKtVuBivSbihgWIQT8JjN5C0MOqZQFQUh+zjQInn3j DTnD7B9YVibftG4t35vrnH3RRVaUYNIzjpEVK2T34mL5wcTxJ3VUlrgP7pklYhliCZYJ3BtCSbhl cBuO3m+++eamnUjwlffk2Tc/kG3at5D2bVtb4aNH967WUI4k2a5NK+nZrats2a+vLFm2Qr789nuz HXGo5nzg/lq1aCHbbTvILJvL+yM+X/9+gOvkmOfu1aOb9Ondw4YJU36SCZN/tH+nqqpaJvz4s8xZ tNAK8llZNX1Qy3Jbyl9/f7KccuCe9nc6kCrxrdeKNaRrChhNs26IlJ6xIqawxuoZP5aIm+QJkUAk RKx+7uGHpWLJEulk0uznZjsCMv4vXx4+XP5p0vMJeXmyuF+/OtMyIIASz7yLhQsX2vSMRXNdaVi3 ce4PP/xg03OiJhLUvDQYv3X9Di6ZcPDll1+2lsZMAsn70BEcLogdf738cjnIxNU/Vq/eaFJA4Itj EiwX97vmPSLm03Gn8enGbTCeIy3duH/nnXdk0KBB1od+MOB2Kdx2Dfe+/K7POzMQxBk/2VXyQV6W SNEKtz6M8njsscesYMnIGqyYoFOnTtLDpPOeJi33NGm7l8nnOprwjamPvmfKjdNMOXTDbbdZC9b6 QB6OO6pLzz9f/mbys9qgY5ARJoxUIZ/mPO4rGSBvdp8dQw7mdDjvvPNCW2rn+uuvl8cff9xaapFn av4JNKgR/Xk30UCHAB2rrtUXrrEo6xKBltf4YmYiQQxWeL7rb7tf/vXAHeYbO9x+a5S5bjkHvF9c blA2sD0SfLuMEGW0ACOaoo13j8dTQzrWC8hn3LaDp+nA0AkjKNoZtCcTDQY2jHahrZyuuBMJZqTo zEQOH330UehX08MHhL/RZKS+GXRQdKYC6Aof0f7GXzJiP0vEZ/zFDhw4MPRXNqBC1bMPPyxZS5bI gUVFUmQqdcNMQ+GM9u3ldLOfiQGZhqPykkvkpjvvtOcFQUDQSrBaICCsUAHUymGkZXCbCiVYxGD9 ic9ZhGtdRlqvbRvCyfA3P5Ct2jaTti1bmQp6C9lryE7mfs3NmxTZb/Pe0q/vZpJrnoPJsL4bO1GK S0pr9nOIOaZLpw6y1ZZbSLNmhZJtdkxjEq1fZ9cUVqHrEPdb9OklA7boY1WXeQsW1Vj1rSuRVaZy /86nn8viZctr3pm9cpYVTv52dvqJzj6+NzSk6EDR9FzftEwaRezEEnXbbbe16fmoo44K/YXw0PF0 67XXyr7z5knzsjJhwPFlJl1fZtIkfqBrS8vuPdAgpdJAhSFS+q1tSUA8T7To7Ar+0cS/u03XdYlF He+DfB1Rg/dBpydx9LfLL5cnnn1WjjGVq31NA3iVuY/5+fmyoLBQFphz55v4X7BunXVTAeSbQGMZ gRexWeNNgxuX7u+6lsRFU8R9LNNyldmp1yFufd6ZPPC9u+nJ43nkkUesqEled9VVV8lf/vKX0J4a sErWL2aWCTR7Lm7VSkYPGCCPP/WUnTskXlB/JDBjPcIz86AkGjpumQyc0X9Khw4dbAcmgnIkaD+R j+NCjzotMOkt1uYuCK808HG5wYTfkeAdMh8MhiEK7rMYVdO1a3B2lvjgis6MsOJZyINGTZgjJeuK ZdgDd8jnIz+Qv159tRxzzDHryzkt8xCp8fVNnkV5WhunnXaarSMhutcW77HCd+h5UpV0rBf4uk7s oO07btw4eTrkWjDRMBJr6623tnWYdMWLziHR+fzzz5c+fUyDsonA0oLhdsksOtc3M3NF5/oKJcHf BHyfIVYhkjDkEItJhiCGg4lf/mX+/m+WLJFLSks3mhhw3xYt5CpzHYZmu6hogoiCYIIlgSt8uOvR LIkrFZ0ZMkeFnMokFVCW7nq4bZH23/+f961wMqB1gbRt1drEUZa0bYMPuxr5onWrFnLAXkMkLy9X vvjme1m6fKX1N6r7UUUQTPbZbWfp16e3jB4/SebMXSCLli5b38gCjm7VsoWceuKRMnrcJPl5xkyZ s2iRrAr5OF2xapX1S7qBLFmexqJzpsd3U1vbMhyW9KzWtmefffZG1rYUpLffcIPc/+ijVmS+zqTj tma7a21bV1oGGqOkZxrHbhqNtB5pSXoOJ3zGotEVtAB043677bZbH7dufEZaD7cMrjN6Byv0F154 wTbwm5ltr731lmzepYv03mwz6da9u3Tr3Vu69e1rxZbu5jcNepYa17xH8ky1XCPOwgU3zt3f7nZ3 G9eKFPf1xaflzIRvnG/I48F4AaGSfIThqbjlYeREEOprfDHvmXCkCRgrnGTC9aYuNqdHD7nu73+X vffe22ypGzo7GytSk/9h9Yz1M2UB4nMi2wpYXzNvgArHCnVUXD8Qr5RjTPaNADx27FgrwjLpN8YT 5O8YjwwfPty63+K8cPAe6KCm7bXTTjtZoRtXTZSPuFOiI5vruWApjQUw1uuJQMtr3GAwsTL1d/Ig RGdGweTlZsnY0aPkgXtvk+5dO1s3KrQnKe80UK4y0TrxouVgJBj9hUuSWHeGh8PnrZ5UxX+7nvpA eU+5pqOhkgHye0bNHHbYYaEtiSFWnY9edA6Jzk0tDsfquk1JfTNoV3SuTSgJ/g63ztJdZ6g+1s/4 CkV8Puuss2zlDFHipaeekvKVK2UX07jfyoRw1nlUUhGC9boExBJEEyrRKn5ooNJX23pwqUGFkqZ2 r/HMG+9L/1b50tZUZmv+rgoY1XaCqwvPGirfjPmfjJ081VZyzdur2W3gDVZWVMoxh/yfFBTmy9sf jrT3Xe0cY6LDXLdaenbtIr899lC569GnZPGyZbKupEQqzPUBa0DibQNZsiKvVVqKzj6+G2Ztq+u1 LbG2RXx2rW3x2XvDVVfJ7VFMpKRpGWiokUdhHaRis5seNQTTaTD9BpdckxBO+OQZYl0UBkVnjb9w cRpuW7ilBvc38YbwTN7K0Gl8JTOENwjHEi8ssWqm4U9nncaVuwwXIsW/u+7GPTSV6OzTcuYR7MTx JAfxtJKknGCSPupiTFjN+vHHHx/auymInXhLRHDmnNFffSUj3nlHrjP1R+TRq1u0kMNPOcVal+Ja Ihzki/fdcYc88uSTct1118kll1wS2tNw8OF72223yaxZs2z9GvE5kmAbS/B1jX9hOofJy7BIZl4W RgXiTol7omzBzQUiNOUD24H4oqHsWmzX9gyUAXRwktcy+pDrsc61w4HojBsm/P4nAld0xtIZC3Xi 6JuJcyUvJ1tyc2tCTnaWPD7sAbn3zlus8EzHu5Z9BNo1TPw7Z84c+/zsC8dX5tskLXnR2eOJHl8v 8EQLk7fSydqYiW5jASOgqAs8/PDDoS2JIVblgCs6J8ZZlidhNNZROB9kXUFFBnc93DYcuWMpyZAy KnhYkey7225yN8PsTWVta1OYtDEV4qq//EV2uP9+OfuZZ+SRjz6Sb03GQeWXSi8CFZViRJNp06ZZ 64lwgnMw6H246+GWsQZhA5+0TEpVVV1l15msqkunjpKXmyOTf55Rcxz3ZPZrKDGNglyzv2uXjjJ+ 8o+yprjYiiG6nzvnmljjbT1wCxk1drzMmD1H1nJcZZVkZ5kKs4k74DndYE9OU3x8b2Cjewj81qDp oLbfBBpl95s0ymRNCANMVocrmv0PP9zGcV2BiQRJx6RnrG0pgLHCiiQ4E9y/7/52l8GQTOg9RbpX QnCf+3zuPv1NwH8+IjM+8BkmzUz5CDSIHMQnULlAWGB4NUIwVnyuz2Z3qevBEPy7wfvSZazwaTmz 8A3L5ARr1Hjw73//W7bccksrHiP8jh49Wk444QSbl0UKgOBMBxwT4j4wbJg88+ab8taQIXJf+/Zy tylrCocPlyGDB9tO03DXuOfGG2WiqXsyH8Gkf/5TDt5rL2tYEu7YaAPzvnD/zG/A8/BcTz75pL3f eEKeyf0ouCdhNCLGJhiC0HGsfi8pm3HbhGs83JpQ366PixD+DuUMgjMg5kcSnIH6APeXaIJlWLaJ LkbXIDbXhGz504WXysf/HS0TJ0+V3558sp3EUkFw5j0j6GNgo20WN+i2RNHYdqHHkyh8vcATLf9J kgkEgyTTZIKxJuNFZyzpfvnll9CvDbDtT3/6k+19rg0qs1QqUoXGZtAbNbCd3yowhAtBEULXNSBQ Yf1HD/9u++4r7Tt2lD7bbCNnXHSR/OuFF+TGO+6w1npHH320tXro1auXraQhhlCBRTSh5wrRhOs1 ViQh6LPFEq5u/qJkmYprganY5+XmSru2bWT7bQbJIfvuKcXrSmxFPT83z4RcG/LMcxfk50mfnt1k n912lC4dO8iaomJp0ayZFBbk2335ebnmWSol36wP7L+5bLf1AJm/aLGdwLFZYYE0b1Zo/5Y+6yaB /8wy3fDxvSmb3IsJbjoIt03TTLhtvXv3tkOXsKDaxqRhRgYw6gPhk7gNBm1ocQ0aoT///PNGHUeR 0rKGcPejS3e9LmLR6MJqqS7ce3VDcHvwmfS3rgeD7sNlCWIGIgEiPu40GA1CHE+fPt3GuRvHrOvv SNtrC8H709DU+LTs8WQWWCNj/YpV9Q033GDTZLA8CQbAlRvuhnQb9c2XP/hALr3/frm7Tx+ZYfKF v65cKf++/HI548QTbb7oXuP3F18s7fbYQ65o3lwuMuXSxaa++adTT7U+pBER3WPrE7h/Ju0bOXKk rdMyOgjji3jCqBiduI+yWH0Pn3zyyXLvvfdacZ2ygo5k2kS4NcHt3SmnnGJ9LscS4rYuX8jxgPyc 8kxBcLYhp6b+kmOWiM+4F/nXk8/L6b8/X6655lrrNoRnAFyEUAcaP368dcHIeW4AytdE4YU7j8eT 7iSr6LzVVlvZkTSjRo0KbUkM8eh8zGj3GsyWzPAwevPHjBkT2lsDM0oykzB+thCWw4FgzUQlQEUC kTrZ3WvUl6B7DaDCrJUlrUC7FSj97S6D65GCXh/fZsQ7ojKVcQJDJdmHX1d1oWEb+qFKobvuCh/u b0JQPAmKKyz1WhAr9xpPv/6+9MirlD122l523WGweXCRTu3bSe8e3aRli+amwl0hE374yU5cpXHD PRUU5EufXt2llWmAtW3dSiaaY+YvxHokdIzUWP1169JFunftJF07dZRZ8+bL5KnTpKy8zFqufD/x Bxnx9XdWJDExb89TVua2kuvOGSqnHJQe3zD4+K4h6OIBwqVZDfwO7gtuqy3AJ598YtMygjKuNwg6 ez/WtuSjjFQAN+3puruMFGpL0wTOV5rCxUM08Pzu39W4RzjBjz1WyOoeqK74DrevtgDBJVDW0fBV 9P5YatD4cteDcanrwXh2t+txgPX6d999JyNGjLAiRmPda/i0nHnE042DJ3riMbxZ806MDqj/IdYG 5wBoKE888YT846ab5AhTFq0sK5PXzLY33nhjk05DyrCbr7xSjjf1TnxD35qfL683by7X33GHFWmV h//xD7nm1lujmhiI+Q8YmYKP52OPPTburhWYUIlJ8LhXRHCEZVwyNZSmdBHCtbD+2nHHHUNb4ot+ c7j4YCSXtj/G/jBf8vNyTFlgQk6N6EyZDJQxlZXVsmr1Grn77zfKiI/eM22YRdavM53x1LkoGyn3 cbWBcI+wjhENfrIPPPDAhLjX8HhSlXSqFzCpHL7zG+rbl3ldGKmyxx57hLZ4FNofjNKh/ZeMMBIG br/9drtMJ7x7jRDMGInVA1Z5+FRxoSIKVASpbDIDc9AimtmGASsKhp2lAtFY39UFFSsVFHQ9uC24 1HU3hNuuv7FqZlKsf5gKPBXjzp07W5EZcZ9AJZnKmwbOCf52t+nvcMG9D10nxBzzNxjaPe6Hn+St j0fKOx9/Jh9/Pkp+mTVXVq9ZK598+Y18+vV38uF/v7LhAxPe/+xL+cgcg6CSn5cnn371nXz2zRh5 7cMRJnxiw+sffipvffK5fPe/iVYU+fmXWfLtuEky8tvR5hpfy3sjv5Ap02bUPCP/O8/MUHQ2NnMm g0sbzLP5+K6BSZiwftXRAXo/sP7ewqSN4DY3BLdruqMhRX4atLYlP2WILqKze7y77i7d/cEQvB/9 rfcECJ9YlWFxlAhoSGJ1zPMzlJuJLHgPVBSD9xt8BpbBbe72YAh3LgE0LiMFjou07v52twWD3h95 NZaGdDQ8/vjjdtIpXCo1ulFtru3TcmYRLzcOnvoRTytJGo24bbryyivtROCMcEMIbEzAjcREk0+1 v/hiKziTN+P3MXgc1r3f49rN3MOOzZvLrmVl8qyphz552WVy2gknyMcffywnmrbA5//8p73X4Plu QGjGPRzrtD/cjsB4grCr1sQInwj6yQKdf00pYjcGm9+HwMqZETZq8Yx7DUIuAjTrOVnmvlvKdTff Kbfd/bBsve12soVpPyJaK5SR+BdVK/JE0xTtQo8nEaRLvYD8jrlYyBMaCvk3bS3c5nk2JlmtnBVc bND5nO5k/ESCVGowKW/Xrp2t/CEe41KDGS7ZxvBjhAF6H4JWzwjRNKoRR7F0SMeJBLW3nwrywQcf bK3ztCJI737QEs/dpiH4O9w2CC5B17HQcxs3PEO4oIKHu2xIAKww8c2GpSbvuSktEO5/5T3592vv SfPS1Xbiq2r7NxkOnivnn3aSrdQ+/sJrUlFZaQOxYCUNcxz+Rw/fdy85dL895daHHpei4nV2OLlS iuWEid/NuneVay/6o7zw1gd2Qq1S00hCKDKRauOfY1z4G2WVVdKsY3d58ubLZUCvxs3Unkz4+N4A vjGZQZ9hxDQ0hwwZYkd1MPM66U3TZnAZbh3c7fpbg+Kuk2+Slkmf4C41kAaD6276DP4mhBNBOY7n JG/H3zTbsCJAaGACJSUW1hK1WQAysuaKK66w+SswNBdhlncRLr7dbcF9BHD36W93CQzzxZeoQvzo Mhg0/nRdf+t6bYHnoxwl/8RfN5MrMVpl8ODB9u81Bp+WMxO+Y74/T+ah9VAmuSNfJQ3SifXcc8/Z USuMMmwKmOwNVxd1QV3wpquukp4zZ8odxcXyhtn2VxP+UVgol5eU2PwAI4lwYFGsVsVYt5KvTJ48 2Vpvx9vKFdGe+MQNBPk0+XXfvn1De+tPU4rEWAPjuhCL4ESg3xz1BsplRmeRB43/aaF5fzmmvCEw mWCOKQ9qylg6HrF0Lq+oNGVJpZSbwPLJfz0gj/7zDntNykfePx3vDKnGspxlIi2dfd7qSVXS5dtl HhvmKnj00UetYQrPhEEO2kttrowY9d26dWubp2BYg6Eec7jQQevZAHHCyJltt902tCX54B6Ziwd3 G4kgVqMGvKWzA8OdMGtneLeat9PbBAyHgssuu8wK0FhsqY9nZjRGiEQMdYfWpRtUfp5++mk7PIwh h0cddZRceumltpdeBQiWGlzhIbgteJyKRK5YFDxe14Hj6gocG1zWJ/A3qYjj3oNJUnDBQkcEVu2x qAjy97JNoWknEsnJtiLK/EVL5LNRo2X5qtV2QiuKU2LAFqvmWCq2y1etkrc+/kwWLlkq60pLJS8v 14otZeb43t262iHmCC4Tpv4k30+aYifYonBmeDg+SYOiCVBRLl63Tg7fY8e0FU18fIvtOMLCGPFx zz33tH4aTzvtNLv9m2++sXGkac9d6rob3O2kN/cYTX/B84B9tQU93113r+HuixQQPpnc8Nprr7VW aKRnGrHk3a7gDLGwlqjNAnCXXXaxjUsmVqJyyJA4JnHivoYPH75RvLrL4DYN7r7aAmjc1RU4Ptxv 93puoIOWChPlJRVfGtW4cWHyQlwTNYXg7MLz+rwzc/CTXSUnibKSZJ4P8koMPbBMRtAjnUYbEJiD 25iTILgtXNhvv/3keVMfXrzNNvJIq1ZCS2GyCQjOSvAcRAHEA4QB2hE//PDD+nw7UeDqCQs74P4Q OZIFyhruL9EE3xFlji13TJlR0wFZs15j6cy2mve93iI6S+T0sy8Mne3xeJqSdKkXUH7hSgjBGRj9 wgh8yqnauPvuu+XDDz+0eRQCNeVxon0DJxu0/7p165bUgjMkekLBeIwayHjRGVxRGUtmepqAGaaB YVEMDQftPaIRDQgFqURDMugzzjjDiswINlgJssQyErGdodJkdogOWjnTdVeQCBc4JihiuL9Z19+g v+sK7nXcbXUFrE0YmnL55Zfbb+Gkk06ywhwZFrOkNzUaXxrMP6alIjLi62/lx19mSmFhaJi27iMY ED4mT5suX4+bYIeJU/FFPEEoOfbg/5Nzhp5grS8WLl0mz735vqxZWywmtqWkrEzWlZRuEorWrZNV a9ZKeWW5HPl/e8sFvz3K/p10w8f3xkQSPvHxiAsK4oh04S6D29zAtnBpLbgNaOhq2owU9Nxw6xp0 m26Pt/DZWKhgPvXUU9bSjImHaPgznwAiyq233mqtGNznJYSLe0IwbtztGsD9XVfQ84NLXSdMmTLF PgPW41jR810xTAzLLeYDwIKuqdFvUYP5x+edaU483Th4oieRw5sZNUM+T2cdddKLL77YCqdBwTcY EKpxr0ceW2bSdrhjIgUsmK8xdURGjQwxdeEbQ+4Rtrb/bkCPp1MMsZmldvbqfCSKux5PEHXVvQZ5 eTKJztQRklF0Nq90/butca/BO86uCaY8saK0FZs5xp5hz4NEvee68B16nlQlXeoFjMbE3auCcNyl S5f1rltxnYFREALzokWL7DZgdARzpejIGjpOMZDAKNJTQ7K71lASLTrHAy86GxCVGW4O+G0D/MW5 fpoRWJnEhITMOpVWhGoVplOFxmTQCDZYCeKDDHGKyjqWhEzogmCCQKIVNBUk9Le7zQ3uvqC4oYHf oGJHULByj3O3BffpejBg6Yn7lFtuucVan9x0001WiFMBJZZUmTqoGyrNP0tXrJKS0nITL5vuJ7B9 TdE6c0yZ/V1WViHtWreSC047SS484xQZPGiAdDHfdLvWrU0lOEe6dOokXTp2NNtMYBkIfXp0l713 2UGuPv9sufaic2TyrAXy1YTkdLbfWIJx6eM7vPBJxxs95qQJBFs3vURKy4RI+9y0Ce7v2oJ7rnst XdfQWOEzFo2u+loAXnXVVXYiEfJYhlexZGQJZRH5UvCZ3RAuTtyg+SxofEYj/BM4P7gkYJmBaIMl OXkoZQKdk4yIYaLEWBNMpz4tezzpjeZhwSX5DaPTyJeop+I7X4XBYGD4KPV2zAiW3nefbG3q+bjq CHdsuPDg3XfLA489Zv/uvaWl0t4skRXdAByLiwgCPjaxbqZjN4g+QyKg0w1hA5jfIZlEZ9xZcH/J gPuOeK8qKNcIzCHBOSckPptb1v013wzLmnMT+a5rw3foeTyJBYtmRs4Dc1ZRZjAHCv7/4TFT5hCY 2JR2Gm0FYNJA9Ar1DU9HHXlncA6yTCZVRGeMOplIUt9tvIlH52PG+3R2fS+rj2ZgGZwcUH09K3fe eaed0ERJBZ/OTc1rr71mRVrEHWD4Av71cFtiK2emQlZT8YocILgeZJtttrHxCvrJuks30PAIrqtQ or+xiEQoQdghc99tt93scM2zzjrLXjPW4Jf0iVfflYJ1dc9wXhvVVdXSuUN7ueKc02SPnbaX5s2a WR+lP07/VSoqK2riso4Unp+fJx3atZWq6ir5cvQ4ee6/38tpRxwgQw9Kn2/Yx3f9wFoYX/baGKEw QrzFOoxn1MYg625wt+m6ouukZQRLhfSoy0jBTce6JJAnIyKMHTvWdgLiNxj/wVihJRqel3ttKEy6 SPmCeI7Yi4sjRp0gRGscuwEiLRXeI5MpgntvrNcViG8sLDTfXLx4se2IJc4JWPLFA5+WM5NY+Zvz NI7afNc3FZQX+Nd98MEH1/t0rhH7ctava6CDDt/P5FnUTXfffffQVTbw888/yw2XXCILRo+W04qL 5f1WrWShKT+uNHV6Rvo0FoQC8g+s02hLBCe+DgY6TbnXRPjzJV1hZUdnMx2IuM9rKE3p05myJZHp Xb85RnPSPsC3NO908ozFUpifKwV5OTbkm/W83Jp2TkVlle3ILC03y/IKKWG9rNKG3bbtsX5UAHGd TD6dPZ5UJR3qBRiAMLE4cxQgGCNA03HKPFqIypQfGDsyEp98BqOgzp07W5eIwKhs8m46XBGfEadp LzAPWaaD4MwIdrS5VOB3v/ud1RnRo4C5xSiLMO4MB9/GuHHj7OjYZMX7dI6AJlDEi3AgJB9yyCF2 nWMQN1KN+lrf1QVuJ+iZwcLt+OOPl6lTp1rLvGOPPdZmoCoOaXAFDAIV7uC6u00DaAW9rqDXCLed xgY+qnl3WETyTpkokAlU4iU4bwSiRmNCllifo1j4NSsoNBtESkwmNX3WbJk6faYVUH6cUXsYO2mq PPv6u3L9vY/Io8+9KtPnLLDXSUvCxWF9QobENz2uFGSk66OPPto2iKjgkN7feuut9enJTcvhgh6n 6wTQ9WiDey169WkIMvEeQ6uphOF7HYtsfKAlg+DcFPAcxDXD5nAXQiP1tttus5UPRphgma5xS9B3 ESl/JYAbr+GCe7xuw78cLqawJCf/pBxhSB9+s6kcxUtw3ohw6bM+weedKUW6zFKfbsTTSpK8zYXf bgA6Rml0YwRCQ52OOxrilBMayFtf+uADOffBB+WONm1kC7P/itmz5a7zzpPjTdmHCwz3+AdNucJo GXdbpICgiPiNVTPlplqgKcF71vtOFIgawMhFOjqTBfybJgPBd2RecWhZ877Nq7ZuNXJzWNfvwDmm ZjWpaep2occTL9KlXkCZoXV0Oi3Jc9T1EfkIqFsNypSCgpALOQPnMaIGOI/fek46gyCLfhMJBNmH H344JaycFTRGRu1ed911ttOT90rnA50RtL/wykC7d+jQodYSHi3ygAMOsOe5k8QnK97SOWSRzFAE HdoACKfqx9nFtYYOWjSngqUzGVEsXzkCBUPy6YnDEg7fQlRo8LfXo0cPe0xNpWxD0G3hlgoWep9+ +qld1/t3l+ECGa8uEUfoDcVPEsNPEKwIiRKosNZ7/D/vSEFx46z1gAm0sLY7av995NyhJ8qSFSvk guv/LstXrrIFWV1g8beupMQ0OsolKydHKtp0kuv/OFROOXDP0BGpj4/vxoHASSFIRw0FORZNWNwi OOKvUtOym24jpWUs1RAsFdKoLjXob03DBDq3yFvxaQZ0ElIIU+A2llhYS8TCApD4p9Ixffp0K/Qi GFx44YXSp08fuz8Y58G4x3pM48+NZ1266+TlWF3xrhBPcMOiluT69xKBT8uZCd+yfp+ezEKtTvHL 71o6E8JZO2ug3MKnPyN3cAV0+umnh664ATrzrrvySnn7pZfk7+Z4JOJbW7SQQ445Rk40Dbt/mvOy p0yRj0xDHxcUkaCuyzfKKLqZM2daEZfySzvuagtYOt98880JsXJ95ZVXbP0cgQO3VDoSpiE0laUz cUlHMhZ8iUK/OUZz4msVy0He75RfFkthXq4U5OdKYX6NpTNLBGe1asbCucbS2fwuxfK5UnbdJnkt nX3e6klV0uXbpT2DtTKjxRkhw0h6RozrpOdY7DLqkfYOxn10ppJvYBWNaz4MUbB+RndhRBCT3TZF 2yiZUKtfN0DHjh2toSPeCSg7MJgiaCcqVsC0m1yf2ckKGiJaIjDR/5AhQ+wzzZ8/344wxY0tbLnl ltaynZHDGFxhiIVBFgZKaHB1uZQMRyzaweAtncNAzwGoJTOiKUO3XZjgSQVnoBLr2RgaADfeeKPt kUPcIFEwER9W0AwNR/SlIu4GCgx3SdDKuP4Gt5IeTSDjJgFfccUV1kKQxsB9991n7+2ee+5JqEWk LSKzNgg9jQn4j1u8dJm88I5pWD30mEz+abqsWVskK1etllWr19QZVpvKL/GVZyrSuaahxs1Vmeum Ez6+GwcFGGlmxYoVdtgXfiBfeOEFW5gz8eavv/66Pt2yJJ407QYDaBoNFzhG1xl2RmfT3/72N+vu A4tbKmb8PYaaNVWlKhbWErGwAMTaXCejokKCCE9l9bTTTrNuL4JxrfGpATReNY7dwDGzZ8+2E6ky uST5JY1iet6p0FCZSaTgDD4tZybx8DfnqT/xtJIkzQYJpmk3MJs/5QViNR12dJTSGEWo0IBQer+p 7//7jTfkwa23lhGmrPuoqEh6mvKNiX0OnTBBPgxZK7vnaaDOS6MQkZnOQMom8lf+Pvlp8J7ChUQy aNAge//gtm8SCffDfSUDYd/Rxn25Ho8nQaRLvYB6tYqkGPLwG0MbHSmD+w3q5riPwsIVwRnoJMQY krIOOJ66ev/+/e3vdOK7776zVr9ob9S7aXteffXV6+d0oJ3I3DK4W0S8R4u64IILrEiPiySOpyM6 meHdA27B0KqY30cnxufdM2cO75dvhVFdGAXRDmzdurX9fe+999p3T5utvsRj1IAXnQ2Iy4jMgHUz Vs7gispMsPHXv/7VrtMDj0k7gibCRyoRzwwaAR9fcVTCGQqANTn+4sggGP5IxZxKuYodutRARU/X gf3RBDLmF1980brLYGhF37595dVXX7UZzyWXXNKgHqBYUE3yq46uUVJXyDUNn3XrSuSD/34tj73w qpSWltmKO8P+ogk0nsyFzP/mfkyNOpfZUNIMH99NQzjhE4skfFGp8Ek61LTrrhNA02ok8ZM0TN5K R1UyCp+JBos0LKKID8RhrB2omCCSPPPMMzYO3fjX3xApzqmoYRWIT35cI+FWhXdL4G8kEz4tZx7x dOPgiZ54D28Ol4bd7e66BkZ40EnKCESsiOjAxLJXhWMC4vl/3ntPFjMRYatWcou5zq8mXLZunb0m uMcTGAaN6EzjEFdUuEIK/u26QqJB3KUhzr1gmJFouA/uJ1lEZ8rN4HvSnzVL3iPHmaXdVrPTPcVZ TUp8h54nVUmXegFWuNTpFUY90O5RlxqUM+Qt6Bdal4dZs2bZMg3Rmf2TJ0+2wmWvXr1CR6QfjHai HYPRkyvIIjwzRxdlMeUHBo8I1VhCN1aQjTeMKGUkMfNT0P5Cv6K+wegbXKusWrVKTj31VOuhgW+A wIgpoG5COz0ZXW741pFBJ85gOAPm+VjGgisqM7QcKz9eIh8CvSuAFUUyzfhcF4nIoBGInn/+eTs0 gjjGRw3WkgwhY4gIQxERPVQk0eAKIsAykmBCwAoSkZmeLURnLABJcGQ8+KJNJnbo11eyc/OlsqCF VGVlm5DV6JBtMqRyE2/TZs+VdWVlUh3mmNpCpbmPymatpW2b1rJN356hO00PfHw3PeGET/JSeuSD wqcbIJh2NSB8MkyMjr94Cp+xaHTFwwIQlxdUoGikM6M1w3bpQOVvI84z7IqKKCFc3HMePtEYnsdE VnQmcB7vlHeYjG6ifFr2eDIXzc90XZe6rvmcbtPAdkaEMHyUoapYEFFPpIFGA+7Kiy+2ddXdTB35 hpB1WbBrU8VmBAAagFiV0cBlSDPX17+j6+F+B0Oi4Tko/3iuZID74H64r2TBfU+6at+f+c+8Wqms qrYB4RmFeeNjWLE/kxbfoefxJBbcYVDvnjBhgv2NO1IMQNCkFPIT8kc3P6LujgsGKCoqsqPJGQGa LPl5LMClIMaLGCVhHEp8UF6gKanrItqLlOeUz7guSgVB1oVnwmob7QqRnQmOb7jhButeg/oHz8GI Y1yp4HoFS24E9Q4dOsi8efPsNTACq4+Fdzw6HzNedGbiKaxx6S3QiQFJ5IijgKjsWkLrdsRSzmE4 GgKqJzqINxIEIpL27CEOYyXJMHoVQ7SirgFcscQN+PUhMV5//fW2lw/xhMyb94IwlozsulU/ufx3 x0rHHr2ktLC1CW2aJJQ3byeVLdtLSZh9dYWyZq2lj/mmrz79ONmyV/fQnaYHPr5jRzjhkxEjVKLw U4nw6aZXcH9zHh1D5A0Mh0qE8BmLRle8LQCpfJK34vcLQYUloj0CPvmiG/eMOkFwofJFRx0VXCwB 6S2nzOOdJis+LWcm8XTj4ImeeFtJaoPbXep6beKuBkYp3n777dbHIx2c+My89oorrIsNuLe0VNqb JU12NwB+omnsYfxAXsmIHPXdzLXdvx+8l3D3BrpMJPjDVHA30tDQVKibw2TAfVcKP9mGxozQXFFZ ZQPruFeqOUePNevJrjp7PClKutQLKJfIh2kLAeWMTkoL5CNsw2iPskTB6lWPwTCSdhOTjaczaHVo Pky0TocvriiYtwExVi3CsW5+4okn7DGI8tqmaaggmygee/wJKzRjBEvnOC5rMXpFTGdEJmI7bWTc 2dIGZM4yLMDRMXHBwrNHa+Edj87HjJ5IkEY3PUkkVBy003OiYL2MdTNWzfQ0IC4jOCOMKFhBn3LK KTazQLjmWlwXQTVZJxIkg46Fo/CGwlAIRA4soZmkBb80DBEnU9HZWIFh/DhK18+VyczINBBWuAYJ i4kBcamRrmBVQ/w0JMlSWBFnDNfx1B+G4lIBaGjc4+vRnag03aECwBBmLcQQJuidZsgTaZnJeWi0 f/PNN/Luu+9a/+sUlExUR56aDvDeE1m84vOL8oqyDaEZYZkKF9YAdNRRUSW+CcnaORcNlL3cf7zj mvfL6Bome/HEnkSnJ0/iIL9iWCnuf0hv5F21Bb6VcL/DLR9//HE7PJcRjhgsRIJjgQagWjYHA/ls pKUG9zfrfNMMnU3URILw888/24Y7AnpjUR+k9YVhxHQC0B6jXsBESYlEvznaeRjI4KaPb2DStEWm LpgrBXk5kk/IzTYN/xx7TmVIfC4rr7STB5aWV5g4ZWLBStl9cM+knUgw2dqFHk+0kCbTpV6ABoKe Ec59IIIjc2MRKDcuuuii0J4N0I5Cq2JyuXRE8+Rnn33Wjlraeptt5bJLL7GdwLhhZCJFNDudfFFB mGXkLIaJuB5BqGeJQP3tt99K9+7drcV0MuhH+ozUS5go/5OvJsl9d14vP02dZJ71Ulv/wbKZgN9q DIfc5yUtMIcZz4a2Blh0//nPf5YxY8YkpHzxEwmGwP8LFRwsbV3BGTBRx1qPmZ1JxK4ltHLyySfb 7e3bt7fD9VKBeFvf1QW9T/RGkVlS6URUxeKOnjp6oLB6JIMFMhYqx1g/8i6YGAZxn+HhVFLTWXAG HMgHM9No4RtncjBPw2DyoR133DH0q37QkMWCN5M47LDDbJzRG4u1LQ0qxE2djR7xAF9ciM9UHigU GemQKME5FtYS8bYADMJEqfTy42eUuGboHWAJwQgfxBMmx01lwRnhhs5G5giINwxrC1fx93g8sYWG VaSgQm5dv1kSKJcQ3CirmKCJMgkhww1A/knnMT429dxgCF7fXWoI/k4GEHipeycS6vPELZZaiRac XfSdKbwyfXdYNlvXGpV0JPANhNxssM8eU3NsspNs7UKPJxPB0G6zzWrEuSDoH5RFiIl0mIYDIRXf xelO79697fKU08+Va669zuZf6EgnnniiHbm500472d/Ek7ppYjQ9rlxpY3IcbkgwEEU7wiAH8RbB N1nQcqNTp05y74OPy5V/vUn++cCDdl4ynp/7RrekHYIxFx3nGBZi/YzBLAI73wttJHRKnauuNuIx aiCjRWcs7/jo+EgjQWOdl/X0009bIToIQyGoiCarZXMqgS9m/MIiQO299962Bwq/PDhLB6wgmMyR 2Vp5LzQS6O3BOiAToJPEHQZZHxD76EDxNIzGiM5k/kxmwCiITCNVhM9YNLoS5SfxgQcesB2l5I0M w8KCjtE4dLAyrBxLCUbyYC2Q6mDVwBA5LALiDfWHbt26rbcmyHQY6eUKddEE3LxES6I7cTzhScTw ZhX96hNcsZd19zfGDzTaqF+SX9JJj8ED0NifO3eubbBiiabnRgru33KXuu5uTyYoFxIFjX3qCIBb rmTDfVfqPkNdaSAyY91cad5phX3PNfs4pVqX/OPxeJqcdKsXUC+KBPsQUZkfKxK1nZ9uHHPcb+Sj z0ZLYfPWth6CnnfxxRdb1xsjRoyQnj17Wqtf2juIsYARGG1y4pHAJMM6j1sykpebLfm5OXLkUUfJ F6O+l/MvvFTefuc92X33PWy9BP0SbQyf1Vh6U46iFQHtQLYzkkonpKyNeHQ+ZrToDIjF4cRkRS2e I4nKrpP3VCAVMmgEKD5+ZtKmYY9PWOA3QyhIPPfcc48VtDIFhiw2xtKZBgUTFJAJeepPY0RnwNKZ gjBTYcZl0izCJ36lGLHAJAmIoZ7YQX6Bn221YmPiCQRatqU6VLbwVa3zLSQCrAyw0MvEDqVw0EGP wOIGoDHgbmtIOeQnu0pOEmUl6X5PbnD3hRN/dZ/+dvfRcH3nnXesJRH1SzpFMW5gaLMeS1DXGJGC +7d0GVxPNrCaYthxIsCoByGFesLpp58e2poc6DtTHnvkPrOtWipD71Otmysq+c16zTa7j2OS8F0H 8R16nlQFgx6ENnQCRDiMABHaaLNhDcooFvzdYvzCaN/hw4db1wXU3ehoRJTEMhRXdAiWGDJg7IZF LPVn8kUm5kMDQqDEpQEjMSgjqE/jGgcL5ViLvWrpTB7dFG6Q0oHc3Gxp07ql3HbHP2TcpB9ly4Hb yHXX32BdZTD5HtbOzLuAcQh+m6mHAvk5VsETJ060HZ7awZyM5ORk1wjPeTlSaMIxxx4nz7/8pjz0 2LPy6+wF1t0G2sTdd99tj+fb1/KKb4ag9ZVkIONF56aCnpRUaHgma8MN/68UHgj8WOcR8KHNUAIK BhykM3sn/o6omGYaKjg3ZrIW72Kj4TRWdB46dKh1w4MLmXQHQQlrW2Cp6RlxDqgg6jascZOBWDS6 EmEBWBvp1OHE5L5YzifCrYYLlgXqZiOZJyPxeNIBGlb4qgcVbzXUCICbir7ufvc4dz0YsNoH3Obx m0abG3Sbe06k4P7t4Dpg7Y9rqUSDsJIIaPy/+uqrdkkDOVH3URv6rhiF+evPk+TYQ/eWjz98b4OV cyjoZILrXWxY8dmemtT4Dj1PfWCOG3yS0ynHPCHkYT/88IP9jhihTEckesjbb79tR9gyqg4BEEMB jE8YcYcRDu162vh0VuMek3YSc2gdccQRdgQzI54xQmPyNDoB8XXMqBSMVdABcJ9AmxiLVtxK4Jee Obto62JcgYtOJiXHnR/GLrSjyWvxbYvQiAEbrj3xsY4bA9wQ0M6j7o7eQAcYdTv0CfQIRmUyFxjz pDCnFG4DmZuGTknNI2IFQjPPiwuNWP+tVCE3JMgW5OdIz+7d5eJLr5BPPvtOLr/6JvnfhCl2ZDgC NCA+U/YCo5booKDOTjmejPGp95SdjUuV0HMW5No5BHJysmTwdtvLdTffY4/ROkVwnW9GRedonjEe nY8ZPZEgvR4NcYtBhRS3Gv369QttqamMYMUHNO5TzQI60ZCp4/t17Nix9jdxzDBHZrHG8Tm9ivjQ pqCiIMikSdkAS2Uy0MZYgdCjhzN5Jr/yRI9OIkgGrkN0GgIVHfIe8gd6x9MVno9KGd8aojNL0HVd chxpG19a6QhWCYkoXolfKu10lJBv4n7CjXMqza5LCMpCnUSIijp5Kx0CgG+03/zmN3Y9WaCxQ0Pk b3/7m/UHngxgIcN9Pfnkk6EtmYcKdXQcu5AOgnUtGql8Z/WpK9EQ9JNdJR9YFMVDtEKoQEDAxQUT 4TBElvKYhjiB70zX3d/uUkPwN+hSYbZ38lDNw1m6QRt3LCOFoECtS86jMUg5SX6MxRwWd8F5Y+IN IwuZM6Ux1HciQTrt6Eyg/UQdHyvEZEAndEIwo7zhW8NwoEWLFnbbHXfcKf0HbCVXXHWtbB5qj5jX KhWIzhVVUl5RaUNpec373mO7XutHBSTbRIKe5If8gtEABPLAhq7Xti/adfwKY3GLhS9LDe7vxqzX ti+4zgTkmVAvwPUo9fPzzjvPjlrOxJGzmieTR7L8Ze4KadEsT5oX5lmr55LSCilaV25Cmaw1y50G dbPiMp0SjIrErSN5LKOX+I7Jgwnod8RnMuS9+ozDhg2z73ra7OXSsnmetGyWL83Mc5aU8nzl5vnK pKi4XAZv2cV2fFCn6dWrpozBOJOOF/Q0hHXcWibyGd2JBL3o3ADRmd4uPoZw8KEwPCNZSdaGWyTR mWEs9FBlsuhMJZ7h8ViINsbSGXA4z1BGhChPdGCBz/eo32ZjQJwCet7TlUiiMz3OiJ1edI4truis 3yyTM6nQTNmHdYrGu74PtrvQ4ee+v2SBcoBKJCNgkgksZIgrhmZmIuSR9XV1Uh/ROVHpyZM8UBci /b///vvW4otJAOkUo8EVFJgjLcMFcNeBuicdxcB3p9+eisYEXWcZKQQFZwINQCwAaRCTZ1A2NrZu 1xTQMEfEwfqvodRHdMaSHCtGxCxEJBrM22yzTWhvYnFFZ4bV856x3Nxjjz1sRwvfEx0fWG5e+pe/ yYV/vkKqzCeCew2snsvXC8811nXJLDr7Dr3wkGYjCa+6Xtu+aNZr2+euQyThNdx6bfsaez6ic7JA nq15c7qC4Pz6669bY0f0pRdeeMHOP4BrhUwiKDr/Om+FtGieLy2b5Ul+Xq4UFSM2l9WIsmZ9x0Hd 1utHCPWIsQcffLB1q0HaQpAlH/7++++tr+dkEp2pSzMC4OfZy6zg3KIwz1p0l5VXSlFJjfCM6Lzd gC7y66+/2vKISSix5F+8eLGtJzFZIs+J6ExbMFHPmPGi80svvWQ/RGawbIhFMq40cMwdpHv37klv 4ZysGXRtls4dO3a0Q3NoYKjYzFB9/MICFSaOU+s8ht1QGUwX8EGFY3gKncaCb2HE63vvvTe0xVMX ZP4IeE1hgcMQUr5hfIwlevK8WBFJdHbFTVf0BPbRACUP5RiEfobCAW5lYt1JEotGV7wsAIMQl0FL 5yDkn8zYrMIycQ9YNqv/Z/YlG/iiplL1ySefhLYkDwy3pEObym0mjnSKtaVzJjQuPdGBex1mo8fC hyHXNKYYecg3QqAB5orM4dZBt7m/lYEDB9pySL85lsGAgKzLSMEVm7nfd99914qPNPywbm6I4Uss oR7emLKwPqIzlt3EBY3kIUOGJFW+ro1/6t+Ui3Ryko/hM5YOXKwOca+ED83rrrtepk2fIZf85RrZ /8DDrJuNCis41/h4hmQWnfnu+Y6TAe4jGhHWXa9tX33X3d+k3WgE2mjWa9sXzTqTnnk2JZm+3ViB sRK6BpOs0q7ArRwC6jnnnGM77TKFoOhsLZ2b51lBFhcU4SydcaVBHQFtCXcqhx12mO1MJn3TuYog SzsNvSkZRecfZy61z1dYkCd5uVl27gCeszgkPO8wsKutT5MO+vbtazsm0CgRnSlvyMsQ12mX1PWM sep8zHjROZNJ1gzaFZ3pEFB0uDcdBVTKqKSDCtJU+BDyEKs4j8kAmBSAYZjpQlO41lDwu0VPHxY2 nujgG8SKkQKgKcCvM5ZahHQkKDqroInlmArNrujpWjyrMM1+Cl58xpGuY+3iIZ0qrtGIzqBxrUtF LZ6TTXTmmzrrrLOslSCVyGQEURxhgnvNNGItOieqE8dTO4m0kqTeiGsGXGBRr2EkHN+bCsuu2Bzu NwF0Cbq+1VZbWUshoGzQ8oElArJu03UVlsMFxCsmKETARGDEsvmCCy6w10s2aPSedNJJtjHeEKIV nek8JD/HrQZW6/h1TnSD30Ub/7gbQXTGApv8hwY9k4whkPNuEZ7xM4tF9G233S5bbDlI/nTxVdKj Zx8pr9zw3SS76Iw4EUmIre96bfvqWictRxJeg7/ru17bvnDrjXGn54kPmVAvQAOg0wtRkbSKeIrw jA9r8oxMISg643qiRbNcKczPNWV7lpRVVJl8pEKKSmqsnXfeqruta1LHxNc4k00eeeSRttMad5nk OZRzjPBJBtEZnQuDQERx6tHUqc+74DK55PIrpVXL5lZYZ56A0rJKWVdaboVnnpGOUL4L6tToCvgY R3RGgOYZCcuXL7caBt/QGWecYUOwHcU1tLxqSlzR2U8kmGGkwizFCCU03gkkIiABUTm766677G8y DCwhsXYODgVMJ8GZCrxOItgU0JAi08lEUaShIN41ZhLBIPhNpABgiFQmoGnZtWxmnYIV0QlIx4xU QKDWbYBgmmw+hVMZxHw3fl0Qm4MTOyJIJwMML2SkCyNeklVwBh1tw/fuaVq84JycqJCWCDBCYNQM wjcNLDrKEHcRA11BWIOKwG4IHqfbAbHYtVQO/na3B7dpoJwjX0BwJg+jrEtWwRlodB9++OGhX7ED a2Eaw4h7e+65Z1IJzi76XTDJGZOeIRgjXrANsDhEMGaUy48/TpVtBvWXYw7ZUx5/9P71xyQ7iOa0 rxieve2229r3Qcc14jrD+ZnwjbSG/22+47feest2NFE3pj5BfNAmo/MA/+T4Q2ckH5NC0nahcwFr TQyCcEfCqEEmNWfE3zfffGONhzCEob1DmsEyj84I4hZLRSYPZUg8aYkOzBEjRtg2zGuvvWbr0UwS h2Xg/fffbyd8Y+QDcz4wkRxpjXTH/A90pmDcRD6B1SjW9YiWtIsQpjCEYGQt7si84JwapHu9gHRF B5U7Qgf3JqQRQqaAIHvFFVeEftVw7923SlHROiktr5SSskopN0tcGlVW1kzmCuQnoBPqAZ1bxCuB bdqmwDUeeQd5Tjzh2XbddVeb3+r98l0jIK9euVj22X07efKJx8x9V0ppWYWUmWepqGDi2g3P6D6n op14uGEhDyavZMJNRryjA9GZwSj6eOJF5wwjlTNorJjplaKSQ8WPygyNe6xd0hUVnJvS3x8VLyp8 nrohw25q0Rko2Mj4MxkKWHqWAStoFae1oymexKIzDiEk2SAfocGn4igwKzi/aUTynTNMnXW2devW LXRUYmEYNp01NBiTHRrmNNBxt5FJYFFCw5+GkRuAWejdbYlI4570pFOnTjJy5Ej54IMPbP7297// 3TYecWXhisgqHurvSEGPA36r0BxOWA63TQNiOHO8cD8IWVjGkvdyv8lOrCepIk7oYMZghIYxYmEy w/dA+cNcAojjWKDpt8SSeiLfG+IpvlYZyjxrxhT53fH7yxcjN54rIRlhgi06ABg1ihUlo8voHEFM x98ploFYpiOC0CZh8kvmhmF+I+YnwRgIYx/aYghDF110kR0hyOhMJrQ65phjrChPnQjrTOoZiB/U NYhT0gRuvWjXeTyeDeBWExcadAwpHTp0sB0ldMTQOZPOhBNk6WCmXV60apnsuetgeeKxf4UE2Uop C/nRxyIYtCwnj1ZBVgVnOsnoGMOo8fnnn0+IIIv1Ns+GX2YmIqcuw7Phcop8dLvB28qjjzwiX30+ Qg4/ZG959503zb1X2efU+NByCFzRmW2MMMSQk+elI5HnJF+nUw7rb/Ql7gHiYZTq3Wt4koJwPp0V KjQkGjIGnUiQhKPuNagw0YhNR/caTelaQyEzIz51WKMnMk05iWAQLC+wCEkn/+NAp5DrXsN13QC6 jeN0mBRLda9Bwajb4+VeIxYgrvnitfFgrYSAQ+UzVaBBzrdM5TFTQEDAbQDltAvpoCncayTSjYMn Msk2vPnSSy+1aY+GGGIXnWfh3GoQwF0HXcc6iAYgaD7OMhi0wecuKf8YlYEVLx1Ql112mT0/lUAg xxq5vtZ0dbnXePjhh601KvVPREbq9ME6QjKgQ7kZHYR7DXDfOwFBFtGcEVm8d/0GcJfRq1cvO/Hg jTfdLH22GCCfflTjyxuSzb2Gx5OqJGu9gHwAV3AYH9CO4Xd9odyis4eOGQxz9BpYOqN74BYCQRrj ENryTHiKiMp56YDmwXTaUmYwDxuuJBCG6RSjbG3Xrp38/Y47TXwslHMvuFT2O+BwKSmrsH71cWnE KAkMaxCqKXMwukNMpv7JqA4MGek8Vmhv0qnG6AniONb5sT4jnXGM9kAP0Do08z9QPjIChVE2jCi5 9777pXXbDnLGH/4sWw/e0T4jblOptwwaNMhOUMzzcA2ejW/FFaKB8gcf8YwUIT5i/YzevUYGk4zW d3XBUKfx48fbxgMVPDILMmF1r0FGy1AuXBZwTLoMi2pq1xoKPuhwpk/m5KmdWFg5KxScFCgIL5kG 6ZRGLZZppGcaYGwDfjPMkf18/3SQeDITxFssGBFwUgksLRHjGFKcCWAJRz6GRUqsSKQbB09kkm30 3H333WeHx+6xxx7WDQB1HYbjqyjoBhrx4bYTgKVaM0dj6YwIiaUrZRcTHVI/TUXBGbBURcBoSsjH VXBGkKcjKhkFZxe+Efc7YZ12CIYgWkdBdKac0uPx+0y6ID+cMnmS7Lz91nZfspKK7UKPB5KxXoBV LaNc8AePGEwHJlak9Q0IyrSLsIR1r4FYigskyhrmMkBsxBIaF3kY3aWb9TPGWbSX0SwQ33ETwbNT tlLe33/fvXL9dddYl0bn/+EUGT9uTOjMDe41eCe6TrnDNelQJb9GpNfA9TFaZARHPEEkxo0g5SOG V7gdwhCTcgSNi21YJg9/5mk5+ohD5NorzpU7brrSnqtlE6iAzvPyPGzXZ8NXPRNS4vOZZ9QyK554 S+cMg94Q/8pTA3yn0SPH8Jqmhp48Jj5J18nsmoqmnkQwCJMXTJs2zb4LT+KIhbWEn/iscSDg0JhH 0MQKINWgQksDgaHkJ5xwQmhresLQacBHZxDqHE1h6ezrLp76go96RiphaUZDnYYWVmFqzczSXXfB ulUnVdXvjmW4wOgx6mpYJiEU3H777baRmOpg+EAexvNFSyRL5+eee876BqYRTCdz+/btraVeU7qO a2r4JhCP3M407p96G9ZnWNQDE07SyYA4RF6oAgBwDY7FhQijFiHZLJ25R75jjyfVSMZvl44oxPDz zjvPiptYm4Lep5Y1kX43BPIcXOMwMgMrVkTZVEetgIHRrtQbW7RoYUfg4HcegRWRnc5Mynn8zzO6 5M4775Ld9vw/efv1F20ZwySwlM+4c6Iurp3FLuTJCLN0GDKJH+6SsHaOl6UzIrcaqXCPlCmUJXQ6 MGoGC2+M1Khj0NHAKHjcDgJlB98Qz4m2g+sV6iE63xmGmOynzEFv0Dm9gs8Yq1ED3tLZ40kByCS1 ktrU4GcNMYeeNU9kYmnpDAylwYWHNm49iSEW1hJecG44VJZwt4LPyFQUnAGLAvw745etPqJNqkFD gPyLinptUN5Q8SUgOOMeK1rBGRC/PMlHMltJ0lBlSCqdxzTMaKgxOzwNThr4LMMFbfzTONUGqi6D gY4WJiujIcdwX/z5poPgDAjCGD801g0bcY5V2urVq23DF4srrNWSWXDm3dJYZ/I60O8FsGBnNIuC VT3+OBF88I2s0PGIEITlfazq8h5PJpNs9QLSO+4Y6UAaOHCgFYBxf4APe7U4xY0CIiJ5igqdtBf0 d0MCf4cRorTtqZOl2wha2mjdu3e3hihnnHGG9bGP+wuMOtTHM6IrddGddtvRCs6gZTmWv4ix5Ols 07ooYjOjbnBFgaFLXfXYWMP94PaC58MtBn6meUZG/CMo824ZgUTbSEF0R0cA/e7w4cyzcj3WcTNC HPGtRSIeowa86Jxh+IZbahAr1xoKhRSFE8NVPOGhkIq16AzqZsPj8dRADz4VK2adT2UQVhHPEZ7T FYRjKvGRBGT2YeVMYF1DOKvo2vCdOMlJMg5vDvLYY49ZoZD6L5MoIwrja1OFY75HXScgMIP7W5ca cPlGpzGNVIbB0qhjcp50A4syGvVY5NYXRtJhJYy1sFpdITQzqSLXTWaoI9OhgujMu9d8i/Uff/zR WjC6cCziM6M6FKyb8ZlJ5yOiRrLi24WeVCXZ6gUIobQdEUARNRnhwQgbrJ4pIyg3qA8yV4n6GUZg xK0C81c1FkaQIM4yMV06gTBMXkx8Uu66giyjl+j0xYqXeRzef7tmBDcTWL/zzjt2fb/99lsvxpK3 u4Ls1KlTreCMi9ZE4b573MdSRtIOwhJZ/VLTeU5nAt8LRhx0XDC/GfURJvEGJmTFsp5AeUWHJ2kE wxfijGMTiRedMwzfcEsNVHCOpSUIlWEaYJ7wqOBM4RRLhg4daisKDz30UGiLJ97EotGVLBaA9Pwz wVu0MCSdEAmuF24/Pe1YejUWrAWxTsRXWzpA3NMQ8enb40kciIRYoGGRSsMLy1sabzQ0+a0CswZg u+7T9ZUrV1pfnTR8sWp99dVXbed9UIRMJygf6VzATUQ0YI3FRMlYgDOEl/yPehRiCMOJU0XkxG/z xIkTrbChojMgpNPoDzJkyBArBCiISggauHdpirIxVvh2ocfTNCA4IzYz0g3o7GTOKYRRBEPEP9wl kAeqxTMjSQ466CArLjYWFVSDk8elOpS1CM+UwbgcRZBlzpegIIuhCkLywoULbf6tnYCIsbwXxFis wsnLEeZp59Pe0PI9HrjGfri1uOaaa6wlPPeFFsCcAQjkwLdCOUqHNq41GL3Ft4J206dPH2s8SOcm /p65f9UrKHN5NuJBxWb3Gdmvo3iUeJTLXnT2JCWIGuovLRqo0NXmooDrhdsfSUBJNLF0raGQcVEZ 9hXO8MTDylm56aabrLUzDdp0hLRcn3SGUFfb8DCuF24/+YAOM6oPsUgDjbEA5Dn0+TQfZIl/L4I2 YHWfK/i6xxHw0aUTNbohkhBNpQZxJlI8Yr0L+j65VpCGvgfyvYcfftgKQ+mEutlg6L2nYSSzG4dM JlUERIWRB1iX4YOXfA4rZSxxEZZVWFRx0RWbWR85cqSd+A6jAHxJYvGa7v7alX79+tn8i+dH2IgE rnOY9Iryj/olLiY4/qyzzrLDzLlOqnDqqafaTlCGO5OH813wHTBfQ7jynaHfPKPCcHdEJUQDruHx eJqWZKsXYChGPoGoB5QPdLx17NjRjoQgb0QAZTI3rG+ZJI75Bqgv4zaisTCiBBG1S5cuoS2pxUsv vRRa2yDIIhbTOUw8Ihoz3wJgEayCLFoO+bUKssQ3ZQ6WzoiuCLoEQOCl7FdB1hVldX9QkG0KKDP2 339/KxRTb9J2Dm2xKVOm2E5d7on7dMtYvidGRHN/uMdAYGZ+BEYX3nHHHXabHs/5PBuuU+kA0efT dTpRqcfgnoPrYjmuPqvjoQX5iQQzDDLoWDgKB8QOnYla10lMCB5ARoGgofvIZEloNALc42oDSwn9 Gy70AGF5QG8Xld4g/C0yJSqFVHrxjYMzejI4eiKxWuG+GHYZ7vx4gmsNCiX838Xa551ONoAlh2dj Yj2JYBCdRCDes+ZGQtMp4icTDTDZAbO1K+r6Zfbs2TZdI0Ly3ZK+3ONqQ/OEIKRVCn3SaCTIM5i4 h0bdvHnzbD6C2MmQK9I5+2s7P9ZQUWpo8Upc9u7d2z6Hvgddgq4j+PKd0rjXvJR9nKfnhsvTeKea B0I44TgI75t3TYVG4f25v104nnuIFiwWsBTjvnRiunQCS2csHLD089SfxqQnjyccTDLErPHknTTS 6fhlAh7AHQxWzIC4zARFo0ePlqOOOspOFMjw6UyF+LjyyiutFRkNWSBtahplydBlGsk0aBk6rJZb qQjlI8Pfsd5mwioa53Q6vPXWWxu5CUFIYlJAFaTJ73G/ggCCD+gjjzzSbiduaO8ky0SCsWwXejyx JNnqBVipYnlK59Rf/vIXKyCyDioMhvvNM+iEg40BX/nky3SSqciaCpBnMkEr+RCW4YxEomwGRotQ 7tJuIS/FgpnOYoW2KVoJeSoW5V27drVC7DnnnGPbR506dbLxiyCLdTnlkgrNQUGW0SnU0WlHoo8g ZDcWXFzwbLjKwDqZNhluVnDxhXDMiCuMUnhf6A10gmP9jgsWygTgGdG4vvnmG1uuYBTHM1F+YKxG JwdCsz4X3xRLfUbaybi7+uCDD6xYz7NRlsUDdyJBLzpnGLHMoKmIU2GnYkXlnYyBSUjIhIHJQ+it cYUSKvJYEiB+kDCigXMhGmGLY6nEISwrtQkl9D5pRpcoiDMs/hhCEmuoPNMTy3BIz8bwndBgqI9w 1hgoOBAH8XVKoZtoVNikwwaxEQGetISwqaMGaCzhe4r064rOKmhSScDXloqlLhwPiM5cr65GDxMp cM1gB1Wk9KzHR0MsGl1YQzW051jjF6tifQ+6BBXUyUt5fgRqFZ2BeK8tfwwKwnUJ9K6QHSuwAuFb uPTSS0Nb0g8sHBiGT3x76ocXnT2xgvwNayn87tLxRT2Vji/caGDQQFmFFRJ11aZohKYLTJpFI5bG tDaCSaeUE9QrmbgxVS3ugrjCM/5ZR4wYYX9j9X7wwQfbY2jIY0VWl2/WcKIzHRxY7SVCdPZ5qydV ScZvF9/C+NhFOKRTihEPruVqOBrzHAiMtB8RMTHeIH9KlQm4g4LsYYcdZjt3adMFxefaBFnaoYiq GB5hsIc4jR5FfqyCLOKyK8YGBVna3k0tyDKKmefj3dK2oUzEeJI8H6Edi2Pae9wvwjNBfVMjkvMe MQrk3hkFSpuQwPeCOI6Gxiga1vkbPJ8Gng+rbZ6N8oX2OeUYgfODxKrz0YvOGUwsM2h696hAUWF6 9tln10+QhvgM+N/BoT4fPD1RJCYVnanUMyQEcSsSCMiIWVg3AtcjIdbGlltuaTN8NyGxjYQYzrKa RKfDxxMFmRKuNTTeYg3+6XgHDEvx1MB3pZMMxNqnswvWkBQQhESjIqcKoIjJruhMwY7Yqf7HSbsU aq77hUidO0FBWK8XzuoZgpa5TU2yVVx5XnXvwpJ4cUVnXWdJXNIrr6Kzxjv5HJ1t5Jtq6azHqzit RCs6gzs6hcqT26EXxP3btYEfNirlTPiVzuDPj45NKtiJLmfiAXkG30lTdOQ2phPHEzvSxUqSMp/v lM5+LfuxkKJeisUadaR41gVSEazNKH/ScaQKIEYwnJn6+bnnnmvLZoZ/0+bhm2EyKto9dbmcCYrO GOZwDSa+ok0Ub5Kt/uPxREsy1gtIS1jU0jFFuwiXF7FMX6RfyiasfMlHaA+EExWTDVeQpU1BOdu5 c2e7j3wQa+2g+IwgHRRkKatxE4E2RNlDexJrYHU5SLuVv0FQMZYlI2TpNI1GkK0vtJkYtYxBH/dF JywiOPeKJkXej+sp/ErTeYv4zD1TNqj4zGgituEfHDEe62jahoBLFkbPEAfoBQjv7jPSnqbDHC0O cMfBs/F3IxGrcsCLzhlMLDNoXFVoRkBmS2XMFZ3JAKi4MyyNYSQkIhWd2Yd4wXYyhHBg0aeiFAkP 0ZlEF0nUQERh6AIJXAUtGsBkLojOkaBSmSji6VpDueeee+xwyWhdImQCWPfS0xlJNI0lWFohKDLB YCKh8aiip/q2DmfpjAip36qKzqQzGlUInyxVLFUL3KClbX1EZ3WhAfzt2kTPSO54giRjo0uFXiwY iFN+a75FvPIe2EZFk3hXFyNB9F1AJJcXVEbqQs/lerwHXSp1vcNIkP8wssOd9T+dwSoB8YIKpE42 k640pejsSU6SMe9sDAiHlL1YG2HBSv0Uv5seD9CmQShp166dFZ7pdKFNRRqgXkJZXBdB0Zm2EuUC /qAT4YbEd+h5PE0L+QEdmbjciZfozCR05C1NIZrGEleQpW544oknWktfhFSMT1SQZTQ8HdocTzvU FZ8ZNegKsuSf6EfEAdfDeI82BXk1VtDEP6Ghgmx94R0wCSCiOG0n2rBYcuPSC9ClKEPo1KZdx7H4 auZe1dcz7kHowCSusGAnboiDDh06bGKYxohifT6ejfYyehJW7zxbNJMAx6ou50VnT0wgUT3//PNW mEAMInOgMqUiMpkDvpMRnRkegYjMkAAq9Yh8WEwiEpEhqEgCapnsChwqXtUF5zKcGT89CNQI1X37 9q1VqIokzMSD4XF0raEw7ITKMuJWXUOAMgWGRlHIJUKIR7yjl7O2bzQeqLCsYmYwzZFOgJ58CjeE ZxWdXTRtQySXF/ytuqzl9FwVN7VzxhU5qZw0xC97LBpdjbUARFwnThH8eR6eLSig6/NS4SB+gqM6 IGjp7Ha46ciOoIAchPPIE1V0pueev8lvfbdBVBivDSpH5Mv4KSOfzhTw304Zly4TJtJBR55ZH8hP 6BT2pDbpJjorpE1myPd4gtBhiBUaAgFuoTCsqY9Y7IrOuCWkzo9LDiz9PB5PehGP8jHZhWYX7hUd 5r777rMjrLUu2KJFC9umw7cxoz+Y8Je8EnEaNxy0Q1zLZzrscFmhgiyiLm1RroH4qiPhVZBFi2K9 IYJsfUDXwvL4gAMOkE8//dS222iH8TcZ5V9SUmLdeNC+4znxP40AzXPShkOTeeKJJ6wrESyjEdmJ J/QrNc6hvYRQjfsQQDOi7YfVNu5EOAfjFp2jIhpi1fnoRWdPzGBoGT1W+HFDDMIqQH06q9UhojNi BRU3egDpyQlalCJYqOhGBuT6e0bs4m9E614D4YPEx5A4LKsZfhJJDHKtqRNBvF1rKIcffrj1Vaeu SzIdCgjEvnhNIhiEd0GhQidNoqAigPBOQamis1o6K+rvGQGYgn/AgAF26QqbrrVxULgGRhbUZSXL eWrpzN9U62q18I0k0CeyA6mxYowODdP4jiQ6sw0hmHjWY12hPxyuGyGOJQSvHQn+JtbVoL6k1b0H FSbehy7dbyUIloSMiiEf1wmWMgnyF+Ic0T3VUf93+MB3CWfpTMWaThBtaERLurhxSDe8laQnU2FI NOIzdRdEFIQG2hd15WsIKUwK9c4771gRAdeEOpG0x+OJHl8vSC1qE2QRYrFURnzmN20o8lZE2lmz Ztm6Bu0a6pmMSFLxmXomSxVkaZdwHTQmaApBtj7oM3IPWGTzDBhkYoRJm0jLB4Rx5pHAohvQs4gD jkdkx1CTEceIzxyDToNGoz6aOR6tDfcc6AW0qbD65tlw1ZQsuKKzN2vMMMigYwm9TQyLINErZCgI S66ogciA4Aw6dN/FFZGCEwwibuD4naEUeu1wAQFZh/1zX5zHOfSeRYJZUhMFmSwZqlqQxhMdquKp wXUpkQjUHzrCTKJAGOKbjAYKfRWaSeekPzp8gO30JhNcwVnTKSBQ1jYslXtRS1w6nLASovLA3wXS DH+PJeKrLlMZ8i53xEdtIPYHIT40jt1AvuhCp4GKyNGARTVxX9v7igbEVipHmSg4A/7qGNGACOup GyZd8SQfXnD2ZCq418AqjQ5ihAQ6UBEV2I7BAHk8neW4G2T4NxNVcSwCM2I1/jyHDx+ecME51u1C jydW+HpBakK9AaOu5cuXW7caWCBjiYzgjOaDsaFaPCM+Y8jCb0RV8lUCRj2IsBg9EMiL+U37BMFZ J7HFfQbHY+CIIEyeHCvBGeh4ZNI/OhcZAUi+zySxtLVoy2KdjVsNdCnaeYjTtLXpuOSZ+I0VN21Y 2kf4sWYkDPoUBmn4C6fcoE2NJTQw/8Q777xjBelkEpyDeNE5w4h1Bk2mQK8UwlBdkLkAiRAxpK6K Dw7mOY5KHSIVf4dzI4HVpFpOcl8kVPXZQw8SGRBLBHJdJhIVnFUojycnnXSSdajPRFeZDr2HiRad +a6ZZAHxOZEgekbzPXK/4URevmdX8NSAcOmCMK0Ccl3wt+gJJtSW/utDLBpddU0mVBfkR1hDEeoi Usediv1uCI4q4Xd9vnW1XsZygI68hnDWWWfJNttsY2egzlSY1RzLB4Rnj8cTPxD+ND/UESXhtjGq w+OpDTpfKc8QlrE4Y44CrNVYx5IPa2hGeyB6UPdh7huEFLYjkiAiJBov3Hk8nngQFGTRHS688EKb FyK6/uMf/7CGi7hgxUiQ/FUFWcRnFWnRLJh4n2up+MxI8aOPPtqeTzmeSEEWERzxm/vD3zZL/j71 fQwf0bMQn3GtgcCMn2aOp9zgebhnjM5YR3DH9RIGKpQbHMfzIsAj2hM/X3/9daMNeOLR+ehFZ0+T gl8aEno0YlBDe5pIiAgq9bFkROCgooeoqkMZkg38uuFaIxGQwZOJv/zyy6EtmYsKzomeqR5LGdwe qG/lRIA4HG1nTDhrWzpStCHvBteCl+ejYlEfAZkCl2twraYgFo2uxloA4haEoVVKOPcXuo24C7qy iMbSmbjnd7Rxz/0Q53QS0KGgEzpyr/x9XHZQQUKQjtRZwT1g4UXlKdPR75c4SXVoQNAocANlNWnV 3dbQjqLGduJ4YkMqWklSdmh+qGVRuG0eT31ASGCYNwI0k3NjzYaxC27JGOKNpRrtkAkTJthJojwe T+Pw9YLUIyjIIh5j6Ux7hon2EGGxRqa+iBhbWFhodRsEWY5HtKUNgSDLaPcxY8bYSQERX6lvjho1 yk7g15SCbEMJPiudj8xlw7PyHBhoUmZg7IYhFf6lcbtB+4lnpx2H1TbXYDvlBhMLugSNuBpKPDof veicYcQ6g2a2bypeSjgH7fTgAJmADn+oD4iCJMhwIlc4sFrBmk8nNKQXDPAHhOWzijAMfaBnLRGQ MSbKtYbiXWzUkGgrZxd1s5EoEBLVJ3I4YZN9OpoAwTE4iWA0ls74gGYyvGjBagg3HVyDayl6rxTm iPUIo9GMuEh2aLS60Ntdl1W4isDh4H3pe2IZyY92ODhW3yF/I9zf4ZrsD3ddRGsqmAxD9tRAJZTJ dKkYpzIMlaQR4AbyDBoP7raGugzybhySE28l6fGEhxGWdMJi3UddqD6TDcYTL9x5UhVfL0hdgoIs I4sQZHE3hEEM29Bv0GbQjdCT0HHIr7B2RpDl/WNMeOqpp9q6dJCmEmQbS6RnxfIZa2csuakr077j eSg7EM2pLyO+4wIR/88333xzkxlbJQI/kaAnqUBQUt+tLohIDOVG4CARaq9YNJB56UQDWOUg2ATP 5/qIvmRikcSaWIJ/HiydsYZIJAwL/Pjjj2WrrbYKbck8Ej2JYBAmDyAwBMkTG2IxGRZ5TWMnOKGy gYiLTzBFrUVJp/WZiC3R0JmDSwkqWkwi4tkAIjyVUOIoFaFCDbGcSNCTnJAfpVozgvoeIVgHDG4j TUZbz0wneG6do4FyTDspiR+th0Ow8eseG4RzqWO7HcWK7nOhLh5ugmDqZw0dLeHxeDye5IT64y23 3CILFy60Vr4IyStXrpRvvvlGzjjjDDsaG7ccWEJTNiBCI8T26dPHWjoz2o6yhJEldPQlM8FnxUJ7 1apV9jmoM9PeZwQwEwpiyEmZjGumiRMnys4772xdE7r16qYgVpNCuxMJetHZ40kC8EWEa43TTz89 tCUxMMyDjC7RvoQTCZbvFAhYcSYDDB069NBDrUijPsk9yU+0YgyCHZUlFxWauQYwK/Nee+0VVoRO Bag4cv9YMCAaeDbl7LPPtlYZwaFzqUA8ROem6MTxND2xaqjEGnVd5I7ICG5LZ9E5nNCrYJUbrv4T TnRWERmLNKx6VXSO1hqLPE8NTTAQYYhxuFEykKmdAB6PJzy+XpB+RCPIYh1M/ZFR7Bz71ltvWfEZ 7QKBOlUIPivCOs/6wgsv2BHwWG/HWmyONa7oTKPYk0Hst99+oTVPsmAq2ShTdplovv322+qBAweG fmUeZWVl9l2wTCZMQ8sGT+rQ0OL1/PPPr77zzjvtOtfYYostbGDdNOjt9lTjqKOOqr7qqqtCvzzh KCoqqu7fv3/1q6++GtqSOvDN8n3WJ8yYMSN0dnRwjsfTlPzzn/+0dR4XdxvrmUS4+IDp06fb/NsN HOfm6U8++WT1hx9+GPpVXW0a0qG1Gtz9XI/9ulQ4hm2Ku4/t7Pc0Pb5d6ElVfL0gfXn44Yeru3bt at9xhw4dqv/0pz9VDx061P5euXJl9R//+MfqrKwsG2688cbQWamJ+6zt27e3y8GDB9vlLrvsUv3i iy+Gjkw9Rnz+bfWCBQts8D6dMwzvfy/5UF/OkSbeiidYtxQUFMgXX3wR2pJZJMskgkFuuukmee65 56zVs6fpwVqiqWmon0Ssnk888cTQrxqXQ1iF4u4l1SycAZ9lTFQabli1ZwPNmze3Vg3EFz7dUo1o fTprGD16dJ2+yT2eWILVLNa7LuG2ZTqkY/JvRoHpBLV1jQTDehlrZ+ISC2Wso+fNm2fXmZMB6zU9 TmECR/5WOKZPn54UdeR0xLcLPR5PshH0g4xVsLaBtt12W1uOnHbaaXb0XCLnPmoK3GfFhQiwpP5M XTke1s2xaAcH8aKzx5Ng8OWMa41kgeEdmTqhYDJNIuiCWw2E51QvWJOVWDS6GjLk/K677rLDk123 A/hZv/POO60P51SD52H42/PPPx/a4qkN3j3iDMJzKkFjIOhaoy7o2GTi4Wjxk10lJ/FoqDQ1CJ9B wm1LZxCDEYXdgB9njCDcbbjNUJj0F1+a7rZIEJ/ut4HrDM5lAnD1y0yDmu2AaxP+Pn9T3wWu3hQE 6969e4d+eTwej68XZALhBFnKD9yqPPPMM9atRrrgPitGZvF0pRGPzkfv0znDSFX/e+kKPnuoWOPH LlmsOLCqHDJkiCxZsiS0JXNItkkEg/BesMQaOnRoaIunKYjW/3IsUV+36r8ZuC/9jVUoIl19xb1E gU8yBAQm9WBmZk/0MAkKnX+pPnkonQ5XXXVV6Nem1Nevsyf5SIa8s74gmuokdTp5dLhtjDLB+hYy YaQGYi8WzLX5c1bw30yjWC2Vgz6dFY1Xd5JuvZbGMVbPWK1hSU39i4m+jzjiCLstSPfu3ePm15ny S/8e9/zJJ5+Eneg8EpF8VBPPPF/Qqpu42nrrreu0Im9qfLvQ4/GkCrSBEGc9TUus6nJ+IkGPJ0kY Pny4tXR+/fXXQ1uSgwMPPNBm6kxwmEkk2ySCQWjEYAWpjWNP0xCLRld9JzhhskhwXWi4orOK0liH NVXvd3VVhVRVFEllebFUli43yyKpqlwneVIhWdn8/RzJzm0p2fltRPJMyGkpOXnNQ2fXDveONeve e+8d2uKJlgkTJlgLnoZWz6rMaSb6pWYaSo8ndqSi6OwJT22iM+LwQQcdtNFEgmyLJDqrYE+dCgtp Fe8Vd7JCrJyx7urWrdt60TmcsOyK1bGCOpaW22qRDW4HhMKzISgH96lQHUl0Bs5BbMdtCFbcPJMr Ortx6/F4PB5PLIlV56MXnT2eJAFRF9cap59+emhLcvDYY4/JyJEj7aypmQQN6LKysqTz6eyCD6v+ /fvL9ddfH9riSUbqI8bQwYMv5+DxrugMX331lRVxGys8V1WWSHnxIikvWSaVJculsmKt+dtVqNBS WZ0tKytaSnFFnmRJpeRnVUpBboW0zhdp0ayF5BR2kuzCLpJb2DF0NU8iWVsm8suKKpm9ulqWFldL UblIWWW1FZxzc7KkucnK2hZkSc/WWdK/fba0K6w5L9WobyeOJz54K8nUBCveaMHFU5cuXax7CxV9 EYAJKg6r6AxTp06Vo446ypZTKpwyqsH9Da6wivAMKjoD7jZcEHkZHRhL0VlxrZF5NnD/LvHnitIu xAtuSoKEE+DZhguqIC1btvSis8dTB75e4PEkN150zmB8Bp1cIColk2sNZdWqVdaPsM8ekg8ab7ha 8O8muYlWdFYXBK64rARFZ6AjCAsp/DxfeeWVoa1RYu6ndO1cKSuaK+XFi6WqqlSkqqJGcDZ/i0ke iqsKZdLqXlJUWSiFudWSl8P2KsmpWiPNs4qkU7NS6dK6QPKa95Dclr0lFytoT9yZsaJKvphdJdNX VMuqEvPeyqslP1ekfWGWeWc1E3aUmde6qqRaisrEvEuRts2ypHfrLNm9R7Zs1zU7pSyh69OJ4/F4 6k9tls7gWhqrSKxWvK7orNa9rqhcX9E5nKUzlsNqFRwreI7gSDJcg1BHRxzGQhtBOZLg7OLGUTC+ kgnfLvSkKr5e4PEkN67o7CcSzDD8LMXJBYVlMs7I3aZNG1+QJyk0dPy7aVpodDU10U5wguBMYzwo OONOIxxYOCNEc159RiLgNqNo2XgbStbMsm41cK+B2JyVnWsWOSZkS7WpFpRU5Umb3HWyeYsl0rv5 cunWvEQ6tu0g+W0HydKs/jJlSb4sXPizrFv6vZSaa3nix68rq+WBMRVyz7cV8s3cKinIFdl3syw5 Z8dcuXDnXPnjDrly9na58vvtc+UPJlxgtv3JhEP75UjbApGJi6vk0XGcXy6TzbrPSjweT31AQEaA DSegIjjrBIBY9GIRTMA/s/ubEIRrhvPjrMTDQANBW/13IyyzzjbEcEB4Z5sKzgjh7jNp4DhwJ0ME RG32EVgPd64GOgHigW8XelIVjKPc+jsjbxCiCX673+6311Df7bHCWzpnGHxY/pV7PB7PBpIlX1S/ zQoTWjbFxIGVpaukaPlEKS9eINWVFWZLjY1rtVTZfxGc2YbkvLayQMau7CNdC1ZJ/5aL7JHV+HbO aymVWa2lNKeDlOW0l+Li5ZJd/It0bV4ihW0HSPN2g8wlfD92rFhXLjLi1yp5b3qFeUsi23bOkj16 5Ei3VlnSvlmWFPAKa6HCvOrl66plcXG1jJ1fJRMWV8mqUpH/2yxHDu+XY64ROjBJoXLs3TgkHzRU UtFKEivbXXbZZZOJ7yKBCFjbZIKRfPBGmjQuWUD8dF1B1PaMHIulMwQnDYzkC7k2orV0Ju6VaK/d GNxnUfcXuLtAQB4wYEDYb4b7x/2IayWu1t8cr8+nE4fr0hXuE/Wt+Hahx+PxeGKBd6+RwfiGm8fj 8WxMOje6KkpXSNHi76WydIlUVYccKphnzcptJnnNOkt2bqGUrp4l1VVlYUTnhZu4YMjOayE5BZ2k otnmUlqZLUUrf5bW1QukZbv+0rzdNuaAOtRPT71ZUVItL0yulK/mVMrgztly0OY50r99lrQpaJiD DPw+z1pVLf+dWSlfmGtu2ylbhm6TI33bNk2ngc4srh0m6oscC8nNN9/cbvOkB/HKO/l2Pv/8c2t1 ivg5e/ZsK/K5gimCJBOzAUIfoh8Ts0E4H7vhQESPJCoy2V04tw+KCtOuKwUVEiGS2whPcoEYjiiM gPzJJ59YYTyc2w3X7zLvmXfrdk5wHVxhISLzTXBNLDMR7rHY5jfuQiJNDO1OthhLfLvQ4/F4PLHA i84ejydtKSoqkrlz50ppaam0aNFCevXqJfn5+aG9Hs+mxKLRlQwWgFXlRbJm0bcilcVWIM6uXG0F 59xmnaRZu4GSV9BeqrNzZPXcz6SybKX1t+WKzv1Cls4bMNUFBOusbMktaCsF7QZJaXYHKV09TbKL Z0hBm0HSvP0gycn2Fs9NxeKianl0XLnMWF5tXWQc1DdHOjWPLDZToSuvNO/eLPPNa8iuRZdeXSry 9ZxK+c/UCmlbmCXn7pQrA9rX/92phb6KykHROfjbkz7Es8NOhT0sUQEBD/FZfeYiQq9cudJO1sZx ruiMUM02tdYN5xc4aJkaboI3l+7du68XGl0iTQ6nx3uSF74tLJDpYHAnEkQYdq3A2YZwzLen36N+ N4jJzLvh+rDWb4vtOlEi16cjhW+Ub5Il3ydCsy7jITp7PB6PxxMLvOjs8TSSdBc2U/X5qLi/+eab 1kfdihUrbCV///33l3333Ve22WYbyc3NDR2ZXnihPflItPV0dVW5rFn0vVSXLZG1hdvK7EWLpV/h DMkr7CDNO+0s+c062ONK186RtYvGrLd0XlNZIKNXbCHdClbIgFabWjor1dWVkpPX0rrVyGnZR8pX TpY1K36RrDY7SIeOW0iO150bDRMEPjCmTKYurZZTt8mVA/rm2AkBXfjE5q6pkilLquXHZVWytNi8 08qa7XnmHXRoLtK/XbZs3SlberXOsj6gXarMcd/Nq5Qnx1dKqwKRy3bLs8fVh9pEZ7VyjkS0aSRV 3TikO/G0klTRWQVmcEVnxD7gO8HqWQU9Fe5UPAxHUBDW64WzegZEQRWyPekD3wgdEmqhPm7cOCtA 41ZDvyvEZL4X7bjQ75Ll/Pnz7cSDoKI0qOjM94QFNKgFtRedPR6Px5OOeNE5g/ENt8aT7sJmqj4f lfTLL79cvv7669CWDTCp29lnny377LOPbLXVVmklPod7XwcccIB91nQW2pOdRIvO61ZNk5Jlk6Wi +UCZsqxQ2lf9LN0Llkphm82lZaftcfQs64qXSsmKqVJZvtackWX+q5Z1lXny09pu0j6vSHo2Xx5R dAaE5+ycZlLYcUfJa9ZFypZ+J0tXr5aCjkOka8fOtZ7rqZ2ySpGnxlfIiJmVcubgXOtSIz/guWT6 iir5cnaVfL+gSnJNZLfMz5Lm+WL9OxP3iM/F5SJFZea9Vohs2T5b9u+bLdt32bhHgM/023lV8q9x 5dbFxiW75UmbgtDOKKhNdMayD5GFCTAbQzq7wPFEhwqCuqTMD2fpjMsCykGWKjqrNbIKgioYcg1c bwR9BddHdFaBEtcetblLAP6+/m1P8qLv1P0mVFR23V7o9wO6nW/Ndb0BnKsiMvmkTpjI95Bo0dm3 Cz0ej8cTC7zonMH4hlvjoCKYzsJmqj4fDYFTTz3VCq+bbbaZ7LXXXtKpUydZvHixHebKcFvYY489 5He/+519hoEDB0pOTmr7n0337zFexKLRlUg/ibjKWD3/K8kp7CSTVveUvOIfpU/zJZKTVSWS116K cjeTrIpV0qJqjlRXlNmJApXq6iwprcqVnOwqycuqDG2NDMJzVU4ryWqzk7Rpli9Fi76S+aXtpXvv XaV9iySfnS6JYdLAh74vl98MypUTBm5s4VxpivCPf6mUt36qlNxsJhXMlq061lgytwiJzlBuXjei 87w1VfLzsmqZtLjGEvrgLbLl6P659liFa+Lj+aHvK+T4ATly2uDo84tIonOfPn1k5MiR8uGHH8pd d90ljz322Hqfu/XF1108Kiwj0KnoHMmnM+IvqOjs4k4UF8nlBX8rWvcaKlDrBHGuUO1OlpdMhIs7 FUJdguIp5xHqsvBWgbYuIonwrj/kRKCiM9by2okQrY9l9941HjQe2bd27dr1v9XS2b2unhPsCIkV Pm/1eDweTyzwonMG4ysXDSfdhc1Ufb6qqip58MEH5dJLL7WNwNtuu03OOOOM0F6Rd9991zYKv/nm G5k2bZrddvDBB1vrKIZ99+/fX7JT0Adtun+P8SSt8sXqKilaPlkq1/wi87K2k4XLl8vA5jMkL6vM 7KqUiqx8+WFtHymuzJd+LRZKh9wVkpOdI9Uhu2T+zc6qsr/XTzxYBwjPa7M6S2HHXaRd1a/mG5wm S3J3lO236OfdbDSABWur5aYvyqVTiyy5cvc8aeWIwwjJz0+ukE9/rZkA8GA7qWD2RgLyqtJq6zaj VV6W5IaSO5bTs1ZVyciZVfLFrErZuXuOtaBu5/QLcMzj48vlq9lVcvWeebJd5+heXjjRmW2Ie5qu +P3qq6/KVVddZYen19fy2U92lZzE00oSsVMtmYOWzor611W/vIh5TAaH0Ke4QmdQfFUxsD6WzuoH eM2aNeutVSmfwxEvIbEuuEcV71VgRXR2/RaTnoOTHwb9V7sEBeog0QrwHHfQQQfFxcrX49uFHo/H 44kNrujsm4MZBtaPnvqDsEkjBKsHhm3edNNN8txzz8l9990nzz//vPzjH/+Q008/3QqYo0aNso3u yy67TJ566ikr/nF+MpPKz4fI+vrrr9tKM2KzKzjDkUceKU8//bQVoxFpEWg//vhj2/ijAfXss89a Mbqysm6rzmQh+L5uvPHGtPoePTXQGMQnbn2orCiS8qK5Up7fTeatrpZuefMlP6dCcvLbSLN2W0lh YXtpnb1C2rXpJK277CKlBf2lpAKxueaboOlZWZ0dteAM2VnZUli1TJYtnSWrs3pIu5bNpGztHFm4 aoPQ44kOxGIsjhGOT94qZyPBGV6ZWikfTK+U/ftky++3z5Xtu9YIzj8srZJ/j6+Qv31WLrd8WS63 fV1u1+/5tkK+mFVlBWXEaXxDn2SuO3ZBpTw9ocK63VBw33HigFy75G8UlzdciEB8doUMfl955ZVW yMIKsL7ftReckxM6PeNFx44dreCMr9y6wCJahV+ETsRUOqUBy1XKfoIKzgimHKOiKII1ExVGAkFU xViOQ3Dm76lQSv2Cv8eSa+sylVi6dOlG90x88UyI9sSVGwChWCGdc7x2AgRhO+JyEM4hfwha/rLd Ext8u9Dj8Xg8scaLzhmGb7g1jHQXNlP5+b799lsbsFbu27evtTgKWm0g3mENxVDGW265xTZqunXr Zn0hn3nmmbahifXdzJkzpby8PHRW8hJ8XzyDSzoK7bEkFo0uLACjAbcDfJ/hAmCNH27foYceavcH KV+3THKqS2VecWvJLl8ubfLWSVZOc2nZZYg0a7+V5OQ3kx7NVki3vMXSoXUHaddlW6luPVjWVjaT LGnY94BVdEF2lUjJXFlaXC3VOe2lS/4K+Wn+EvONhg7yRMWS4hrXGXv1ypaBHTauoo2cWSlv/Vgh h2yeIycOypWOzbNkZYnIs5Mq5IHRFTJ5SZW0yBPZvG22bGFCxxYiy9ZVy3Cz/55vy2XCoippmS9y WL9cOWnrXPl2fpW8Ya7n0qVllnW9MXZBlUxbEdpYByowswR8ORPCoccyMsPjqQ9YCCPsYoFcF4iW 4UReysCgYKqiqYsrINcFYrhrSZ0qqPgetMqmnsR2BHkstwGBmLhDaKejWwVjOr85ljh044t3xTY6 CbieC+ey3bV6xvJar6OW4Hofen+sc5ynafHtQo/HUxsvvfRSxDaHxxMtXnT2eKIg3YXNVH2+0tJS ee2116SsrMxa7+Jm484777QWwKtWrdrkGfLz8+W0006TYcOGyc0332yfB5cUr7zyivV/fP3119t1 GjlcM1nhXeEupCne16xZs1JCaI8lsWh0RWsBiPUn7y5cgC+//DLsPvzkBsHNRUXJEimT5rJkXZ60 y1km+dmVkmWK+qrKcilZOU0q1i2TgpwsaVE5U5Yu/VWaFTaXTp23lMIOO8qaqo7mGhXm+I2/pejI lrZ5RbJ85WJZk9VB2jWrlqKiFbJ0zbrQfk80jJ1fKUUVInv0zN7INcnc1dXyn6mV1nczgnOr/BrB +bH/Vcgnv1bJzt1qLJ/P2SFXTt3WhG1y5Wzz+9wdc+WoLXNkcVG1PPx9hXwzt8paMh/cN0f+r0+2 vD+jUn5ctvH7HmL+NuL06Hnme4ryU6it8yRcqK+lc7SdOJ74Em8rSQRnJqeMhgEDBoTWNoALCcTL YHBBSMWaN1oQSRFcEZ7DWe8mK2qxrBbgCi432O4KydQXVAxGMOZZibe6/F5zLYIL13K3YRWtFufu O0Hc1vvQgKsUjvd4PB5P8oNgTZ0PF2tA3c/9HUSPr2+IdD1P8uB9OmcYfpbi+oOw+Yc//MG6L4DB gwdbS1KGEuJnkkYQGV4QhEAETCxMEaCWLFliRc/f/va31k8g7wILGbYlklR+vgkTJti/g8Uufwux uKSkRHbccUc57LDDbMBSJ9IwWY5/6623bEMGcY/hpG3atJETTzzRPj9+kDt06JDwd+SS7t9jusA7 aGzxyjX4LqO1Cq2qKJaihV/J0pJm8uPaLtIv7wfpUFAs1ZIr2bnNzf4Sqa4q58LWnca66paS13GI dGnfWSqqqmXl6mVStPxHyS+ba8Vqd4LBaMAX9MRVPaVTp82le9VYmbSsrTRvP0h27ts5dISnLv4y olzyTLRfu1euNM/bkI6fnVgh706vlFv/L1/6t8uS8kqRYf+r8b/8hx1yZUiPTV1xKPiBnrasSp4Y XyHFZSJX7pEnm5trYAV95adl1qL68iF55v3VHF9hjn/8fxUyZn6V3HdwnrQp2DQ/CYLorJMGgvvt 1rYvWpoiPXkyG/VdrOKpC2IxYmhwPRpUtEa8xRI43N/hmgi1CKfJQCSfzkGwFqdu4fq9pq4Q9HWt cQCMrKIzO1qwoA73Tjzxgffp24UejycSCMGMng1n7FIXdBIzj5I7+i3cNoW/Rfkb7aTTiM2UH3RG 6mg7T/LgJxLMYHzDrf6ku7CZys9HwYQLif3331/OPfdcGTdunLzzzju2sMJSeffdd7cF2+GHH26t eiI9A4UVYiyT5mBFvGzZMtuA5DyGFDEZHxbRubm5oTMSR13vi/vddttt7TsIRzTvi+vm5eWFzkh/ YtHoqs/EZ1TA6mu9Fa6CVVm2SooW/Fd+Ke4mC4ryZJuWM6R5Trl1f8EEg4jN5p+agy1VUpTVSdp0 HSJtW7ayXp3XFq+VVUtnSFbxDCnIKpGsekyymZNVJTPWdpDi/IEyoHCyLFqTI3OqB8gR2/cNHeGp jRUl1XLue2VyZP8cOX3whrwGK2UmFuzfIVsu3jXXvkH8cN8xqlwGdcyW3wzKWS8Y18ZPy6rkti/L ZXDXbLnEXCfXnIT19Js/Vch1e+XJQHMt5fNZVXLft+Vy54F5MiDg5iMcXnT2eFIHRGdXSEb4RXSm nkR9DwtnV5gOUpuAH4m6xHxXuA7HTjvtZEdveZoWn7d6PB5FRdxoOf/88yO6U2M+oUcffXST/AVr Z1wHhmvHqOgMtMvZr/cUrDfSdjrnnHPsBNVedE5OvOicwfjKRf1Jd2EzVZ8Pv8Y0QrDYxXrokksu kYqKChkxYoSdpOaDDz6wBRWuIyjcDjzwQGsRTKEU6RloYGEF/Pbbb8uYMWNkxYoV1n3FAQccIEcf fbTssssu0rlzZ+vWIlHo+0IoPe+88zZ5X0OGDLFWSE3xvjJFfE7WfLG+4lxFyTJZPe8z+aF4cyku KZHBbeZKXlZljegcgUrz3CV5m0nHbjtLi8KajqF1paWyfMVcySn6QXKriuy2aMDSeXFJa/m5pJ/s 0Ha2lJatk/Frt5Ijtt9cmuHTwVMrWBbf+12FXLRzjuzRa0N8fTuvSu4cVS7X7Z0vO3ateZdMODhr VbV0bpFl/ThHy0tTKuX1nyrk2j3zZHCXbFmwVuSij0qtcP3brTbkzdOWV8ltX1XIiWY7InhdxFp0 rk8njid+xKLDzhN7Ilk6H3fccXafWmwjPqsA7YrU4VBL70hEIzpHsgSnTsdoLS86Nz2+XejxeGqD OhyuM4PiMqIyhBOdOQcxOFJdL5IgraKzlhe0bbUOCWzjeq5w7S2dkxdXdM650WDXPBkBFo4IVZ7o QNgkY8SlwQUXXGD9/u63337Sv39/ad++vRUlqbiTGf70009WAGVm9WbNmklhYWHoKjVwPKLldttt Z4VMBFKGII4aNcoKnKzn5ORYq9PmzZvbimCsSeXnQxh+6qmn7L3ecMMN1pq6uLhYttpqK9lzzz1l 0KBB9m8hpk6aNGn9Myxfvtxu5/6Dz4CgvOuuu1qXFQwRxYJYnwHfhbNnz7YW2ww5bdGiRVzekYv7 vljiZiP4vn744YdGv6/Ro0fbdcT1eH6PieKmm26SZCwKuS9Egd69e4e21E5l+SopWjlb5pV0kHwp kc6Fa2qRm2vAQjarYq0UVWRLYfOO1vo1LzdXCgrbmPSaJ1XrFpqjsIGu+/3ziZRV5cq84jbSudk6 yTP3MGddR+nWtrm0DAnansggLs9YUS1HDciVtoU18U11/Ks5VTJvTbUcPzBHWubXbCeu25lj6qvl d2yeLe9Oq5ROLbJl287mnZvzEbtxqbFr95z1fqT5Lr5fUCVV1VkypEfdnWxff/21/Prrr/K73/3O /na/3dr2RYuvtyQnZ511VlLmnZ7aoV4HWDUjKNNBTQc28z2w7+WXX7bbMDiAnj172o57AnUKBOBr rrlm/TbqEAsWLLCdQ5H44osv7EiqSGAwwLXCgaBAvYf79TQtvl3o8XiC0OYbOHCgbLPNNvL8889L nz59bNvahXmUaHcyVxJ5t9bpVHBm3iAMmcJBRycGT5zr1iEmT55s27CPPfaYvP/++3Z0LuuXXXaZ NRxDaOZ4Oihpw2IgRQfpxRdfLO3atQtdxZMs/DprnnTuUGP85i2dPZ5aIMMcOnSozXgRORH38MuH 6LhmzRrbg4dFLYFeQFwe7LvvvraiTuaIcIloFw7cJGAhxMRuEydOtBk3lXwsjo899lgrBnbp0iWm Yl8qP98ZZ5whw4cPt0LGs88+a++PCYB23nlna30FK1eutCIqlsBY9SJ8IHxTcFIQYr2MdU6k2fCx rOMZXn31VSvmMjkhYjZC7/HHH28L465du4aOjj0NeV808rB8bsj74vq8L6yf4vE9JopYWFFGawHY mPgMWhBUFM2XRXO+lvFrtpDWOWtkUKsFoT11USUl1c0kt80O0qFTH8kLaYwVZatl1eyPhckFoyE7 q1pWljeX71f2ka1aL5ZW2Wtk1MqtZUi/rtK3U/jvzrOBx8bV+FG+56B8aV1Qs62sUuT+78plTZnI VXvmSfNckR+WVllRumer+n87labGx2SCXVqI9G+fbbsTHv2+QmaurJK/7pUn7UNiNyL0zV+Wm3dv lvvlRexywCqFSUobirdOSW3Iv3wzIvVggmEm6qNu4Fo605DnNw196hVBy2TOY19wezSWyN69hsfj 8SQ/Wq/Tsp3Rr7QFmfjcRbcjElOPw+JZLZiZ1D94fDj0eG3PuD6d1a0Ggd96PNspc6g/grd0Tl68 ew2PJ0rSXdhM5efjfCxnsLa55ZZb7H1jrYFASq8oVrpYKmPhi4Uw1tavvfaafP7557bAwvqXYaNH HXWU9YWMIItFb5CqqioZP368LeCw/qFgQ+jFopqeXeIOQTYePrnj+b647tSpUxMutKcqjRFjdNgY vtKwLoim4gYVxYtk4azPrOjcLr9MBracZ+6h0uypW5yslioplXbSovOO0q5NF7uleNkPUrwcizik ybrBvcaKspY1orP5220KyuSr5QNll827SP8u4d28eDZw3+gK+WlplTx8aP56i+PicpHbvyqXNoVZ csluuVYEfigkEp+yTa4M6Z5tvrWaYxvKC5Mq5eu5lXLt3nnSreWGi936ZbmsKBX5x4GRRed4EW0n jie+eLcnqQkCMKKCTh6I2KyiL2kNMVpdamAsgNBMvUf3AXUERoApdU0I6N1reDweT/KjvpK17cFv JhIMuslQ0RkLZ/J22pyUARhInXzyyaGjaqBNFG47qMiN8Dx37tz1ojPwN8CdxJBrqS9pFaa96Jyc eNE5g/ENt/qR7sJmKj8fljkMvcEtyEMPPWTv7e9//7u9HoXRvHnz7LBB3GUwBAcY/kkj6YUXXpBv vvnGirZY82BBQ0FIfDBMtKAgZGbowNBOhp1iYUxAkMWHMkIuBV+vXr1CR8aOpn5fVBRwExIk+L44 F0tq3hf+rRkOFS+hPVVpqOjsVr6o4HEdtzKlVgHhrl1ZukwW/zpCJqw277UwX7ZqMVOqq8r+v707 AY6rPNc8/vYiyZJtSbbkFW8Y2zhgG+zhMoFiC2HN3MkGlRCgCCFAtqKGJEASyDaBJBcKakIlgYRc EhMSAowvSWXIBoELhkuCL9csZjGbbezY2JZt2bJ29TL9fOrPHDctqSV1S+ru/6/qWK3T3Ufn6HQf 6zzn7fdL3ZNbZJhILTNcOdnGjZ+S+qbHutvetkS8M33vwDSQ4Nud9fb8vjm2on6j1VRG7cld8+2f DptmC6YSOg/k/zzdGzr/6OxKi6ZD544es+8/1ePaavQO/tfbDuO+l2PW1J60sw+L2NkLojbp4O45 g/LrF+P2t3/E7boTDg6dv/tkj+3pMLv59NEPnYdzEQcAkB3nhQA83xrD/73VX6jrQ2cNRK/HZH76 0vPnLbkEw8FKZ1+AI37Zfp5+XrAaOpdlY+QFQ2d6OpcZ+u8NjkK9119/3ZYuXerCRfUM3rJli6sa VZCpYFNX7nRCrGoQTQo5FciJWhQovFPlqfrlqd2BQk71xAsOqKfnz5gxwz1X/YnUn1hVHfrZCkdV ZaLAsa/WCENVzNunnsP6SI8GCtQfzerDrGUoVFUYqgEBNTCiKno1X4Gs1kvboHVQb0CFxtoGtZPQ f2QKpFUVrOBc66LneNoebYOeq2pfhb+7du1yvZH1H26+9002+dxfqk5TH2f9TnLZX6p41s9WD65C vR5Hi14/6mWZT0Ppk6g/4PSRNE2+ZYEuopxzzjmuX5l64Wo/62KC/tB6V/+yZMzi7Vtsd2elxSN1 NqVyr4WTuYfOqd1ulmi3WMcei3U3WzIRS8/MjQudu+ptd/dEO7SmKfWmqbUt7anbjbVWV/PuCzk4 2LM7krZtf9JOnx850KtZf/Y/uz1pbd1J11u5KhqymRNDNn9S2Np6kvbQhoRtbkna9Akha6gO2ZvN CVvXlLSNzUlrT92vgQb7owEJn9iSSC3f7OS5qWNfelDCWGr+v7+VcL2d33/oIBtHF8BY7bsOAMWM 80IAnj5Rq0+d6LxS9GkYnRdfccUV7vsgHTdUtKX2jTo31Hmkf56nc2uFzgqN/bmoKqf1nGw9mH1P Zw1Kq0++6NMtp59+un3jG99w8xRya/10vq4iKxVD0dN57Ar2dCZ0LjOcuA1OqQebxbx9Ws7999/v rm5qcEBd6VSPQl9prVBbAau2S+0nFKR62ga1jNB/XvrPT1XMfhtU8aGKZm2DKoa17brt6aM/GhhL FcTanquvvvrA76bQct1fCv51f1/7Sy041MM51/2lPyJGK2gfCYU46RpM4KzKAl8doKBf1fb+DzdV o2uAS73eVHmgCn/J+sdV6v5E107b195pPRUzrCHabJGkKpVzDY4Dj9PNQQTOkkw9fnNHo8WTEZtT vcvaIjOtqb3CFh/SYNWV71zUQHYbmpP2emo6/pCw1Vb1/u4V+m7cm7QXdibslDkRG18ZcrtFAfPh DWH3/dNb4/ZyU9LW707awxvVKiNhz26P27qdSXsr9VyF1H55mdTjWVXTGmDwffPCFkk/bH930h7Z FLdpqfnHzSr8sW0gDHY1Nun/mXxfsAMwcjgvBOAp2PXnHypu0Sdj1Voj28DPCnv1SVudH+oTy5mB s+gT0MFCGtE5jcYbynbc8aGzQml9qvanP/2pu62fpU836/xTVdMrVqxwYxwpbCZ0HruCofPon0lg RB199NHpW8jFxz72MTd4msLL73znO+6rQkgfbCqQ0+9UH+kIBpOi+3Qw1gFToZIOmgoAFQzq4KhJ rQtee+01FyIGqQ2EDrwKONUSQQde9eHNt2LePoXFV111lftPRu0yLrroItdmQ2Gqrn6qIlR9jbXs YOAcNGXKFNdW46677nKtOTRAorZdvaMU3n7xi1+0X/3qVy6cVdCsvtTqcaVJVd26AqvfocLZkZDr /lIAP9T9pWrmzP2lyuaReD2WI7021RpFgbLvYebpDz7dP2vWLHdxRbd9f7NsQpEKi4xrsNpomyUS PRavmGzh8GCrVFPvFfd+yf6e6YsGEWyLVdm+nmprrNxvVam3RHPP+NTrMGwTqtLls+jXnLqQdcV6 q5097Yp5qfk721Lz29Iz0yaNC9n/XBixS46qsF3tZn/dmHAh8pGNIVs2NWLjU792VSv/67Mx2976 zjKDdqeet3lv0mbVhg4MICl7OpLWnLpP88cC+gaPTfr/A0Dx4rwQQCbftkKBcbaWGaLzkv7ofEXt LjPHpdF5t8YG6O98RtXReq5vmaF+0TpH8r2dtU66/+abb3bfY+yjpzMwAB3Qvve977lKWLU1UOCm cPLwww93lbC7d+92oZ/CuP6oGldX6e6++25XUbt9+3bXT/fkk092VaMLFy50oZICWbVR+MMf/uDa H3z84x+3W265xRobG9NLyq9i3r6Ojg63/r/+9a/t1VdfdcvX1c9LLrnEXUXV1de+qJ+z2hRooDZV AGsbta0aOEfboEEPVdWr7VblsA6VajHhA1lVVauVhe83NVIy95fCdn30KLi/9HvX7f74/aWBCdet WzdmXo+joRCDYakCcCh9Ev0fYeqn7XuWBekCSGaPs6Cetm3WvO0/7Pl9s23RrJlW1/Ffqf02mGrn oVFrjbc6GuzllkPsqNqNNntSjT2+c45VVVTZ6UvnFPinlwb1aP7cH7vt3PdE7bwj37lYoBD6W6u7 bcmUiP2vY999geulpoTr+6zK52VTQza+IuR+352xpL3RbPbYW3H7+BEHL9O7/+W4/dsrMbvuxIrU c99JndXj+V9Sy7z+5EpbNo36BGSn/yM4jQAAoDT4sWUUOPc1kLl/TF+9lBUaK7gODgAYFAy1gz/D L1f66hEd5JfD3yFjEwMJAoNQ6sFmsW+fKo4V7qmCV+uiFhRy3HHH2aWXXuraSixevNjNC1JwqwH5 9J+V2iso7FOIqzYVTU1N7j8+VTmvWbPGPV6tJKZPn+5acWi7VTl8//33D/gfYr4NZ3/pd6PtKbag vRgNNYzR8/yozEORiHVY+46n7PWdrRZt+O82u2KTxfZvSC24cMFh2JLWGY/af+071IXPy+s2Wqh2 qf37pogdPXeqvWcmH3nLhaqUv/xwt00eF7Jrjo/auGhvVB9LmK18IWYPb+gd7G/mxNS+TL+04qn7 Vq2P2ZptCTvt0LDVVobccvSAcOq11BNP/dG3KW6V4ZBdtiJi9allq4+zUun9nUm79T9jrv3GtcdX uOp00f2/XBezRzbG7QenV1pDTf+XDHRyoWNPtlHJ+6Ljrdob9XVCk2moF3FQWIW4YAcAAEZe5kCC np8fpPPBbH/36e87Fc7kKhhcBwcS7EswmBZVTfcVbmN0ETqXMU7chqbUg81S2D4tU+001CpDfYpV oav+xHrNaxvUbkPr6Wm9tP6vvPKK+16Vwnqc/iNTuCpq23HBBRe4kFZB4Hvf+1678847XXWwbuvn jUbF72jtL91W1fNIB+3FaKih8/AlrXPfG7Z3x1rb2LXQjpg3x5K7/26xnv2p+/oPD4citZVuqW+2 TbXX26bZkgmb7LAplbaudaG9tafH/nn5fBvv00wM6N/Wx+3/vhyz/31ypR3e8M7+eqslad95vNsq oyFrVAicfmklUtObexLWk7oxJUs4rDl7O5PW1mM2ty5s4ypST009N/XytNbupO1sS9g3T6y0owLV zM0dZtc8qsrqsH3hmKhFB7he4avvVbGivn/BkwFPx0+1Q9KxRycYCqoHEzqP3vsJAEoX54UARov+ FpShFtpgbAuGzgwkWGYKMWBWOVB4qatwH/rQh1wAqWrT/fv3u8DywQcfdF8V3KlCVE3uPYWB69ev d32N1Rj/8ccfd1WjaqyvAE8DwKmlwQMPPOCW+6UvfcmdnKv1gXoTq2pVTf1VkVpIxbR9O3futC1b trgK3dbWVrdO6qmsSaPYqjWEBilQha6CUn30RoOwbdy40bWcUAWvwlQNwqdedmoZoW3VVdWHH37Y hSYKlBXsfu1rX3MBiXo3axRd9UDWCLpa9he+8AXXhmQ0ZO6v9vZ297so1P5SKw/tL1VHj8TrcaTp pCvfg2GN3sBnIQtFqy3UvcdiHTusq2K2Ta6bbN1tW1P3KbR7dzA5HJFQ0nb1TLT1rTOtobLFFk3c Y11Vh9mLO0M2p6HW5k+tTT8SuZhQGbKHNyRcf2UFwRpIUOqrQjZtQm/rDIXLCp416fbihrALiOfW hbJOixvDtnRq2FU0Tx+fmlLL0dfZtSE7aW7E3ntI5MDPkdVb4vbkloSdd2TUPWYgOmaedtppblAX HX/Va17HeP2toUnHbNHFMD/gi9r1BAfMHAiDXQFA/nFeCGC0aHB0P0A6Sk9wIEEqncsM1UK50Umy Tpr1+6qqqnIVufrqdXd3uypYVdUquPO/U43yqj/gjjnmGJs9e7abpwHoNFCYqsEUgMoPfvADd+Kt YFPP0cdCVKGqx+nnqipXgakqUzM/zpIPxbp9O3bscP2EVcmsddcggqq6Peecc9xga0GPPPKIfeAD H3BhtB7b1tbmvqoKT32JFbBqUD5RAKLRebVOX/7yl93HhVRBrJBEQbMqmzXwnn72tdde60Ltp556 6sDvoNCGur8++MEPujB1rL8eR5t+r6V2XFRv55btf7OmngabMec4q+h63dp3vZi6R9uZn+BZgwdq 4MAXWuZYImG2vH6DTZ003Z7fO9s27+u2M5fOsfqad16nGJhaadyxNmb/sSVu17+v0ubXv7Ov9BLt iKW/CXCP0D/9vYRT92d7iVdFzCKBSuaWLrNrH+uxxmqza46rsJpBjgEZ/Gik3lfqyadjkwyn0pk2 DmMTVZJAcSvFv38AAKMvWOk8wIcmUWoYpXhgCjbVM1eVrJquvvpq+8lPfmL/+Mc/0o8wV0WqME8n 1xUVqRPzmhpXIap2CwpAv/rVr9rvf/97tyxVcikMVIWXqsAUAPqwc+3ata66tr6+3gWE8otf/ML9 rJkzZ7rKsXwr5u3TgHc/+9nPXJWuQuVVq1bZlVde6UJTVWd7ql5WGwiFsaeccooLOzRAnv6wVgCi 9fzWt77lek6pYlpXWe+77z7XWuKjH/2oW4ZaV2g5Cjt0Yr13715Xvapl6vEjFTgPZ39pH+WyvxSi i0KdkX49ojAqaqbb+EmLrTa001p3v2yVtYusZvISSyTDFnJNGYZOLTXUu7m5p8ZeaJltXfGoHTFx i02pnWhbY4fYxuZuO2LmZKsjcB40tbI487CIa6Nx74uxdH/mXqGQuRA4c6rWFE1/7WtK3Z/tucHA Wan1b1+N2Y79SfvAgoi7fyC6eLVgwYL0d4VD4Dw2PfbYY+lbAIoR54UAgEIjdC4znLgNrNSDzWLf PgWsClVVjaz2Eqpk1mAGt956qwtTNd1+++2uV7RaaVx44YXuo4NqdaC2FAplVSWsdVPV8w033OCC VrXYUF9nLV+tOFT9rMdqOxXg6velgfbUsuLyyy9Pr03h5Xt/qYpZgwUG95eCaVGYPdKvx7GgECdd +v2NqlDYquoWWN3kwyza+aZ17XvDqusXW7j+aOtI1Jgl4qk/ABIuQM6VBgxUdbOKora0T7Z1+2Zb TyJiS2s32czasDWH5tu67XGbWjvOFk6rc8W3GLx59SH74KKI/efbSft/r8XTcwvvb1uT9ofX4/a+ eZGDejz3RxejFDqPRPAMAMgvzgsBAIVG6AxkUerBZjFvXyKRcH2Ktb5333236228bds2139Z1b6a 1HdYfYjVQkPBq9pG/O53v3PP1WB7qvw96aSTXC9khbef/OQnXesIrZ/6Hv/4xz92A+vp96Lfk1pL aFsUrivQXbFiRXptCk8ffRzq/lI/5sz9pWrlvvbXH//4x3ftr5deemnEg/aRVoiTrrFQARiKVFn1 pCNtQv2h1tm83jr2rLPauplmk46xXTbLWmNRiyd6q5ajqUmBskJoP+l79WyOhhRQJy2eDFlzz3jX TkM9nKOhHltW+5bNrg9bS3ShPbcjYtFI1I6e02jjKhk8cKgiIbPTDg3bcbPCdt/LcXv8reFVpudi 3c6E/fy5mM2uC9vHjoi4thu50PFXF7IUOvsBYQph1C/iICuqJAEAANAfQucyw4lbbko92Cz27dO6 qFWElq3BqEShh9ZH7SPUi/n973+/ffrTn3aVeAoV//SnP7ngVb2Lr7vuOvvhD3/oqoHVE1rrdNNN N9lnPvMZ++Y3v+laSuhnqJJY1cGaFCJGIpFRGRwuc3+pL2ou++u3v/2te64GRgzuL4XV2faXekdn 7i/1dB7poB35E46Oc8FzeMKhtrd5g3XuesYmVydtYsN7bE90mW2LzbIdnRNsb3eFdcbDLlhW/bPa cKiKuTMetX2xGtvaMcm10nhh32xrTn0/s6rJVkx622bU19ju8GJ7Znule+7yuY3WMKE6/dMxVBMr Q3bRsogbCPBfn4sVNHhe15Sw29fGXNh92fKoNQ5hnFAFz4UcfZw2DmMTVZJAceO8EABQaAwkWGYY MGJgf/3rX131rio+dUJVW1trH/nIR1wbCQWbCjEV6On3qApQBZt6/DPPPOOCzq6uLtfOQC0mXnjh BVd9qsHd1qxZ49oUaBkKRR988EEX6MncuXNdUKj+mAoAH3jggQM9dfOtmLcvuO7PPfecC0dV+avg VMGwtqOnp8etuwYAXLx4sbutoFiD4h177LHusari9bTeaiGh1hXPP/+8dXZ2uu1WUKtWE9pu38ZC bSdUIdzQ0OC+HwlaL1U4+/2l7dLvPpf9ddppp7ntGcr+UkCtQQe1vxRea4DBUqWTrnwPhqXXylgK ZHpiXdbUtMHam9+02sq4Taidbh3hKbazLWm723osEe+xULzDkokuC5laOoStOxFJTVHrSla4QerC qfm1kVabNaHVptRELBaZZFu7p9lruxM2oarSlsyebDPrx1tYzYeRFxuak/az52L29v6EfejwqP3z gohV5FiFnIvHNyfsvpdiqX1mdslRUVsxY3i1CJkDCWrQQPWkF13kG+pAgvztAgD5x7EVAFAIDCQI 5Eh/jCnQU5ApF1xwgRuATZW9mn70ox+5gE9/sKnvbktLix111FF25plnuscvW7bMtTK45ZZb3Am3 qlA1KNsvf/lLF2Qq7DrxxBNdhanmbdiwwT1H1bojoZS2T0HpokWL7Mgjj7QlS5bYnDlzbN++ffb0 00+7gFYuueSSgwJnURD93e9+11U6qxr40ksvdduioETzNHCfAmgNtnfZZZdZXV1d+pkjT/tLlcu5 7i9tv/bXGWec4R4/mP2liuqRfj2OlkJUUY61CsCKaJU1NC606sYV1hRrtE07mqxn38t2SGSTLapt sRkTeqy6KmoWrbHO5Hhri1dZLBmxylCPNURbbF7NdlsxeZsdNbXL6idMsu2JufbM7kZ7vTlk02qr 7Z/mT7FDJk0gcM6z+ZNC9tnlUVsyNWz3vhyzW9fE7LU9w6963rY/aXc8G7M71qb2b3XqZ/y34QXO OlYG22vo2CH6FE0+0MZhbNLFNf2/pClYMcn8XszvxfxeY3H+vHnz0t8BAFAYVDqXGf2BMdbCkLGm v2ran//8567q1NPbRwHgK6+84uarKlSDsalNQzarV692FZUK+mbMmGEf/vCHXbWpWj889NBD7kRd vXgVbqrNQSEU8/b1t+5nnXWWC1iDtP5///vf3XopjH7iiSds0qRJ6Xuza21tdX2Rg/T8F1980VUL T58+PT13ZAQrnTO3+c4773S/D68YX49jgU7EyuW/wp64WXNrmzU177T9+99OzWix+qqEVUfjFg2b C41jqcfEEgmLRJJWEQ5bMlRh8VCldcarrCU2wZq6xllrT8Tqa8bZIZNrbG5DrdXQw7mgmtqT9uhb cXvoTe2r1P/l08N2ypywza0Pu/2Wi0TqJf52a9IeTy3n6a0J29uVtOMPidj/WBixWbXDu1ig42+w cjlY8ezpeDLUSmcAAAAAxSFY6UzoDGQo9WCzmLevv3XviwJFBarf//737aKLLkrPLR79hc4jsb/O OeccmzZtWnpuaSrExThVE+W7ZUe+KHzs7InbntZ229Oy3/a37bOOzhaL9XRYZUTBc+/jXBgfrrSe ZKV1JqqsM15hVRWVNnlCtTVMqLLpddVWW11lEf8EFFRX3Gz97oQ99lbcXt2VTL3XzWbVhWzZ1LDN qw/ZpKqQjYuGLKr2G6n73H6OJa2lK2mbW5L2UlPCXtuTTM1P2syJYTttXtiWTo1YbVXv8odDrxWF yb6yWW179L0+FaN+z5kyQ2oAAAAApYHQGehHqQebxbx92dZdIbb6LC9dutR9TFDtJ0SHNq232mKo ZcSFF17onlds+gud+1JMr8dSpX0w1v971ep1x5PW2tltrV3d1tbZY+2pr52xuMXiCXd/OBK2qkjU xlVGraaywiZURayuptKqU9/TSmN07OlM2pt7kvb8joRtbjHb15mw1h6zyrBZfXXIxkVc5mw9qUPh 3tRju2NmValDX21l6rgwIWTLp4dswaSwTU/dzofMqmZVMeuTEvpe4bJkBs+DDZ3H8kUcAAAAAO8g dC5jnLgNrNSDzWLePr/ulZWVtn79ejdwngbL08B4119/vZ177rkH1t2rr693g+0Vq2yhc6kH7aWg GEJnFLfWbrPmzqRta01aU1vSfd/Wk7TueG/orBC6uiLkKpknjzObMTFsjdUhm5j6Pp+XCxQy6zik AFlhsnroB1/7qnpWX/nbbrstPWfwoTPvJwAAAKA4EDqXMU7cBlbqwWYxb5/W/fzzz7dwOOzCWPUv VtXv1q1bbdWqVa4ncanxoXM5Be0jrRAX4+ifj3KhUHnlypV28cUXvytc9vQYDWKq/3u8YDuOgfC3 CwAAAFAcgqHz0IcqB0qYTnDj8bht3rzZ9bXduHGjRSIRW7JkiS1evNiOOOKIg6ZiC/iKdfsUripo 3rNnj1155ZWuwk7bsGjRIps7t/egVopK/fU42h577LH0rfwhcEa5UBuNE044wX3NFjiL7tPFMwXH fso1cJajjz46fQsAAABAsSB0LjOcuA2s1IPNYt4+DXbX2Njobqvqec2aNS64uOyyy9ygeaVIYXM5 Bu0A4HERBwAAACg+hM5lhhO3gZV6sFnM26f1u+KKK1yLjU996lP22c9+1m688Ua37mo/UYrKMWgf aYW4GKeWHQAAAAAAlCt6OgMZ9u3bZ3fddZetXbvW9Q7WwG2nnHKKG/hIAWCxK/bt6+7utvb2dtdy Qus/ceLE9D2lqa/9dfbZZ9v48ePTj8JYQw9aIH8YBBkAAAAoDgwkWMY4cctNqQeb5RbcFjv2V/Eh dAbyh/cTAAAAUBwYSLCMFWLArFKkVg319fVWV1dXkgFfqW9fqWF/FVYhWmHQPx8AAAAAUM4InQEA Za0QF+Ponw/kDxdxAAAAgOJD6FxmOHEDAADFhIs4AAAAQPEhdC4znLgBwMEKcTGuEC07AAAAAAAo FoTOAICyVoiLcfTPB/KHizgAAABA8SF0LjOcuAEAgGLCRRwAAACg+BA6lxlO3ADgYIW4GEf/fAAA AABAOSN0BgCUtUJcjPMtO5YvX26hUMhNwXCb+b2Y34v5vfqaz0UcAAAAoPiEkinp2ygDOqFjMEEA eIcCLv4rBAAAAABgeB5Z/bQduWiuu02lc5mh+q50569cuTI9F+Xg29/+9pBeJ8x/93yqKAEAAAAA yC8qnQEAAAAAAAAAw0KlMwAAAAAAAACgIAidAQAAAAAAAAB5Q+gMAAAAAAAAAMgbQmcAAAAAAAAA QN4QOgMAAAAAAAAA8obQGUBOzjrrLLv33nvT3w3dggULhr2cUChkTz75ZPo7s89//vNu/QAAAAAA ADD6CJ0B5OTrX/+6m7wNGza48LevKZcQ+Kabbsr6XD8poPaP6295t99++0Hrlk1/Ybd+lrYnm4G2 s68pHwE9AAAAAABAMSJ0BpCTE044wQW3wQpjefPNNy2ZTB403Xjjjel7e/UVGl9zzTUHnvPEE0+4 ecHlvPHGG25ef1TlLCeeeOK7gl9/X38UKmt9DzvssD6DZ8m2nX1NWhYAAAAAAEC5InQG0C9V7PoQ 9y9/+YsLd7OFuYNpv/GJT3zCLU9htHfPPffY5z73ufR3uVEArirnbMGvpttuuy39yIMFt0kB8Ve+ 8hU3X7f9fE1B2ubg9imAD66/6DG5BN0AAAAAAACljNAZQL/OO++8g4JcOemkk9zXofrNb37jlqVK Z4W3CngVHmsKhr6ZVdWZLr74YrcsyRYCi1+WKpV92L1582YXMAe3Kzj5qusgte/Q81UNrfXS8iT4 M7X+559/fvo7AIWi96Dey0HDveiTuTzpry0PAAAAAKBvhM4AcqZA58wzz3RBdD75EDo4DeSGG26w M84448C6PPTQQ3bHHXe8Kzjyy1PIHAy7fesOVWj7cFu3FSKrlUjmOsycOdO14dDvwFdlazmqktbz FUzpZ+i5AApD7zMFwZl0MUgXffr6dIMEP+GQOel9reNDcNl6vC4uBY93ely25/c3ZVtfAAAAACh1 hM4AcqJgtb9Qp6/+ywppFMyqNYcCmGDFcWafZ83zAfBAVHkcXJf58+e7dVAwnEvI4ysl9TxPy8sW XHs+rNbv4aqrrnLzFFSp4lrroyAcQOHoUwq62JRp1apV7qveu9kmHYcUHuv9GvyUg+iTDXrv634t 21c26z2tx2fSBSf//IGmbM8HAAAAgHJA6AwgJ+rlLNkCn/4ozMkWxmj685//nH5U/xT2Bh+r5/ZV URysYs4UDLu1PQrAtX5+WT64VlCkx2Vz+eWXu68+rFZQ5UPuYEUkgPzbtGmTu+jjj0d6nyok1oUt HRf03tWnMXRb4bIC5cH0ivfhsz7xoPd1tve0qqozK6Izjxd6jOYpJAcAAACAckToDGBACk8U5IhC 52yBrO9xPBA9t79qZrWxyEYhj56byxQMhPzztH4KpIJht0KpzOdqUjitiuls/KCDwV7OquLW8hU0 ASgctdHRe833Xdf7WcGuf7/qtr8gpMf548m8efPcV9F8/173dCEqeAwIfjpDk69+Fi1fx0FVT8vK lSvdz9fjPFVe65g5Z86c9BwAAAAAKC+EzgD6pbBFgYo+ai6qBNT3N998s/tefNiqsDZboKyANrOV RqZcAlsfGutr8CPyuh28L0iVy/4xQf65/jnB5WlSxXQm/S4UJCnwUiildVbwpHmqpvQhFID888eI YEsc0XvRv18fffRRN9BpX4+V4Hvd04UoP0/Ht8wWGpkVzzoOquJaxwSF0+eee657nj/OqU2P2u4A AAAAQLkidAbQL4UtmQGsvvdtMxTqrFmzJn1PL93vq4kV/igU8qG1pwrkYEi7bds29zVbSDRWaBsU JKkdhw+ZFTxpW/X7UPiUa09qAIOj44xvbxOk45DoWKP3oI5Zeqz/dIYPoPNNF6t0oU3HAh23dNzT RS4fPGdrzQEAAAAA5YLQGcCwKYzN1jdVwbIPZXzfZAU1vp/y+eef7+bJPffc476O1dDWV3b7IEkh swImbYenbWMwQaAwsl0A0zHGt77Qe9Qfh1avXm2nnnqquy39tbl46qmnDrTR0KSLZLqYFJwXbNnj +WNBsHWHWm0o+OY4AAAAAKDcEToDGBa1zlDwqhA2k+bfcsstB+7TYxVCi6oTFUQruFUfVoU8aluh QFqVgv7+sULrl1llqXUPVmYrhPIV3rNmzXJfAeSXjg9+IEH1eNb7TsGz3qP+WKPbxx9/vLut92lQ Zk9nPU7HGz+pQjqz3U7mMsT3dVdI7SnAFoXeAAAAAFDOCJ0BDJmqkhW4+EG9gn2T/UfaNZCXbivg 0WPV91Qhjufna55CZn+f5ut5Cph0W0GRAmvd1tdgcNTXfXpu8PnHHnusW2f/PD9lLs9PwcECdX9m laXnt89PeuxYCsyBUuDfZ2px4485uuij97Tew36e3rcKjoPvweBFoGw9nYNUqSwDfepCfZv1M/Wz 1GpH66djmT7xoNB7rH5qAwAAAABGAqEzgCFRyKJqQ4UuPtxRJbDmKRhSsKOPuusj77rtw2Yf3Or5 epwCmszwR9XCmq/nBQf4Guyk5wafr4DKB9u5TFpXPUe3gxXNmfxjghOA/PLvM9/Wwgseh3zwG+wh r4tAufKDhao9Rn8tMnxLD/1MVVcrZNYxTcc5rZ++0mIDAAAAQDkjdAYwaAqLFe4oAApWEyqkDQav CmM06XZmlbCfnxkgeZqv+wGgPzpO+OOQv8AVPC6JPnGRyfdp9i19xA8WquOPWmr4cDmTKqt9qKww XBfJ9NUf5/RVz6fNBgAAAIByRegMICcKcXwIrK++dzEAjDbfekOfrghe4PKhsQJh31Pet9JRP2hR lbSOZ7pfQbS/EKZBAfV4LTtIVc0SvGCm276ftKfQ+aSTTso6CCEAAAAAlDpCZwAAUNRU4axqYwW/ Co8VKmtSaKz5kvlJDAXRnp6jthzBi2m60KaqaS07GDwr2PYX4LLxrYP8zz/11FPT9wAAAABA+Qil Tpz4/DoAACgaGqRPbTGG+yeMgmGFyKpe7mtZPpDmzyUAAAAA6N8jq5+2IxfNdbcJnQEAAAAAAAAA wxIMnWmvAQAAAAAAAADIG0JnAAAAAAAAAEDeEDoDAAAAAAAAAPKG0BkAAAAAAAAAkDeEzgAAAAAA AACAvCF0BgAAAAAAAADkDaEzAAAAAAAAACBvCJ0BAAAAAAAAAHlD6AwAAAAAAAAAyBtCZwAAAAAA AABA3hA6AwAAAAAAAADyhtAZAAAAAAAAAJA3hM4AAAAAAAAAgLwhdAYAAAAAAAAA5A2hMwAAAAAA AABg2JLJpJsInQEAAAAAAAAAeUPoDAAAAAAAAADIG0JnAAAAAAAAAEDeEDoDAAAAAAAAAPKG0BkA AAAAAAAAkDeEzgAAAAAAAACAvCF0BgAAAAAAAADkDaEzAAAAAAAAACBvCJ0BAAAAAAAAAHlD6AwA AAAAAAAAyBtCZwAAAAAAAABA3hA6AwAAAAAAAADyhtAZAAAAAAAAAJA3hM4AAAAAAAAAgLwhdAYA AAAAAAAA5A2hMwAAAAAAAAAgbwidAQAAAAAAAAB5Q+gMAAAAAAAAAMgbQmcAAAAAAAAAQJ6Y/X8S h9uit2eTSAAAAABJRU5ErkJgglBLAQItABQABgAIAAAAIQCxgme2CgEAABMCAAATAAAAAAAAAAAA AAAAAAAAAABbQ29udGVudF9UeXBlc10ueG1sUEsBAi0AFAAGAAgAAAAhADj9If/WAAAAlAEAAAsA AAAAAAAAAAAAAAAAOwEAAF9yZWxzLy5yZWxzUEsBAi0AFAAGAAgAAAAhAPF5KNDyAwAArQgAAA4A AAAAAAAAAAAAAAAAOgIAAGRycy9lMm9Eb2MueG1sUEsBAi0AFAAGAAgAAAAhAKomDr68AAAAIQEA ABkAAAAAAAAAAAAAAAAAWAYAAGRycy9fcmVscy9lMm9Eb2MueG1sLnJlbHNQSwECLQAUAAYACAAA ACEAcHtf198AAAAIAQAADwAAAAAAAAAAAAAAAABLBwAAZHJzL2Rvd25yZXYueG1sUEsBAi0ACgAA AAAAAAAhAOuMz0QDzwMAA88DABQAAAAAAAAAAAAAAAAAVwgAAGRycy9tZWRpYS9pbWFnZTEucG5n UEsFBgAAAAAGAAYAfAEAAIzXAwAAAA== ">
                <v:shape id="图片 37" o:spid="_x0000_s1045" type="#_x0000_t75" style="position:absolute;left:-358;top:5928;width:63302;height:1449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OX5jxQAAANsAAAAPAAAAZHJzL2Rvd25yZXYueG1sRI9Ba8JA FITvgv9heQUvohuttJK6ighCwF7UUvD2mn3NBrNvQ3Y1yb/vFgSPw8x8w6w2na3EnRpfOlYwmyYg iHOnSy4UfJ33kyUIH5A1Vo5JQU8eNuvhYIWpdi0f6X4KhYgQ9ikqMCHUqZQ+N2TRT11NHL1f11gM UTaF1A22EW4rOU+SN2mx5LhgsKadofx6ulkFi1t/zX563e7GS7M4bNvL53dWKzV66bYfIAJ14Rl+ tDOt4PUd/r/EHyDXfwAAAP//AwBQSwECLQAUAAYACAAAACEA2+H2y+4AAACFAQAAEwAAAAAAAAAA AAAAAAAAAAAAW0NvbnRlbnRfVHlwZXNdLnhtbFBLAQItABQABgAIAAAAIQBa9CxbvwAAABUBAAAL AAAAAAAAAAAAAAAAAB8BAABfcmVscy8ucmVsc1BLAQItABQABgAIAAAAIQArOX5jxQAAANsAAAAP AAAAAAAAAAAAAAAAAAcCAABkcnMvZG93bnJldi54bWxQSwUGAAAAAAMAAwC3AAAA+QIAAAAA ">
                  <v:imagedata r:id="rId28" o:title=""/>
                  <v:path arrowok="t"/>
                </v:shape>
                <v:shape id="文本框 39" o:spid="_x0000_s1046" type="#_x0000_t202" style="position:absolute;top:20445;width:57594;height:84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rSGjxQAAANsAAAAPAAAAZHJzL2Rvd25yZXYueG1sRI9Pa8JA FMTvBb/D8oReim6agtToKta00EM9aMXzI/tMgtm3YXfNn2/fLRR6HGbmN8x6O5hGdOR8bVnB8zwB QVxYXXOp4Pz9MXsF4QOyxsYyKRjJw3YzeVhjpm3PR+pOoRQRwj5DBVUIbSalLyoy6Oe2JY7e1TqD IUpXSu2wj3DTyDRJFtJgzXGhwpb2FRW3090oWOTu3h95/5Sf37/w0Jbp5W28KPU4HXYrEIGG8B/+ a39qBS9L+P0Sf4Dc/AAAAP//AwBQSwECLQAUAAYACAAAACEA2+H2y+4AAACFAQAAEwAAAAAAAAAA AAAAAAAAAAAAW0NvbnRlbnRfVHlwZXNdLnhtbFBLAQItABQABgAIAAAAIQBa9CxbvwAAABUBAAAL AAAAAAAAAAAAAAAAAB8BAABfcmVscy8ucmVsc1BLAQItABQABgAIAAAAIQBDrSGjxQAAANsAAAAP AAAAAAAAAAAAAAAAAAcCAABkcnMvZG93bnJldi54bWxQSwUGAAAAAAMAAwC3AAAA+QIAAAAA " stroked="f">
                  <v:textbox inset="0,0,0,0">
                    <w:txbxContent>
                      <w:p w:rsidR="00712ACA" w:rsidRPr="0032089C"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sidRPr="006E14E7">
                          <w:rPr>
                            <w:rFonts w:hint="eastAsia"/>
                          </w:rPr>
                          <w:t>密码应用部署拓扑图</w:t>
                        </w:r>
                      </w:p>
                    </w:txbxContent>
                  </v:textbox>
                </v:shape>
                <w10:wrap type="topAndBottom" anchorx="margin"/>
              </v:group>
            </w:pict>
          </mc:Fallback>
        </mc:AlternateContent>
      </w:r>
      <w:r w:rsidRPr="00644B56">
        <w:rPr>
          <w:rFonts w:cs="Times New Roman" w:hint="eastAsia"/>
        </w:rPr>
        <w:t>客户端在</w:t>
      </w:r>
      <w:r w:rsidRPr="00644B56">
        <w:rPr>
          <w:rFonts w:cs="Times New Roman" w:hint="eastAsia"/>
        </w:rPr>
        <w:t>PC</w:t>
      </w:r>
      <w:r w:rsidRPr="00644B56">
        <w:rPr>
          <w:rFonts w:cs="Times New Roman" w:hint="eastAsia"/>
        </w:rPr>
        <w:t>端配发</w:t>
      </w:r>
      <w:r w:rsidRPr="00644B56">
        <w:rPr>
          <w:rFonts w:cs="Times New Roman" w:hint="eastAsia"/>
        </w:rPr>
        <w:t>USBKey</w:t>
      </w:r>
      <w:r w:rsidRPr="00644B56">
        <w:rPr>
          <w:rFonts w:cs="Times New Roman" w:hint="eastAsia"/>
        </w:rPr>
        <w:t>智能密码钥匙。授权用户通过</w:t>
      </w:r>
      <w:r w:rsidRPr="00644B56">
        <w:rPr>
          <w:rFonts w:cs="Times New Roman" w:hint="eastAsia"/>
        </w:rPr>
        <w:t>PC</w:t>
      </w:r>
      <w:r w:rsidRPr="00644B56">
        <w:rPr>
          <w:rFonts w:cs="Times New Roman" w:hint="eastAsia"/>
        </w:rPr>
        <w:t>端登录，采用</w:t>
      </w:r>
      <w:r w:rsidRPr="00644B56">
        <w:rPr>
          <w:rFonts w:cs="Times New Roman" w:hint="eastAsia"/>
        </w:rPr>
        <w:t>SM2</w:t>
      </w:r>
      <w:r w:rsidRPr="00644B56">
        <w:rPr>
          <w:rFonts w:cs="Times New Roman" w:hint="eastAsia"/>
        </w:rPr>
        <w:t>数字证书认证机制，使用</w:t>
      </w:r>
      <w:r w:rsidRPr="00644B56">
        <w:rPr>
          <w:rFonts w:cs="Times New Roman" w:hint="eastAsia"/>
        </w:rPr>
        <w:t>USBKey</w:t>
      </w:r>
      <w:r w:rsidRPr="00644B56">
        <w:rPr>
          <w:rFonts w:cs="Times New Roman" w:hint="eastAsia"/>
        </w:rPr>
        <w:t>，与安全通道中</w:t>
      </w:r>
      <w:r w:rsidRPr="00644B56">
        <w:rPr>
          <w:rFonts w:cs="Times New Roman" w:hint="eastAsia"/>
        </w:rPr>
        <w:lastRenderedPageBreak/>
        <w:t>的</w:t>
      </w:r>
      <w:r w:rsidRPr="00644B56">
        <w:rPr>
          <w:rFonts w:cs="Times New Roman" w:hint="eastAsia"/>
        </w:rPr>
        <w:t>SSL VPN</w:t>
      </w:r>
      <w:r w:rsidRPr="00644B56">
        <w:rPr>
          <w:rFonts w:cs="Times New Roman" w:hint="eastAsia"/>
        </w:rPr>
        <w:t>安全网关之间，实现双向身份认证，确保授权用户身份的真实性。</w:t>
      </w:r>
    </w:p>
    <w:p w:rsidR="00644B56" w:rsidRPr="00644B56" w:rsidRDefault="00644B56" w:rsidP="00236DA6">
      <w:pPr>
        <w:pStyle w:val="daca59ba"/>
        <w:numPr>
          <w:ilvl w:val="0"/>
          <w:numId w:val="132"/>
        </w:numPr>
        <w:ind w:firstLine="560"/>
        <w:rPr>
          <w:rFonts w:cs="Times New Roman"/>
        </w:rPr>
      </w:pPr>
      <w:r w:rsidRPr="00644B56">
        <w:rPr>
          <w:rFonts w:cs="Times New Roman" w:hint="eastAsia"/>
        </w:rPr>
        <w:t>安全通道部署</w:t>
      </w:r>
      <w:r w:rsidRPr="00644B56">
        <w:rPr>
          <w:rFonts w:cs="Times New Roman" w:hint="eastAsia"/>
        </w:rPr>
        <w:t>SSL VPN</w:t>
      </w:r>
      <w:r w:rsidRPr="00644B56">
        <w:rPr>
          <w:rFonts w:cs="Times New Roman" w:hint="eastAsia"/>
        </w:rPr>
        <w:t>安全网关，系统运维人员配发智能密码钥匙，由</w:t>
      </w:r>
      <w:r w:rsidRPr="00644B56">
        <w:rPr>
          <w:rFonts w:cs="Times New Roman" w:hint="eastAsia"/>
        </w:rPr>
        <w:t>CA</w:t>
      </w:r>
      <w:r w:rsidRPr="00644B56">
        <w:rPr>
          <w:rFonts w:cs="Times New Roman" w:hint="eastAsia"/>
        </w:rPr>
        <w:t>机构签发</w:t>
      </w:r>
      <w:r w:rsidRPr="00644B56">
        <w:rPr>
          <w:rFonts w:cs="Times New Roman" w:hint="eastAsia"/>
        </w:rPr>
        <w:t>SM2</w:t>
      </w:r>
      <w:r w:rsidRPr="00644B56">
        <w:rPr>
          <w:rFonts w:cs="Times New Roman" w:hint="eastAsia"/>
        </w:rPr>
        <w:t>数字证书，实现客户端与</w:t>
      </w:r>
      <w:r w:rsidRPr="00644B56">
        <w:rPr>
          <w:rFonts w:cs="Times New Roman" w:hint="eastAsia"/>
        </w:rPr>
        <w:t>SSL VPN</w:t>
      </w:r>
      <w:r w:rsidRPr="00644B56">
        <w:rPr>
          <w:rFonts w:cs="Times New Roman" w:hint="eastAsia"/>
        </w:rPr>
        <w:t>安全网关之间的双向身份认证。运维人员通过安装</w:t>
      </w:r>
      <w:r w:rsidRPr="00644B56">
        <w:rPr>
          <w:rFonts w:cs="Times New Roman" w:hint="eastAsia"/>
        </w:rPr>
        <w:t>SSL</w:t>
      </w:r>
      <w:r w:rsidRPr="00644B56">
        <w:rPr>
          <w:rFonts w:cs="Times New Roman"/>
        </w:rPr>
        <w:t xml:space="preserve"> </w:t>
      </w:r>
      <w:r w:rsidRPr="00644B56">
        <w:rPr>
          <w:rFonts w:cs="Times New Roman" w:hint="eastAsia"/>
        </w:rPr>
        <w:t>VPN</w:t>
      </w:r>
      <w:r w:rsidRPr="00644B56">
        <w:rPr>
          <w:rFonts w:cs="Times New Roman" w:hint="eastAsia"/>
        </w:rPr>
        <w:t>客户端实现安全接入。</w:t>
      </w:r>
    </w:p>
    <w:p w:rsidR="00644B56" w:rsidRPr="00644B56" w:rsidRDefault="00644B56" w:rsidP="00236DA6">
      <w:pPr>
        <w:pStyle w:val="daca59ba"/>
        <w:numPr>
          <w:ilvl w:val="0"/>
          <w:numId w:val="132"/>
        </w:numPr>
        <w:ind w:firstLine="560"/>
        <w:rPr>
          <w:rFonts w:cs="Times New Roman"/>
        </w:rPr>
      </w:pPr>
      <w:r w:rsidRPr="00644B56">
        <w:rPr>
          <w:rFonts w:cs="Times New Roman" w:hint="eastAsia"/>
        </w:rPr>
        <w:t>服务端包括交换机以及密码基础设施区，密码基础设施包括服务器密码机、签名验签服务器、时间戳服务器、证书认证系统、</w:t>
      </w:r>
      <w:r w:rsidRPr="00644B56">
        <w:rPr>
          <w:rFonts w:cs="Times New Roman" w:hint="eastAsia"/>
          <w:color w:val="000000"/>
          <w:szCs w:val="28"/>
        </w:rPr>
        <w:t>国密安全密码应用中间件</w:t>
      </w:r>
      <w:r w:rsidRPr="00644B56">
        <w:rPr>
          <w:rFonts w:cs="Times New Roman" w:hint="eastAsia"/>
        </w:rPr>
        <w:t>为上层提供各种密码服务：服务器密码机可以提供加解密服务和密钥管理服务；签名验签服务器可以提供签名验签服务，实现身份验证；时间戳服务器的时间戳签发服务可以为操作节点签发时间戳，实现操作行为可追溯；证书认证系统为用户的身份鉴别提供真实性服务；</w:t>
      </w:r>
      <w:r w:rsidRPr="00644B56">
        <w:rPr>
          <w:rFonts w:cs="Times New Roman" w:hint="eastAsia"/>
          <w:color w:val="000000"/>
          <w:szCs w:val="28"/>
        </w:rPr>
        <w:t>国密安全密码应用中间件</w:t>
      </w:r>
      <w:r w:rsidRPr="00644B56">
        <w:rPr>
          <w:rFonts w:cs="Times New Roman" w:hint="eastAsia"/>
        </w:rPr>
        <w:t>可以提供重要数据存储的机密性与完整性保护。</w:t>
      </w:r>
    </w:p>
    <w:p w:rsidR="00644B56" w:rsidRPr="00644B56" w:rsidRDefault="00043915" w:rsidP="00644B56">
      <w:pPr>
        <w:pStyle w:val="daca59ba"/>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6" w:name="_Toc90975290"/>
      <w:bookmarkStart w:id="47" w:name="_Toc104913714"/>
      <w:r>
        <w:rPr>
          <w:rFonts w:ascii="楷体" w:eastAsia="楷体" w:hAnsi="仿宋" w:cs="Times New Roman" w:hint="eastAsia"/>
          <w:b/>
          <w:sz w:val="30"/>
          <w:szCs w:val="32"/>
        </w:rPr>
        <w:t>5</w:t>
      </w:r>
      <w:r>
        <w:rPr>
          <w:rFonts w:ascii="楷体" w:eastAsia="楷体" w:hAnsi="仿宋" w:cs="Times New Roman"/>
          <w:b/>
          <w:sz w:val="30"/>
          <w:szCs w:val="32"/>
        </w:rPr>
        <w:t xml:space="preserve">.5 </w:t>
      </w:r>
      <w:r w:rsidR="00644B56" w:rsidRPr="00644B56">
        <w:rPr>
          <w:rFonts w:ascii="楷体" w:eastAsia="楷体" w:hAnsi="仿宋" w:cs="Times New Roman" w:hint="eastAsia"/>
          <w:b/>
          <w:sz w:val="30"/>
          <w:szCs w:val="32"/>
        </w:rPr>
        <w:t>密码软硬件产品清单</w:t>
      </w:r>
      <w:bookmarkEnd w:id="46"/>
      <w:bookmarkEnd w:id="47"/>
      <w:r w:rsidR="00644B56" w:rsidRPr="00644B56">
        <w:rPr>
          <w:rFonts w:ascii="楷体" w:eastAsia="楷体" w:hAnsi="仿宋" w:cs="Times New Roman" w:hint="eastAsia"/>
          <w:b/>
          <w:sz w:val="30"/>
          <w:szCs w:val="32"/>
        </w:rPr>
        <w:t>（刘双平）</w:t>
      </w:r>
    </w:p>
    <w:p w:rsidR="00644B56" w:rsidRPr="00644B56" w:rsidRDefault="00644B56" w:rsidP="00644B56">
      <w:pPr>
        <w:pStyle w:val="daca59ba"/>
        <w:ind w:firstLine="560"/>
        <w:rPr>
          <w:rFonts w:cs="Times New Roman"/>
        </w:rPr>
      </w:pPr>
      <w:r w:rsidRPr="00644B56">
        <w:rPr>
          <w:rFonts w:cs="Times New Roman" w:hint="eastAsia"/>
        </w:rPr>
        <w:t>通过上述分析，</w:t>
      </w:r>
      <w:r w:rsidR="00043915">
        <w:rPr>
          <w:rFonts w:cs="Times New Roman"/>
        </w:rPr>
        <w:t>最终版测试</w:t>
      </w:r>
      <w:r w:rsidRPr="00644B56">
        <w:rPr>
          <w:rFonts w:cs="Times New Roman" w:hint="eastAsia"/>
        </w:rPr>
        <w:t>系统的实现所需的密码产品所包括硬件、软件以及相关的服务如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_Ref103618416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表</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11</w:t>
      </w:r>
      <w:r w:rsidRPr="00644B56">
        <w:rPr>
          <w:rFonts w:cs="Times New Roman"/>
        </w:rPr>
        <w:fldChar w:fldCharType="end"/>
      </w:r>
      <w:r w:rsidRPr="00644B56">
        <w:rPr>
          <w:rFonts w:cs="Times New Roman" w:hint="eastAsia"/>
        </w:rPr>
        <w:t>所示。</w:t>
      </w:r>
    </w:p>
    <w:p w:rsidR="00644B56" w:rsidRPr="00644B56" w:rsidRDefault="00644B56" w:rsidP="00644B56">
      <w:pPr>
        <w:pStyle w:val="daca59ba"/>
        <w:keepNext/>
        <w:ind w:firstLine="400"/>
        <w:jc w:val="center"/>
        <w:rPr>
          <w:rFonts w:eastAsia="黑体" w:cs="Times New Roman"/>
          <w:sz w:val="20"/>
          <w:szCs w:val="20"/>
        </w:rPr>
      </w:pPr>
      <w:bookmarkStart w:id="48" w:name="_Ref103618416"/>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11</w:t>
      </w:r>
      <w:r w:rsidRPr="00644B56">
        <w:rPr>
          <w:rFonts w:eastAsia="黑体" w:cs="Times New Roman"/>
          <w:sz w:val="20"/>
          <w:szCs w:val="20"/>
        </w:rPr>
        <w:fldChar w:fldCharType="end"/>
      </w:r>
      <w:bookmarkEnd w:id="48"/>
      <w:r w:rsidRPr="00644B56">
        <w:rPr>
          <w:rFonts w:eastAsia="黑体" w:cs="Times New Roman"/>
          <w:sz w:val="20"/>
          <w:szCs w:val="20"/>
        </w:rPr>
        <w:t xml:space="preserve"> </w:t>
      </w:r>
      <w:r w:rsidRPr="00644B56">
        <w:rPr>
          <w:rFonts w:eastAsia="黑体" w:cs="Times New Roman" w:hint="eastAsia"/>
          <w:sz w:val="20"/>
          <w:szCs w:val="20"/>
        </w:rPr>
        <w:t>系统拟部署的密码产品清单</w:t>
      </w:r>
    </w:p>
    <w:tbl>
      <w:tblPr>
        <w:tblStyle w:val="d45d63ce"/>
        <w:tblW w:w="9012" w:type="dxa"/>
        <w:tblLayout w:type="fixed"/>
        <w:tblLook w:val="05E0" w:firstRow="1" w:lastRow="1" w:firstColumn="1" w:lastColumn="1" w:noHBand="0" w:noVBand="1"/>
      </w:tblPr>
      <w:tblGrid>
        <w:gridCol w:w="411"/>
        <w:gridCol w:w="497"/>
        <w:gridCol w:w="6146"/>
        <w:gridCol w:w="373"/>
        <w:gridCol w:w="454"/>
        <w:gridCol w:w="1131"/>
      </w:tblGrid>
      <w:tr w:rsidR="008A16E9" w:rsidRPr="003B4398" w:rsidTr="00D614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A83438" w:rsidP="003B4398">
            <w:pPr>
              <w:pStyle w:val="f7248a39"/>
            </w:pPr>
            <w:r w:rsidRPr="003B4398">
              <w:t/>
            </w:r>
            <w:r w:rsidR="008A16E9" w:rsidRPr="003B4398">
              <w:t>序号</w:t>
            </w:r>
          </w:p>
        </w:tc>
        <w:tc>
          <w:tcPr>
            <w:tcW w:w="497" w:type="dxa"/>
          </w:tcPr>
          <w:p w:rsidR="008A16E9" w:rsidRPr="003B4398" w:rsidRDefault="008A16E9" w:rsidP="003B4398">
            <w:pPr>
              <w:pStyle w:val="f7248a39"/>
              <w:cnfStyle w:val="100000000000" w:firstRow="1" w:lastRow="0" w:firstColumn="0" w:lastColumn="0" w:oddVBand="0" w:evenVBand="0" w:oddHBand="0" w:evenHBand="0" w:firstRowFirstColumn="0" w:firstRowLastColumn="0" w:lastRowFirstColumn="0" w:lastRowLastColumn="0"/>
            </w:pPr>
            <w:r w:rsidRPr="003B4398">
              <w:t>产品名称</w:t>
            </w:r>
          </w:p>
        </w:tc>
        <w:tc>
          <w:tcPr>
            <w:tcW w:w="6146" w:type="dxa"/>
          </w:tcPr>
          <w:p w:rsidR="008A16E9" w:rsidRPr="003B4398" w:rsidRDefault="008A16E9" w:rsidP="003B4398">
            <w:pPr>
              <w:pStyle w:val="f7248a39"/>
              <w:cnfStyle w:val="100000000000" w:firstRow="1" w:lastRow="0" w:firstColumn="0" w:lastColumn="0" w:oddVBand="0" w:evenVBand="0" w:oddHBand="0" w:evenHBand="0" w:firstRowFirstColumn="0" w:firstRowLastColumn="0" w:lastRowFirstColumn="0" w:lastRowLastColumn="0"/>
            </w:pPr>
            <w:r w:rsidRPr="003B4398">
              <w:t>功能说明</w:t>
            </w:r>
          </w:p>
        </w:tc>
        <w:tc>
          <w:tcPr>
            <w:tcW w:w="373" w:type="dxa"/>
          </w:tcPr>
          <w:p w:rsidR="008A16E9" w:rsidRPr="003B4398" w:rsidRDefault="008A16E9" w:rsidP="003B4398">
            <w:pPr>
              <w:pStyle w:val="f7248a39"/>
              <w:cnfStyle w:val="100000000000" w:firstRow="1" w:lastRow="0" w:firstColumn="0" w:lastColumn="0" w:oddVBand="0" w:evenVBand="0" w:oddHBand="0" w:evenHBand="0" w:firstRowFirstColumn="0" w:firstRowLastColumn="0" w:lastRowFirstColumn="0" w:lastRowLastColumn="0"/>
            </w:pPr>
            <w:r w:rsidRPr="003B4398">
              <w:rPr>
                <w:rFonts w:hint="eastAsia"/>
              </w:rPr>
              <w:t>形态</w:t>
            </w:r>
          </w:p>
        </w:tc>
        <w:tc>
          <w:tcPr>
            <w:tcW w:w="454" w:type="dxa"/>
          </w:tcPr>
          <w:p w:rsidR="008A16E9" w:rsidRPr="003B4398" w:rsidRDefault="008A16E9" w:rsidP="003B4398">
            <w:pPr>
              <w:pStyle w:val="f7248a39"/>
              <w:cnfStyle w:val="100000000000" w:firstRow="1" w:lastRow="0" w:firstColumn="0" w:lastColumn="0" w:oddVBand="0" w:evenVBand="0" w:oddHBand="0" w:evenHBand="0" w:firstRowFirstColumn="0" w:firstRowLastColumn="0" w:lastRowFirstColumn="0" w:lastRowLastColumn="0"/>
            </w:pPr>
            <w:r w:rsidRPr="003B4398">
              <w:t>数量</w:t>
            </w:r>
          </w:p>
          <w:p w:rsidR="008A16E9" w:rsidRPr="003B4398" w:rsidRDefault="008A16E9" w:rsidP="003B4398">
            <w:pPr>
              <w:pStyle w:val="f7248a39"/>
              <w:cnfStyle w:val="100000000000" w:firstRow="1" w:lastRow="0" w:firstColumn="0" w:lastColumn="0" w:oddVBand="0" w:evenVBand="0" w:oddHBand="0" w:evenHBand="0" w:firstRowFirstColumn="0" w:firstRowLastColumn="0" w:lastRowFirstColumn="0" w:lastRowLastColumn="0"/>
            </w:pPr>
            <w:r w:rsidRPr="003B4398">
              <w:rPr>
                <w:rFonts w:hint="eastAsia"/>
              </w:rPr>
              <w:t>(</w:t>
            </w:r>
            <w:r w:rsidRPr="003B4398">
              <w:t>台</w:t>
            </w:r>
            <w:r w:rsidRPr="003B4398">
              <w:t>/</w:t>
            </w:r>
            <w:r w:rsidRPr="003B4398">
              <w:t>套</w:t>
            </w:r>
            <w:r w:rsidRPr="003B4398">
              <w:rPr>
                <w:rFonts w:hint="eastAsia"/>
              </w:rPr>
              <w:t>)</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f7248a39"/>
            </w:pPr>
            <w:r w:rsidRPr="003B4398">
              <w:rPr>
                <w:rFonts w:hint="eastAsia"/>
              </w:rPr>
              <w:t>备注</w:t>
            </w:r>
          </w:p>
        </w:tc>
      </w:tr>
      <w:tr w:rsidR="008A16E9" w:rsidRPr="003B4398" w:rsidTr="00D614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8A16E9" w:rsidP="003B4398">
            <w:pPr>
              <w:pStyle w:val="f7248a39"/>
            </w:pPr>
            <w:r w:rsidRPr="003B4398">
              <w:t>1</w:t>
            </w:r>
          </w:p>
        </w:tc>
        <w:tc>
          <w:tcPr>
            <w:tcW w:w="497"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rPr>
                <w:rFonts w:hint="eastAsia"/>
              </w:rPr>
              <w:t>服务器密码机</w:t>
            </w:r>
          </w:p>
        </w:tc>
        <w:tc>
          <w:tcPr>
            <w:tcW w:w="6146"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t>功能</w:t>
            </w:r>
          </w:p>
        </w:tc>
        <w:tc>
          <w:tcPr>
            <w:tcW w:w="373"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rPr>
                <w:rFonts w:hint="eastAsia"/>
              </w:rPr>
              <w:t>硬件</w:t>
            </w:r>
          </w:p>
        </w:tc>
        <w:tc>
          <w:tcPr>
            <w:tcW w:w="454"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t>2</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f7248a39"/>
            </w:pPr>
            <w:r w:rsidRPr="003B4398">
              <w:rPr>
                <w:rFonts w:hint="eastAsia"/>
              </w:rPr>
              <w:t>备注</w:t>
            </w:r>
          </w:p>
        </w:tc>
      </w:tr>
      <w:tr w:rsidR="008A16E9" w:rsidRPr="003B4398" w:rsidTr="00D614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8A16E9" w:rsidP="003B4398">
            <w:pPr>
              <w:pStyle w:val="f7248a39"/>
            </w:pPr>
            <w:r w:rsidRPr="003B4398">
              <w:t>2</w:t>
            </w:r>
          </w:p>
        </w:tc>
        <w:tc>
          <w:tcPr>
            <w:tcW w:w="497"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rPr>
                <w:rFonts w:hint="eastAsia"/>
              </w:rPr>
              <w:t>时间戳服务器</w:t>
            </w:r>
          </w:p>
        </w:tc>
        <w:tc>
          <w:tcPr>
            <w:tcW w:w="6146"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t>功能</w:t>
            </w:r>
          </w:p>
        </w:tc>
        <w:tc>
          <w:tcPr>
            <w:tcW w:w="373"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rPr>
                <w:rFonts w:hint="eastAsia"/>
              </w:rPr>
              <w:t>硬件</w:t>
            </w:r>
          </w:p>
        </w:tc>
        <w:tc>
          <w:tcPr>
            <w:tcW w:w="454"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t>2</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f7248a39"/>
            </w:pPr>
            <w:r w:rsidRPr="003B4398">
              <w:rPr>
                <w:rFonts w:hint="eastAsia"/>
              </w:rPr>
              <w:t>备注</w:t>
            </w:r>
          </w:p>
        </w:tc>
      </w:tr>
      <w:tr w:rsidR="008A16E9" w:rsidRPr="003B4398" w:rsidTr="00D614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8A16E9" w:rsidP="003B4398">
            <w:pPr>
              <w:pStyle w:val="f7248a39"/>
            </w:pPr>
            <w:r w:rsidRPr="003B4398">
              <w:t>3</w:t>
            </w:r>
          </w:p>
        </w:tc>
        <w:tc>
          <w:tcPr>
            <w:tcW w:w="497"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rPr>
                <w:rFonts w:hint="eastAsia"/>
              </w:rPr>
              <w:t>签名验签服务器</w:t>
            </w:r>
          </w:p>
        </w:tc>
        <w:tc>
          <w:tcPr>
            <w:tcW w:w="6146"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t>功能</w:t>
            </w:r>
          </w:p>
        </w:tc>
        <w:tc>
          <w:tcPr>
            <w:tcW w:w="373"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rPr>
                <w:rFonts w:hint="eastAsia"/>
              </w:rPr>
              <w:t>硬件</w:t>
            </w:r>
          </w:p>
        </w:tc>
        <w:tc>
          <w:tcPr>
            <w:tcW w:w="454" w:type="dxa"/>
          </w:tcPr>
          <w:p w:rsidR="008A16E9" w:rsidRPr="003B4398" w:rsidRDefault="008A16E9" w:rsidP="003B4398">
            <w:pPr>
              <w:pStyle w:val="f7248a39"/>
              <w:cnfStyle w:val="010000000000" w:firstRow="0" w:lastRow="1" w:firstColumn="0" w:lastColumn="0" w:oddVBand="0" w:evenVBand="0" w:oddHBand="0" w:evenHBand="0" w:firstRowFirstColumn="0" w:firstRowLastColumn="0" w:lastRowFirstColumn="0" w:lastRowLastColumn="0"/>
            </w:pPr>
            <w:r w:rsidRPr="003B4398">
              <w:t>2</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f7248a39"/>
            </w:pPr>
            <w:r w:rsidRPr="003B4398">
              <w:rPr>
                <w:rFonts w:hint="eastAsia"/>
              </w:rPr>
              <w:t>备注</w:t>
            </w:r>
          </w:p>
        </w:tc>
      </w:tr>
    </w:tbl>
    <w:p w:rsidR="00644B56" w:rsidRPr="00644B56" w:rsidRDefault="008A16E9" w:rsidP="00644B56">
      <w:pPr>
        <w:pStyle w:val="daca59ba"/>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9" w:name="_Toc90975291"/>
      <w:bookmarkStart w:id="50" w:name="_Toc104913715"/>
      <w:r w:rsidRPr="00DE2921">
        <w:rPr>
          <w:rFonts w:ascii="楷体" w:eastAsia="楷体" w:hAnsi="仿宋" w:cs="Times New Roman" w:hint="eastAsia"/>
          <w:b/>
          <w:sz w:val="30"/>
          <w:szCs w:val="32"/>
        </w:rPr>
        <w:lastRenderedPageBreak/>
        <w:t>5</w:t>
      </w:r>
      <w:r w:rsidRPr="00DE2921">
        <w:rPr>
          <w:rFonts w:ascii="楷体" w:eastAsia="楷体" w:hAnsi="仿宋" w:cs="Times New Roman"/>
          <w:b/>
          <w:sz w:val="30"/>
          <w:szCs w:val="32"/>
        </w:rPr>
        <w:t xml:space="preserve">.6 </w:t>
      </w:r>
      <w:r w:rsidR="00644B56" w:rsidRPr="00DE2921">
        <w:rPr>
          <w:rFonts w:ascii="楷体" w:eastAsia="楷体" w:hAnsi="仿宋" w:cs="Times New Roman" w:hint="eastAsia"/>
          <w:b/>
          <w:sz w:val="30"/>
          <w:szCs w:val="32"/>
        </w:rPr>
        <w:t>安全与合规性分析</w:t>
      </w:r>
      <w:bookmarkEnd w:id="49"/>
      <w:bookmarkEnd w:id="50"/>
    </w:p>
    <w:p w:rsidR="00644B56" w:rsidRPr="00644B56" w:rsidRDefault="008A16E9" w:rsidP="00644B56">
      <w:pPr>
        <w:pStyle w:val="daca59ba"/>
        <w:ind w:firstLine="560"/>
        <w:rPr>
          <w:rFonts w:cs="Times New Roman"/>
        </w:rPr>
      </w:pPr>
      <w:r>
        <w:rPr>
          <w:rFonts w:cs="Times New Roman"/>
        </w:rPr>
        <w:t>最终版测试</w:t>
      </w:r>
      <w:r w:rsidR="00644B56" w:rsidRPr="00644B56">
        <w:rPr>
          <w:rFonts w:cs="Times New Roman" w:hint="eastAsia"/>
        </w:rPr>
        <w:t>系统的安全与合规性分析如</w:t>
      </w:r>
      <w:r w:rsidR="00644B56" w:rsidRPr="00644B56">
        <w:rPr>
          <w:rFonts w:cs="Times New Roman"/>
        </w:rPr>
        <w:fldChar w:fldCharType="begin"/>
      </w:r>
      <w:r w:rsidR="00644B56" w:rsidRPr="00644B56">
        <w:rPr>
          <w:rFonts w:cs="Times New Roman"/>
        </w:rPr>
        <w:instrText xml:space="preserve"> </w:instrText>
      </w:r>
      <w:r w:rsidR="00644B56" w:rsidRPr="00644B56">
        <w:rPr>
          <w:rFonts w:cs="Times New Roman" w:hint="eastAsia"/>
        </w:rPr>
        <w:instrText>REF _Ref103619125 \h</w:instrText>
      </w:r>
      <w:r w:rsidR="00644B56" w:rsidRPr="00644B56">
        <w:rPr>
          <w:rFonts w:cs="Times New Roman"/>
        </w:rPr>
        <w:instrText xml:space="preserve"> </w:instrText>
      </w:r>
      <w:r w:rsidR="00644B56" w:rsidRPr="00644B56">
        <w:rPr>
          <w:rFonts w:cs="Times New Roman"/>
        </w:rPr>
      </w:r>
      <w:r w:rsidR="00644B56" w:rsidRPr="00644B56">
        <w:rPr>
          <w:rFonts w:cs="Times New Roman"/>
        </w:rPr>
        <w:fldChar w:fldCharType="separate"/>
      </w:r>
      <w:r w:rsidR="00644B56" w:rsidRPr="00644B56">
        <w:rPr>
          <w:rFonts w:cs="Times New Roman" w:hint="eastAsia"/>
        </w:rPr>
        <w:t>表</w:t>
      </w:r>
      <w:r w:rsidR="00644B56" w:rsidRPr="00644B56">
        <w:rPr>
          <w:rFonts w:cs="Times New Roman" w:hint="eastAsia"/>
        </w:rPr>
        <w:t xml:space="preserve"> </w:t>
      </w:r>
      <w:r w:rsidR="00644B56" w:rsidRPr="00644B56">
        <w:rPr>
          <w:rFonts w:cs="Times New Roman"/>
          <w:noProof/>
        </w:rPr>
        <w:t>5</w:t>
      </w:r>
      <w:r w:rsidR="00644B56" w:rsidRPr="00644B56">
        <w:rPr>
          <w:rFonts w:cs="Times New Roman"/>
        </w:rPr>
        <w:t>.</w:t>
      </w:r>
      <w:r w:rsidR="00644B56" w:rsidRPr="00644B56">
        <w:rPr>
          <w:rFonts w:cs="Times New Roman"/>
          <w:noProof/>
        </w:rPr>
        <w:t>12</w:t>
      </w:r>
      <w:r w:rsidR="00644B56" w:rsidRPr="00644B56">
        <w:rPr>
          <w:rFonts w:cs="Times New Roman"/>
        </w:rPr>
        <w:fldChar w:fldCharType="end"/>
      </w:r>
      <w:r w:rsidR="00644B56" w:rsidRPr="00644B56">
        <w:rPr>
          <w:rFonts w:cs="Times New Roman" w:hint="eastAsia"/>
        </w:rPr>
        <w:t>所示。</w:t>
      </w:r>
    </w:p>
    <w:p w:rsidR="00644B56" w:rsidRPr="00644B56" w:rsidRDefault="00644B56" w:rsidP="00644B56">
      <w:pPr>
        <w:pStyle w:val="daca59ba"/>
        <w:keepNext/>
        <w:ind w:firstLine="400"/>
        <w:jc w:val="center"/>
        <w:rPr>
          <w:rFonts w:eastAsia="黑体" w:cs="Times New Roman"/>
          <w:sz w:val="20"/>
          <w:szCs w:val="20"/>
        </w:rPr>
      </w:pPr>
      <w:bookmarkStart w:id="51" w:name="_Ref103619125"/>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12</w:t>
      </w:r>
      <w:r w:rsidRPr="00644B56">
        <w:rPr>
          <w:rFonts w:eastAsia="黑体" w:cs="Times New Roman"/>
          <w:sz w:val="20"/>
          <w:szCs w:val="20"/>
        </w:rPr>
        <w:fldChar w:fldCharType="end"/>
      </w:r>
      <w:bookmarkEnd w:id="51"/>
      <w:r w:rsidRPr="00644B56">
        <w:rPr>
          <w:rFonts w:eastAsia="黑体" w:cs="Times New Roman"/>
          <w:sz w:val="20"/>
          <w:szCs w:val="20"/>
        </w:rPr>
        <w:t xml:space="preserve"> </w:t>
      </w:r>
      <w:r w:rsidRPr="00644B56">
        <w:rPr>
          <w:rFonts w:eastAsia="黑体" w:cs="Times New Roman"/>
          <w:sz w:val="20"/>
          <w:szCs w:val="20"/>
        </w:rPr>
        <w:t>安全与合规性分析</w:t>
      </w:r>
    </w:p>
    <w:tbl>
      <w:tblPr>
        <w:tblStyle w:val="d45d63ce"/>
        <w:tblW w:w="9767" w:type="dxa"/>
        <w:tblLayout w:type="fixed"/>
        <w:tblLook w:val="05E0" w:firstRow="1" w:lastRow="1" w:firstColumn="1" w:lastColumn="1" w:noHBand="0" w:noVBand="1"/>
      </w:tblPr>
      <w:tblGrid>
        <w:gridCol w:w="836"/>
        <w:gridCol w:w="1276"/>
        <w:gridCol w:w="5387"/>
        <w:gridCol w:w="1134"/>
        <w:gridCol w:w="1134"/>
      </w:tblGrid>
      <w:tr w:rsidR="00644B56" w:rsidRPr="00644B56" w:rsidTr="00644B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6" w:type="dxa"/>
          </w:tcPr>
          <w:p w:rsidR="00644B56" w:rsidRPr="00644B56" w:rsidRDefault="00644B56" w:rsidP="00F6562B">
            <w:pPr>
              <w:pStyle w:val="f7248a39"/>
            </w:pPr>
            <w:r w:rsidRPr="00644B56">
              <w:t>指标要求</w:t>
            </w:r>
          </w:p>
        </w:tc>
        <w:tc>
          <w:tcPr>
            <w:tcW w:w="1276" w:type="dxa"/>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密码技术应用点</w:t>
            </w:r>
          </w:p>
        </w:tc>
        <w:tc>
          <w:tcPr>
            <w:tcW w:w="5387" w:type="dxa"/>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采取措施</w:t>
            </w:r>
          </w:p>
        </w:tc>
        <w:tc>
          <w:tcPr>
            <w:tcW w:w="1134" w:type="dxa"/>
          </w:tcPr>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标准符合性</w:t>
            </w:r>
          </w:p>
          <w:p w:rsidR="00644B56" w:rsidRPr="00644B56" w:rsidRDefault="00644B56" w:rsidP="00F6562B">
            <w:pPr>
              <w:pStyle w:val="f7248a39"/>
              <w:cnfStyle w:val="100000000000" w:firstRow="1" w:lastRow="0" w:firstColumn="0" w:lastColumn="0" w:oddVBand="0" w:evenVBand="0" w:oddHBand="0" w:evenHBand="0" w:firstRowFirstColumn="0" w:firstRowLastColumn="0" w:lastRowFirstColumn="0" w:lastRowLastColumn="0"/>
            </w:pPr>
            <w:r w:rsidRPr="00644B56">
              <w:t>（符合</w:t>
            </w:r>
            <w:r w:rsidRPr="00644B56">
              <w:t>/</w:t>
            </w:r>
            <w:r w:rsidRPr="00644B56">
              <w:t>不适用）</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说明</w:t>
            </w:r>
          </w:p>
          <w:p w:rsidR="00644B56" w:rsidRPr="00644B56" w:rsidRDefault="00644B56" w:rsidP="00F6562B">
            <w:pPr>
              <w:pStyle w:val="f7248a39"/>
            </w:pPr>
            <w:r w:rsidRPr="00644B56">
              <w:t>（针对不适用项说明原因及替代性措施）</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f7248a39"/>
            </w:pPr>
            <w:r w:rsidRPr="00644B56">
              <w:t>物理和环境安全</w:t>
            </w: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采用安全门禁系统实现进入人员身份鉴别</w:t>
            </w:r>
          </w:p>
        </w:tc>
        <w:tc>
          <w:tcPr>
            <w:tcW w:w="1134" w:type="dxa"/>
            <w:vMerge w:val="restar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vMerge w:val="restart"/>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电子门禁记录数据完整性</w:t>
            </w:r>
          </w:p>
        </w:tc>
        <w:tc>
          <w:tcPr>
            <w:tcW w:w="5387" w:type="dxa"/>
            <w:vMerge w:val="restar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部署服务器密码机，使用</w:t>
            </w:r>
            <w:r w:rsidRPr="00644B56">
              <w:t>HMAC</w:t>
            </w:r>
            <w:r w:rsidRPr="00644B56">
              <w:t>对电子门禁记录数据和视频记录数据进行完整性保护</w:t>
            </w:r>
          </w:p>
        </w:tc>
        <w:tc>
          <w:tcPr>
            <w:tcW w:w="1134"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f7248a39"/>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视频监控记录数据完整性</w:t>
            </w:r>
          </w:p>
        </w:tc>
        <w:tc>
          <w:tcPr>
            <w:tcW w:w="5387"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tcW w:w="1134"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f7248a39"/>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密码应用技术服务</w:t>
            </w:r>
          </w:p>
        </w:tc>
        <w:tc>
          <w:tcPr>
            <w:tcW w:w="1134"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f7248a39"/>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服务器密码机</w:t>
            </w:r>
          </w:p>
        </w:tc>
        <w:tc>
          <w:tcPr>
            <w:tcW w:w="1134"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f7248a39"/>
            </w:pPr>
          </w:p>
        </w:tc>
      </w:tr>
      <w:tr w:rsidR="00644B56" w:rsidRPr="00644B56" w:rsidTr="00644B56">
        <w:trPr>
          <w:trHeight w:val="460"/>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f7248a39"/>
            </w:pPr>
            <w:r w:rsidRPr="00644B56">
              <w:t>网络和通信安全</w:t>
            </w: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在本地机房部署</w:t>
            </w:r>
            <w:r w:rsidRPr="00644B56">
              <w:t>IPSec VPN</w:t>
            </w:r>
            <w:r w:rsidRPr="00644B56">
              <w:t>安全网关</w:t>
            </w:r>
            <w:r w:rsidRPr="00644B56">
              <w:rPr>
                <w:rFonts w:hint="eastAsia"/>
              </w:rPr>
              <w:t>、</w:t>
            </w:r>
            <w:r w:rsidRPr="00644B56">
              <w:rPr>
                <w:rFonts w:hint="eastAsia"/>
              </w:rPr>
              <w:t>SSL VPN</w:t>
            </w:r>
            <w:r w:rsidRPr="00644B56">
              <w:rPr>
                <w:rFonts w:hint="eastAsia"/>
              </w:rPr>
              <w:t>安全网关</w:t>
            </w:r>
            <w:r w:rsidRPr="00644B56">
              <w:t>实现</w:t>
            </w:r>
            <w:r w:rsidRPr="00644B56">
              <w:rPr>
                <w:rFonts w:hint="eastAsia"/>
              </w:rPr>
              <w:t>通信实体身份鉴别，保证通信实体身份的真实性</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672"/>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通信数据完整性</w:t>
            </w:r>
          </w:p>
        </w:tc>
        <w:tc>
          <w:tcPr>
            <w:tcW w:w="5387" w:type="dxa"/>
            <w:vMerge w:val="restar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在本地机房部署</w:t>
            </w:r>
            <w:r w:rsidRPr="00644B56">
              <w:t>IPSec VPN</w:t>
            </w:r>
            <w:r w:rsidRPr="00644B56">
              <w:t>安全网关</w:t>
            </w:r>
            <w:r w:rsidRPr="00644B56">
              <w:rPr>
                <w:rFonts w:hint="eastAsia"/>
              </w:rPr>
              <w:t>、</w:t>
            </w:r>
            <w:r w:rsidRPr="00644B56">
              <w:rPr>
                <w:rFonts w:hint="eastAsia"/>
              </w:rPr>
              <w:t>SSL VPN</w:t>
            </w:r>
            <w:r w:rsidRPr="00644B56">
              <w:rPr>
                <w:rFonts w:hint="eastAsia"/>
              </w:rPr>
              <w:t>安全网关</w:t>
            </w:r>
            <w:r w:rsidRPr="00644B56">
              <w:t>实现通信数据的机密性和完整性保护</w:t>
            </w:r>
          </w:p>
        </w:tc>
        <w:tc>
          <w:tcPr>
            <w:tcW w:w="1134" w:type="dxa"/>
            <w:vMerge w:val="restart"/>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vMerge w:val="restart"/>
          </w:tcPr>
          <w:p w:rsidR="00644B56" w:rsidRPr="00644B56" w:rsidRDefault="00644B56" w:rsidP="00F6562B">
            <w:pPr>
              <w:pStyle w:val="f7248a39"/>
            </w:pPr>
            <w:r w:rsidRPr="00644B56">
              <w:t>无</w:t>
            </w:r>
          </w:p>
        </w:tc>
      </w:tr>
      <w:tr w:rsidR="00644B56" w:rsidRPr="00644B56" w:rsidTr="00644B56">
        <w:trPr>
          <w:trHeight w:val="65"/>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通信过程中重要数据的机密性</w:t>
            </w:r>
          </w:p>
        </w:tc>
        <w:tc>
          <w:tcPr>
            <w:tcW w:w="5387"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tcW w:w="1134" w:type="dxa"/>
            <w:vMerge/>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f7248a39"/>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网络边界访问控制信息的完整性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在本地机房部署</w:t>
            </w:r>
            <w:r w:rsidRPr="00644B56">
              <w:rPr>
                <w:rFonts w:hint="eastAsia"/>
              </w:rPr>
              <w:t>IPSec VPN</w:t>
            </w:r>
            <w:r w:rsidRPr="00644B56">
              <w:rPr>
                <w:rFonts w:hint="eastAsia"/>
              </w:rPr>
              <w:t>安全网关、</w:t>
            </w:r>
            <w:r w:rsidRPr="00644B56">
              <w:rPr>
                <w:rFonts w:hint="eastAsia"/>
              </w:rPr>
              <w:t>SSL VPN</w:t>
            </w:r>
            <w:r w:rsidRPr="00644B56">
              <w:rPr>
                <w:rFonts w:hint="eastAsia"/>
              </w:rPr>
              <w:t>安全网关实现网络边界访问控制信息的完整性保护</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1177"/>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安全接入认证</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在本地机房部署</w:t>
            </w:r>
            <w:r w:rsidRPr="00644B56">
              <w:rPr>
                <w:rFonts w:hint="eastAsia"/>
              </w:rPr>
              <w:t>IPSec VPN</w:t>
            </w:r>
            <w:r w:rsidRPr="00644B56">
              <w:rPr>
                <w:rFonts w:hint="eastAsia"/>
              </w:rPr>
              <w:t>安全网关、</w:t>
            </w:r>
            <w:r w:rsidRPr="00644B56">
              <w:rPr>
                <w:rFonts w:hint="eastAsia"/>
              </w:rPr>
              <w:t>SSL VPN</w:t>
            </w:r>
            <w:r w:rsidRPr="00644B56">
              <w:rPr>
                <w:rFonts w:hint="eastAsia"/>
              </w:rPr>
              <w:t>安全网关实现安全接入</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数字</w:t>
            </w:r>
            <w:r w:rsidRPr="00644B56">
              <w:t>证书认证服务</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SSL VPN</w:t>
            </w:r>
            <w:r w:rsidRPr="00644B56">
              <w:rPr>
                <w:rFonts w:hint="eastAsia"/>
              </w:rPr>
              <w:t>、</w:t>
            </w:r>
            <w:r w:rsidRPr="00644B56">
              <w:t>IPSec VPN</w:t>
            </w:r>
            <w:r w:rsidRPr="00644B56">
              <w:t>、智能密码钥匙</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828"/>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f7248a39"/>
            </w:pPr>
            <w:r w:rsidRPr="00644B56">
              <w:t>设备和计算安全</w:t>
            </w: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在本系统运维人员</w:t>
            </w:r>
            <w:r w:rsidRPr="00644B56">
              <w:t>PC</w:t>
            </w:r>
            <w:r w:rsidRPr="00644B56">
              <w:t>端，配发</w:t>
            </w:r>
            <w:r w:rsidRPr="00644B56">
              <w:t>USBKey</w:t>
            </w:r>
            <w:r w:rsidRPr="00644B56">
              <w:t>，在密码基础设施区部署签名验签服务器，用户登录应用时验证人员数字签名，实现对登录应用用户的安全身份鉴别，防止非授权人员登录</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远程管理通道安全</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采用遵循密码相关国家标准和行业标准的</w:t>
            </w:r>
            <w:r w:rsidRPr="00644B56">
              <w:rPr>
                <w:rFonts w:hint="eastAsia"/>
              </w:rPr>
              <w:t>VPN</w:t>
            </w:r>
            <w:r w:rsidRPr="00644B56">
              <w:rPr>
                <w:rFonts w:hint="eastAsia"/>
              </w:rPr>
              <w:t>技术，使用密码产品</w:t>
            </w:r>
            <w:r w:rsidRPr="00644B56">
              <w:rPr>
                <w:rFonts w:hint="eastAsia"/>
              </w:rPr>
              <w:t>SSL VPN</w:t>
            </w:r>
            <w:r w:rsidRPr="00644B56">
              <w:rPr>
                <w:rFonts w:hint="eastAsia"/>
              </w:rPr>
              <w:t>安全网关搭建安全的远程管理通道</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系统资源访问控制信息完整性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在密码基础设施区部署通过商用密码产品认证的服务器密码机，调用服务器密码机实现对系统资源访问控制信息进行完整性保护</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重要信息资源安全标记完整性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不适用</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本系统不涉及重要信息资源的敏感标记</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日志记录完整性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在密码基础设施区部署服务器密码机，调用服务器密码机，使用</w:t>
            </w:r>
            <w:r w:rsidRPr="00644B56">
              <w:rPr>
                <w:rFonts w:hint="eastAsia"/>
              </w:rPr>
              <w:t>HMAC</w:t>
            </w:r>
            <w:r w:rsidRPr="00644B56">
              <w:rPr>
                <w:rFonts w:hint="eastAsia"/>
              </w:rPr>
              <w:t>对应用服务器、数据库服务器等设备日志记录进行完整性保护</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重要可执行程序完整性、重要可执行程序来源真实性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在密码基础设施区部署签名验签服务器，应用服务器中所有重要程序或文件在生成时通过调用签名验签服务器使用</w:t>
            </w:r>
            <w:r w:rsidRPr="00644B56">
              <w:rPr>
                <w:rFonts w:hint="eastAsia"/>
              </w:rPr>
              <w:t>SM3</w:t>
            </w:r>
            <w:r w:rsidRPr="00644B56">
              <w:rPr>
                <w:rFonts w:hint="eastAsia"/>
              </w:rPr>
              <w:t>数字签名技术和</w:t>
            </w:r>
            <w:r w:rsidRPr="00644B56">
              <w:rPr>
                <w:rFonts w:hint="eastAsia"/>
              </w:rPr>
              <w:t>SM2</w:t>
            </w:r>
            <w:r w:rsidRPr="00644B56">
              <w:rPr>
                <w:rFonts w:hint="eastAsia"/>
              </w:rPr>
              <w:t>加密算法进行完整性保护；使用或读取这些程序和文件时，通过签名验签服务器进行验签以确认其完整性</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数字证书认证服务、密钥管理服务</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SSL VPN</w:t>
            </w:r>
            <w:r w:rsidRPr="00644B56">
              <w:rPr>
                <w:rFonts w:hint="eastAsia"/>
              </w:rPr>
              <w:t>安全网关、</w:t>
            </w:r>
            <w:r w:rsidRPr="00644B56">
              <w:rPr>
                <w:rFonts w:hint="eastAsia"/>
              </w:rPr>
              <w:t>USBKey</w:t>
            </w:r>
            <w:r w:rsidRPr="00644B56">
              <w:rPr>
                <w:rFonts w:hint="eastAsia"/>
              </w:rPr>
              <w:t>、服务器密码机、签名验签服务器</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f7248a39"/>
            </w:pPr>
            <w:r w:rsidRPr="00644B56">
              <w:t>应用和数据安全</w:t>
            </w: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在本系统应用用户人员</w:t>
            </w:r>
            <w:r w:rsidRPr="00644B56">
              <w:t xml:space="preserve">PC </w:t>
            </w:r>
            <w:r w:rsidRPr="00644B56">
              <w:t>端采用</w:t>
            </w:r>
            <w:r w:rsidRPr="00644B56">
              <w:t>USBKey</w:t>
            </w:r>
            <w:r w:rsidRPr="00644B56">
              <w:t>登录，在基础设施区部署签名验签服务器，用户登录应用时验证人员数字签名，实现对登录应用用户的安全身份鉴别，防止非授权人员登录</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访问控制信息完整性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在密码基础设施区部署服务器密码机，使用</w:t>
            </w:r>
            <w:r w:rsidRPr="00644B56">
              <w:rPr>
                <w:rFonts w:hint="eastAsia"/>
              </w:rPr>
              <w:t>HMAC</w:t>
            </w:r>
            <w:r w:rsidRPr="00644B56">
              <w:rPr>
                <w:rFonts w:hint="eastAsia"/>
              </w:rPr>
              <w:t>对系统应用的访问控制信息进行完整性保护，防止访问控制信息被篡改</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重要信息资源安全标记完整性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不适用</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本系统不涉及重要信息资源的敏感</w:t>
            </w:r>
          </w:p>
          <w:p w:rsidR="00644B56" w:rsidRPr="00644B56" w:rsidRDefault="00644B56" w:rsidP="00F6562B">
            <w:pPr>
              <w:pStyle w:val="f7248a39"/>
            </w:pPr>
            <w:r w:rsidRPr="00644B56">
              <w:t>标记</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重要数据传输机密性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在密码基础设施区分别部署服务器密码机和国密安全密码应用中间件，采用</w:t>
            </w:r>
            <w:r w:rsidRPr="00644B56">
              <w:rPr>
                <w:rFonts w:hint="eastAsia"/>
              </w:rPr>
              <w:t>SM2</w:t>
            </w:r>
            <w:r w:rsidRPr="00644B56">
              <w:rPr>
                <w:rFonts w:hint="eastAsia"/>
              </w:rPr>
              <w:t>及</w:t>
            </w:r>
            <w:r w:rsidRPr="00644B56">
              <w:rPr>
                <w:rFonts w:hint="eastAsia"/>
              </w:rPr>
              <w:t>SM3</w:t>
            </w:r>
            <w:r w:rsidRPr="00644B56">
              <w:rPr>
                <w:rFonts w:hint="eastAsia"/>
              </w:rPr>
              <w:t>算法进行会话密钥交互，采用</w:t>
            </w:r>
            <w:r w:rsidRPr="00644B56">
              <w:rPr>
                <w:rFonts w:hint="eastAsia"/>
              </w:rPr>
              <w:t>SM4</w:t>
            </w:r>
            <w:r w:rsidRPr="00644B56">
              <w:rPr>
                <w:rFonts w:hint="eastAsia"/>
              </w:rPr>
              <w:t>算法对传输的数据信息进行机密性保护，防止其被非授权窃取</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重要数据存储机密性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在密码基础设施区分别部署服务器密码机和国密安全密码应用中间件，使用</w:t>
            </w:r>
            <w:r w:rsidRPr="00644B56">
              <w:rPr>
                <w:rFonts w:hint="eastAsia"/>
              </w:rPr>
              <w:t>SM4</w:t>
            </w:r>
            <w:r w:rsidRPr="00644B56">
              <w:rPr>
                <w:rFonts w:hint="eastAsia"/>
              </w:rPr>
              <w:t>算法对数据信息存储进行机密性保护，防止其被非授权窃取</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重要数据</w:t>
            </w:r>
            <w:r w:rsidRPr="00644B56">
              <w:lastRenderedPageBreak/>
              <w:t>传输完整性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在密码基础设施区分别部署服务器密码机和国密</w:t>
            </w:r>
            <w:r w:rsidRPr="00644B56">
              <w:rPr>
                <w:rFonts w:hint="eastAsia"/>
              </w:rPr>
              <w:lastRenderedPageBreak/>
              <w:t>安全密码应用中间件，采用</w:t>
            </w:r>
            <w:r w:rsidRPr="00644B56">
              <w:rPr>
                <w:rFonts w:hint="eastAsia"/>
              </w:rPr>
              <w:t>SM2</w:t>
            </w:r>
            <w:r w:rsidRPr="00644B56">
              <w:rPr>
                <w:rFonts w:hint="eastAsia"/>
              </w:rPr>
              <w:t>算法进行会话密钥交互，采用</w:t>
            </w:r>
            <w:r w:rsidRPr="00644B56">
              <w:rPr>
                <w:rFonts w:hint="eastAsia"/>
              </w:rPr>
              <w:t>HMAC</w:t>
            </w:r>
            <w:r w:rsidRPr="00644B56">
              <w:rPr>
                <w:rFonts w:hint="eastAsia"/>
              </w:rPr>
              <w:t>算法对传输的数据信息进行完整性保护，防止其被非授权篡改</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lastRenderedPageBreak/>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重要数据存储完整性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在密码基础设施区分别部署服务器密码机和国密安全密码应用中间件，使用</w:t>
            </w:r>
            <w:r w:rsidRPr="00644B56">
              <w:rPr>
                <w:rFonts w:hint="eastAsia"/>
              </w:rPr>
              <w:t>HMAC</w:t>
            </w:r>
            <w:r w:rsidRPr="00644B56">
              <w:rPr>
                <w:rFonts w:hint="eastAsia"/>
              </w:rPr>
              <w:t>对数据信息存储进行完整性保护，防止其被非授权篡改</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不可否认性</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在基础设施区部署时间戳服务器，在系统中重要数据进行数字签名，并加盖时间戳，实现操作行为的不可否认性</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rPr>
                <w:rFonts w:hint="eastAsia"/>
              </w:rPr>
              <w:t>密码应用技术服务</w:t>
            </w:r>
          </w:p>
        </w:tc>
        <w:tc>
          <w:tcPr>
            <w:tcW w:w="1134" w:type="dxa"/>
          </w:tcPr>
          <w:p w:rsidR="00644B56" w:rsidRPr="00644B56" w:rsidRDefault="00644B56" w:rsidP="00F6562B">
            <w:pPr>
              <w:pStyle w:val="f7248a39"/>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r w:rsidR="00644B56" w:rsidRPr="00644B56" w:rsidTr="00644B56">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f7248a39"/>
            </w:pPr>
          </w:p>
        </w:tc>
        <w:tc>
          <w:tcPr>
            <w:tcW w:w="1276" w:type="dxa"/>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rPr>
                <w:rFonts w:hint="eastAsia"/>
              </w:rPr>
              <w:t>服务器密码机、国密安全密码应用中间件、签名验签服务器、时间戳服务器、可信浏览器、</w:t>
            </w:r>
            <w:r w:rsidRPr="00644B56">
              <w:rPr>
                <w:rFonts w:hint="eastAsia"/>
              </w:rPr>
              <w:t>USBKey</w:t>
            </w:r>
          </w:p>
        </w:tc>
        <w:tc>
          <w:tcPr>
            <w:tcW w:w="1134" w:type="dxa"/>
          </w:tcPr>
          <w:p w:rsidR="00644B56" w:rsidRPr="00644B56" w:rsidRDefault="00644B56" w:rsidP="00F6562B">
            <w:pPr>
              <w:pStyle w:val="f7248a39"/>
              <w:cnfStyle w:val="010000000000" w:firstRow="0" w:lastRow="1"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f7248a39"/>
            </w:pPr>
            <w:r w:rsidRPr="00644B56">
              <w:t>无</w:t>
            </w:r>
          </w:p>
        </w:tc>
      </w:tr>
    </w:tbl>
    <w:p w:rsidR="008A16E9" w:rsidRDefault="008A16E9" w:rsidP="008A16E9">
      <w:pPr>
        <w:pStyle w:val="daca59ba"/>
        <w:ind w:firstLine="560"/>
      </w:pPr>
    </w:p>
    <w:p w:rsidR="005A10DF" w:rsidRPr="005A10DF" w:rsidRDefault="005A10DF" w:rsidP="00B676CC">
      <w:pPr>
        <w:pStyle w:val="1f8666a4"/>
        <w:keepNext/>
        <w:widowControl/>
        <w:spacing w:beforeLines="250" w:before="780" w:afterLines="200" w:after="624"/>
        <w:ind w:firstLineChars="0" w:firstLine="0"/>
        <w:jc w:val="left"/>
        <w:outlineLvl w:val="0"/>
        <w:rPr>
          <w:rFonts w:ascii="黑体" w:eastAsia="黑体" w:hAnsi="仿宋" w:cs="Times New Roman"/>
          <w:b/>
          <w:bCs/>
          <w:sz w:val="32"/>
          <w:szCs w:val="32"/>
        </w:rPr>
      </w:pPr>
      <w:bookmarkStart w:id="0" w:name="_Toc90975292"/>
      <w:bookmarkStart w:id="1" w:name="_Toc104913716"/>
      <w:r>
        <w:rPr>
          <w:rFonts w:ascii="黑体" w:eastAsia="黑体" w:hAnsi="仿宋" w:cs="Times New Roman" w:hint="eastAsia"/>
          <w:b/>
          <w:bCs/>
          <w:sz w:val="32"/>
          <w:szCs w:val="32"/>
        </w:rPr>
        <w:t>6</w:t>
      </w:r>
      <w:r>
        <w:rPr>
          <w:rFonts w:ascii="黑体" w:eastAsia="黑体" w:hAnsi="仿宋" w:cs="Times New Roman"/>
          <w:b/>
          <w:bCs/>
          <w:sz w:val="32"/>
          <w:szCs w:val="32"/>
        </w:rPr>
        <w:t xml:space="preserve"> </w:t>
      </w:r>
      <w:r w:rsidRPr="005A10DF">
        <w:rPr>
          <w:rFonts w:ascii="黑体" w:eastAsia="黑体" w:hAnsi="仿宋" w:cs="Times New Roman" w:hint="eastAsia"/>
          <w:b/>
          <w:bCs/>
          <w:sz w:val="32"/>
          <w:szCs w:val="32"/>
        </w:rPr>
        <w:t>密码安全管理方案</w:t>
      </w:r>
      <w:bookmarkEnd w:id="0"/>
      <w:bookmarkEnd w:id="1"/>
      <w:r w:rsidRPr="005A10DF">
        <w:rPr>
          <w:rFonts w:ascii="黑体" w:eastAsia="黑体" w:hAnsi="仿宋" w:cs="Times New Roman" w:hint="eastAsia"/>
          <w:b/>
          <w:bCs/>
          <w:sz w:val="32"/>
          <w:szCs w:val="32"/>
        </w:rPr>
        <w:t>（董涵宁）</w:t>
      </w:r>
    </w:p>
    <w:p w:rsidR="005A10DF" w:rsidRPr="005A10DF" w:rsidRDefault="005A10DF" w:rsidP="005A10DF">
      <w:pPr>
        <w:pStyle w:val="1f8666a4"/>
        <w:ind w:firstLine="560"/>
        <w:rPr>
          <w:rFonts w:cs="Times New Roman"/>
        </w:rPr>
      </w:pPr>
      <w:r>
        <w:rPr>
          <w:rFonts w:cs="Times New Roman" w:hint="eastAsia"/>
          <w:u/>
        </w:rPr>
        <w:t>为加强</w:t>
      </w:r>
      <w:r>
        <w:rPr>
          <w:rFonts w:cs=""/>
          <w:u w:color="auto"/>
        </w:rPr>
        <w:t>最终版测试</w:t>
      </w:r>
      <w:r>
        <w:rPr>
          <w:rFonts w:cs=""/>
          <w:u w:color="auto"/>
        </w:rPr>
        <w:t>的安全性，提高网络系统用户密码安全管理规范化、制度化水平，保障信息系统的正常运行以及数据安全，指导、规范信息系统密码应用的规划、建设、运行及测评，为该系统提供管理方面的密码应用安全保障，根据GB/T 39786-2021《信息安全技术 信息系统密码应用基本要求》中三级系统安全管理制度方面的要求，对该系统分别从管理制度，管理机构，建设运行，密钥管理，密码软硬件管理，人员管理和应急处置这几方面做出以下要求。</w:t>
      </w:r>
    </w:p>
    <w:p w:rsidR="005A10DF" w:rsidRPr="005A10DF" w:rsidRDefault="005A10DF" w:rsidP="005A10DF">
      <w:pPr>
        <w:pStyle w:val="1f8666a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93"/>
      <w:bookmarkStart w:id="3" w:name="_Toc104913717"/>
      <w:r>
        <w:rPr>
          <w:rFonts w:ascii="楷体" w:eastAsia="楷体" w:hAnsi="仿宋" w:cs="Times New Roman" w:hint="eastAsia"/>
          <w:b/>
          <w:sz w:val="30"/>
          <w:szCs w:val="32"/>
        </w:rPr>
        <w:t>6</w:t>
      </w:r>
      <w:r>
        <w:rPr>
          <w:rFonts w:ascii="楷体" w:eastAsia="楷体" w:hAnsi="仿宋" w:cs="Times New Roman"/>
          <w:b/>
          <w:sz w:val="30"/>
          <w:szCs w:val="32"/>
        </w:rPr>
        <w:t xml:space="preserve">.1 </w:t>
      </w:r>
      <w:r w:rsidRPr="005A10DF">
        <w:rPr>
          <w:rFonts w:ascii="楷体" w:eastAsia="楷体" w:hAnsi="仿宋" w:cs="Times New Roman" w:hint="eastAsia"/>
          <w:b/>
          <w:sz w:val="30"/>
          <w:szCs w:val="32"/>
        </w:rPr>
        <w:t>管理制度</w:t>
      </w:r>
      <w:bookmarkEnd w:id="2"/>
      <w:bookmarkEnd w:id="3"/>
    </w:p>
    <w:p w:rsidR="005A10DF" w:rsidRPr="005A10DF" w:rsidRDefault="005A10DF" w:rsidP="005A10DF">
      <w:pPr>
        <w:pStyle w:val="1f8666a4"/>
        <w:ind w:firstLine="560"/>
        <w:rPr>
          <w:rFonts w:cs="Times New Roman"/>
        </w:rPr>
      </w:pPr>
      <w:r w:rsidRPr="005A10DF">
        <w:rPr>
          <w:rFonts w:cs="Times New Roman" w:hint="eastAsia"/>
        </w:rPr>
        <w:t>依据《</w:t>
      </w:r>
      <w:r w:rsidRPr="005A10DF">
        <w:rPr>
          <w:rFonts w:cs="Times New Roman" w:hint="eastAsia"/>
        </w:rPr>
        <w:t>GB/T 39786-2021</w:t>
      </w:r>
      <w:r w:rsidRPr="005A10DF">
        <w:rPr>
          <w:rFonts w:cs="Times New Roman" w:hint="eastAsia"/>
        </w:rPr>
        <w:t>信息安全技术</w:t>
      </w:r>
      <w:r w:rsidRPr="005A10DF">
        <w:rPr>
          <w:rFonts w:cs="Times New Roman" w:hint="eastAsia"/>
        </w:rPr>
        <w:t xml:space="preserve"> </w:t>
      </w:r>
      <w:r w:rsidRPr="005A10DF">
        <w:rPr>
          <w:rFonts w:cs="Times New Roman" w:hint="eastAsia"/>
        </w:rPr>
        <w:t>信息系统密码应用基本要求》《商用密码应用安全性评估管理办法（试行）》《信息系统密码测评要求（试行）》《商用密码应用安全性评估测评过程指南（试行）》《商用密码应用安全性评估测评作业指导书（试行）》等标准规范及管理要求为基础，同时兼顾监管部门的相关安全规范，整合企业自身的</w:t>
      </w:r>
      <w:r w:rsidRPr="005A10DF">
        <w:rPr>
          <w:rFonts w:cs="Times New Roman" w:hint="eastAsia"/>
        </w:rPr>
        <w:t>IT</w:t>
      </w:r>
      <w:r w:rsidRPr="005A10DF">
        <w:rPr>
          <w:rFonts w:cs="Times New Roman" w:hint="eastAsia"/>
        </w:rPr>
        <w:t>服务管理体系和技术安全控制体系，通过体系规范化、管理流程化、测量指标化、操作工具化等方式来确保管理体系设计的落地。密码安全管理制度体系主要包括：密码管理机构、密码建设、密钥管理、人员、设备等密码管理相关内容。此外同步在单位现有的制度发布流程中补充密码相关管理制度发布流程，待新制定的密码安全管理制度和操作规范内部评审通过后，按照密码相关管理制度发布流程予以发布并遵照执行。</w:t>
      </w:r>
    </w:p>
    <w:p w:rsidR="005A10DF" w:rsidRPr="005A10DF" w:rsidRDefault="00FC7F93" w:rsidP="005A10DF">
      <w:pPr>
        <w:pStyle w:val="1f8666a4"/>
        <w:ind w:firstLine="560"/>
        <w:rPr>
          <w:rFonts w:cs="Times New Roman"/>
        </w:rPr>
      </w:pPr>
      <w:r>
        <w:rPr>
          <w:rFonts w:cs="Times New Roman"/>
        </w:rPr>
        <w:t>最终版测试</w:t>
      </w:r>
      <w:r w:rsidR="005A10DF" w:rsidRPr="005A10DF">
        <w:rPr>
          <w:rFonts w:cs="Times New Roman" w:hint="eastAsia"/>
        </w:rPr>
        <w:t>密码安全管理制度和操作规范发布后，每年年底，组织专家和密码相关人员对密码安全管理制度和操作规范在使用过程中的合理性和适用性进行论证和审定，对存在不足或需要改进的安全管理制度进行修订。形成《</w:t>
      </w:r>
      <w:r w:rsidR="002E203A" w:rsidRPr="002E203A">
        <w:rPr>
          <w:rFonts w:cs="Times New Roman"/>
        </w:rPr>
        <w:t>最终版测试</w:t>
      </w:r>
      <w:r w:rsidR="005A10DF" w:rsidRPr="005A10DF">
        <w:rPr>
          <w:rFonts w:cs="Times New Roman" w:hint="eastAsia"/>
        </w:rPr>
        <w:t>系统管理制度修改记录》记录修改的安全管理制度版本。</w:t>
      </w:r>
    </w:p>
    <w:p w:rsidR="005A10DF" w:rsidRPr="005A10DF" w:rsidRDefault="008E4DCE" w:rsidP="005A10DF">
      <w:pPr>
        <w:pStyle w:val="1f8666a4"/>
        <w:ind w:firstLine="560"/>
        <w:rPr>
          <w:rFonts w:cs="Times New Roman"/>
        </w:rPr>
      </w:pPr>
      <w:r w:rsidRPr="008E4DCE">
        <w:rPr>
          <w:rFonts w:cs="Times New Roman"/>
        </w:rPr>
        <w:t>最终版测试</w:t>
      </w:r>
      <w:r w:rsidR="005A10DF" w:rsidRPr="005A10DF">
        <w:rPr>
          <w:rFonts w:cs="Times New Roman" w:hint="eastAsia"/>
        </w:rPr>
        <w:t>机构明确管理制度发布流程，在安全管理制度类文档、操作规程类文档中，写明管理制度的发布流程和保留迭代的版本</w:t>
      </w:r>
      <w:r w:rsidR="005A10DF" w:rsidRPr="005A10DF">
        <w:rPr>
          <w:rFonts w:cs="Times New Roman" w:hint="eastAsia"/>
        </w:rPr>
        <w:lastRenderedPageBreak/>
        <w:t>文档，做好版本控制。形成《</w:t>
      </w:r>
      <w:r w:rsidR="002E203A" w:rsidRPr="002E203A">
        <w:rPr>
          <w:rFonts w:cs="Times New Roman"/>
        </w:rPr>
        <w:t>最终版测试</w:t>
      </w:r>
      <w:r w:rsidR="005A10DF" w:rsidRPr="005A10DF">
        <w:rPr>
          <w:rFonts w:cs="Times New Roman" w:hint="eastAsia"/>
        </w:rPr>
        <w:t>系统管理制度发布流程》明确发布形式和相关注意事项。</w:t>
      </w:r>
    </w:p>
    <w:p w:rsidR="005A10DF" w:rsidRPr="005A10DF" w:rsidRDefault="008E4DCE" w:rsidP="005A10DF">
      <w:pPr>
        <w:pStyle w:val="1f8666a4"/>
        <w:ind w:firstLine="560"/>
        <w:rPr>
          <w:rFonts w:cs="Times New Roman"/>
        </w:rPr>
      </w:pPr>
      <w:r w:rsidRPr="008E4DCE">
        <w:rPr>
          <w:rFonts w:cs="Times New Roman"/>
        </w:rPr>
        <w:t>最终版测试</w:t>
      </w:r>
      <w:r w:rsidR="005A10DF" w:rsidRPr="005A10DF">
        <w:rPr>
          <w:rFonts w:cs="Times New Roman" w:hint="eastAsia"/>
        </w:rPr>
        <w:t>机构需要记录并保留密码应用操作规程执行过程中留存的相关执行记录文件，形成《</w:t>
      </w:r>
      <w:r w:rsidR="002E203A" w:rsidRPr="002E203A">
        <w:rPr>
          <w:rFonts w:cs="Times New Roman"/>
        </w:rPr>
        <w:t>最终版测试</w:t>
      </w:r>
      <w:r w:rsidR="005A10DF" w:rsidRPr="005A10DF">
        <w:rPr>
          <w:rFonts w:cs="Times New Roman" w:hint="eastAsia"/>
        </w:rPr>
        <w:t>系统执行记录留存》。</w:t>
      </w:r>
    </w:p>
    <w:p w:rsidR="005A10DF" w:rsidRPr="005A10DF" w:rsidRDefault="008E4DCE" w:rsidP="005A10DF">
      <w:pPr>
        <w:pStyle w:val="1f8666a4"/>
        <w:ind w:firstLine="560"/>
        <w:rPr>
          <w:rFonts w:cs="Times New Roman"/>
        </w:rPr>
      </w:pPr>
      <w:r w:rsidRPr="008E4DCE">
        <w:rPr>
          <w:rFonts w:cs="Times New Roman"/>
        </w:rPr>
        <w:t>最终版测试</w:t>
      </w:r>
      <w:r w:rsidR="005A10DF" w:rsidRPr="005A10DF">
        <w:rPr>
          <w:rFonts w:cs="Times New Roman" w:hint="eastAsia"/>
        </w:rPr>
        <w:t>机构密码管理安全制度如下：</w:t>
      </w:r>
    </w:p>
    <w:p w:rsidR="005A10DF" w:rsidRPr="005A10DF" w:rsidRDefault="005A10DF" w:rsidP="005A10DF">
      <w:pPr>
        <w:pStyle w:val="1f8666a4"/>
        <w:ind w:firstLine="560"/>
        <w:rPr>
          <w:rFonts w:cs="Times New Roman"/>
        </w:rPr>
      </w:pPr>
      <w:r w:rsidRPr="005A10DF">
        <w:rPr>
          <w:rFonts w:cs="Times New Roman" w:hint="eastAsia"/>
        </w:rPr>
        <w:t>一、</w:t>
      </w:r>
      <w:r w:rsidRPr="005A10DF">
        <w:rPr>
          <w:rFonts w:cs="Times New Roman" w:hint="eastAsia"/>
        </w:rPr>
        <w:tab/>
      </w:r>
      <w:r w:rsidRPr="005A10DF">
        <w:rPr>
          <w:rFonts w:cs="Times New Roman" w:hint="eastAsia"/>
        </w:rPr>
        <w:t>为了加强密码设备管理工作，确保安全使用密码，根据《中华人民共和国密码法》、《</w:t>
      </w:r>
      <w:r w:rsidRPr="005A10DF">
        <w:rPr>
          <w:rFonts w:cs="Times New Roman" w:hint="eastAsia"/>
        </w:rPr>
        <w:t>GB/T 39786-2021</w:t>
      </w:r>
      <w:r w:rsidRPr="005A10DF">
        <w:rPr>
          <w:rFonts w:cs="Times New Roman" w:hint="eastAsia"/>
        </w:rPr>
        <w:t>信息安全技术</w:t>
      </w:r>
      <w:r w:rsidRPr="005A10DF">
        <w:rPr>
          <w:rFonts w:cs="Times New Roman" w:hint="eastAsia"/>
        </w:rPr>
        <w:t xml:space="preserve"> </w:t>
      </w:r>
      <w:r w:rsidRPr="005A10DF">
        <w:rPr>
          <w:rFonts w:cs="Times New Roman" w:hint="eastAsia"/>
        </w:rPr>
        <w:t>信息系统密码应用基本要求》等国家有关法规规定，制定本制度。</w:t>
      </w:r>
    </w:p>
    <w:p w:rsidR="005A10DF" w:rsidRPr="005A10DF" w:rsidRDefault="005A10DF" w:rsidP="005A10DF">
      <w:pPr>
        <w:pStyle w:val="1f8666a4"/>
        <w:ind w:firstLine="560"/>
        <w:rPr>
          <w:rFonts w:cs="Times New Roman"/>
        </w:rPr>
      </w:pPr>
      <w:r w:rsidRPr="005A10DF">
        <w:rPr>
          <w:rFonts w:cs="Times New Roman" w:hint="eastAsia"/>
        </w:rPr>
        <w:t>二、</w:t>
      </w:r>
      <w:r w:rsidRPr="005A10DF">
        <w:rPr>
          <w:rFonts w:cs="Times New Roman" w:hint="eastAsia"/>
        </w:rPr>
        <w:tab/>
      </w:r>
      <w:r w:rsidRPr="005A10DF">
        <w:rPr>
          <w:rFonts w:cs="Times New Roman" w:hint="eastAsia"/>
        </w:rPr>
        <w:t>单位涉及密码管理、使用和运维等相关人员均需遵守本规定。</w:t>
      </w:r>
    </w:p>
    <w:p w:rsidR="005A10DF" w:rsidRPr="005A10DF" w:rsidRDefault="005A10DF" w:rsidP="005A10DF">
      <w:pPr>
        <w:pStyle w:val="1f8666a4"/>
        <w:ind w:firstLine="560"/>
        <w:rPr>
          <w:rFonts w:cs="Times New Roman"/>
        </w:rPr>
      </w:pPr>
      <w:r w:rsidRPr="005A10DF">
        <w:rPr>
          <w:rFonts w:cs="Times New Roman" w:hint="eastAsia"/>
        </w:rPr>
        <w:t>三、</w:t>
      </w:r>
      <w:r w:rsidRPr="005A10DF">
        <w:rPr>
          <w:rFonts w:cs="Times New Roman" w:hint="eastAsia"/>
        </w:rPr>
        <w:tab/>
      </w:r>
      <w:r w:rsidRPr="005A10DF">
        <w:rPr>
          <w:rFonts w:cs="Times New Roman" w:hint="eastAsia"/>
        </w:rPr>
        <w:t>制定密码管理领导小组，执行统一规划、统一建设、统一管理和集中运维，各使用单位按规定流程申请密码资源。</w:t>
      </w:r>
    </w:p>
    <w:p w:rsidR="005A10DF" w:rsidRPr="005A10DF" w:rsidRDefault="005A10DF" w:rsidP="005A10DF">
      <w:pPr>
        <w:pStyle w:val="1f8666a4"/>
        <w:ind w:firstLine="560"/>
        <w:rPr>
          <w:rFonts w:cs="Times New Roman"/>
        </w:rPr>
      </w:pPr>
      <w:r w:rsidRPr="005A10DF">
        <w:rPr>
          <w:rFonts w:cs="Times New Roman" w:hint="eastAsia"/>
        </w:rPr>
        <w:t>四、</w:t>
      </w:r>
      <w:r w:rsidRPr="005A10DF">
        <w:rPr>
          <w:rFonts w:cs="Times New Roman" w:hint="eastAsia"/>
        </w:rPr>
        <w:tab/>
      </w:r>
      <w:r w:rsidRPr="005A10DF">
        <w:rPr>
          <w:rFonts w:cs="Times New Roman" w:hint="eastAsia"/>
        </w:rPr>
        <w:t>使用单位应当严格遵守相关保密制度，保管好个人数字证书，不得出借或使用他人证书登录系统。</w:t>
      </w:r>
    </w:p>
    <w:p w:rsidR="005A10DF" w:rsidRPr="005A10DF" w:rsidRDefault="005A10DF" w:rsidP="005A10DF">
      <w:pPr>
        <w:pStyle w:val="1f8666a4"/>
        <w:ind w:firstLine="560"/>
        <w:rPr>
          <w:rFonts w:cs="Times New Roman"/>
        </w:rPr>
      </w:pPr>
      <w:r w:rsidRPr="005A10DF">
        <w:rPr>
          <w:rFonts w:cs="Times New Roman" w:hint="eastAsia"/>
        </w:rPr>
        <w:t>五、</w:t>
      </w:r>
      <w:r w:rsidRPr="005A10DF">
        <w:rPr>
          <w:rFonts w:cs="Times New Roman" w:hint="eastAsia"/>
        </w:rPr>
        <w:tab/>
      </w:r>
      <w:r w:rsidRPr="005A10DF">
        <w:rPr>
          <w:rFonts w:cs="Times New Roman" w:hint="eastAsia"/>
        </w:rPr>
        <w:t>个人数字证书介质一旦丢失，应立即进行挂失，并按规定流程到证书发放机构申请新的证书和介质。</w:t>
      </w:r>
    </w:p>
    <w:p w:rsidR="005A10DF" w:rsidRPr="005A10DF" w:rsidRDefault="005A10DF" w:rsidP="005A10DF">
      <w:pPr>
        <w:pStyle w:val="1f8666a4"/>
        <w:ind w:firstLine="560"/>
        <w:rPr>
          <w:rFonts w:cs="Times New Roman"/>
        </w:rPr>
      </w:pPr>
      <w:r w:rsidRPr="005A10DF">
        <w:rPr>
          <w:rFonts w:cs="Times New Roman" w:hint="eastAsia"/>
        </w:rPr>
        <w:t>六、</w:t>
      </w:r>
      <w:r w:rsidRPr="005A10DF">
        <w:rPr>
          <w:rFonts w:cs="Times New Roman" w:hint="eastAsia"/>
        </w:rPr>
        <w:tab/>
      </w:r>
      <w:r w:rsidRPr="005A10DF">
        <w:rPr>
          <w:rFonts w:cs="Times New Roman" w:hint="eastAsia"/>
        </w:rPr>
        <w:t>密码设备维护人员需经过培训，取得相关资质才能上岗，并需严格按照设备维护规范和使用说明开展维护工作。</w:t>
      </w:r>
    </w:p>
    <w:p w:rsidR="005A10DF" w:rsidRPr="005A10DF" w:rsidRDefault="005A10DF" w:rsidP="005A10DF">
      <w:pPr>
        <w:pStyle w:val="1f8666a4"/>
        <w:ind w:firstLine="560"/>
        <w:rPr>
          <w:rFonts w:cs="Times New Roman"/>
        </w:rPr>
      </w:pPr>
      <w:r w:rsidRPr="005A10DF">
        <w:rPr>
          <w:rFonts w:cs="Times New Roman" w:hint="eastAsia"/>
        </w:rPr>
        <w:t>七、</w:t>
      </w:r>
      <w:r w:rsidRPr="005A10DF">
        <w:rPr>
          <w:rFonts w:cs="Times New Roman" w:hint="eastAsia"/>
        </w:rPr>
        <w:tab/>
      </w:r>
      <w:r w:rsidRPr="005A10DF">
        <w:rPr>
          <w:rFonts w:cs="Times New Roman" w:hint="eastAsia"/>
        </w:rPr>
        <w:t>密码设备应当按照要求定期完成设备巡检、升级和维保工作，至少每半年集中检查一次，密码设备操作必须经过授权，且不得接入互联网访问。</w:t>
      </w:r>
    </w:p>
    <w:p w:rsidR="005A10DF" w:rsidRPr="005A10DF" w:rsidRDefault="005A10DF" w:rsidP="005A10DF">
      <w:pPr>
        <w:pStyle w:val="1f8666a4"/>
        <w:ind w:firstLine="560"/>
        <w:rPr>
          <w:rFonts w:cs="Times New Roman"/>
        </w:rPr>
      </w:pPr>
      <w:r w:rsidRPr="005A10DF">
        <w:rPr>
          <w:rFonts w:cs="Times New Roman" w:hint="eastAsia"/>
        </w:rPr>
        <w:t>八、</w:t>
      </w:r>
      <w:r w:rsidRPr="005A10DF">
        <w:rPr>
          <w:rFonts w:cs="Times New Roman" w:hint="eastAsia"/>
        </w:rPr>
        <w:tab/>
      </w:r>
      <w:r w:rsidRPr="005A10DF">
        <w:rPr>
          <w:rFonts w:cs="Times New Roman" w:hint="eastAsia"/>
        </w:rPr>
        <w:t>建立密码设备故障和应急保障机制，定期开展应急演练，确保设备发生故障时能及时恢复。</w:t>
      </w:r>
    </w:p>
    <w:p w:rsidR="005A10DF" w:rsidRPr="005A10DF" w:rsidRDefault="005A10DF" w:rsidP="005A10DF">
      <w:pPr>
        <w:pStyle w:val="1f8666a4"/>
        <w:ind w:firstLine="560"/>
        <w:rPr>
          <w:rFonts w:cs="Times New Roman"/>
        </w:rPr>
      </w:pPr>
      <w:r w:rsidRPr="005A10DF">
        <w:rPr>
          <w:rFonts w:cs="Times New Roman" w:hint="eastAsia"/>
        </w:rPr>
        <w:t>九、</w:t>
      </w:r>
      <w:r w:rsidRPr="005A10DF">
        <w:rPr>
          <w:rFonts w:cs="Times New Roman" w:hint="eastAsia"/>
        </w:rPr>
        <w:tab/>
      </w:r>
      <w:r w:rsidRPr="005A10DF">
        <w:rPr>
          <w:rFonts w:cs="Times New Roman" w:hint="eastAsia"/>
        </w:rPr>
        <w:t>加强密码设备的日常监控，评估系统安全风险，及时进行扩容和升级。</w:t>
      </w:r>
    </w:p>
    <w:p w:rsidR="005A10DF" w:rsidRPr="005A10DF" w:rsidRDefault="005A10DF" w:rsidP="005A10DF">
      <w:pPr>
        <w:pStyle w:val="1f8666a4"/>
        <w:ind w:firstLine="560"/>
        <w:rPr>
          <w:rFonts w:cs="Times New Roman"/>
        </w:rPr>
      </w:pPr>
      <w:r w:rsidRPr="005A10DF">
        <w:rPr>
          <w:rFonts w:cs="Times New Roman" w:hint="eastAsia"/>
        </w:rPr>
        <w:lastRenderedPageBreak/>
        <w:t>十、</w:t>
      </w:r>
      <w:r w:rsidRPr="005A10DF">
        <w:rPr>
          <w:rFonts w:cs="Times New Roman" w:hint="eastAsia"/>
        </w:rPr>
        <w:tab/>
      </w:r>
      <w:r w:rsidRPr="005A10DF">
        <w:rPr>
          <w:rFonts w:cs="Times New Roman" w:hint="eastAsia"/>
        </w:rPr>
        <w:t>密码使用单位应当建立密码管理责任人，落实信息系统密码应用工作。</w:t>
      </w:r>
    </w:p>
    <w:p w:rsidR="005A10DF" w:rsidRPr="005A10DF" w:rsidRDefault="005A10DF" w:rsidP="005A10DF">
      <w:pPr>
        <w:pStyle w:val="1f8666a4"/>
        <w:ind w:firstLine="560"/>
        <w:rPr>
          <w:rFonts w:cs="Times New Roman"/>
        </w:rPr>
      </w:pPr>
      <w:r w:rsidRPr="005A10DF">
        <w:rPr>
          <w:rFonts w:cs="Times New Roman" w:hint="eastAsia"/>
        </w:rPr>
        <w:t>十一、</w:t>
      </w:r>
      <w:r w:rsidRPr="005A10DF">
        <w:rPr>
          <w:rFonts w:cs="Times New Roman" w:hint="eastAsia"/>
        </w:rPr>
        <w:tab/>
      </w:r>
      <w:r w:rsidRPr="005A10DF">
        <w:rPr>
          <w:rFonts w:cs="Times New Roman" w:hint="eastAsia"/>
        </w:rPr>
        <w:t>密码使用单位应严格遵循相关要求使用密码技术完善系统的安全保护功能，因密码使用不当导致信息泄密、数据破坏的，追究相关单位密码管理部门和管理人员责任，并按要求整改。</w:t>
      </w:r>
    </w:p>
    <w:p w:rsidR="005A10DF" w:rsidRPr="005A10DF" w:rsidRDefault="005A10DF" w:rsidP="005A10DF">
      <w:pPr>
        <w:pStyle w:val="1f8666a4"/>
        <w:ind w:firstLine="560"/>
        <w:rPr>
          <w:rFonts w:cs="Times New Roman"/>
        </w:rPr>
      </w:pPr>
      <w:r w:rsidRPr="005A10DF">
        <w:rPr>
          <w:rFonts w:cs="Times New Roman" w:hint="eastAsia"/>
        </w:rPr>
        <w:t>十二、</w:t>
      </w:r>
      <w:r w:rsidRPr="005A10DF">
        <w:rPr>
          <w:rFonts w:cs="Times New Roman" w:hint="eastAsia"/>
        </w:rPr>
        <w:tab/>
      </w:r>
      <w:r w:rsidRPr="005A10DF">
        <w:rPr>
          <w:rFonts w:cs="Times New Roman" w:hint="eastAsia"/>
        </w:rPr>
        <w:t>由密码管理领导小组对使用密码情况进行年度检查，并纳入责任单位相关人员考核。</w:t>
      </w:r>
    </w:p>
    <w:p w:rsidR="005A10DF" w:rsidRPr="005A10DF" w:rsidRDefault="005A10DF" w:rsidP="005A10DF">
      <w:pPr>
        <w:pStyle w:val="1f8666a4"/>
        <w:ind w:firstLine="560"/>
        <w:rPr>
          <w:rFonts w:cs="Times New Roman"/>
        </w:rPr>
      </w:pPr>
      <w:r w:rsidRPr="005A10DF">
        <w:rPr>
          <w:rFonts w:cs="Times New Roman" w:hint="eastAsia"/>
        </w:rPr>
        <w:t>十三、</w:t>
      </w:r>
      <w:r w:rsidRPr="005A10DF">
        <w:rPr>
          <w:rFonts w:cs="Times New Roman" w:hint="eastAsia"/>
        </w:rPr>
        <w:tab/>
      </w:r>
      <w:r w:rsidRPr="005A10DF">
        <w:rPr>
          <w:rFonts w:cs="Times New Roman" w:hint="eastAsia"/>
        </w:rPr>
        <w:t>在当年密码应用考核中被处理的，原则上取消当年评优评先资格。</w:t>
      </w:r>
    </w:p>
    <w:p w:rsidR="005A10DF" w:rsidRPr="005A10DF" w:rsidRDefault="005A10DF" w:rsidP="005A10DF">
      <w:pPr>
        <w:pStyle w:val="1f8666a4"/>
        <w:ind w:firstLine="560"/>
        <w:rPr>
          <w:rFonts w:cs="Times New Roman"/>
        </w:rPr>
      </w:pPr>
      <w:r w:rsidRPr="005A10DF">
        <w:rPr>
          <w:rFonts w:cs="Times New Roman" w:hint="eastAsia"/>
        </w:rPr>
        <w:t>十四、</w:t>
      </w:r>
      <w:r w:rsidRPr="005A10DF">
        <w:rPr>
          <w:rFonts w:cs="Times New Roman" w:hint="eastAsia"/>
        </w:rPr>
        <w:tab/>
      </w:r>
      <w:r w:rsidRPr="005A10DF">
        <w:rPr>
          <w:rFonts w:cs="Times New Roman" w:hint="eastAsia"/>
        </w:rPr>
        <w:t>在当年密码应用考核中表现突出的，按照相关规定给予表彰、评优评先。</w:t>
      </w:r>
    </w:p>
    <w:p w:rsidR="005A10DF" w:rsidRPr="005A10DF" w:rsidRDefault="005A10DF" w:rsidP="005A10DF">
      <w:pPr>
        <w:pStyle w:val="1f8666a4"/>
        <w:ind w:firstLine="560"/>
        <w:rPr>
          <w:rFonts w:cs="Times New Roman"/>
        </w:rPr>
      </w:pPr>
      <w:r w:rsidRPr="005A10DF">
        <w:rPr>
          <w:rFonts w:cs="Times New Roman" w:hint="eastAsia"/>
        </w:rPr>
        <w:t>十五、</w:t>
      </w:r>
      <w:r w:rsidRPr="005A10DF">
        <w:rPr>
          <w:rFonts w:cs="Times New Roman" w:hint="eastAsia"/>
        </w:rPr>
        <w:tab/>
      </w:r>
      <w:r w:rsidRPr="005A10DF">
        <w:rPr>
          <w:rFonts w:cs="Times New Roman" w:hint="eastAsia"/>
        </w:rPr>
        <w:t>定期举行密码安全和管理培训，包括国家政策、法规、密码技术、设备培训、安全保密、使用培训等。</w:t>
      </w:r>
    </w:p>
    <w:p w:rsidR="005A10DF" w:rsidRPr="005A10DF" w:rsidRDefault="005A10DF" w:rsidP="005A10DF">
      <w:pPr>
        <w:pStyle w:val="1f8666a4"/>
        <w:ind w:firstLine="560"/>
        <w:rPr>
          <w:rFonts w:cs="Times New Roman"/>
        </w:rPr>
      </w:pPr>
      <w:r w:rsidRPr="005A10DF">
        <w:rPr>
          <w:rFonts w:cs="Times New Roman" w:hint="eastAsia"/>
        </w:rPr>
        <w:t>十六、</w:t>
      </w:r>
      <w:r w:rsidRPr="005A10DF">
        <w:rPr>
          <w:rFonts w:cs="Times New Roman" w:hint="eastAsia"/>
        </w:rPr>
        <w:tab/>
      </w:r>
      <w:r w:rsidRPr="005A10DF">
        <w:rPr>
          <w:rFonts w:cs="Times New Roman" w:hint="eastAsia"/>
        </w:rPr>
        <w:t>一般人员培训应每年举行一次，设备维护培训不定期举行。</w:t>
      </w:r>
    </w:p>
    <w:p w:rsidR="005A10DF" w:rsidRPr="005A10DF" w:rsidRDefault="005A10DF" w:rsidP="005A10DF">
      <w:pPr>
        <w:pStyle w:val="1f8666a4"/>
        <w:ind w:firstLine="560"/>
        <w:rPr>
          <w:rFonts w:cs="Times New Roman"/>
        </w:rPr>
      </w:pPr>
      <w:r w:rsidRPr="005A10DF">
        <w:rPr>
          <w:rFonts w:cs="Times New Roman" w:hint="eastAsia"/>
        </w:rPr>
        <w:t>十七、</w:t>
      </w:r>
      <w:r w:rsidRPr="005A10DF">
        <w:rPr>
          <w:rFonts w:cs="Times New Roman" w:hint="eastAsia"/>
        </w:rPr>
        <w:tab/>
      </w:r>
      <w:r w:rsidRPr="005A10DF">
        <w:rPr>
          <w:rFonts w:cs="Times New Roman" w:hint="eastAsia"/>
        </w:rPr>
        <w:t>本单位建设的信息系统，需要使用密码产品或密码模块时，应优先采购具有国家密码管理部门颁发的密码产品型号证书的密码产品或密码模块，若不能选购有资质密码产品，需要提供合理说明。</w:t>
      </w:r>
    </w:p>
    <w:p w:rsidR="005A10DF" w:rsidRPr="005A10DF" w:rsidRDefault="005A10DF" w:rsidP="005A10DF">
      <w:pPr>
        <w:pStyle w:val="1f8666a4"/>
        <w:ind w:firstLine="560"/>
        <w:rPr>
          <w:rFonts w:cs="Times New Roman"/>
        </w:rPr>
      </w:pPr>
      <w:r w:rsidRPr="005A10DF">
        <w:rPr>
          <w:rFonts w:cs="Times New Roman" w:hint="eastAsia"/>
        </w:rPr>
        <w:t>十八、</w:t>
      </w:r>
      <w:r w:rsidRPr="005A10DF">
        <w:rPr>
          <w:rFonts w:cs="Times New Roman" w:hint="eastAsia"/>
        </w:rPr>
        <w:tab/>
      </w:r>
      <w:r w:rsidRPr="005A10DF">
        <w:rPr>
          <w:rFonts w:cs="Times New Roman" w:hint="eastAsia"/>
        </w:rPr>
        <w:t>本单位建设的信息系统，当需要使用密码服务时，应优先采购具有电子认证服务许可的电子认证机构的服务。</w:t>
      </w:r>
    </w:p>
    <w:p w:rsidR="005A10DF" w:rsidRPr="005A10DF" w:rsidRDefault="005A10DF" w:rsidP="005A10DF">
      <w:pPr>
        <w:pStyle w:val="1f8666a4"/>
        <w:ind w:firstLine="560"/>
        <w:rPr>
          <w:rFonts w:cs="Times New Roman"/>
        </w:rPr>
      </w:pPr>
      <w:r w:rsidRPr="005A10DF">
        <w:rPr>
          <w:rFonts w:cs="Times New Roman" w:hint="eastAsia"/>
        </w:rPr>
        <w:t>十九、</w:t>
      </w:r>
      <w:r w:rsidRPr="005A10DF">
        <w:rPr>
          <w:rFonts w:cs="Times New Roman" w:hint="eastAsia"/>
        </w:rPr>
        <w:tab/>
      </w:r>
      <w:r w:rsidRPr="005A10DF">
        <w:rPr>
          <w:rFonts w:cs="Times New Roman" w:hint="eastAsia"/>
        </w:rPr>
        <w:t>本单位建设的信息系统，当需要使用密码算法时，应优先选择国家密码管理部门批准的密码算法，若不能采用国家密码管理部门批准的密码算法，需要提供合理说明。</w:t>
      </w:r>
    </w:p>
    <w:p w:rsidR="005A10DF" w:rsidRPr="005A10DF" w:rsidRDefault="005A10DF" w:rsidP="005A10DF">
      <w:pPr>
        <w:pStyle w:val="1f8666a4"/>
        <w:ind w:firstLine="560"/>
        <w:rPr>
          <w:rFonts w:cs="Times New Roman"/>
        </w:rPr>
      </w:pPr>
      <w:r w:rsidRPr="005A10DF">
        <w:rPr>
          <w:rFonts w:cs="Times New Roman" w:hint="eastAsia"/>
        </w:rPr>
        <w:t>二十、</w:t>
      </w:r>
      <w:r w:rsidRPr="005A10DF">
        <w:rPr>
          <w:rFonts w:cs="Times New Roman" w:hint="eastAsia"/>
        </w:rPr>
        <w:tab/>
      </w:r>
      <w:r w:rsidRPr="005A10DF">
        <w:rPr>
          <w:rFonts w:cs="Times New Roman" w:hint="eastAsia"/>
        </w:rPr>
        <w:t>系统在规划阶段，应制定密码应用建设方案，并组织专家对建设方案进行评审，若系统已投入运行，需在系统改造前制定密</w:t>
      </w:r>
      <w:r w:rsidRPr="005A10DF">
        <w:rPr>
          <w:rFonts w:cs="Times New Roman" w:hint="eastAsia"/>
        </w:rPr>
        <w:lastRenderedPageBreak/>
        <w:t>码应用建设方案，组织专家对建设方案进行评审。</w:t>
      </w:r>
    </w:p>
    <w:p w:rsidR="005A10DF" w:rsidRPr="005A10DF" w:rsidRDefault="005A10DF" w:rsidP="005A10DF">
      <w:pPr>
        <w:pStyle w:val="1f8666a4"/>
        <w:ind w:firstLine="560"/>
        <w:rPr>
          <w:rFonts w:cs="Times New Roman"/>
        </w:rPr>
      </w:pPr>
      <w:r w:rsidRPr="005A10DF">
        <w:rPr>
          <w:rFonts w:cs="Times New Roman" w:hint="eastAsia"/>
        </w:rPr>
        <w:t>二十一、</w:t>
      </w:r>
      <w:r w:rsidRPr="005A10DF">
        <w:rPr>
          <w:rFonts w:cs="Times New Roman" w:hint="eastAsia"/>
        </w:rPr>
        <w:tab/>
      </w:r>
      <w:r w:rsidRPr="005A10DF">
        <w:rPr>
          <w:rFonts w:cs="Times New Roman" w:hint="eastAsia"/>
        </w:rPr>
        <w:t>系统在建设阶段，应制定密码应用实施方案，若系统已投入运行，需在系统改造过程中制定密码应用实施方案。</w:t>
      </w:r>
    </w:p>
    <w:p w:rsidR="005A10DF" w:rsidRPr="005A10DF" w:rsidRDefault="005A10DF" w:rsidP="005A10DF">
      <w:pPr>
        <w:pStyle w:val="1f8666a4"/>
        <w:ind w:firstLine="560"/>
        <w:rPr>
          <w:rFonts w:cs="Times New Roman"/>
        </w:rPr>
      </w:pPr>
      <w:r w:rsidRPr="005A10DF">
        <w:rPr>
          <w:rFonts w:cs="Times New Roman" w:hint="eastAsia"/>
        </w:rPr>
        <w:t>二十二、</w:t>
      </w:r>
      <w:r w:rsidRPr="005A10DF">
        <w:rPr>
          <w:rFonts w:cs="Times New Roman" w:hint="eastAsia"/>
        </w:rPr>
        <w:tab/>
      </w:r>
      <w:r w:rsidRPr="005A10DF">
        <w:rPr>
          <w:rFonts w:cs="Times New Roman" w:hint="eastAsia"/>
        </w:rPr>
        <w:t>信息系统投入运行前，应经商用密码应用安全性测评机构进行安全性评估，评估通过后方可投入正式运行，若系统已投入运行，改造后的系统应进行商用密码应用安全性评估。</w:t>
      </w:r>
    </w:p>
    <w:p w:rsidR="005A10DF" w:rsidRPr="005A10DF" w:rsidRDefault="005A10DF" w:rsidP="005A10DF">
      <w:pPr>
        <w:pStyle w:val="1f8666a4"/>
        <w:ind w:firstLine="560"/>
        <w:rPr>
          <w:rFonts w:cs="Times New Roman"/>
        </w:rPr>
      </w:pPr>
      <w:r w:rsidRPr="005A10DF">
        <w:rPr>
          <w:rFonts w:cs="Times New Roman" w:hint="eastAsia"/>
        </w:rPr>
        <w:t>二十三、</w:t>
      </w:r>
      <w:r w:rsidRPr="005A10DF">
        <w:rPr>
          <w:rFonts w:cs="Times New Roman" w:hint="eastAsia"/>
        </w:rPr>
        <w:tab/>
      </w:r>
      <w:r w:rsidRPr="005A10DF">
        <w:rPr>
          <w:rFonts w:cs="Times New Roman" w:hint="eastAsia"/>
        </w:rPr>
        <w:t>信息系统投入运行后，每年应委托商用密码应用安全性测评机构开展密码应用安全性评估，若系统已投入运行，改造后的系统应每年进行商用密码应用安全性评估。</w:t>
      </w:r>
    </w:p>
    <w:p w:rsidR="005A10DF" w:rsidRPr="005A10DF" w:rsidRDefault="005A10DF" w:rsidP="005A10DF">
      <w:pPr>
        <w:pStyle w:val="1f8666a4"/>
        <w:ind w:firstLine="560"/>
        <w:rPr>
          <w:rFonts w:cs="Times New Roman"/>
        </w:rPr>
      </w:pPr>
      <w:r w:rsidRPr="005A10DF">
        <w:rPr>
          <w:rFonts w:cs="Times New Roman" w:hint="eastAsia"/>
        </w:rPr>
        <w:t>二十四、</w:t>
      </w:r>
      <w:r w:rsidRPr="005A10DF">
        <w:rPr>
          <w:rFonts w:cs="Times New Roman" w:hint="eastAsia"/>
        </w:rPr>
        <w:tab/>
      </w:r>
      <w:r w:rsidRPr="005A10DF">
        <w:rPr>
          <w:rFonts w:cs="Times New Roman" w:hint="eastAsia"/>
        </w:rPr>
        <w:t>制定应急预案，定期开展应急演练，形成完善的安全事件处理和上报机制。</w:t>
      </w:r>
    </w:p>
    <w:p w:rsidR="005A10DF" w:rsidRPr="005A10DF" w:rsidRDefault="005A10DF" w:rsidP="005A10DF">
      <w:pPr>
        <w:pStyle w:val="1f8666a4"/>
        <w:ind w:firstLine="560"/>
        <w:rPr>
          <w:rFonts w:cs="Times New Roman"/>
        </w:rPr>
      </w:pPr>
      <w:r w:rsidRPr="005A10DF">
        <w:rPr>
          <w:rFonts w:cs="Times New Roman" w:hint="eastAsia"/>
        </w:rPr>
        <w:t>二十五、</w:t>
      </w:r>
      <w:r w:rsidRPr="005A10DF">
        <w:rPr>
          <w:rFonts w:cs="Times New Roman" w:hint="eastAsia"/>
        </w:rPr>
        <w:tab/>
      </w:r>
      <w:r w:rsidRPr="005A10DF">
        <w:rPr>
          <w:rFonts w:cs="Times New Roman" w:hint="eastAsia"/>
        </w:rPr>
        <w:t>本单位设立“</w:t>
      </w:r>
      <w:r w:rsidR="00C5344B" w:rsidRPr="00C5344B">
        <w:rPr>
          <w:rFonts w:cs="Times New Roman"/>
        </w:rPr>
        <w:t>最终版测试</w:t>
      </w:r>
      <w:r w:rsidRPr="005A10DF">
        <w:rPr>
          <w:rFonts w:cs="Times New Roman" w:hint="eastAsia"/>
        </w:rPr>
        <w:t>密码管理组织”，全面负责密钥生命周期、密码设备、设备证书的管理工作。</w:t>
      </w:r>
    </w:p>
    <w:p w:rsidR="005A10DF" w:rsidRPr="005A10DF" w:rsidRDefault="005A10DF" w:rsidP="005A10DF">
      <w:pPr>
        <w:pStyle w:val="1f8666a4"/>
        <w:ind w:firstLine="560"/>
        <w:rPr>
          <w:rFonts w:cs="Times New Roman"/>
        </w:rPr>
      </w:pPr>
      <w:r w:rsidRPr="005A10DF">
        <w:rPr>
          <w:rFonts w:cs="Times New Roman" w:hint="eastAsia"/>
        </w:rPr>
        <w:t>二十六、</w:t>
      </w:r>
      <w:r w:rsidRPr="005A10DF">
        <w:rPr>
          <w:rFonts w:cs="Times New Roman" w:hint="eastAsia"/>
        </w:rPr>
        <w:tab/>
      </w:r>
      <w:r w:rsidR="00C5344B" w:rsidRPr="00C5344B">
        <w:rPr>
          <w:rFonts w:cs="Times New Roman"/>
        </w:rPr>
        <w:t>最终版测试</w:t>
      </w:r>
      <w:r w:rsidRPr="005A10DF">
        <w:rPr>
          <w:rFonts w:cs="Times New Roman" w:hint="eastAsia"/>
        </w:rPr>
        <w:t>密码管理组织至少由一名密码管理负责人、两名安全审计员、一名密码设备管理员、两名密钥操作员、一名密钥保管员、一名档案管理员组成。</w:t>
      </w:r>
    </w:p>
    <w:p w:rsidR="005A10DF" w:rsidRPr="005A10DF" w:rsidRDefault="005A10DF" w:rsidP="005A10DF">
      <w:pPr>
        <w:pStyle w:val="1f8666a4"/>
        <w:ind w:firstLine="560"/>
        <w:rPr>
          <w:rFonts w:cs="Times New Roman"/>
        </w:rPr>
      </w:pPr>
      <w:r w:rsidRPr="005A10DF">
        <w:rPr>
          <w:rFonts w:cs="Times New Roman" w:hint="eastAsia"/>
        </w:rPr>
        <w:t>二十七、</w:t>
      </w:r>
      <w:r w:rsidRPr="005A10DF">
        <w:rPr>
          <w:rFonts w:cs="Times New Roman" w:hint="eastAsia"/>
        </w:rPr>
        <w:tab/>
      </w:r>
      <w:r w:rsidRPr="005A10DF">
        <w:rPr>
          <w:rFonts w:cs="Times New Roman" w:hint="eastAsia"/>
        </w:rPr>
        <w:t>所有的审批和操作指定专人负责，各类人员均应明确工作职责和管理权限，未经相关领导批准，不得擅自互换或代替。密码设备的管理账号、口令卡不得多人共用。</w:t>
      </w:r>
    </w:p>
    <w:p w:rsidR="005A10DF" w:rsidRPr="005A10DF" w:rsidRDefault="005A10DF" w:rsidP="005A10DF">
      <w:pPr>
        <w:pStyle w:val="1f8666a4"/>
        <w:ind w:firstLine="560"/>
        <w:rPr>
          <w:rFonts w:cs="Times New Roman"/>
        </w:rPr>
      </w:pPr>
      <w:r w:rsidRPr="005A10DF">
        <w:rPr>
          <w:rFonts w:cs="Times New Roman" w:hint="eastAsia"/>
        </w:rPr>
        <w:t>二十八、</w:t>
      </w:r>
      <w:r w:rsidRPr="005A10DF">
        <w:rPr>
          <w:rFonts w:cs="Times New Roman" w:hint="eastAsia"/>
        </w:rPr>
        <w:tab/>
      </w:r>
      <w:r w:rsidRPr="005A10DF">
        <w:rPr>
          <w:rFonts w:cs="Times New Roman" w:hint="eastAsia"/>
        </w:rPr>
        <w:t>密码管理负责人全面负责本单位密码管理的各项工作，统筹密码相关人员及工作安排，组织密码安全管理制度的制定及发布，负责密码相关人员考核等，组织开展定期或不定期的专项辅导检查工作。</w:t>
      </w:r>
    </w:p>
    <w:p w:rsidR="005A10DF" w:rsidRPr="005A10DF" w:rsidRDefault="005A10DF" w:rsidP="005A10DF">
      <w:pPr>
        <w:pStyle w:val="1f8666a4"/>
        <w:ind w:firstLine="560"/>
        <w:rPr>
          <w:rFonts w:cs="Times New Roman"/>
        </w:rPr>
      </w:pPr>
      <w:r w:rsidRPr="005A10DF">
        <w:rPr>
          <w:rFonts w:cs="Times New Roman" w:hint="eastAsia"/>
        </w:rPr>
        <w:t>二十九、</w:t>
      </w:r>
      <w:r w:rsidRPr="005A10DF">
        <w:rPr>
          <w:rFonts w:cs="Times New Roman" w:hint="eastAsia"/>
        </w:rPr>
        <w:tab/>
      </w:r>
      <w:r w:rsidRPr="005A10DF">
        <w:rPr>
          <w:rFonts w:cs="Times New Roman" w:hint="eastAsia"/>
        </w:rPr>
        <w:t>安全审计员负责监督审计本单位密码安全管理的各项工作，及时制止不正确操作，杜绝违规操作或越权操作行为。严格</w:t>
      </w:r>
      <w:r w:rsidRPr="005A10DF">
        <w:rPr>
          <w:rFonts w:cs="Times New Roman" w:hint="eastAsia"/>
        </w:rPr>
        <w:lastRenderedPageBreak/>
        <w:t>监督本单位密码相关重要岗位的工作状况，对不适合密码管理与维护工作或发现有不良行为的人员，提出调整建议。协助完成定期或不定期的专项辅导检查工作。</w:t>
      </w:r>
    </w:p>
    <w:p w:rsidR="005A10DF" w:rsidRPr="005A10DF" w:rsidRDefault="005A10DF" w:rsidP="005A10DF">
      <w:pPr>
        <w:pStyle w:val="1f8666a4"/>
        <w:ind w:firstLine="560"/>
        <w:rPr>
          <w:rFonts w:cs="Times New Roman"/>
        </w:rPr>
      </w:pPr>
      <w:r w:rsidRPr="005A10DF">
        <w:rPr>
          <w:rFonts w:cs="Times New Roman" w:hint="eastAsia"/>
        </w:rPr>
        <w:t>三十、</w:t>
      </w:r>
      <w:r w:rsidRPr="005A10DF">
        <w:rPr>
          <w:rFonts w:cs="Times New Roman" w:hint="eastAsia"/>
        </w:rPr>
        <w:tab/>
      </w:r>
      <w:r w:rsidRPr="005A10DF">
        <w:rPr>
          <w:rFonts w:cs="Times New Roman" w:hint="eastAsia"/>
        </w:rPr>
        <w:t>密码设备管理员可由机房系统管理员兼任，负责维护密码设备正常运行，履行机房安全管理工作的一般性要求。协助完成定期或不定期的专项辅导检查工作。</w:t>
      </w:r>
    </w:p>
    <w:p w:rsidR="005A10DF" w:rsidRPr="005A10DF" w:rsidRDefault="005A10DF" w:rsidP="005A10DF">
      <w:pPr>
        <w:pStyle w:val="1f8666a4"/>
        <w:ind w:firstLine="560"/>
        <w:rPr>
          <w:rFonts w:cs="Times New Roman"/>
        </w:rPr>
      </w:pPr>
      <w:r w:rsidRPr="005A10DF">
        <w:rPr>
          <w:rFonts w:cs="Times New Roman" w:hint="eastAsia"/>
        </w:rPr>
        <w:t>三十一、</w:t>
      </w:r>
      <w:r w:rsidRPr="005A10DF">
        <w:rPr>
          <w:rFonts w:cs="Times New Roman" w:hint="eastAsia"/>
        </w:rPr>
        <w:tab/>
      </w:r>
      <w:r w:rsidRPr="005A10DF">
        <w:rPr>
          <w:rFonts w:cs="Times New Roman" w:hint="eastAsia"/>
        </w:rPr>
        <w:t>密钥操作员负责密钥的具体操作，完成密钥生成、备份、恢复、删除等操作过程。协助完成定期或不定期的专项辅导检查工作。</w:t>
      </w:r>
    </w:p>
    <w:p w:rsidR="005A10DF" w:rsidRPr="005A10DF" w:rsidRDefault="005A10DF" w:rsidP="005A10DF">
      <w:pPr>
        <w:pStyle w:val="1f8666a4"/>
        <w:ind w:firstLine="560"/>
        <w:rPr>
          <w:rFonts w:cs="Times New Roman"/>
        </w:rPr>
      </w:pPr>
      <w:r w:rsidRPr="005A10DF">
        <w:rPr>
          <w:rFonts w:cs="Times New Roman" w:hint="eastAsia"/>
        </w:rPr>
        <w:t>三十二、</w:t>
      </w:r>
      <w:r w:rsidRPr="005A10DF">
        <w:rPr>
          <w:rFonts w:cs="Times New Roman" w:hint="eastAsia"/>
        </w:rPr>
        <w:tab/>
      </w:r>
      <w:r w:rsidRPr="005A10DF">
        <w:rPr>
          <w:rFonts w:cs="Times New Roman" w:hint="eastAsia"/>
        </w:rPr>
        <w:t>密钥保管员负责密钥保管工作。接收密钥资料（组件），验证接收到的密钥资料是否受损；在监督下销毁密钥组件备份介质。协助完成定期或不定期的专项辅导检查工作。</w:t>
      </w:r>
    </w:p>
    <w:p w:rsidR="005A10DF" w:rsidRPr="005A10DF" w:rsidRDefault="005A10DF" w:rsidP="005A10DF">
      <w:pPr>
        <w:pStyle w:val="1f8666a4"/>
        <w:ind w:firstLine="560"/>
        <w:rPr>
          <w:rFonts w:cs="Times New Roman"/>
        </w:rPr>
      </w:pPr>
      <w:r w:rsidRPr="005A10DF">
        <w:rPr>
          <w:rFonts w:cs="Times New Roman" w:hint="eastAsia"/>
        </w:rPr>
        <w:t>三十三、</w:t>
      </w:r>
      <w:r w:rsidRPr="005A10DF">
        <w:rPr>
          <w:rFonts w:cs="Times New Roman" w:hint="eastAsia"/>
        </w:rPr>
        <w:tab/>
      </w:r>
      <w:r w:rsidRPr="005A10DF">
        <w:rPr>
          <w:rFonts w:cs="Times New Roman" w:hint="eastAsia"/>
        </w:rPr>
        <w:t>档案管理员负责收集、归档所有的审批和登记表格等密钥档案，按不同的操作特征和类型分类，保存在档案室、磁带备份室等安全区域；对档案建立较高的保密级别，未经书面授权，不允许借阅、复制及传播。维护经管理人</w:t>
      </w:r>
      <w:r w:rsidRPr="005A10DF">
        <w:rPr>
          <w:rFonts w:cs="Times New Roman" w:hint="eastAsia"/>
        </w:rPr>
        <w:t xml:space="preserve"> </w:t>
      </w:r>
      <w:r w:rsidRPr="005A10DF">
        <w:rPr>
          <w:rFonts w:cs="Times New Roman" w:hint="eastAsia"/>
        </w:rPr>
        <w:t>员授权后使用密钥的记录。协助完成定期或不定期的专项辅导检查工作。</w:t>
      </w:r>
    </w:p>
    <w:p w:rsidR="005A10DF" w:rsidRPr="005A10DF" w:rsidRDefault="005A10DF" w:rsidP="005A10DF">
      <w:pPr>
        <w:pStyle w:val="1f8666a4"/>
        <w:ind w:firstLine="560"/>
        <w:rPr>
          <w:rFonts w:cs="Times New Roman"/>
        </w:rPr>
      </w:pPr>
      <w:r w:rsidRPr="005A10DF">
        <w:rPr>
          <w:rFonts w:cs="Times New Roman" w:hint="eastAsia"/>
        </w:rPr>
        <w:t>三十四、</w:t>
      </w:r>
      <w:r w:rsidRPr="005A10DF">
        <w:rPr>
          <w:rFonts w:cs="Times New Roman" w:hint="eastAsia"/>
        </w:rPr>
        <w:tab/>
      </w:r>
      <w:r w:rsidRPr="005A10DF">
        <w:rPr>
          <w:rFonts w:cs="Times New Roman" w:hint="eastAsia"/>
        </w:rPr>
        <w:t>各类密码相关管理人员任用前，需签订保密协议，对本单位的密码设备配置、密钥、登录口令、敏感工作内容等均有保密义务。</w:t>
      </w:r>
    </w:p>
    <w:p w:rsidR="005A10DF" w:rsidRPr="005A10DF" w:rsidRDefault="005A10DF" w:rsidP="005A10DF">
      <w:pPr>
        <w:pStyle w:val="1f8666a4"/>
        <w:ind w:firstLine="560"/>
        <w:rPr>
          <w:rFonts w:cs="Times New Roman"/>
        </w:rPr>
      </w:pPr>
      <w:r w:rsidRPr="005A10DF">
        <w:rPr>
          <w:rFonts w:cs="Times New Roman" w:hint="eastAsia"/>
        </w:rPr>
        <w:t>三十五、</w:t>
      </w:r>
      <w:r w:rsidRPr="005A10DF">
        <w:rPr>
          <w:rFonts w:cs="Times New Roman" w:hint="eastAsia"/>
        </w:rPr>
        <w:tab/>
      </w:r>
      <w:r w:rsidRPr="005A10DF">
        <w:rPr>
          <w:rFonts w:cs="Times New Roman" w:hint="eastAsia"/>
        </w:rPr>
        <w:t>各类密码相关管理人员上岗前，需要参与必要的培训，包括熟悉密码相关管理制度，掌握各种密码设备的操作方法，明确相关工作流程规范等。</w:t>
      </w:r>
    </w:p>
    <w:p w:rsidR="005A10DF" w:rsidRPr="005A10DF" w:rsidRDefault="005A10DF" w:rsidP="005A10DF">
      <w:pPr>
        <w:pStyle w:val="1f8666a4"/>
        <w:ind w:firstLine="560"/>
        <w:rPr>
          <w:rFonts w:cs="Times New Roman"/>
        </w:rPr>
      </w:pPr>
      <w:r w:rsidRPr="005A10DF">
        <w:rPr>
          <w:rFonts w:cs="Times New Roman" w:hint="eastAsia"/>
        </w:rPr>
        <w:t>三十六、</w:t>
      </w:r>
      <w:r w:rsidRPr="005A10DF">
        <w:rPr>
          <w:rFonts w:cs="Times New Roman" w:hint="eastAsia"/>
        </w:rPr>
        <w:tab/>
      </w:r>
      <w:r w:rsidRPr="005A10DF">
        <w:rPr>
          <w:rFonts w:cs="Times New Roman" w:hint="eastAsia"/>
        </w:rPr>
        <w:t>各类密码相关管理人员每年应接受单位的考核，考核优秀者将给予奖励，考核不达标者要求重新参加培训，考核严重不</w:t>
      </w:r>
      <w:r w:rsidRPr="005A10DF">
        <w:rPr>
          <w:rFonts w:cs="Times New Roman" w:hint="eastAsia"/>
        </w:rPr>
        <w:lastRenderedPageBreak/>
        <w:t>合格者将调离本岗位。</w:t>
      </w:r>
    </w:p>
    <w:p w:rsidR="005A10DF" w:rsidRPr="005A10DF" w:rsidRDefault="005A10DF" w:rsidP="005A10DF">
      <w:pPr>
        <w:pStyle w:val="1f8666a4"/>
        <w:ind w:firstLine="560"/>
        <w:rPr>
          <w:rFonts w:cs="Times New Roman"/>
        </w:rPr>
      </w:pPr>
      <w:r w:rsidRPr="005A10DF">
        <w:rPr>
          <w:rFonts w:cs="Times New Roman" w:hint="eastAsia"/>
        </w:rPr>
        <w:t>三十七、</w:t>
      </w:r>
      <w:r w:rsidRPr="005A10DF">
        <w:rPr>
          <w:rFonts w:cs="Times New Roman" w:hint="eastAsia"/>
        </w:rPr>
        <w:tab/>
      </w:r>
      <w:r w:rsidRPr="005A10DF">
        <w:rPr>
          <w:rFonts w:cs="Times New Roman" w:hint="eastAsia"/>
        </w:rPr>
        <w:t>各类密码相关管理人员离职、退休或换岗前，需交回其管理的相关管理员介质、备份介质等密钥相关载体，密码管理负责人任命新任管理员后，把这些载体重新分配给新任管理员保管。新任密钥管理员上岗后，应及时召集其他密码管理员修改含有系统密钥的密码设备密码。</w:t>
      </w:r>
    </w:p>
    <w:p w:rsidR="005A10DF" w:rsidRPr="005A10DF" w:rsidRDefault="005A10DF" w:rsidP="005A10DF">
      <w:pPr>
        <w:pStyle w:val="1f8666a4"/>
        <w:ind w:firstLine="560"/>
        <w:rPr>
          <w:rFonts w:cs="Times New Roman"/>
        </w:rPr>
      </w:pPr>
      <w:r w:rsidRPr="005A10DF">
        <w:rPr>
          <w:rFonts w:cs="Times New Roman" w:hint="eastAsia"/>
        </w:rPr>
        <w:t>三十八、</w:t>
      </w:r>
      <w:r w:rsidRPr="005A10DF">
        <w:rPr>
          <w:rFonts w:cs="Times New Roman" w:hint="eastAsia"/>
        </w:rPr>
        <w:tab/>
      </w:r>
      <w:r w:rsidRPr="005A10DF">
        <w:rPr>
          <w:rFonts w:cs="Times New Roman" w:hint="eastAsia"/>
        </w:rPr>
        <w:t>为规范</w:t>
      </w:r>
      <w:r w:rsidR="00C5344B" w:rsidRPr="00C5344B">
        <w:rPr>
          <w:rFonts w:cs="Times New Roman"/>
        </w:rPr>
        <w:t>最终版测试</w:t>
      </w:r>
      <w:r w:rsidRPr="005A10DF">
        <w:rPr>
          <w:rFonts w:cs="Times New Roman" w:hint="eastAsia"/>
        </w:rPr>
        <w:t>机构密码的管理工作</w:t>
      </w:r>
      <w:r w:rsidRPr="005A10DF">
        <w:rPr>
          <w:rFonts w:cs="Times New Roman" w:hint="eastAsia"/>
        </w:rPr>
        <w:t>,</w:t>
      </w:r>
      <w:r w:rsidRPr="005A10DF">
        <w:rPr>
          <w:rFonts w:cs="Times New Roman" w:hint="eastAsia"/>
        </w:rPr>
        <w:t>保障本单位业务的安全运行</w:t>
      </w:r>
      <w:r w:rsidRPr="005A10DF">
        <w:rPr>
          <w:rFonts w:cs="Times New Roman" w:hint="eastAsia"/>
        </w:rPr>
        <w:t>,</w:t>
      </w:r>
      <w:r w:rsidRPr="005A10DF">
        <w:rPr>
          <w:rFonts w:cs="Times New Roman" w:hint="eastAsia"/>
        </w:rPr>
        <w:t>保护本单位及用户的合法权益，维护国家的安全和利益，有效地防范安全风险，特制订本管理办法。</w:t>
      </w:r>
    </w:p>
    <w:p w:rsidR="005A10DF" w:rsidRPr="005A10DF" w:rsidRDefault="005A10DF" w:rsidP="005A10DF">
      <w:pPr>
        <w:pStyle w:val="1f8666a4"/>
        <w:ind w:firstLine="560"/>
        <w:rPr>
          <w:rFonts w:cs="Times New Roman"/>
        </w:rPr>
      </w:pPr>
      <w:r w:rsidRPr="005A10DF">
        <w:rPr>
          <w:rFonts w:cs="Times New Roman" w:hint="eastAsia"/>
        </w:rPr>
        <w:t>三十九、</w:t>
      </w:r>
      <w:r w:rsidRPr="005A10DF">
        <w:rPr>
          <w:rFonts w:cs="Times New Roman" w:hint="eastAsia"/>
        </w:rPr>
        <w:tab/>
      </w:r>
      <w:r w:rsidRPr="005A10DF">
        <w:rPr>
          <w:rFonts w:cs="Times New Roman" w:hint="eastAsia"/>
        </w:rPr>
        <w:t>密钥的操作需由密钥应用方提出申请，由密码管理负责人签字确认，并制定密钥操作执行人，在密码设备管理员准备好硬件环境后，由密钥执行人进行操作。</w:t>
      </w:r>
    </w:p>
    <w:p w:rsidR="005A10DF" w:rsidRPr="005A10DF" w:rsidRDefault="005A10DF" w:rsidP="005A10DF">
      <w:pPr>
        <w:pStyle w:val="1f8666a4"/>
        <w:ind w:firstLine="560"/>
        <w:rPr>
          <w:rFonts w:cs="Times New Roman"/>
        </w:rPr>
      </w:pPr>
      <w:r w:rsidRPr="005A10DF">
        <w:rPr>
          <w:rFonts w:cs="Times New Roman" w:hint="eastAsia"/>
        </w:rPr>
        <w:t>四十、</w:t>
      </w:r>
      <w:r w:rsidRPr="005A10DF">
        <w:rPr>
          <w:rFonts w:cs="Times New Roman" w:hint="eastAsia"/>
        </w:rPr>
        <w:tab/>
      </w:r>
      <w:r w:rsidRPr="005A10DF">
        <w:rPr>
          <w:rFonts w:cs="Times New Roman" w:hint="eastAsia"/>
        </w:rPr>
        <w:t>密码设备初始化由密码管理负责人和密钥操作员执行操作。具有口令卡的密码设备，管理员卡由密码管理负责人和密钥操作员分别持有。</w:t>
      </w:r>
    </w:p>
    <w:p w:rsidR="005A10DF" w:rsidRPr="005A10DF" w:rsidRDefault="005A10DF" w:rsidP="005A10DF">
      <w:pPr>
        <w:pStyle w:val="1f8666a4"/>
        <w:ind w:firstLine="560"/>
        <w:rPr>
          <w:rFonts w:cs="Times New Roman"/>
        </w:rPr>
      </w:pPr>
      <w:r w:rsidRPr="005A10DF">
        <w:rPr>
          <w:rFonts w:cs="Times New Roman" w:hint="eastAsia"/>
        </w:rPr>
        <w:t>四十一、</w:t>
      </w:r>
      <w:r w:rsidRPr="005A10DF">
        <w:rPr>
          <w:rFonts w:cs="Times New Roman" w:hint="eastAsia"/>
        </w:rPr>
        <w:tab/>
      </w:r>
      <w:r w:rsidRPr="005A10DF">
        <w:rPr>
          <w:rFonts w:cs="Times New Roman" w:hint="eastAsia"/>
        </w:rPr>
        <w:t>密钥的生成由密钥操作员执行操作。密钥在密码设备内由密码模块随机产生，密钥（除公钥外）不可以明文方式出现在密码模块之外。服务器密码机密钥生成后应马上进行密钥的备份操作。</w:t>
      </w:r>
    </w:p>
    <w:p w:rsidR="005A10DF" w:rsidRPr="005A10DF" w:rsidRDefault="005A10DF" w:rsidP="005A10DF">
      <w:pPr>
        <w:pStyle w:val="1f8666a4"/>
        <w:ind w:firstLine="560"/>
        <w:rPr>
          <w:rFonts w:cs="Times New Roman"/>
        </w:rPr>
      </w:pPr>
      <w:r w:rsidRPr="005A10DF">
        <w:rPr>
          <w:rFonts w:cs="Times New Roman" w:hint="eastAsia"/>
        </w:rPr>
        <w:t>四十二、</w:t>
      </w:r>
      <w:r w:rsidRPr="005A10DF">
        <w:rPr>
          <w:rFonts w:cs="Times New Roman" w:hint="eastAsia"/>
        </w:rPr>
        <w:tab/>
      </w:r>
      <w:r w:rsidRPr="005A10DF">
        <w:rPr>
          <w:rFonts w:cs="Times New Roman" w:hint="eastAsia"/>
        </w:rPr>
        <w:t>密钥的备份由密钥操作员执行操作，产生的备份卡、备份数据等由密钥保管员保管。</w:t>
      </w:r>
    </w:p>
    <w:p w:rsidR="005A10DF" w:rsidRPr="005A10DF" w:rsidRDefault="005A10DF" w:rsidP="005A10DF">
      <w:pPr>
        <w:pStyle w:val="1f8666a4"/>
        <w:ind w:firstLine="560"/>
        <w:rPr>
          <w:rFonts w:cs="Times New Roman"/>
        </w:rPr>
      </w:pPr>
      <w:r w:rsidRPr="005A10DF">
        <w:rPr>
          <w:rFonts w:cs="Times New Roman" w:hint="eastAsia"/>
        </w:rPr>
        <w:t>四十三、</w:t>
      </w:r>
      <w:r w:rsidRPr="005A10DF">
        <w:rPr>
          <w:rFonts w:cs="Times New Roman" w:hint="eastAsia"/>
        </w:rPr>
        <w:tab/>
      </w:r>
      <w:r w:rsidRPr="005A10DF">
        <w:rPr>
          <w:rFonts w:cs="Times New Roman" w:hint="eastAsia"/>
        </w:rPr>
        <w:t>密钥的恢复由密钥操作员执行操作，从密钥保管员处获取备份介质和数据。</w:t>
      </w:r>
    </w:p>
    <w:p w:rsidR="005A10DF" w:rsidRPr="005A10DF" w:rsidRDefault="005A10DF" w:rsidP="005A10DF">
      <w:pPr>
        <w:pStyle w:val="1f8666a4"/>
        <w:ind w:firstLine="560"/>
        <w:rPr>
          <w:rFonts w:cs="Times New Roman"/>
        </w:rPr>
      </w:pPr>
      <w:r w:rsidRPr="005A10DF">
        <w:rPr>
          <w:rFonts w:cs="Times New Roman" w:hint="eastAsia"/>
        </w:rPr>
        <w:t>四十四、</w:t>
      </w:r>
      <w:r w:rsidRPr="005A10DF">
        <w:rPr>
          <w:rFonts w:cs="Times New Roman" w:hint="eastAsia"/>
        </w:rPr>
        <w:tab/>
      </w:r>
      <w:r w:rsidRPr="005A10DF">
        <w:rPr>
          <w:rFonts w:cs="Times New Roman" w:hint="eastAsia"/>
        </w:rPr>
        <w:t>密钥的销毁应先进行密钥删除操作，再由密钥保管员对密钥备份卡、密钥备份文件进行物理销毁。</w:t>
      </w:r>
    </w:p>
    <w:p w:rsidR="005A10DF" w:rsidRPr="005A10DF" w:rsidRDefault="005A10DF" w:rsidP="005A10DF">
      <w:pPr>
        <w:pStyle w:val="1f8666a4"/>
        <w:ind w:firstLine="560"/>
        <w:rPr>
          <w:rFonts w:cs="Times New Roman"/>
        </w:rPr>
      </w:pPr>
      <w:r w:rsidRPr="005A10DF">
        <w:rPr>
          <w:rFonts w:cs="Times New Roman" w:hint="eastAsia"/>
        </w:rPr>
        <w:t>本管理办法适用于本单位密码设备、密钥、相关信息系统的管理、</w:t>
      </w:r>
      <w:r w:rsidRPr="005A10DF">
        <w:rPr>
          <w:rFonts w:cs="Times New Roman" w:hint="eastAsia"/>
        </w:rPr>
        <w:lastRenderedPageBreak/>
        <w:t>操作和维护活动。</w:t>
      </w:r>
    </w:p>
    <w:p w:rsidR="005A10DF" w:rsidRPr="005A10DF" w:rsidRDefault="005A10DF" w:rsidP="005A10DF">
      <w:pPr>
        <w:pStyle w:val="1f8666a4"/>
        <w:ind w:firstLine="560"/>
        <w:rPr>
          <w:rFonts w:cs="Times New Roman"/>
        </w:rPr>
      </w:pPr>
      <w:r w:rsidRPr="005A10DF">
        <w:rPr>
          <w:rFonts w:cs="Times New Roman" w:hint="eastAsia"/>
        </w:rPr>
        <w:t>本管理办法所称密码设备，包括但不限于服务器密码机、</w:t>
      </w:r>
      <w:r w:rsidRPr="005A10DF">
        <w:rPr>
          <w:rFonts w:cs="Times New Roman" w:hint="eastAsia"/>
        </w:rPr>
        <w:t>SSL VPN</w:t>
      </w:r>
      <w:r w:rsidRPr="005A10DF">
        <w:rPr>
          <w:rFonts w:cs="Times New Roman" w:hint="eastAsia"/>
        </w:rPr>
        <w:t>安全网关、签名验签服务器、证书认证系统、智能密码钥匙等。</w:t>
      </w:r>
    </w:p>
    <w:p w:rsidR="005A10DF" w:rsidRPr="005A10DF" w:rsidRDefault="005A10DF" w:rsidP="005A10DF">
      <w:pPr>
        <w:pStyle w:val="1f8666a4"/>
        <w:ind w:firstLine="560"/>
        <w:rPr>
          <w:rFonts w:cs="Times New Roman"/>
        </w:rPr>
      </w:pPr>
      <w:r w:rsidRPr="005A10DF">
        <w:rPr>
          <w:rFonts w:cs="Times New Roman" w:hint="eastAsia"/>
        </w:rPr>
        <w:t>本管理办法所称密钥，包括但不限于非对称密钥对、对称密钥、</w:t>
      </w:r>
      <w:r w:rsidRPr="005A10DF">
        <w:rPr>
          <w:rFonts w:cs="Times New Roman" w:hint="eastAsia"/>
        </w:rPr>
        <w:t>MAC</w:t>
      </w:r>
      <w:r w:rsidRPr="005A10DF">
        <w:rPr>
          <w:rFonts w:cs="Times New Roman" w:hint="eastAsia"/>
        </w:rPr>
        <w:t>密钥等。</w:t>
      </w:r>
    </w:p>
    <w:p w:rsidR="005A10DF" w:rsidRPr="005A10DF" w:rsidRDefault="005A10DF" w:rsidP="005A10DF">
      <w:pPr>
        <w:pStyle w:val="1f8666a4"/>
        <w:ind w:firstLine="560"/>
        <w:rPr>
          <w:rFonts w:cs="Times New Roman"/>
        </w:rPr>
      </w:pPr>
      <w:r w:rsidRPr="005A10DF">
        <w:rPr>
          <w:rFonts w:cs="Times New Roman" w:hint="eastAsia"/>
          <w:highlight w:val="yellow"/>
        </w:rPr>
        <w:t>管理办法的执行机构是</w:t>
      </w:r>
      <w:r w:rsidR="00C5344B" w:rsidRPr="00C5344B">
        <w:rPr>
          <w:rFonts w:cs="Times New Roman"/>
        </w:rPr>
        <w:t>最终版测试</w:t>
      </w:r>
      <w:r w:rsidRPr="005A10DF">
        <w:rPr>
          <w:rFonts w:cs="Times New Roman" w:hint="eastAsia"/>
        </w:rPr>
        <w:t>。</w:t>
      </w:r>
    </w:p>
    <w:p w:rsidR="005A10DF" w:rsidRPr="005A10DF" w:rsidRDefault="00FC7F93" w:rsidP="005A10DF">
      <w:pPr>
        <w:pStyle w:val="1f8666a4"/>
        <w:keepNext/>
        <w:widowControl/>
        <w:numPr>
          <w:ilvl w:val="1"/>
          <w:numId w:val="0"/>
        </w:numPr>
        <w:spacing w:beforeLines="100" w:before="312" w:afterLines="100" w:after="312"/>
        <w:jc w:val="left"/>
        <w:outlineLvl w:val="1"/>
        <w:rPr>
          <w:rFonts w:ascii="楷体" w:eastAsia="楷体" w:hAnsi="仿宋" w:cs="Times New Roman"/>
          <w:b/>
          <w:sz w:val="30"/>
          <w:szCs w:val="32"/>
        </w:rPr>
      </w:pPr>
      <w:r>
        <w:rPr>
          <w:rFonts w:ascii="楷体" w:eastAsia="楷体" w:hAnsi="仿宋" w:cs="Times New Roman" w:hint="eastAsia"/>
          <w:b/>
          <w:sz w:val="30"/>
          <w:szCs w:val="32"/>
        </w:rPr>
        <w:t>6</w:t>
      </w:r>
      <w:r>
        <w:rPr>
          <w:rFonts w:ascii="楷体" w:eastAsia="楷体" w:hAnsi="仿宋" w:cs="Times New Roman"/>
          <w:b/>
          <w:sz w:val="30"/>
          <w:szCs w:val="32"/>
        </w:rPr>
        <w:t xml:space="preserve">.2 </w:t>
      </w:r>
      <w:r w:rsidR="005A10DF" w:rsidRPr="005A10DF">
        <w:rPr>
          <w:rFonts w:ascii="楷体" w:eastAsia="楷体" w:hAnsi="仿宋" w:cs="Times New Roman" w:hint="eastAsia"/>
          <w:b/>
          <w:sz w:val="30"/>
          <w:szCs w:val="32"/>
        </w:rPr>
        <w:t>人员管理</w:t>
      </w:r>
    </w:p>
    <w:p w:rsidR="005A10DF" w:rsidRPr="005A10DF" w:rsidRDefault="005A10DF" w:rsidP="005A10DF">
      <w:pPr>
        <w:pStyle w:val="1f8666a4"/>
        <w:ind w:firstLine="560"/>
        <w:rPr>
          <w:rFonts w:cs="Times New Roman"/>
        </w:rPr>
      </w:pPr>
      <w:r w:rsidRPr="005A10DF">
        <w:rPr>
          <w:rFonts w:cs="Times New Roman" w:hint="eastAsia"/>
        </w:rPr>
        <w:t>根据</w:t>
      </w:r>
      <w:r w:rsidRPr="005A10DF">
        <w:rPr>
          <w:rFonts w:ascii="仿宋" w:hAnsi="仿宋" w:cs="Times New Roman" w:hint="eastAsia"/>
          <w:szCs w:val="28"/>
        </w:rPr>
        <w:t>《GB/T 39786-2021信息安全技术 信息系统密码应用基本要求》</w:t>
      </w:r>
      <w:r w:rsidRPr="005A10DF">
        <w:rPr>
          <w:rFonts w:cs="Times New Roman" w:hint="eastAsia"/>
        </w:rPr>
        <w:t>中密码安全管理人员方面的要求，</w:t>
      </w:r>
      <w:r w:rsidR="00CA71A1" w:rsidRPr="00CA71A1">
        <w:rPr>
          <w:rFonts w:cs="Times New Roman"/>
        </w:rPr>
        <w:t>最终版测试</w:t>
      </w:r>
      <w:r w:rsidRPr="005A10DF">
        <w:rPr>
          <w:rFonts w:cs="Times New Roman" w:hint="eastAsia"/>
        </w:rPr>
        <w:t>应制定相关的密码安全管理人员管理制度：</w:t>
      </w:r>
    </w:p>
    <w:p w:rsidR="005A10DF" w:rsidRPr="005A10DF" w:rsidRDefault="005A10DF" w:rsidP="00CA71A1">
      <w:pPr>
        <w:pStyle w:val="1f8666a4"/>
        <w:numPr>
          <w:ilvl w:val="0"/>
          <w:numId w:val="142"/>
        </w:numPr>
        <w:ind w:firstLine="560"/>
        <w:rPr>
          <w:rFonts w:cs="Times New Roman"/>
        </w:rPr>
      </w:pPr>
      <w:r w:rsidRPr="005A10DF">
        <w:rPr>
          <w:rFonts w:cs="Times New Roman" w:hint="eastAsia"/>
        </w:rPr>
        <w:t>设置</w:t>
      </w:r>
      <w:r w:rsidR="00CA71A1" w:rsidRPr="00CA71A1">
        <w:rPr>
          <w:rFonts w:cs="Times New Roman"/>
        </w:rPr>
        <w:t>最终版测试</w:t>
      </w:r>
      <w:r w:rsidRPr="005A10DF">
        <w:rPr>
          <w:rFonts w:cs="Times New Roman" w:hint="eastAsia"/>
        </w:rPr>
        <w:t>内部密码专题培训机制，每</w:t>
      </w:r>
      <w:r w:rsidRPr="005A10DF">
        <w:rPr>
          <w:rFonts w:cs="Times New Roman" w:hint="eastAsia"/>
        </w:rPr>
        <w:t>6</w:t>
      </w:r>
      <w:r w:rsidRPr="005A10DF">
        <w:rPr>
          <w:rFonts w:cs="Times New Roman" w:hint="eastAsia"/>
        </w:rPr>
        <w:t>个月组织一次，由内部人员或聘请外部专家担任培训讲师，内容涉及密码相关法律法规和标准规范、商用密码应用、商用密码应用安全性评估等多个方面，使相关人员了解密码相关的法律和法规，掌握密码基本原理，并遵照执行。</w:t>
      </w:r>
    </w:p>
    <w:p w:rsidR="005A10DF" w:rsidRPr="005A10DF" w:rsidRDefault="005A10DF" w:rsidP="00E0369C">
      <w:pPr>
        <w:pStyle w:val="1f8666a4"/>
        <w:numPr>
          <w:ilvl w:val="0"/>
          <w:numId w:val="142"/>
        </w:numPr>
        <w:ind w:firstLine="560"/>
        <w:rPr>
          <w:rFonts w:cs="Times New Roman"/>
        </w:rPr>
      </w:pPr>
      <w:r w:rsidRPr="005A10DF">
        <w:rPr>
          <w:rFonts w:cs="Times New Roman" w:hint="eastAsia"/>
        </w:rPr>
        <w:t>在</w:t>
      </w:r>
      <w:r w:rsidR="00E0369C" w:rsidRPr="00E0369C">
        <w:rPr>
          <w:rFonts w:cs="Times New Roman"/>
        </w:rPr>
        <w:t>最终版测试</w:t>
      </w:r>
      <w:r w:rsidRPr="005A10DF">
        <w:rPr>
          <w:rFonts w:cs="Times New Roman" w:hint="eastAsia"/>
        </w:rPr>
        <w:t>的密码应用系统建设完成后，安排项目建设单位、相关密码设备厂商对本系统部署使用的所有密码产品进行操作培训，确保相关人员能够正确配置使用本系统中部署的密码产品。</w:t>
      </w:r>
    </w:p>
    <w:p w:rsidR="005A10DF" w:rsidRPr="005A10DF" w:rsidRDefault="005A10DF" w:rsidP="00E0369C">
      <w:pPr>
        <w:pStyle w:val="1f8666a4"/>
        <w:numPr>
          <w:ilvl w:val="0"/>
          <w:numId w:val="142"/>
        </w:numPr>
        <w:ind w:firstLine="560"/>
        <w:rPr>
          <w:rFonts w:cs="Times New Roman"/>
        </w:rPr>
      </w:pPr>
      <w:r w:rsidRPr="005A10DF">
        <w:rPr>
          <w:rFonts w:cs="Times New Roman" w:hint="eastAsia"/>
        </w:rPr>
        <w:t>结合</w:t>
      </w:r>
      <w:r w:rsidR="00E0369C" w:rsidRPr="00E0369C">
        <w:rPr>
          <w:rFonts w:cs="Times New Roman"/>
        </w:rPr>
        <w:t>最终版测试</w:t>
      </w:r>
      <w:r w:rsidRPr="005A10DF">
        <w:rPr>
          <w:rFonts w:cs="Times New Roman" w:hint="eastAsia"/>
        </w:rPr>
        <w:t>情况，分别设立密钥管理员、安全审计员、密码操作员等岗位，明确各岗位职责，对关键岗位建立多人共管机制，每个岗位均由</w:t>
      </w:r>
      <w:r w:rsidRPr="005A10DF">
        <w:rPr>
          <w:rFonts w:cs="Times New Roman" w:hint="eastAsia"/>
        </w:rPr>
        <w:t>2</w:t>
      </w:r>
      <w:r w:rsidRPr="005A10DF">
        <w:rPr>
          <w:rFonts w:cs="Times New Roman" w:hint="eastAsia"/>
        </w:rPr>
        <w:t>人担任；设备与系统的管理和使用账号不得多人共用。</w:t>
      </w:r>
    </w:p>
    <w:p w:rsidR="005A10DF" w:rsidRPr="005A10DF" w:rsidRDefault="005A10DF" w:rsidP="005A10DF">
      <w:pPr>
        <w:pStyle w:val="1f8666a4"/>
        <w:numPr>
          <w:ilvl w:val="0"/>
          <w:numId w:val="142"/>
        </w:numPr>
        <w:ind w:firstLine="560"/>
        <w:rPr>
          <w:rFonts w:cs="Times New Roman"/>
        </w:rPr>
      </w:pPr>
      <w:r w:rsidRPr="005A10DF">
        <w:rPr>
          <w:rFonts w:cs="Times New Roman" w:hint="eastAsia"/>
        </w:rPr>
        <w:t>密钥管理人员、安全审计人员、密码操作人员与单位订保密协议，承担保密义务，相关人员若要调离岗位时，按照制定的人员调离制度承担相应的保密义务。</w:t>
      </w:r>
    </w:p>
    <w:p w:rsidR="005A10DF" w:rsidRPr="005A10DF" w:rsidRDefault="005A10DF" w:rsidP="005A10DF">
      <w:pPr>
        <w:pStyle w:val="1f8666a4"/>
        <w:numPr>
          <w:ilvl w:val="0"/>
          <w:numId w:val="142"/>
        </w:numPr>
        <w:ind w:firstLine="560"/>
        <w:rPr>
          <w:rFonts w:cs="Times New Roman"/>
        </w:rPr>
      </w:pPr>
      <w:r w:rsidRPr="005A10DF">
        <w:rPr>
          <w:rFonts w:cs="Times New Roman" w:hint="eastAsia"/>
        </w:rPr>
        <w:lastRenderedPageBreak/>
        <w:t>各类密码相关管理人员每年应接受单位的考核，考核优秀者将给予奖励，考核不达标者要求重新参加培训，考核严重不合格者将调离本岗位。</w:t>
      </w:r>
    </w:p>
    <w:p w:rsidR="005A10DF" w:rsidRPr="005A10DF" w:rsidRDefault="00FC7F93" w:rsidP="005A10DF">
      <w:pPr>
        <w:pStyle w:val="1f8666a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 w:name="_Toc90975295"/>
      <w:bookmarkStart w:id="5" w:name="_Toc104913719"/>
      <w:r>
        <w:rPr>
          <w:rFonts w:ascii="楷体" w:eastAsia="楷体" w:hAnsi="仿宋" w:cs="Times New Roman" w:hint="eastAsia"/>
          <w:b/>
          <w:sz w:val="30"/>
          <w:szCs w:val="32"/>
        </w:rPr>
        <w:t>6</w:t>
      </w:r>
      <w:r>
        <w:rPr>
          <w:rFonts w:ascii="楷体" w:eastAsia="楷体" w:hAnsi="仿宋" w:cs="Times New Roman"/>
          <w:b/>
          <w:sz w:val="30"/>
          <w:szCs w:val="32"/>
        </w:rPr>
        <w:t xml:space="preserve">.3 </w:t>
      </w:r>
      <w:r w:rsidR="005A10DF" w:rsidRPr="005A10DF">
        <w:rPr>
          <w:rFonts w:ascii="楷体" w:eastAsia="楷体" w:hAnsi="仿宋" w:cs="Times New Roman" w:hint="eastAsia"/>
          <w:b/>
          <w:sz w:val="30"/>
          <w:szCs w:val="32"/>
        </w:rPr>
        <w:t>建设运行</w:t>
      </w:r>
      <w:bookmarkEnd w:id="4"/>
      <w:bookmarkEnd w:id="5"/>
    </w:p>
    <w:p w:rsidR="005A10DF" w:rsidRPr="005A10DF" w:rsidRDefault="005A10DF" w:rsidP="005A10DF">
      <w:pPr>
        <w:pStyle w:val="1f8666a4"/>
        <w:ind w:firstLine="560"/>
        <w:rPr>
          <w:rFonts w:cs="Times New Roman"/>
        </w:rPr>
      </w:pPr>
      <w:r w:rsidRPr="005A10DF">
        <w:rPr>
          <w:rFonts w:cs="Times New Roman" w:hint="eastAsia"/>
        </w:rPr>
        <w:t>系系统的建设运行过程中，应注意的以下</w:t>
      </w:r>
      <w:r w:rsidRPr="005A10DF">
        <w:rPr>
          <w:rFonts w:cs="Times New Roman" w:hint="eastAsia"/>
        </w:rPr>
        <w:t>7</w:t>
      </w:r>
      <w:r w:rsidRPr="005A10DF">
        <w:rPr>
          <w:rFonts w:cs="Times New Roman" w:hint="eastAsia"/>
        </w:rPr>
        <w:t>点：</w:t>
      </w:r>
    </w:p>
    <w:p w:rsidR="005A10DF" w:rsidRPr="005A10DF" w:rsidRDefault="00E0369C" w:rsidP="00E0369C">
      <w:pPr>
        <w:pStyle w:val="1f8666a4"/>
        <w:numPr>
          <w:ilvl w:val="0"/>
          <w:numId w:val="146"/>
        </w:numPr>
        <w:ind w:firstLine="560"/>
        <w:rPr>
          <w:rFonts w:cs="Times New Roman"/>
        </w:rPr>
      </w:pPr>
      <w:r w:rsidRPr="00E0369C">
        <w:rPr>
          <w:rFonts w:cs="Times New Roman"/>
        </w:rPr>
        <w:t>最终版测试</w:t>
      </w:r>
      <w:r w:rsidR="005A10DF" w:rsidRPr="005A10DF">
        <w:rPr>
          <w:rFonts w:cs="Times New Roman" w:hint="eastAsia"/>
        </w:rPr>
        <w:t>建设的信息系统，需要使用密码产品或密码模块时，应优先采购具有国家密码管理部门颁发的密码产品型号证书的密码产品或密码模块，若不能选购有资质密码产品，需要提供合理说明。</w:t>
      </w:r>
    </w:p>
    <w:p w:rsidR="005A10DF" w:rsidRPr="005A10DF" w:rsidRDefault="00E0369C" w:rsidP="00E0369C">
      <w:pPr>
        <w:pStyle w:val="1f8666a4"/>
        <w:numPr>
          <w:ilvl w:val="0"/>
          <w:numId w:val="146"/>
        </w:numPr>
        <w:ind w:firstLine="560"/>
        <w:rPr>
          <w:rFonts w:cs="Times New Roman"/>
        </w:rPr>
      </w:pPr>
      <w:r w:rsidRPr="00E0369C">
        <w:rPr>
          <w:rFonts w:cs="Times New Roman"/>
        </w:rPr>
        <w:t>最终版测试</w:t>
      </w:r>
      <w:r w:rsidR="005A10DF" w:rsidRPr="005A10DF">
        <w:rPr>
          <w:rFonts w:cs="Times New Roman" w:hint="eastAsia"/>
        </w:rPr>
        <w:t>建设的信息系统，当需要使用密码服务时，应优先采购具有电子认证服务许可的电子认证机构的服务。</w:t>
      </w:r>
    </w:p>
    <w:p w:rsidR="005A10DF" w:rsidRPr="005A10DF" w:rsidRDefault="00E0369C" w:rsidP="00E0369C">
      <w:pPr>
        <w:pStyle w:val="1f8666a4"/>
        <w:numPr>
          <w:ilvl w:val="0"/>
          <w:numId w:val="146"/>
        </w:numPr>
        <w:ind w:firstLine="560"/>
        <w:rPr>
          <w:rFonts w:cs="Times New Roman"/>
        </w:rPr>
      </w:pPr>
      <w:r w:rsidRPr="00E0369C">
        <w:rPr>
          <w:rFonts w:cs="Times New Roman"/>
        </w:rPr>
        <w:t>最终版测试</w:t>
      </w:r>
      <w:r w:rsidR="005A10DF" w:rsidRPr="005A10DF">
        <w:rPr>
          <w:rFonts w:cs="Times New Roman" w:hint="eastAsia"/>
        </w:rPr>
        <w:t>建设的信息系统，当需要使用密码算法时，应优先选择国家密码管理部门批准的密码算法，若不能采用国家密码管理部门批准的密码算法，需要提供合理说明。</w:t>
      </w:r>
    </w:p>
    <w:p w:rsidR="005A10DF" w:rsidRPr="005A10DF" w:rsidRDefault="005A10DF" w:rsidP="005A10DF">
      <w:pPr>
        <w:pStyle w:val="1f8666a4"/>
        <w:numPr>
          <w:ilvl w:val="0"/>
          <w:numId w:val="146"/>
        </w:numPr>
        <w:ind w:firstLine="560"/>
        <w:rPr>
          <w:rFonts w:cs="Times New Roman"/>
        </w:rPr>
      </w:pPr>
      <w:r w:rsidRPr="005A10DF">
        <w:rPr>
          <w:rFonts w:cs="Times New Roman" w:hint="eastAsia"/>
        </w:rPr>
        <w:t>系统在规划阶段，应制定密码应用建设方案，并组织专家对建设方案进行评审，若系统已投入运行，需在系统改造前制定密码应用建设方案，组织专家对建设方案进行评审。</w:t>
      </w:r>
    </w:p>
    <w:p w:rsidR="005A10DF" w:rsidRPr="005A10DF" w:rsidRDefault="005A10DF" w:rsidP="005A10DF">
      <w:pPr>
        <w:pStyle w:val="1f8666a4"/>
        <w:numPr>
          <w:ilvl w:val="0"/>
          <w:numId w:val="146"/>
        </w:numPr>
        <w:ind w:firstLine="560"/>
        <w:rPr>
          <w:rFonts w:cs="Times New Roman"/>
        </w:rPr>
      </w:pPr>
      <w:r w:rsidRPr="005A10DF">
        <w:rPr>
          <w:rFonts w:cs="Times New Roman" w:hint="eastAsia"/>
        </w:rPr>
        <w:t>系统在建设阶段，应制定密码应用实施方案，若系统已投入运行，需在系统改造过程中制定密码应用实施方案。</w:t>
      </w:r>
    </w:p>
    <w:p w:rsidR="005A10DF" w:rsidRPr="005A10DF" w:rsidRDefault="005A10DF" w:rsidP="002E203A">
      <w:pPr>
        <w:pStyle w:val="1f8666a4"/>
        <w:numPr>
          <w:ilvl w:val="0"/>
          <w:numId w:val="146"/>
        </w:numPr>
        <w:ind w:firstLine="560"/>
        <w:rPr>
          <w:rFonts w:cs="Times New Roman"/>
        </w:rPr>
      </w:pPr>
      <w:r w:rsidRPr="005A10DF">
        <w:rPr>
          <w:rFonts w:cs="Times New Roman" w:hint="eastAsia"/>
        </w:rPr>
        <w:t>信息系统投入运行前，应经商用密码应用安全性测评机构进行安全性评估，评估通过后方可投入正式运行，若系统已投入运行，改造后的系统应进行商用密码应用安全性评估，形成《</w:t>
      </w:r>
      <w:r w:rsidR="002E203A" w:rsidRPr="002E203A">
        <w:rPr>
          <w:rFonts w:cs="Times New Roman"/>
        </w:rPr>
        <w:t>最终版测试</w:t>
      </w:r>
      <w:r w:rsidRPr="005A10DF">
        <w:rPr>
          <w:rFonts w:cs="Times New Roman" w:hint="eastAsia"/>
        </w:rPr>
        <w:t>系统安全性评估》。</w:t>
      </w:r>
    </w:p>
    <w:p w:rsidR="005A10DF" w:rsidRPr="005A10DF" w:rsidRDefault="005A10DF" w:rsidP="005A10DF">
      <w:pPr>
        <w:pStyle w:val="1f8666a4"/>
        <w:numPr>
          <w:ilvl w:val="0"/>
          <w:numId w:val="146"/>
        </w:numPr>
        <w:ind w:firstLine="560"/>
        <w:rPr>
          <w:rFonts w:cs="Times New Roman"/>
        </w:rPr>
      </w:pPr>
      <w:r w:rsidRPr="005A10DF">
        <w:rPr>
          <w:rFonts w:cs="Times New Roman" w:hint="eastAsia"/>
        </w:rPr>
        <w:t>制定应急预案，定期开展密码应用安全性评估及攻防安全演习，形成完善的安全事件处理和上报机制。</w:t>
      </w:r>
    </w:p>
    <w:p w:rsidR="005A10DF" w:rsidRPr="005A10DF" w:rsidRDefault="00FC7F93" w:rsidP="005A10DF">
      <w:pPr>
        <w:pStyle w:val="1f8666a4"/>
        <w:keepNext/>
        <w:widowControl/>
        <w:numPr>
          <w:ilvl w:val="1"/>
          <w:numId w:val="0"/>
        </w:numPr>
        <w:spacing w:beforeLines="100" w:before="312" w:afterLines="100" w:after="312"/>
        <w:jc w:val="left"/>
        <w:outlineLvl w:val="1"/>
        <w:rPr>
          <w:rFonts w:ascii="楷体" w:eastAsia="楷体" w:hAnsi="仿宋" w:cs="Times New Roman"/>
          <w:b/>
          <w:sz w:val="30"/>
          <w:szCs w:val="32"/>
        </w:rPr>
      </w:pPr>
      <w:r>
        <w:rPr>
          <w:rFonts w:ascii="楷体" w:eastAsia="楷体" w:hAnsi="仿宋" w:cs="Times New Roman" w:hint="eastAsia"/>
          <w:b/>
          <w:sz w:val="30"/>
          <w:szCs w:val="32"/>
        </w:rPr>
        <w:lastRenderedPageBreak/>
        <w:t>6</w:t>
      </w:r>
      <w:r>
        <w:rPr>
          <w:rFonts w:ascii="楷体" w:eastAsia="楷体" w:hAnsi="仿宋" w:cs="Times New Roman"/>
          <w:b/>
          <w:sz w:val="30"/>
          <w:szCs w:val="32"/>
        </w:rPr>
        <w:t xml:space="preserve">.4 </w:t>
      </w:r>
      <w:r w:rsidR="005A10DF" w:rsidRPr="005A10DF">
        <w:rPr>
          <w:rFonts w:ascii="楷体" w:eastAsia="楷体" w:hAnsi="仿宋" w:cs="Times New Roman" w:hint="eastAsia"/>
          <w:b/>
          <w:sz w:val="30"/>
          <w:szCs w:val="32"/>
        </w:rPr>
        <w:t>密码软硬件管理</w:t>
      </w:r>
    </w:p>
    <w:p w:rsidR="005A10DF" w:rsidRPr="005A10DF" w:rsidRDefault="005A10DF" w:rsidP="005A10DF">
      <w:pPr>
        <w:pStyle w:val="1f8666a4"/>
        <w:numPr>
          <w:ilvl w:val="0"/>
          <w:numId w:val="147"/>
        </w:numPr>
        <w:ind w:firstLine="560"/>
        <w:rPr>
          <w:rFonts w:cs="Times New Roman"/>
        </w:rPr>
      </w:pPr>
      <w:r w:rsidRPr="005A10DF">
        <w:rPr>
          <w:rFonts w:cs="Times New Roman" w:hint="eastAsia"/>
        </w:rPr>
        <w:t>密码设备应放置在严格安全管理措施的机房内，安装在带锁机柜中，机柜背板固定安装，对于密码设备的操作，配备摄像监控进行全过程监控，严禁打开密码设备机壳。</w:t>
      </w:r>
    </w:p>
    <w:p w:rsidR="005A10DF" w:rsidRPr="005A10DF" w:rsidRDefault="005A10DF" w:rsidP="005A10DF">
      <w:pPr>
        <w:pStyle w:val="1f8666a4"/>
        <w:numPr>
          <w:ilvl w:val="0"/>
          <w:numId w:val="147"/>
        </w:numPr>
        <w:ind w:firstLine="560"/>
        <w:rPr>
          <w:rFonts w:cs="Times New Roman"/>
        </w:rPr>
      </w:pPr>
      <w:r w:rsidRPr="005A10DF">
        <w:rPr>
          <w:rFonts w:cs="Times New Roman" w:hint="eastAsia"/>
        </w:rPr>
        <w:t>在应用系统中禁止非法连接密码设备，新购买的密码设备应修改缺省口令，在密码设备报废时，应删除存储在该设备中的密钥。</w:t>
      </w:r>
    </w:p>
    <w:p w:rsidR="005A10DF" w:rsidRPr="005A10DF" w:rsidRDefault="005A10DF" w:rsidP="005A10DF">
      <w:pPr>
        <w:pStyle w:val="1f8666a4"/>
        <w:numPr>
          <w:ilvl w:val="0"/>
          <w:numId w:val="147"/>
        </w:numPr>
        <w:ind w:firstLine="560"/>
        <w:rPr>
          <w:rFonts w:cs="Times New Roman"/>
        </w:rPr>
      </w:pPr>
      <w:r w:rsidRPr="005A10DF">
        <w:rPr>
          <w:rFonts w:cs="Times New Roman" w:hint="eastAsia"/>
        </w:rPr>
        <w:t>密码设备维修与升级要根据需求提出书面申请；密码设备生产厂商、维护商专人持有效身份证明文件，经证实获准。档案管理员详细记录工作日志，包括设备类型、故障现象、维修时间等要素。</w:t>
      </w:r>
    </w:p>
    <w:p w:rsidR="005A10DF" w:rsidRPr="005A10DF" w:rsidRDefault="00FC7F93" w:rsidP="005A10DF">
      <w:pPr>
        <w:pStyle w:val="1f8666a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6" w:name="_Toc90975299"/>
      <w:bookmarkStart w:id="7" w:name="_Toc104913723"/>
      <w:r>
        <w:rPr>
          <w:rFonts w:ascii="楷体" w:eastAsia="楷体" w:hAnsi="仿宋" w:cs="Times New Roman"/>
          <w:b/>
          <w:sz w:val="30"/>
          <w:szCs w:val="32"/>
        </w:rPr>
        <w:t xml:space="preserve">6.5 </w:t>
      </w:r>
      <w:r w:rsidR="005A10DF" w:rsidRPr="005A10DF">
        <w:rPr>
          <w:rFonts w:ascii="楷体" w:eastAsia="楷体" w:hAnsi="仿宋" w:cs="Times New Roman" w:hint="eastAsia"/>
          <w:b/>
          <w:sz w:val="30"/>
          <w:szCs w:val="32"/>
        </w:rPr>
        <w:t>应急方案</w:t>
      </w:r>
      <w:bookmarkEnd w:id="6"/>
      <w:bookmarkEnd w:id="7"/>
    </w:p>
    <w:p w:rsidR="005A10DF" w:rsidRPr="005A10DF" w:rsidRDefault="005A10DF" w:rsidP="005A10DF">
      <w:pPr>
        <w:pStyle w:val="1f8666a4"/>
        <w:ind w:firstLine="560"/>
        <w:rPr>
          <w:rFonts w:cs="Times New Roman"/>
        </w:rPr>
      </w:pPr>
      <w:r w:rsidRPr="005A10DF">
        <w:rPr>
          <w:rFonts w:cs="Times New Roman" w:hint="eastAsia"/>
        </w:rPr>
        <w:t>根据《基本要求》中安全管理应急方面的要求，</w:t>
      </w:r>
      <w:r w:rsidR="00E0369C" w:rsidRPr="00E0369C">
        <w:rPr>
          <w:rFonts w:cs="Times New Roman"/>
        </w:rPr>
        <w:t>最终版测试</w:t>
      </w:r>
      <w:r w:rsidRPr="005A10DF">
        <w:rPr>
          <w:rFonts w:cs="Times New Roman" w:hint="eastAsia"/>
        </w:rPr>
        <w:t>应制定密码相关应急处置预案，并做好应急资源准备，明确密码安全事件处理流程及其它管理措施。主要包括：对</w:t>
      </w:r>
      <w:r w:rsidR="00E0369C" w:rsidRPr="00E0369C">
        <w:rPr>
          <w:rFonts w:cs="Times New Roman"/>
        </w:rPr>
        <w:t>最终版测试</w:t>
      </w:r>
      <w:r w:rsidRPr="005A10DF">
        <w:rPr>
          <w:rFonts w:cs="Times New Roman" w:hint="eastAsia"/>
        </w:rPr>
        <w:t>现有的应急管理制度进行完善，补充制定密码相关应急处置预案，并做好应急资源准备，明确密码安全事件处理流程及其它管理措施。针对应急事件，向上级领导报告应急事件处置情况，并形成《应急事件上报记录》。</w:t>
      </w:r>
    </w:p>
    <w:p w:rsidR="005A10DF" w:rsidRPr="005A10DF" w:rsidRDefault="00FC7F93" w:rsidP="005A10DF">
      <w:pPr>
        <w:pStyle w:val="1f8666a4"/>
        <w:keepNext/>
        <w:widowControl/>
        <w:numPr>
          <w:ilvl w:val="2"/>
          <w:numId w:val="0"/>
        </w:numPr>
        <w:spacing w:beforeLines="100" w:before="312" w:afterLines="100" w:after="312"/>
        <w:jc w:val="left"/>
        <w:outlineLvl w:val="2"/>
        <w:rPr>
          <w:rFonts w:ascii="仿宋" w:hAnsi="仿宋" w:cs="Times New Roman"/>
          <w:b/>
          <w:szCs w:val="32"/>
        </w:rPr>
      </w:pPr>
      <w:bookmarkStart w:id="8" w:name="_Toc90975300"/>
      <w:bookmarkStart w:id="9" w:name="_Toc104913724"/>
      <w:r>
        <w:rPr>
          <w:rFonts w:ascii="仿宋" w:hAnsi="仿宋" w:cs="Times New Roman" w:hint="eastAsia"/>
          <w:b/>
          <w:szCs w:val="32"/>
        </w:rPr>
        <w:t>6</w:t>
      </w:r>
      <w:r>
        <w:rPr>
          <w:rFonts w:ascii="仿宋" w:hAnsi="仿宋" w:cs="Times New Roman"/>
          <w:b/>
          <w:szCs w:val="32"/>
        </w:rPr>
        <w:t xml:space="preserve">.5.1 </w:t>
      </w:r>
      <w:r w:rsidR="005A10DF" w:rsidRPr="005A10DF">
        <w:rPr>
          <w:rFonts w:ascii="仿宋" w:hAnsi="仿宋" w:cs="Times New Roman" w:hint="eastAsia"/>
          <w:b/>
          <w:szCs w:val="32"/>
        </w:rPr>
        <w:t>潜在的安全事件分析</w:t>
      </w:r>
      <w:bookmarkEnd w:id="8"/>
      <w:bookmarkEnd w:id="9"/>
    </w:p>
    <w:p w:rsidR="005A10DF" w:rsidRPr="005A10DF" w:rsidRDefault="005A10DF" w:rsidP="005A10DF">
      <w:pPr>
        <w:pStyle w:val="1f8666a4"/>
        <w:numPr>
          <w:ilvl w:val="0"/>
          <w:numId w:val="143"/>
        </w:numPr>
        <w:ind w:firstLine="560"/>
        <w:rPr>
          <w:rFonts w:cs="Times New Roman"/>
        </w:rPr>
      </w:pPr>
      <w:r w:rsidRPr="005A10DF">
        <w:rPr>
          <w:rFonts w:cs="Times New Roman" w:hint="eastAsia"/>
        </w:rPr>
        <w:t>事件分类</w:t>
      </w:r>
    </w:p>
    <w:p w:rsidR="005A10DF" w:rsidRPr="005A10DF" w:rsidRDefault="005A10DF" w:rsidP="005A10DF">
      <w:pPr>
        <w:pStyle w:val="1f8666a4"/>
        <w:ind w:firstLine="560"/>
        <w:rPr>
          <w:rFonts w:cs="Times New Roman"/>
        </w:rPr>
      </w:pPr>
      <w:r w:rsidRPr="005A10DF">
        <w:rPr>
          <w:rFonts w:cs="Times New Roman" w:hint="eastAsia"/>
        </w:rPr>
        <w:t>按项目时间周期划分，对系统可用性、安全性会造成影响的密码应用安全事件可以归纳为如下两类。</w:t>
      </w:r>
    </w:p>
    <w:p w:rsidR="005A10DF" w:rsidRPr="005A10DF" w:rsidRDefault="005A10DF" w:rsidP="005A10DF">
      <w:pPr>
        <w:pStyle w:val="1f8666a4"/>
        <w:numPr>
          <w:ilvl w:val="1"/>
          <w:numId w:val="143"/>
        </w:numPr>
        <w:ind w:firstLine="560"/>
        <w:rPr>
          <w:rFonts w:cs="Times New Roman"/>
        </w:rPr>
      </w:pPr>
      <w:r w:rsidRPr="005A10DF">
        <w:rPr>
          <w:rFonts w:cs="Times New Roman" w:hint="eastAsia"/>
        </w:rPr>
        <w:t>项目实施过程中的安全事件</w:t>
      </w:r>
    </w:p>
    <w:p w:rsidR="005A10DF" w:rsidRPr="005A10DF" w:rsidRDefault="005A10DF" w:rsidP="005A10DF">
      <w:pPr>
        <w:pStyle w:val="1f8666a4"/>
        <w:ind w:firstLine="560"/>
        <w:rPr>
          <w:rFonts w:cs="Times New Roman"/>
        </w:rPr>
      </w:pPr>
      <w:r w:rsidRPr="005A10DF">
        <w:rPr>
          <w:rFonts w:cs="Times New Roman" w:hint="eastAsia"/>
        </w:rPr>
        <w:t>①</w:t>
      </w:r>
      <w:r w:rsidRPr="005A10DF">
        <w:rPr>
          <w:rFonts w:cs="Times New Roman" w:hint="eastAsia"/>
        </w:rPr>
        <w:t xml:space="preserve"> </w:t>
      </w:r>
      <w:r w:rsidRPr="005A10DF">
        <w:rPr>
          <w:rFonts w:cs="Times New Roman" w:hint="eastAsia"/>
        </w:rPr>
        <w:t>业务系统密码应用集成故障：因业务系统开发商的工作疏忽</w:t>
      </w:r>
      <w:r w:rsidRPr="005A10DF">
        <w:rPr>
          <w:rFonts w:cs="Times New Roman" w:hint="eastAsia"/>
        </w:rPr>
        <w:lastRenderedPageBreak/>
        <w:t>或对密码产品接口掌握不全，造成业务系统无法正常使用密码产品的事件。</w:t>
      </w:r>
    </w:p>
    <w:p w:rsidR="005A10DF" w:rsidRPr="005A10DF" w:rsidRDefault="005A10DF" w:rsidP="005A10DF">
      <w:pPr>
        <w:pStyle w:val="1f8666a4"/>
        <w:ind w:firstLine="560"/>
        <w:rPr>
          <w:rFonts w:cs="Times New Roman"/>
        </w:rPr>
      </w:pPr>
      <w:r w:rsidRPr="005A10DF">
        <w:rPr>
          <w:rFonts w:cs="Times New Roman" w:hint="eastAsia"/>
        </w:rPr>
        <w:t>②</w:t>
      </w:r>
      <w:r w:rsidRPr="005A10DF">
        <w:rPr>
          <w:rFonts w:cs="Times New Roman" w:hint="eastAsia"/>
        </w:rPr>
        <w:t xml:space="preserve"> </w:t>
      </w:r>
      <w:r w:rsidRPr="005A10DF">
        <w:rPr>
          <w:rFonts w:cs="Times New Roman" w:hint="eastAsia"/>
        </w:rPr>
        <w:t>密码产品部署故障：因密码产品实施人员工作疏忽，造成密码产品无法正常工作的事件。</w:t>
      </w:r>
    </w:p>
    <w:p w:rsidR="005A10DF" w:rsidRPr="005A10DF" w:rsidRDefault="005A10DF" w:rsidP="005A10DF">
      <w:pPr>
        <w:pStyle w:val="1f8666a4"/>
        <w:ind w:firstLine="560"/>
        <w:rPr>
          <w:rFonts w:cs="Times New Roman"/>
        </w:rPr>
      </w:pPr>
      <w:r w:rsidRPr="005A10DF">
        <w:rPr>
          <w:rFonts w:cs="Times New Roman" w:hint="eastAsia"/>
        </w:rPr>
        <w:t>③</w:t>
      </w:r>
      <w:r w:rsidRPr="005A10DF">
        <w:rPr>
          <w:rFonts w:cs="Times New Roman" w:hint="eastAsia"/>
        </w:rPr>
        <w:t xml:space="preserve"> </w:t>
      </w:r>
      <w:r w:rsidRPr="005A10DF">
        <w:rPr>
          <w:rFonts w:cs="Times New Roman" w:hint="eastAsia"/>
        </w:rPr>
        <w:t>业务系统密码应用集成漏洞：因业务系统开发商的工作疏忽或对密码产品接口掌握不全，造成业务系统密码应用存在漏洞的事件。典型的有：身份鉴别时对证书有效性验证不严谨，造成已过期的、被注销的、非受信</w:t>
      </w:r>
      <w:r w:rsidRPr="005A10DF">
        <w:rPr>
          <w:rFonts w:cs="Times New Roman" w:hint="eastAsia"/>
        </w:rPr>
        <w:t>CA</w:t>
      </w:r>
      <w:r w:rsidRPr="005A10DF">
        <w:rPr>
          <w:rFonts w:cs="Times New Roman" w:hint="eastAsia"/>
        </w:rPr>
        <w:t>颁发的证书可以通过认证；身份鉴别时没有采用随机数签名，造成身份鉴别信息可被重放攻击等。</w:t>
      </w:r>
    </w:p>
    <w:p w:rsidR="005A10DF" w:rsidRPr="005A10DF" w:rsidRDefault="005A10DF" w:rsidP="005A10DF">
      <w:pPr>
        <w:pStyle w:val="1f8666a4"/>
        <w:numPr>
          <w:ilvl w:val="1"/>
          <w:numId w:val="143"/>
        </w:numPr>
        <w:ind w:firstLine="560"/>
        <w:rPr>
          <w:rFonts w:cs="Times New Roman"/>
        </w:rPr>
      </w:pPr>
      <w:r w:rsidRPr="005A10DF">
        <w:rPr>
          <w:rFonts w:cs="Times New Roman" w:hint="eastAsia"/>
        </w:rPr>
        <w:t>密码运行过程中出现的安全事件</w:t>
      </w:r>
    </w:p>
    <w:p w:rsidR="005A10DF" w:rsidRPr="005A10DF" w:rsidRDefault="005A10DF" w:rsidP="005A10DF">
      <w:pPr>
        <w:pStyle w:val="1f8666a4"/>
        <w:ind w:firstLine="560"/>
        <w:rPr>
          <w:rFonts w:cs="Times New Roman"/>
        </w:rPr>
      </w:pPr>
      <w:r w:rsidRPr="005A10DF">
        <w:rPr>
          <w:rFonts w:cs="Times New Roman" w:hint="eastAsia"/>
        </w:rPr>
        <w:t>①</w:t>
      </w:r>
      <w:r w:rsidRPr="005A10DF">
        <w:rPr>
          <w:rFonts w:cs="Times New Roman" w:hint="eastAsia"/>
        </w:rPr>
        <w:t xml:space="preserve"> </w:t>
      </w:r>
      <w:r w:rsidRPr="005A10DF">
        <w:rPr>
          <w:rFonts w:cs="Times New Roman" w:hint="eastAsia"/>
          <w:b/>
          <w:bCs/>
        </w:rPr>
        <w:t>系统管理员证书失效：</w:t>
      </w:r>
      <w:r w:rsidRPr="005A10DF">
        <w:rPr>
          <w:rFonts w:cs="Times New Roman" w:hint="eastAsia"/>
        </w:rPr>
        <w:t>系统管理员证书在过期前没有及时去续期、系统管理员证书介质</w:t>
      </w:r>
      <w:r w:rsidRPr="005A10DF">
        <w:rPr>
          <w:rFonts w:cs="Times New Roman" w:hint="eastAsia"/>
        </w:rPr>
        <w:t>PIN</w:t>
      </w:r>
      <w:r w:rsidRPr="005A10DF">
        <w:rPr>
          <w:rFonts w:cs="Times New Roman" w:hint="eastAsia"/>
        </w:rPr>
        <w:t>锁死或介质损坏的事件。这些会造成系统管理员无法正常登录业务系统进行维护和管理工作，对业务系统的可用性可能会造成影响。</w:t>
      </w:r>
    </w:p>
    <w:p w:rsidR="005A10DF" w:rsidRPr="005A10DF" w:rsidRDefault="005A10DF" w:rsidP="005A10DF">
      <w:pPr>
        <w:pStyle w:val="1f8666a4"/>
        <w:ind w:firstLine="560"/>
        <w:rPr>
          <w:rFonts w:cs="Times New Roman"/>
        </w:rPr>
      </w:pPr>
      <w:r w:rsidRPr="005A10DF">
        <w:rPr>
          <w:rFonts w:cs="Times New Roman" w:hint="eastAsia"/>
        </w:rPr>
        <w:t>②</w:t>
      </w:r>
      <w:r w:rsidRPr="005A10DF">
        <w:rPr>
          <w:rFonts w:cs="Times New Roman" w:hint="eastAsia"/>
        </w:rPr>
        <w:t xml:space="preserve"> </w:t>
      </w:r>
      <w:r w:rsidRPr="005A10DF">
        <w:rPr>
          <w:rFonts w:cs="Times New Roman" w:hint="eastAsia"/>
          <w:b/>
          <w:bCs/>
        </w:rPr>
        <w:t>业务系统服务器证书失效：</w:t>
      </w:r>
      <w:r w:rsidRPr="005A10DF">
        <w:rPr>
          <w:rFonts w:cs="Times New Roman" w:hint="eastAsia"/>
        </w:rPr>
        <w:t>业务系统的服务器证书在过期前没有及时去续期、业务系统</w:t>
      </w:r>
      <w:r w:rsidRPr="005A10DF">
        <w:rPr>
          <w:rFonts w:cs="Times New Roman" w:hint="eastAsia"/>
        </w:rPr>
        <w:t>IP</w:t>
      </w:r>
      <w:r w:rsidRPr="005A10DF">
        <w:rPr>
          <w:rFonts w:cs="Times New Roman" w:hint="eastAsia"/>
        </w:rPr>
        <w:t>或域名修改的事件。这些会造成服务器证书验证失败，影响业务系统的正常访问。</w:t>
      </w:r>
    </w:p>
    <w:p w:rsidR="005A10DF" w:rsidRPr="005A10DF" w:rsidRDefault="005A10DF" w:rsidP="005A10DF">
      <w:pPr>
        <w:pStyle w:val="1f8666a4"/>
        <w:ind w:firstLine="560"/>
        <w:rPr>
          <w:rFonts w:cs="Times New Roman"/>
        </w:rPr>
      </w:pPr>
      <w:r w:rsidRPr="005A10DF">
        <w:rPr>
          <w:rFonts w:cs="Times New Roman" w:hint="eastAsia"/>
        </w:rPr>
        <w:t>③</w:t>
      </w:r>
      <w:r w:rsidRPr="005A10DF">
        <w:rPr>
          <w:rFonts w:cs="Times New Roman" w:hint="eastAsia"/>
        </w:rPr>
        <w:t xml:space="preserve"> </w:t>
      </w:r>
      <w:r w:rsidRPr="005A10DF">
        <w:rPr>
          <w:rFonts w:cs="Times New Roman" w:hint="eastAsia"/>
          <w:b/>
          <w:bCs/>
        </w:rPr>
        <w:t>服务端密钥泄露：</w:t>
      </w:r>
      <w:r w:rsidRPr="005A10DF">
        <w:rPr>
          <w:rFonts w:cs="Times New Roman" w:hint="eastAsia"/>
        </w:rPr>
        <w:t>主要是指服务端的服务器密码机、签名验签服务器设备里的密钥（包括私钥、对称密钥、</w:t>
      </w:r>
      <w:r w:rsidRPr="005A10DF">
        <w:rPr>
          <w:rFonts w:cs="Times New Roman" w:hint="eastAsia"/>
        </w:rPr>
        <w:t>MAC</w:t>
      </w:r>
      <w:r w:rsidRPr="005A10DF">
        <w:rPr>
          <w:rFonts w:cs="Times New Roman" w:hint="eastAsia"/>
        </w:rPr>
        <w:t>密钥）泄露事件。这些会造成关键敏感数据存储与传输的私密性、完整性被破解。</w:t>
      </w:r>
    </w:p>
    <w:p w:rsidR="005A10DF" w:rsidRPr="005A10DF" w:rsidRDefault="005A10DF" w:rsidP="005A10DF">
      <w:pPr>
        <w:pStyle w:val="1f8666a4"/>
        <w:ind w:firstLine="560"/>
        <w:rPr>
          <w:rFonts w:cs="Times New Roman"/>
        </w:rPr>
      </w:pPr>
      <w:r w:rsidRPr="005A10DF">
        <w:rPr>
          <w:rFonts w:cs="Times New Roman" w:hint="eastAsia"/>
        </w:rPr>
        <w:t>④</w:t>
      </w:r>
      <w:r w:rsidRPr="005A10DF">
        <w:rPr>
          <w:rFonts w:cs="Times New Roman" w:hint="eastAsia"/>
        </w:rPr>
        <w:t xml:space="preserve"> </w:t>
      </w:r>
      <w:r w:rsidRPr="005A10DF">
        <w:rPr>
          <w:rFonts w:cs="Times New Roman" w:hint="eastAsia"/>
          <w:b/>
          <w:bCs/>
        </w:rPr>
        <w:t>服务端密码设备故障：</w:t>
      </w:r>
      <w:r w:rsidRPr="005A10DF">
        <w:rPr>
          <w:rFonts w:cs="Times New Roman" w:hint="eastAsia"/>
        </w:rPr>
        <w:t>主要是指服务端的服务器密码机、签名验签服务器设备故障事件。这些会造成业务系统身份鉴别、数据安全存储、数据安全传输等功能异常。</w:t>
      </w:r>
    </w:p>
    <w:p w:rsidR="005A10DF" w:rsidRPr="005A10DF" w:rsidRDefault="005A10DF" w:rsidP="005A10DF">
      <w:pPr>
        <w:pStyle w:val="1f8666a4"/>
        <w:ind w:firstLine="560"/>
        <w:rPr>
          <w:rFonts w:cs="Times New Roman"/>
        </w:rPr>
      </w:pPr>
      <w:r w:rsidRPr="005A10DF">
        <w:rPr>
          <w:rFonts w:cs="Times New Roman" w:hint="eastAsia"/>
        </w:rPr>
        <w:t>⑤</w:t>
      </w:r>
      <w:r w:rsidRPr="005A10DF">
        <w:rPr>
          <w:rFonts w:cs="Times New Roman" w:hint="eastAsia"/>
        </w:rPr>
        <w:t xml:space="preserve"> </w:t>
      </w:r>
      <w:r w:rsidRPr="005A10DF">
        <w:rPr>
          <w:rFonts w:cs="Times New Roman" w:hint="eastAsia"/>
          <w:b/>
          <w:bCs/>
        </w:rPr>
        <w:t>密码设备的安全漏洞：</w:t>
      </w:r>
      <w:r w:rsidRPr="005A10DF">
        <w:rPr>
          <w:rFonts w:cs="Times New Roman" w:hint="eastAsia"/>
        </w:rPr>
        <w:t>主要是指服务器密码机、签名验签服务器、智能密码钥匙等密码设备存在软件或硬件上的安全漏洞事件。</w:t>
      </w:r>
      <w:r w:rsidRPr="005A10DF">
        <w:rPr>
          <w:rFonts w:cs="Times New Roman" w:hint="eastAsia"/>
        </w:rPr>
        <w:lastRenderedPageBreak/>
        <w:t>这些可能会造成密码设备可以被非法访问、私钥可被猜测等安全问题。</w:t>
      </w:r>
    </w:p>
    <w:p w:rsidR="005A10DF" w:rsidRPr="005A10DF" w:rsidRDefault="005A10DF" w:rsidP="005A10DF">
      <w:pPr>
        <w:pStyle w:val="1f8666a4"/>
        <w:numPr>
          <w:ilvl w:val="0"/>
          <w:numId w:val="143"/>
        </w:numPr>
        <w:ind w:firstLine="560"/>
        <w:rPr>
          <w:rFonts w:cs="Times New Roman"/>
        </w:rPr>
      </w:pPr>
      <w:r w:rsidRPr="005A10DF">
        <w:rPr>
          <w:rFonts w:cs="Times New Roman" w:hint="eastAsia"/>
        </w:rPr>
        <w:t>事件定级</w:t>
      </w:r>
    </w:p>
    <w:p w:rsidR="005A10DF" w:rsidRPr="005A10DF" w:rsidRDefault="005A10DF" w:rsidP="005A10DF">
      <w:pPr>
        <w:pStyle w:val="1f8666a4"/>
        <w:ind w:firstLine="560"/>
        <w:rPr>
          <w:rFonts w:cs="Times New Roman"/>
        </w:rPr>
      </w:pPr>
      <w:r w:rsidRPr="005A10DF">
        <w:rPr>
          <w:rFonts w:cs="Times New Roman" w:hint="eastAsia"/>
        </w:rPr>
        <w:t>从以上的安全事件分类分析可知，不同的安全事件对系统可用性、安全性造成的破坏，严重程度不同。这里根据系统可用性和安全性遭受破坏的程度，对以上安全事件进行定级，分为一般事件、紧急事件、严重事件共三级。</w:t>
      </w:r>
    </w:p>
    <w:p w:rsidR="005A10DF" w:rsidRPr="005A10DF" w:rsidRDefault="005A10DF" w:rsidP="005A10DF">
      <w:pPr>
        <w:pStyle w:val="1f8666a4"/>
        <w:numPr>
          <w:ilvl w:val="1"/>
          <w:numId w:val="143"/>
        </w:numPr>
        <w:ind w:firstLine="560"/>
        <w:rPr>
          <w:rFonts w:cs="Times New Roman"/>
        </w:rPr>
      </w:pPr>
      <w:r w:rsidRPr="005A10DF">
        <w:rPr>
          <w:rFonts w:cs="Times New Roman" w:hint="eastAsia"/>
        </w:rPr>
        <w:t>一般事件（</w:t>
      </w:r>
      <w:r w:rsidRPr="005A10DF">
        <w:rPr>
          <w:rFonts w:cs="Times New Roman" w:hint="eastAsia"/>
        </w:rPr>
        <w:t>I</w:t>
      </w:r>
      <w:r w:rsidRPr="005A10DF">
        <w:rPr>
          <w:rFonts w:cs="Times New Roman" w:hint="eastAsia"/>
        </w:rPr>
        <w:t>级）</w:t>
      </w:r>
    </w:p>
    <w:p w:rsidR="005A10DF" w:rsidRPr="005A10DF" w:rsidRDefault="005A10DF" w:rsidP="005A10DF">
      <w:pPr>
        <w:pStyle w:val="1f8666a4"/>
        <w:ind w:firstLine="560"/>
        <w:rPr>
          <w:rFonts w:cs="Times New Roman"/>
        </w:rPr>
      </w:pPr>
      <w:r w:rsidRPr="005A10DF">
        <w:rPr>
          <w:rFonts w:cs="Times New Roman" w:hint="eastAsia"/>
        </w:rPr>
        <w:t>一般事件只对系统可用性造成轻微破坏，稍加修正即可使系统恢复正常使用。一般事件不会影响到系统的安全性，主要包括：</w:t>
      </w:r>
    </w:p>
    <w:p w:rsidR="005A10DF" w:rsidRPr="005A10DF" w:rsidRDefault="005A10DF" w:rsidP="005A10DF">
      <w:pPr>
        <w:pStyle w:val="1f8666a4"/>
        <w:ind w:firstLine="560"/>
        <w:rPr>
          <w:rFonts w:cs="Times New Roman"/>
        </w:rPr>
      </w:pPr>
      <w:r w:rsidRPr="005A10DF">
        <w:rPr>
          <w:rFonts w:cs="Times New Roman" w:hint="eastAsia"/>
        </w:rPr>
        <w:t>①</w:t>
      </w:r>
      <w:r w:rsidRPr="005A10DF">
        <w:rPr>
          <w:rFonts w:cs="Times New Roman"/>
        </w:rPr>
        <w:t xml:space="preserve"> </w:t>
      </w:r>
      <w:r w:rsidRPr="005A10DF">
        <w:rPr>
          <w:rFonts w:cs="Times New Roman" w:hint="eastAsia"/>
        </w:rPr>
        <w:t>业务系统密码应用集成故障</w:t>
      </w:r>
    </w:p>
    <w:p w:rsidR="005A10DF" w:rsidRPr="005A10DF" w:rsidRDefault="005A10DF" w:rsidP="005A10DF">
      <w:pPr>
        <w:pStyle w:val="1f8666a4"/>
        <w:ind w:firstLine="560"/>
        <w:rPr>
          <w:rFonts w:cs="Times New Roman"/>
        </w:rPr>
      </w:pPr>
      <w:r w:rsidRPr="005A10DF">
        <w:rPr>
          <w:rFonts w:cs="Times New Roman" w:hint="eastAsia"/>
        </w:rPr>
        <w:t>②</w:t>
      </w:r>
      <w:r w:rsidRPr="005A10DF">
        <w:rPr>
          <w:rFonts w:cs="Times New Roman"/>
        </w:rPr>
        <w:t xml:space="preserve"> </w:t>
      </w:r>
      <w:r w:rsidRPr="005A10DF">
        <w:rPr>
          <w:rFonts w:cs="Times New Roman" w:hint="eastAsia"/>
        </w:rPr>
        <w:t>密码产品部署故障</w:t>
      </w:r>
    </w:p>
    <w:p w:rsidR="005A10DF" w:rsidRPr="005A10DF" w:rsidRDefault="005A10DF" w:rsidP="005A10DF">
      <w:pPr>
        <w:pStyle w:val="1f8666a4"/>
        <w:ind w:firstLine="560"/>
        <w:rPr>
          <w:rFonts w:cs="Times New Roman"/>
        </w:rPr>
      </w:pPr>
      <w:r w:rsidRPr="005A10DF">
        <w:rPr>
          <w:rFonts w:cs="Times New Roman" w:hint="eastAsia"/>
        </w:rPr>
        <w:t>③</w:t>
      </w:r>
      <w:r w:rsidRPr="005A10DF">
        <w:rPr>
          <w:rFonts w:cs="Times New Roman"/>
        </w:rPr>
        <w:t xml:space="preserve"> </w:t>
      </w:r>
      <w:r w:rsidRPr="005A10DF">
        <w:rPr>
          <w:rFonts w:cs="Times New Roman" w:hint="eastAsia"/>
        </w:rPr>
        <w:t>系统管理员证书失效</w:t>
      </w:r>
    </w:p>
    <w:p w:rsidR="005A10DF" w:rsidRPr="005A10DF" w:rsidRDefault="005A10DF" w:rsidP="005A10DF">
      <w:pPr>
        <w:pStyle w:val="1f8666a4"/>
        <w:numPr>
          <w:ilvl w:val="1"/>
          <w:numId w:val="143"/>
        </w:numPr>
        <w:ind w:firstLine="560"/>
        <w:rPr>
          <w:rFonts w:cs="Times New Roman"/>
        </w:rPr>
      </w:pPr>
      <w:r w:rsidRPr="005A10DF">
        <w:rPr>
          <w:rFonts w:cs="Times New Roman" w:hint="eastAsia"/>
        </w:rPr>
        <w:t>紧急事件（</w:t>
      </w:r>
      <w:r w:rsidRPr="005A10DF">
        <w:rPr>
          <w:rFonts w:cs="Times New Roman" w:hint="eastAsia"/>
        </w:rPr>
        <w:t>II</w:t>
      </w:r>
      <w:r w:rsidRPr="005A10DF">
        <w:rPr>
          <w:rFonts w:cs="Times New Roman" w:hint="eastAsia"/>
        </w:rPr>
        <w:t>级）</w:t>
      </w:r>
    </w:p>
    <w:p w:rsidR="005A10DF" w:rsidRPr="005A10DF" w:rsidRDefault="005A10DF" w:rsidP="005A10DF">
      <w:pPr>
        <w:pStyle w:val="1f8666a4"/>
        <w:ind w:firstLine="560"/>
        <w:rPr>
          <w:rFonts w:cs="Times New Roman"/>
        </w:rPr>
      </w:pPr>
      <w:r w:rsidRPr="005A10DF">
        <w:rPr>
          <w:rFonts w:cs="Times New Roman" w:hint="eastAsia"/>
        </w:rPr>
        <w:t>紧急事件发生时能马上影响到系统可用性，且修复起来有一定的难度，但不会影响到系统的安全性，主要包括：</w:t>
      </w:r>
    </w:p>
    <w:p w:rsidR="005A10DF" w:rsidRPr="005A10DF" w:rsidRDefault="005A10DF" w:rsidP="005A10DF">
      <w:pPr>
        <w:pStyle w:val="1f8666a4"/>
        <w:ind w:firstLine="560"/>
        <w:rPr>
          <w:rFonts w:cs="Times New Roman"/>
        </w:rPr>
      </w:pPr>
      <w:r w:rsidRPr="005A10DF">
        <w:rPr>
          <w:rFonts w:cs="Times New Roman" w:hint="eastAsia"/>
        </w:rPr>
        <w:t>①</w:t>
      </w:r>
      <w:r w:rsidRPr="005A10DF">
        <w:rPr>
          <w:rFonts w:cs="Times New Roman"/>
        </w:rPr>
        <w:t xml:space="preserve"> </w:t>
      </w:r>
      <w:r w:rsidRPr="005A10DF">
        <w:rPr>
          <w:rFonts w:cs="Times New Roman" w:hint="eastAsia"/>
        </w:rPr>
        <w:t>业务系统服务器证书失效</w:t>
      </w:r>
    </w:p>
    <w:p w:rsidR="005A10DF" w:rsidRPr="005A10DF" w:rsidRDefault="005A10DF" w:rsidP="005A10DF">
      <w:pPr>
        <w:pStyle w:val="1f8666a4"/>
        <w:ind w:firstLine="560"/>
        <w:rPr>
          <w:rFonts w:cs="Times New Roman"/>
        </w:rPr>
      </w:pPr>
      <w:r w:rsidRPr="005A10DF">
        <w:rPr>
          <w:rFonts w:cs="Times New Roman" w:hint="eastAsia"/>
        </w:rPr>
        <w:t>②</w:t>
      </w:r>
      <w:r w:rsidRPr="005A10DF">
        <w:rPr>
          <w:rFonts w:cs="Times New Roman"/>
        </w:rPr>
        <w:t xml:space="preserve"> </w:t>
      </w:r>
      <w:r w:rsidRPr="005A10DF">
        <w:rPr>
          <w:rFonts w:cs="Times New Roman" w:hint="eastAsia"/>
        </w:rPr>
        <w:t>服务端密码设备故障</w:t>
      </w:r>
    </w:p>
    <w:p w:rsidR="005A10DF" w:rsidRPr="005A10DF" w:rsidRDefault="005A10DF" w:rsidP="005A10DF">
      <w:pPr>
        <w:pStyle w:val="1f8666a4"/>
        <w:numPr>
          <w:ilvl w:val="1"/>
          <w:numId w:val="143"/>
        </w:numPr>
        <w:ind w:firstLine="560"/>
        <w:rPr>
          <w:rFonts w:cs="Times New Roman"/>
        </w:rPr>
      </w:pPr>
      <w:r w:rsidRPr="005A10DF">
        <w:rPr>
          <w:rFonts w:cs="Times New Roman" w:hint="eastAsia"/>
        </w:rPr>
        <w:t>严重事件（</w:t>
      </w:r>
      <w:r w:rsidRPr="005A10DF">
        <w:rPr>
          <w:rFonts w:cs="Times New Roman" w:hint="eastAsia"/>
        </w:rPr>
        <w:t>III</w:t>
      </w:r>
      <w:r w:rsidRPr="005A10DF">
        <w:rPr>
          <w:rFonts w:cs="Times New Roman" w:hint="eastAsia"/>
        </w:rPr>
        <w:t>级）</w:t>
      </w:r>
    </w:p>
    <w:p w:rsidR="005A10DF" w:rsidRPr="005A10DF" w:rsidRDefault="005A10DF" w:rsidP="005A10DF">
      <w:pPr>
        <w:pStyle w:val="1f8666a4"/>
        <w:ind w:firstLine="560"/>
        <w:rPr>
          <w:rFonts w:cs="Times New Roman"/>
        </w:rPr>
      </w:pPr>
      <w:r w:rsidRPr="005A10DF">
        <w:rPr>
          <w:rFonts w:cs="Times New Roman" w:hint="eastAsia"/>
        </w:rPr>
        <w:t>严重事件指能够影响到系统的安全性，主要包括：</w:t>
      </w:r>
    </w:p>
    <w:p w:rsidR="005A10DF" w:rsidRPr="005A10DF" w:rsidRDefault="005A10DF" w:rsidP="005A10DF">
      <w:pPr>
        <w:pStyle w:val="1f8666a4"/>
        <w:ind w:firstLine="560"/>
        <w:rPr>
          <w:rFonts w:cs="Times New Roman"/>
        </w:rPr>
      </w:pPr>
      <w:r w:rsidRPr="005A10DF">
        <w:rPr>
          <w:rFonts w:cs="Times New Roman" w:hint="eastAsia"/>
        </w:rPr>
        <w:t>①</w:t>
      </w:r>
      <w:r w:rsidRPr="005A10DF">
        <w:rPr>
          <w:rFonts w:cs="Times New Roman" w:hint="eastAsia"/>
        </w:rPr>
        <w:t xml:space="preserve"> </w:t>
      </w:r>
      <w:r w:rsidRPr="005A10DF">
        <w:rPr>
          <w:rFonts w:cs="Times New Roman" w:hint="eastAsia"/>
        </w:rPr>
        <w:t>业务系统密码应用集成漏洞</w:t>
      </w:r>
    </w:p>
    <w:p w:rsidR="005A10DF" w:rsidRPr="005A10DF" w:rsidRDefault="005A10DF" w:rsidP="005A10DF">
      <w:pPr>
        <w:pStyle w:val="1f8666a4"/>
        <w:ind w:firstLine="560"/>
        <w:rPr>
          <w:rFonts w:cs="Times New Roman"/>
        </w:rPr>
      </w:pPr>
      <w:r w:rsidRPr="005A10DF">
        <w:rPr>
          <w:rFonts w:cs="Times New Roman" w:hint="eastAsia"/>
        </w:rPr>
        <w:t>②</w:t>
      </w:r>
      <w:r w:rsidRPr="005A10DF">
        <w:rPr>
          <w:rFonts w:cs="Times New Roman" w:hint="eastAsia"/>
        </w:rPr>
        <w:t xml:space="preserve"> </w:t>
      </w:r>
      <w:r w:rsidRPr="005A10DF">
        <w:rPr>
          <w:rFonts w:cs="Times New Roman" w:hint="eastAsia"/>
        </w:rPr>
        <w:t>服务端密钥泄露</w:t>
      </w:r>
    </w:p>
    <w:p w:rsidR="005A10DF" w:rsidRPr="005A10DF" w:rsidRDefault="005A10DF" w:rsidP="005A10DF">
      <w:pPr>
        <w:pStyle w:val="1f8666a4"/>
        <w:ind w:firstLine="560"/>
        <w:rPr>
          <w:rFonts w:cs="Times New Roman"/>
        </w:rPr>
      </w:pPr>
      <w:r w:rsidRPr="005A10DF">
        <w:rPr>
          <w:rFonts w:cs="Times New Roman" w:hint="eastAsia"/>
        </w:rPr>
        <w:t>③</w:t>
      </w:r>
      <w:r w:rsidRPr="005A10DF">
        <w:rPr>
          <w:rFonts w:cs="Times New Roman" w:hint="eastAsia"/>
        </w:rPr>
        <w:t xml:space="preserve"> </w:t>
      </w:r>
      <w:r w:rsidRPr="005A10DF">
        <w:rPr>
          <w:rFonts w:cs="Times New Roman" w:hint="eastAsia"/>
        </w:rPr>
        <w:t>密码设备的安全漏洞</w:t>
      </w:r>
    </w:p>
    <w:p w:rsidR="005A10DF" w:rsidRPr="005A10DF" w:rsidRDefault="00FC7F93" w:rsidP="005A10DF">
      <w:pPr>
        <w:pStyle w:val="1f8666a4"/>
        <w:keepNext/>
        <w:widowControl/>
        <w:numPr>
          <w:ilvl w:val="2"/>
          <w:numId w:val="0"/>
        </w:numPr>
        <w:spacing w:beforeLines="100" w:before="312" w:afterLines="100" w:after="312"/>
        <w:jc w:val="left"/>
        <w:outlineLvl w:val="2"/>
        <w:rPr>
          <w:rFonts w:ascii="仿宋" w:hAnsi="仿宋" w:cs="Times New Roman"/>
          <w:b/>
          <w:szCs w:val="32"/>
        </w:rPr>
      </w:pPr>
      <w:bookmarkStart w:id="10" w:name="_Toc90975301"/>
      <w:bookmarkStart w:id="11" w:name="_Toc104913725"/>
      <w:r>
        <w:rPr>
          <w:rFonts w:ascii="仿宋" w:hAnsi="仿宋" w:cs="Times New Roman" w:hint="eastAsia"/>
          <w:b/>
          <w:szCs w:val="32"/>
        </w:rPr>
        <w:t>6</w:t>
      </w:r>
      <w:r>
        <w:rPr>
          <w:rFonts w:ascii="仿宋" w:hAnsi="仿宋" w:cs="Times New Roman"/>
          <w:b/>
          <w:szCs w:val="32"/>
        </w:rPr>
        <w:t xml:space="preserve">.5.2 </w:t>
      </w:r>
      <w:r w:rsidR="005A10DF" w:rsidRPr="005A10DF">
        <w:rPr>
          <w:rFonts w:ascii="仿宋" w:hAnsi="仿宋" w:cs="Times New Roman" w:hint="eastAsia"/>
          <w:b/>
          <w:szCs w:val="32"/>
        </w:rPr>
        <w:t>应急处置组织机构与职责</w:t>
      </w:r>
      <w:bookmarkEnd w:id="10"/>
      <w:bookmarkEnd w:id="11"/>
    </w:p>
    <w:p w:rsidR="005A10DF" w:rsidRPr="005A10DF" w:rsidRDefault="005A10DF" w:rsidP="005A10DF">
      <w:pPr>
        <w:pStyle w:val="1f8666a4"/>
        <w:numPr>
          <w:ilvl w:val="0"/>
          <w:numId w:val="144"/>
        </w:numPr>
        <w:ind w:firstLine="560"/>
        <w:rPr>
          <w:rFonts w:cs="Times New Roman"/>
        </w:rPr>
      </w:pPr>
      <w:r w:rsidRPr="005A10DF">
        <w:rPr>
          <w:rFonts w:cs="Times New Roman" w:hint="eastAsia"/>
        </w:rPr>
        <w:t>密码服务组织机构</w:t>
      </w:r>
    </w:p>
    <w:p w:rsidR="005A10DF" w:rsidRPr="005A10DF" w:rsidRDefault="00E0369C" w:rsidP="005A10DF">
      <w:pPr>
        <w:pStyle w:val="1f8666a4"/>
        <w:ind w:firstLine="560"/>
        <w:rPr>
          <w:rFonts w:cs="Times New Roman"/>
        </w:rPr>
      </w:pPr>
      <w:r w:rsidRPr="00E0369C">
        <w:rPr>
          <w:rFonts w:cs="Times New Roman"/>
        </w:rPr>
        <w:lastRenderedPageBreak/>
        <w:t>最终版测试</w:t>
      </w:r>
      <w:r w:rsidR="005A10DF" w:rsidRPr="005A10DF">
        <w:rPr>
          <w:rFonts w:cs="Times New Roman" w:hint="eastAsia"/>
        </w:rPr>
        <w:t>系统应结合其日常组织机构建立密码服务应急响应的组织机构，并明确其职责。其中一些人可负责两种或多种职责，一些职位可由多人担任（应急响应计划文档中应明确他们的替代顺序）。</w:t>
      </w:r>
    </w:p>
    <w:p w:rsidR="005A10DF" w:rsidRPr="005A10DF" w:rsidRDefault="005A10DF" w:rsidP="005A10DF">
      <w:pPr>
        <w:pStyle w:val="1f8666a4"/>
        <w:ind w:firstLine="560"/>
        <w:rPr>
          <w:rFonts w:cs="Times New Roman"/>
        </w:rPr>
      </w:pPr>
      <w:r w:rsidRPr="005A10DF">
        <w:rPr>
          <w:rFonts w:cs="Times New Roman" w:hint="eastAsia"/>
        </w:rPr>
        <w:t>应急响应的组织机构由管理、业务、技术和行政后勤等人员组成，一般可设为应急响应领导小组、应急响应实施小组和应急响应日常运行小组等。组织可聘请具有相应资质的外部专家协助应急响应工作，也可委托具有相应资质的外部机构承担实施小组以及日常运行小组的部分或全部工作。在聘请外部专家协助应急响应工作或者委托外部机构承担部分或者全部应急工作时需要和其签订相关协议（例如签订有关信息保密要求等）。</w:t>
      </w:r>
    </w:p>
    <w:p w:rsidR="005A10DF" w:rsidRPr="005A10DF" w:rsidRDefault="005A10DF" w:rsidP="005A10DF">
      <w:pPr>
        <w:pStyle w:val="1f8666a4"/>
        <w:numPr>
          <w:ilvl w:val="0"/>
          <w:numId w:val="144"/>
        </w:numPr>
        <w:ind w:firstLine="560"/>
        <w:rPr>
          <w:rFonts w:cs="Times New Roman"/>
        </w:rPr>
      </w:pPr>
      <w:r w:rsidRPr="005A10DF">
        <w:rPr>
          <w:rFonts w:cs="Times New Roman" w:hint="eastAsia"/>
        </w:rPr>
        <w:t>应急响应领导小组</w:t>
      </w:r>
    </w:p>
    <w:p w:rsidR="005A10DF" w:rsidRPr="005A10DF" w:rsidRDefault="00E0369C" w:rsidP="005A10DF">
      <w:pPr>
        <w:pStyle w:val="1f8666a4"/>
        <w:ind w:firstLine="560"/>
        <w:rPr>
          <w:rFonts w:cs="Times New Roman"/>
        </w:rPr>
      </w:pPr>
      <w:r w:rsidRPr="00E0369C">
        <w:rPr>
          <w:rFonts w:cs="Times New Roman"/>
        </w:rPr>
        <w:t>最终版测试</w:t>
      </w:r>
      <w:r w:rsidR="005A10DF" w:rsidRPr="005A10DF">
        <w:rPr>
          <w:rFonts w:cs="Times New Roman" w:hint="eastAsia"/>
        </w:rPr>
        <w:t>系统应组建应急响应领导小组，应急响应领导小组是信息安全应急响应工作的组织领导机构，组长应由组织最高管理层成员担任。领导小组的职责是领导和决策信息安全应急响应的重大事宜，主要如下：</w:t>
      </w:r>
      <w:r w:rsidR="005A10DF" w:rsidRPr="005A10DF">
        <w:rPr>
          <w:rFonts w:cs="Times New Roman" w:hint="eastAsia"/>
        </w:rPr>
        <w:t xml:space="preserve"> </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审核并批准经费预算</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审核并批准恢复策略</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审核并批准应急响应计划</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批准应急响应计划的执行</w:t>
      </w:r>
    </w:p>
    <w:p w:rsidR="005A10DF" w:rsidRPr="005A10DF" w:rsidRDefault="005A10DF" w:rsidP="005A10DF">
      <w:pPr>
        <w:pStyle w:val="1f8666a4"/>
        <w:numPr>
          <w:ilvl w:val="0"/>
          <w:numId w:val="144"/>
        </w:numPr>
        <w:ind w:firstLine="560"/>
        <w:rPr>
          <w:rFonts w:cs="Times New Roman"/>
        </w:rPr>
      </w:pPr>
      <w:r w:rsidRPr="005A10DF">
        <w:rPr>
          <w:rFonts w:cs="Times New Roman" w:hint="eastAsia"/>
        </w:rPr>
        <w:t>应急响应日常运行小组</w:t>
      </w:r>
    </w:p>
    <w:p w:rsidR="005A10DF" w:rsidRPr="005A10DF" w:rsidRDefault="005A10DF" w:rsidP="005A10DF">
      <w:pPr>
        <w:pStyle w:val="1f8666a4"/>
        <w:ind w:firstLine="560"/>
        <w:rPr>
          <w:rFonts w:cs="Times New Roman"/>
        </w:rPr>
      </w:pPr>
      <w:r w:rsidRPr="005A10DF">
        <w:rPr>
          <w:rFonts w:cs="Times New Roman" w:hint="eastAsia"/>
        </w:rPr>
        <w:t>应急响应日常运行小组的主要职责是：</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协助恢复密码服务的实施</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备份中心密钥管理</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管理信息系统的运行的密码服务设备</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密码服务灾难恢复的专业技术支持</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lastRenderedPageBreak/>
        <w:t>参与和协助密码服务应急响应计划的教育、培训和演练</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维护和管理应急响应商用密码服务计划文档</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密码服务突发中止事件发生时的损失控制和损害评估</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密码服务中止发生后的恢复</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密码服务中止发生后的外部协作</w:t>
      </w:r>
    </w:p>
    <w:p w:rsidR="005A10DF" w:rsidRPr="005A10DF" w:rsidRDefault="005A10DF" w:rsidP="005A10DF">
      <w:pPr>
        <w:pStyle w:val="1f8666a4"/>
        <w:numPr>
          <w:ilvl w:val="0"/>
          <w:numId w:val="144"/>
        </w:numPr>
        <w:ind w:firstLine="560"/>
        <w:rPr>
          <w:rFonts w:cs="Times New Roman"/>
        </w:rPr>
      </w:pPr>
      <w:r w:rsidRPr="005A10DF">
        <w:rPr>
          <w:rFonts w:cs="Times New Roman" w:hint="eastAsia"/>
        </w:rPr>
        <w:t>应急响应厂商</w:t>
      </w:r>
    </w:p>
    <w:p w:rsidR="005A10DF" w:rsidRPr="005A10DF" w:rsidRDefault="005A10DF" w:rsidP="005A10DF">
      <w:pPr>
        <w:pStyle w:val="1f8666a4"/>
        <w:ind w:firstLine="560"/>
        <w:rPr>
          <w:rFonts w:cs="Times New Roman"/>
        </w:rPr>
      </w:pPr>
      <w:r w:rsidRPr="005A10DF">
        <w:rPr>
          <w:rFonts w:cs="Times New Roman" w:hint="eastAsia"/>
        </w:rPr>
        <w:t>应急响应厂商的主要职责是：</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协助恢复密码服务的实施</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密码服务的专业技术支持</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参与和协助商用密码服务应急响应计划的教育、培训和演练</w:t>
      </w:r>
    </w:p>
    <w:p w:rsidR="005A10DF" w:rsidRPr="005A10DF" w:rsidRDefault="005A10DF" w:rsidP="005A10DF">
      <w:pPr>
        <w:pStyle w:val="1f8666a4"/>
        <w:numPr>
          <w:ilvl w:val="1"/>
          <w:numId w:val="144"/>
        </w:numPr>
        <w:ind w:firstLine="560"/>
        <w:rPr>
          <w:rFonts w:cs="Times New Roman"/>
        </w:rPr>
      </w:pPr>
      <w:r w:rsidRPr="005A10DF">
        <w:rPr>
          <w:rFonts w:cs="Times New Roman" w:hint="eastAsia"/>
        </w:rPr>
        <w:t>密码服务中止发生后的恢复</w:t>
      </w:r>
    </w:p>
    <w:p w:rsidR="005A10DF" w:rsidRPr="005A10DF" w:rsidRDefault="00FC7F93" w:rsidP="005A10DF">
      <w:pPr>
        <w:pStyle w:val="1f8666a4"/>
        <w:keepNext/>
        <w:widowControl/>
        <w:numPr>
          <w:ilvl w:val="2"/>
          <w:numId w:val="0"/>
        </w:numPr>
        <w:spacing w:beforeLines="100" w:before="312" w:afterLines="100" w:after="312"/>
        <w:jc w:val="left"/>
        <w:outlineLvl w:val="2"/>
        <w:rPr>
          <w:rFonts w:ascii="仿宋" w:hAnsi="仿宋" w:cs="Times New Roman"/>
          <w:b/>
          <w:szCs w:val="32"/>
        </w:rPr>
      </w:pPr>
      <w:bookmarkStart w:id="12" w:name="_Toc90975302"/>
      <w:bookmarkStart w:id="13" w:name="_Toc104913726"/>
      <w:r>
        <w:rPr>
          <w:rFonts w:ascii="仿宋" w:hAnsi="仿宋" w:cs="Times New Roman" w:hint="eastAsia"/>
          <w:b/>
          <w:szCs w:val="32"/>
        </w:rPr>
        <w:t>6</w:t>
      </w:r>
      <w:r>
        <w:rPr>
          <w:rFonts w:ascii="仿宋" w:hAnsi="仿宋" w:cs="Times New Roman"/>
          <w:b/>
          <w:szCs w:val="32"/>
        </w:rPr>
        <w:t xml:space="preserve">.5.3 </w:t>
      </w:r>
      <w:r w:rsidR="005A10DF" w:rsidRPr="005A10DF">
        <w:rPr>
          <w:rFonts w:ascii="仿宋" w:hAnsi="仿宋" w:cs="Times New Roman" w:hint="eastAsia"/>
          <w:b/>
          <w:szCs w:val="32"/>
        </w:rPr>
        <w:t>应急处置预案设计</w:t>
      </w:r>
      <w:bookmarkEnd w:id="12"/>
      <w:bookmarkEnd w:id="13"/>
    </w:p>
    <w:p w:rsidR="005A10DF" w:rsidRPr="005A10DF" w:rsidRDefault="005A10DF" w:rsidP="005A10DF">
      <w:pPr>
        <w:pStyle w:val="1f8666a4"/>
        <w:ind w:firstLine="560"/>
        <w:rPr>
          <w:rFonts w:cs="Times New Roman"/>
        </w:rPr>
      </w:pPr>
      <w:r w:rsidRPr="005A10DF">
        <w:rPr>
          <w:rFonts w:cs="Times New Roman" w:hint="eastAsia"/>
        </w:rPr>
        <w:t>针对潜在的安全事件，进行了应急处置预案的设计。</w:t>
      </w:r>
    </w:p>
    <w:p w:rsidR="005A10DF" w:rsidRPr="005A10DF" w:rsidRDefault="005A10DF" w:rsidP="005A10DF">
      <w:pPr>
        <w:pStyle w:val="1f8666a4"/>
        <w:numPr>
          <w:ilvl w:val="0"/>
          <w:numId w:val="145"/>
        </w:numPr>
        <w:ind w:firstLine="560"/>
        <w:rPr>
          <w:rFonts w:cs="Times New Roman"/>
        </w:rPr>
      </w:pPr>
      <w:r w:rsidRPr="005A10DF">
        <w:rPr>
          <w:rFonts w:cs="Times New Roman" w:hint="eastAsia"/>
        </w:rPr>
        <w:t>项目实施过程中的安全事件应急处置预案</w:t>
      </w:r>
    </w:p>
    <w:p w:rsidR="005A10DF" w:rsidRPr="005A10DF" w:rsidRDefault="005A10DF" w:rsidP="005A10DF">
      <w:pPr>
        <w:pStyle w:val="1f8666a4"/>
        <w:ind w:firstLine="560"/>
        <w:rPr>
          <w:rFonts w:cs="Times New Roman"/>
        </w:rPr>
      </w:pPr>
      <w:r w:rsidRPr="005A10DF">
        <w:rPr>
          <w:rFonts w:cs="Times New Roman" w:hint="eastAsia"/>
        </w:rPr>
        <w:t>针对项目实施过程中的安全事件，应急处置预案设计如下，包括系统密码应用集成故障、密码产品部署故、密码应用集成漏洞。</w:t>
      </w:r>
    </w:p>
    <w:p w:rsidR="005A10DF" w:rsidRPr="005A10DF" w:rsidRDefault="005A10DF" w:rsidP="005A10DF">
      <w:pPr>
        <w:pStyle w:val="1f8666a4"/>
        <w:numPr>
          <w:ilvl w:val="1"/>
          <w:numId w:val="145"/>
        </w:numPr>
        <w:ind w:firstLine="560"/>
        <w:rPr>
          <w:rFonts w:cs="Times New Roman"/>
        </w:rPr>
      </w:pPr>
      <w:r w:rsidRPr="005A10DF">
        <w:rPr>
          <w:rFonts w:cs="Times New Roman" w:hint="eastAsia"/>
        </w:rPr>
        <w:t>系统密码应用集成故障，如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_Ref103619389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1</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14" w:name="_Ref103619389"/>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1</w:t>
      </w:r>
      <w:r w:rsidRPr="005A10DF">
        <w:rPr>
          <w:rFonts w:eastAsia="黑体" w:cs="Times New Roman"/>
          <w:sz w:val="20"/>
          <w:szCs w:val="20"/>
        </w:rPr>
        <w:fldChar w:fldCharType="end"/>
      </w:r>
      <w:bookmarkEnd w:id="14"/>
      <w:r w:rsidRPr="005A10DF">
        <w:rPr>
          <w:rFonts w:eastAsia="黑体" w:cs="Times New Roman"/>
          <w:sz w:val="20"/>
          <w:szCs w:val="20"/>
        </w:rPr>
        <w:t xml:space="preserve"> </w:t>
      </w:r>
      <w:r w:rsidRPr="005A10DF">
        <w:rPr>
          <w:rFonts w:eastAsia="黑体" w:cs="Times New Roman" w:hint="eastAsia"/>
          <w:sz w:val="20"/>
          <w:szCs w:val="20"/>
        </w:rPr>
        <w:t>系统密码应用集成故障</w:t>
      </w:r>
    </w:p>
    <w:tbl>
      <w:tblPr>
        <w:tblStyle w:val="26f3fe65"/>
        <w:tblW w:w="4967" w:type="pct"/>
        <w:tblLook w:val="05E0" w:firstRow="1" w:lastRow="1" w:firstColumn="1" w:lastColumn="1" w:noHBand="0" w:noVBand="1"/>
      </w:tblPr>
      <w:tblGrid>
        <w:gridCol w:w="2067"/>
        <w:gridCol w:w="6154"/>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3560580f"/>
            </w:pPr>
            <w:bookmarkStart w:id="15" w:name="_Hlk83911573"/>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3560580f"/>
              <w:rPr>
                <w:bCs/>
              </w:rPr>
            </w:pPr>
            <w:r w:rsidRPr="005A10DF">
              <w:rPr>
                <w:bCs/>
              </w:rPr>
              <w:t>因业务系统开发商的工作疏忽或对密码产品接口掌握不全，造成业务系统无法正常使用密码产品的事件。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3560580f"/>
              <w:rPr>
                <w:bCs/>
              </w:rPr>
            </w:pPr>
            <w:r w:rsidRPr="005A10DF">
              <w:rPr>
                <w:bCs/>
              </w:rPr>
              <w:t>密码应用在业务的生产系统验证失效</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3560580f"/>
              <w:rPr>
                <w:bCs/>
              </w:rPr>
            </w:pPr>
            <w:r w:rsidRPr="005A10DF">
              <w:rPr>
                <w:bCs/>
              </w:rPr>
              <w:t>上线生产前做多次模拟生产运行的验证测试</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3560580f"/>
              <w:rPr>
                <w:bCs/>
              </w:rPr>
            </w:pPr>
            <w:r w:rsidRPr="005A10DF">
              <w:rPr>
                <w:bCs/>
              </w:rPr>
              <w:t>进行密码应用算法回退</w:t>
            </w:r>
            <w:r w:rsidRPr="005A10DF">
              <w:rPr>
                <w:rFonts w:hint="eastAsia"/>
                <w:bCs/>
              </w:rPr>
              <w:t>；</w:t>
            </w:r>
          </w:p>
          <w:p w:rsidR="005A10DF" w:rsidRPr="005A10DF" w:rsidRDefault="005A10DF" w:rsidP="00E313E9">
            <w:pPr>
              <w:pStyle w:val="3560580f"/>
              <w:rPr>
                <w:bCs/>
              </w:rPr>
            </w:pPr>
            <w:r w:rsidRPr="005A10DF">
              <w:rPr>
                <w:bCs/>
              </w:rPr>
              <w:t>进行数据恢复</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3560580f"/>
              <w:rPr>
                <w:bCs/>
              </w:rPr>
            </w:pPr>
            <w:r w:rsidRPr="005A10DF">
              <w:rPr>
                <w:bCs/>
              </w:rPr>
              <w:t>校验模拟系统和生产系统间的差异</w:t>
            </w:r>
            <w:r w:rsidRPr="005A10DF">
              <w:rPr>
                <w:rFonts w:hint="eastAsia"/>
                <w:bCs/>
              </w:rPr>
              <w:t>；</w:t>
            </w:r>
          </w:p>
          <w:p w:rsidR="005A10DF" w:rsidRPr="005A10DF" w:rsidRDefault="005A10DF" w:rsidP="00E313E9">
            <w:pPr>
              <w:pStyle w:val="3560580f"/>
              <w:rPr>
                <w:bCs/>
              </w:rPr>
            </w:pPr>
            <w:r w:rsidRPr="005A10DF">
              <w:rPr>
                <w:bCs/>
              </w:rPr>
              <w:t>充份分析所遇到的问题细节</w:t>
            </w:r>
            <w:r w:rsidRPr="005A10DF">
              <w:rPr>
                <w:rFonts w:hint="eastAsia"/>
                <w:bCs/>
              </w:rPr>
              <w:t>；</w:t>
            </w:r>
          </w:p>
          <w:p w:rsidR="005A10DF" w:rsidRPr="005A10DF" w:rsidRDefault="005A10DF" w:rsidP="00E313E9">
            <w:pPr>
              <w:pStyle w:val="3560580f"/>
              <w:rPr>
                <w:bCs/>
              </w:rPr>
            </w:pPr>
            <w:r w:rsidRPr="005A10DF">
              <w:rPr>
                <w:bCs/>
              </w:rPr>
              <w:t>待所有问题解决后再进行二次上线验证</w:t>
            </w:r>
            <w:r w:rsidRPr="005A10DF">
              <w:rPr>
                <w:rFonts w:hint="eastAsia"/>
                <w:bCs/>
              </w:rPr>
              <w:t>。</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3560580f"/>
              <w:rPr>
                <w:bCs/>
              </w:rPr>
            </w:pPr>
            <w:r w:rsidRPr="005A10DF">
              <w:rPr>
                <w:bCs/>
              </w:rPr>
              <w:t>延误了系统密码算法安全性整体更新的进度</w:t>
            </w:r>
          </w:p>
        </w:tc>
      </w:tr>
    </w:tbl>
    <w:bookmarkEnd w:id="15"/>
    <w:p w:rsidR="005A10DF" w:rsidRPr="005A10DF" w:rsidRDefault="005A10DF" w:rsidP="005A10DF">
      <w:pPr>
        <w:pStyle w:val="1f8666a4"/>
        <w:numPr>
          <w:ilvl w:val="1"/>
          <w:numId w:val="145"/>
        </w:numPr>
        <w:ind w:firstLine="560"/>
        <w:rPr>
          <w:rFonts w:cs="Times New Roman"/>
        </w:rPr>
      </w:pPr>
      <w:r w:rsidRPr="005A10DF">
        <w:rPr>
          <w:rFonts w:cs="Times New Roman" w:hint="eastAsia"/>
        </w:rPr>
        <w:t>密码产品部署故障，如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_Ref103619398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2</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16" w:name="_Ref103619398"/>
      <w:r w:rsidRPr="005A10DF">
        <w:rPr>
          <w:rFonts w:eastAsia="黑体" w:cs="Times New Roman" w:hint="eastAsia"/>
          <w:sz w:val="20"/>
          <w:szCs w:val="20"/>
        </w:rPr>
        <w:lastRenderedPageBreak/>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2</w:t>
      </w:r>
      <w:r w:rsidRPr="005A10DF">
        <w:rPr>
          <w:rFonts w:eastAsia="黑体" w:cs="Times New Roman"/>
          <w:sz w:val="20"/>
          <w:szCs w:val="20"/>
        </w:rPr>
        <w:fldChar w:fldCharType="end"/>
      </w:r>
      <w:bookmarkEnd w:id="16"/>
      <w:r w:rsidRPr="005A10DF">
        <w:rPr>
          <w:rFonts w:eastAsia="黑体" w:cs="Times New Roman"/>
          <w:sz w:val="20"/>
          <w:szCs w:val="20"/>
        </w:rPr>
        <w:t xml:space="preserve"> </w:t>
      </w:r>
      <w:r w:rsidRPr="005A10DF">
        <w:rPr>
          <w:rFonts w:eastAsia="黑体" w:cs="Times New Roman" w:hint="eastAsia"/>
          <w:sz w:val="20"/>
          <w:szCs w:val="20"/>
        </w:rPr>
        <w:t>密码产品部署故障</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因密码产品实施人员工作疏忽，造成密码产品无法正常工作的事件。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上线生产后密码产品设备不工作或工作异常</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上线生产前充份验证设备配置文档，并且多次做模拟生产上运行环境的压力测试和功能测试</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进行密码应用算法回退</w:t>
            </w:r>
            <w:r w:rsidRPr="005A10DF">
              <w:rPr>
                <w:rFonts w:hint="eastAsia"/>
                <w:bCs/>
              </w:rPr>
              <w:t>；</w:t>
            </w:r>
          </w:p>
          <w:p w:rsidR="005A10DF" w:rsidRPr="005A10DF" w:rsidRDefault="005A10DF" w:rsidP="00E313E9">
            <w:pPr>
              <w:pStyle w:val="3560580f"/>
              <w:rPr>
                <w:bCs/>
              </w:rPr>
            </w:pPr>
            <w:r w:rsidRPr="005A10DF">
              <w:rPr>
                <w:bCs/>
              </w:rPr>
              <w:t>密码产品部署回退，定位问题</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分析模拟系统和生产系统间的差异</w:t>
            </w:r>
            <w:r w:rsidRPr="005A10DF">
              <w:rPr>
                <w:rFonts w:hint="eastAsia"/>
                <w:bCs/>
              </w:rPr>
              <w:t>；</w:t>
            </w:r>
          </w:p>
          <w:p w:rsidR="005A10DF" w:rsidRPr="005A10DF" w:rsidRDefault="005A10DF" w:rsidP="00E313E9">
            <w:pPr>
              <w:pStyle w:val="3560580f"/>
              <w:rPr>
                <w:bCs/>
              </w:rPr>
            </w:pPr>
            <w:r w:rsidRPr="005A10DF">
              <w:rPr>
                <w:bCs/>
              </w:rPr>
              <w:t>全面分析失败上线的原因</w:t>
            </w:r>
            <w:r w:rsidRPr="005A10DF">
              <w:rPr>
                <w:rFonts w:hint="eastAsia"/>
                <w:bCs/>
              </w:rPr>
              <w:t>；</w:t>
            </w:r>
          </w:p>
          <w:p w:rsidR="005A10DF" w:rsidRPr="005A10DF" w:rsidRDefault="005A10DF" w:rsidP="00E313E9">
            <w:pPr>
              <w:pStyle w:val="3560580f"/>
              <w:rPr>
                <w:bCs/>
              </w:rPr>
            </w:pPr>
            <w:r w:rsidRPr="005A10DF">
              <w:rPr>
                <w:bCs/>
              </w:rPr>
              <w:t>待所有问题解决后再进行二次上线，验证</w:t>
            </w:r>
            <w:r w:rsidRPr="005A10DF">
              <w:rPr>
                <w:rFonts w:hint="eastAsia"/>
                <w:bCs/>
              </w:rPr>
              <w:t>。</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延误了系统密码算法安全性整体更新的进度</w:t>
            </w:r>
          </w:p>
        </w:tc>
      </w:tr>
    </w:tbl>
    <w:p w:rsidR="005A10DF" w:rsidRPr="005A10DF" w:rsidRDefault="005A10DF" w:rsidP="005A10DF">
      <w:pPr>
        <w:pStyle w:val="1f8666a4"/>
        <w:numPr>
          <w:ilvl w:val="1"/>
          <w:numId w:val="145"/>
        </w:numPr>
        <w:ind w:firstLine="560"/>
        <w:rPr>
          <w:rFonts w:cs="Times New Roman"/>
        </w:rPr>
      </w:pPr>
      <w:r w:rsidRPr="005A10DF">
        <w:rPr>
          <w:rFonts w:cs="Times New Roman" w:hint="eastAsia"/>
        </w:rPr>
        <w:t>密码应用集成漏洞，如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_Ref103619436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3</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17" w:name="_Ref103619436"/>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3</w:t>
      </w:r>
      <w:r w:rsidRPr="005A10DF">
        <w:rPr>
          <w:rFonts w:eastAsia="黑体" w:cs="Times New Roman"/>
          <w:sz w:val="20"/>
          <w:szCs w:val="20"/>
        </w:rPr>
        <w:fldChar w:fldCharType="end"/>
      </w:r>
      <w:bookmarkEnd w:id="17"/>
      <w:r w:rsidRPr="005A10DF">
        <w:rPr>
          <w:rFonts w:eastAsia="黑体" w:cs="Times New Roman"/>
          <w:sz w:val="20"/>
          <w:szCs w:val="20"/>
        </w:rPr>
        <w:t xml:space="preserve"> </w:t>
      </w:r>
      <w:r w:rsidRPr="005A10DF">
        <w:rPr>
          <w:rFonts w:eastAsia="黑体" w:cs="Times New Roman" w:hint="eastAsia"/>
          <w:sz w:val="20"/>
          <w:szCs w:val="20"/>
        </w:rPr>
        <w:t>密码应用集成漏洞</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因业务系统开发商的工作疏忽或对密码产品接口掌握不全，造成业务系统密码应用存在漏洞的事件，典型的有：身份鉴别时对证书有效性验证不严谨，造成已过期的、被注销的、非受信</w:t>
            </w:r>
            <w:r w:rsidRPr="005A10DF">
              <w:rPr>
                <w:bCs/>
              </w:rPr>
              <w:t>CA</w:t>
            </w:r>
            <w:r w:rsidRPr="005A10DF">
              <w:rPr>
                <w:bCs/>
              </w:rPr>
              <w:t>颁发的证书可以通过认证；身份鉴别时没有采用随机数签名，造成身份鉴别信息可被重放攻击等</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有心攻击信息的黑客很容易蒙混到信息系统内部，引发内部信息泄漏风险</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技术上对认证的原理进行了理论性的认证，并给出了集成的拓扑说明</w:t>
            </w:r>
            <w:r w:rsidRPr="005A10DF">
              <w:rPr>
                <w:rFonts w:hint="eastAsia"/>
                <w:bCs/>
              </w:rPr>
              <w:t>；</w:t>
            </w:r>
          </w:p>
          <w:p w:rsidR="005A10DF" w:rsidRPr="005A10DF" w:rsidRDefault="005A10DF" w:rsidP="00E313E9">
            <w:pPr>
              <w:pStyle w:val="3560580f"/>
              <w:rPr>
                <w:bCs/>
              </w:rPr>
            </w:pPr>
            <w:r w:rsidRPr="005A10DF">
              <w:rPr>
                <w:bCs/>
              </w:rPr>
              <w:t>可复制参考的集成示例，接口介绍文档</w:t>
            </w:r>
            <w:r w:rsidRPr="005A10DF">
              <w:rPr>
                <w:rFonts w:hint="eastAsia"/>
                <w:bCs/>
              </w:rPr>
              <w:t>；</w:t>
            </w:r>
          </w:p>
          <w:p w:rsidR="005A10DF" w:rsidRPr="005A10DF" w:rsidRDefault="005A10DF" w:rsidP="00E313E9">
            <w:pPr>
              <w:pStyle w:val="3560580f"/>
              <w:rPr>
                <w:bCs/>
              </w:rPr>
            </w:pPr>
            <w:r w:rsidRPr="005A10DF">
              <w:rPr>
                <w:bCs/>
              </w:rPr>
              <w:t>宽且广的测试案例的覆盖</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系统全面回退到使用证书登录前的状态</w:t>
            </w:r>
            <w:r w:rsidRPr="005A10DF">
              <w:rPr>
                <w:rFonts w:hint="eastAsia"/>
                <w:bCs/>
              </w:rPr>
              <w:t>；</w:t>
            </w:r>
          </w:p>
          <w:p w:rsidR="005A10DF" w:rsidRPr="005A10DF" w:rsidRDefault="005A10DF" w:rsidP="00E313E9">
            <w:pPr>
              <w:pStyle w:val="3560580f"/>
              <w:rPr>
                <w:bCs/>
              </w:rPr>
            </w:pPr>
            <w:r w:rsidRPr="005A10DF">
              <w:rPr>
                <w:bCs/>
              </w:rPr>
              <w:t>待所有问题解决后再进行二次上线，验证</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开发人员重新参考方案，做原理层的深入了解，充分理解示例代码，接口说明文档</w:t>
            </w:r>
            <w:r w:rsidRPr="005A10DF">
              <w:rPr>
                <w:rFonts w:hint="eastAsia"/>
                <w:bCs/>
              </w:rPr>
              <w:t>；</w:t>
            </w:r>
          </w:p>
          <w:p w:rsidR="005A10DF" w:rsidRPr="005A10DF" w:rsidRDefault="005A10DF" w:rsidP="00E313E9">
            <w:pPr>
              <w:pStyle w:val="3560580f"/>
              <w:rPr>
                <w:bCs/>
              </w:rPr>
            </w:pPr>
            <w:r w:rsidRPr="005A10DF">
              <w:rPr>
                <w:bCs/>
              </w:rPr>
              <w:t>重新做证书认证产品的接入</w:t>
            </w:r>
            <w:r w:rsidRPr="005A10DF">
              <w:rPr>
                <w:rFonts w:hint="eastAsia"/>
                <w:bCs/>
              </w:rPr>
              <w:t>；</w:t>
            </w:r>
          </w:p>
          <w:p w:rsidR="005A10DF" w:rsidRPr="005A10DF" w:rsidRDefault="005A10DF" w:rsidP="00E313E9">
            <w:pPr>
              <w:pStyle w:val="3560580f"/>
              <w:rPr>
                <w:bCs/>
              </w:rPr>
            </w:pPr>
            <w:r w:rsidRPr="005A10DF">
              <w:rPr>
                <w:bCs/>
              </w:rPr>
              <w:t>宽且广的测试案例的覆盖，</w:t>
            </w:r>
            <w:r w:rsidRPr="005A10DF">
              <w:rPr>
                <w:bCs/>
              </w:rPr>
              <w:t>β</w:t>
            </w:r>
            <w:r w:rsidRPr="005A10DF">
              <w:rPr>
                <w:bCs/>
              </w:rPr>
              <w:t>测试</w:t>
            </w:r>
            <w:r w:rsidRPr="005A10DF">
              <w:rPr>
                <w:rFonts w:hint="eastAsia"/>
                <w:bCs/>
              </w:rPr>
              <w:t>。</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rPr>
                <w:bCs/>
              </w:rPr>
            </w:pPr>
            <w:r w:rsidRPr="005A10DF">
              <w:rPr>
                <w:bCs/>
              </w:rPr>
              <w:t>延误了强身份认证的上线进度，给系统安全性存在身份认证方面的不足，容易受到黑客密码穷举，撞库等方面的攻击，存在内部信息泄漏的风险。</w:t>
            </w:r>
          </w:p>
        </w:tc>
      </w:tr>
    </w:tbl>
    <w:p w:rsidR="005A10DF" w:rsidRPr="005A10DF" w:rsidRDefault="005A10DF" w:rsidP="005A10DF">
      <w:pPr>
        <w:pStyle w:val="1f8666a4"/>
        <w:numPr>
          <w:ilvl w:val="0"/>
          <w:numId w:val="145"/>
        </w:numPr>
        <w:ind w:firstLine="560"/>
        <w:rPr>
          <w:rFonts w:cs="Times New Roman"/>
        </w:rPr>
      </w:pPr>
      <w:r w:rsidRPr="005A10DF">
        <w:rPr>
          <w:rFonts w:cs="Times New Roman" w:hint="eastAsia"/>
        </w:rPr>
        <w:t>密码运行过程中出现的安全事件应急处置预案</w:t>
      </w:r>
    </w:p>
    <w:p w:rsidR="005A10DF" w:rsidRPr="005A10DF" w:rsidRDefault="005A10DF" w:rsidP="005A10DF">
      <w:pPr>
        <w:pStyle w:val="1f8666a4"/>
        <w:ind w:firstLine="560"/>
        <w:rPr>
          <w:rFonts w:cs="Times New Roman"/>
        </w:rPr>
      </w:pPr>
      <w:r w:rsidRPr="005A10DF">
        <w:rPr>
          <w:rFonts w:cs="Times New Roman" w:hint="eastAsia"/>
        </w:rPr>
        <w:t>针对密码运行过程中的安全事件，应急处置预案设计如下，包括系统管理员证书失效、系统服务器证书失效、密钥泄漏、密码设备故障、密码设备的安全漏洞。</w:t>
      </w:r>
    </w:p>
    <w:p w:rsidR="005A10DF" w:rsidRPr="005A10DF" w:rsidRDefault="005A10DF" w:rsidP="005A10DF">
      <w:pPr>
        <w:pStyle w:val="1f8666a4"/>
        <w:numPr>
          <w:ilvl w:val="1"/>
          <w:numId w:val="145"/>
        </w:numPr>
        <w:ind w:firstLine="560"/>
        <w:rPr>
          <w:rFonts w:cs="Times New Roman"/>
        </w:rPr>
      </w:pPr>
      <w:r w:rsidRPr="005A10DF">
        <w:rPr>
          <w:rFonts w:cs="Times New Roman" w:hint="eastAsia"/>
        </w:rPr>
        <w:lastRenderedPageBreak/>
        <w:t>系统管理员证书失效，如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_Ref103619473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4</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18" w:name="_Ref103619473"/>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4</w:t>
      </w:r>
      <w:r w:rsidRPr="005A10DF">
        <w:rPr>
          <w:rFonts w:eastAsia="黑体" w:cs="Times New Roman"/>
          <w:sz w:val="20"/>
          <w:szCs w:val="20"/>
        </w:rPr>
        <w:fldChar w:fldCharType="end"/>
      </w:r>
      <w:bookmarkEnd w:id="18"/>
      <w:r w:rsidRPr="005A10DF">
        <w:rPr>
          <w:rFonts w:eastAsia="黑体" w:cs="Times New Roman"/>
          <w:sz w:val="20"/>
          <w:szCs w:val="20"/>
        </w:rPr>
        <w:t xml:space="preserve"> </w:t>
      </w:r>
      <w:r w:rsidRPr="005A10DF">
        <w:rPr>
          <w:rFonts w:eastAsia="黑体" w:cs="Times New Roman" w:hint="eastAsia"/>
          <w:sz w:val="20"/>
          <w:szCs w:val="20"/>
        </w:rPr>
        <w:t>系统管理员证书失效</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系统管理员证书在过期前没有及时去续期、系统管理员证书介质</w:t>
            </w:r>
            <w:r w:rsidRPr="005A10DF">
              <w:t>PIN</w:t>
            </w:r>
            <w:r w:rsidRPr="005A10DF">
              <w:t>锁死或介质损坏。</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系统管理员无法正常登录业务系统进行维护和管理工作，对业务系统的可用性可能会造成影响。</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设立规范制度要求：管理员每个月定期查看系统管理员证书的有效时间，设置两个管理证书介质互为备份。</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采用备份的管理证书介质登录系统；</w:t>
            </w:r>
          </w:p>
          <w:p w:rsidR="005A10DF" w:rsidRPr="005A10DF" w:rsidRDefault="005A10DF" w:rsidP="00E313E9">
            <w:pPr>
              <w:pStyle w:val="3560580f"/>
            </w:pPr>
            <w:r w:rsidRPr="005A10DF">
              <w:t>使用备份的管理员介质做常用的系统管理员的新证书。</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加强规范制度的落实措施；</w:t>
            </w:r>
          </w:p>
          <w:p w:rsidR="005A10DF" w:rsidRPr="005A10DF" w:rsidRDefault="005A10DF" w:rsidP="00E313E9">
            <w:pPr>
              <w:pStyle w:val="3560580f"/>
            </w:pPr>
            <w:r w:rsidRPr="005A10DF">
              <w:t>强调备份的重要性，备份的使用周期要比应用中的产品周期长</w:t>
            </w:r>
            <w:r w:rsidRPr="005A10DF">
              <w:t>1.5-2</w:t>
            </w:r>
            <w:r w:rsidRPr="005A10DF">
              <w:t>倍。</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管理员登录不及时导致系统维护不及时，造成密码服务的连续性服务中断。</w:t>
            </w:r>
          </w:p>
        </w:tc>
      </w:tr>
    </w:tbl>
    <w:p w:rsidR="005A10DF" w:rsidRPr="005A10DF" w:rsidRDefault="005A10DF" w:rsidP="005A10DF">
      <w:pPr>
        <w:pStyle w:val="1f8666a4"/>
        <w:numPr>
          <w:ilvl w:val="1"/>
          <w:numId w:val="145"/>
        </w:numPr>
        <w:ind w:firstLine="560"/>
        <w:rPr>
          <w:rFonts w:cs="Times New Roman"/>
        </w:rPr>
      </w:pPr>
      <w:r w:rsidRPr="005A10DF">
        <w:rPr>
          <w:rFonts w:cs="Times New Roman" w:hint="eastAsia"/>
        </w:rPr>
        <w:t>系统服务器证书失效，如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_Ref103619505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5</w:t>
      </w:r>
      <w:r w:rsidRPr="005A10DF">
        <w:rPr>
          <w:rFonts w:cs="Times New Roman"/>
        </w:rPr>
        <w:t>.</w:t>
      </w:r>
      <w:r w:rsidRPr="005A10DF">
        <w:rPr>
          <w:rFonts w:cs="Times New Roman"/>
          <w:noProof/>
        </w:rPr>
        <w:t>6</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5</w:t>
      </w:r>
      <w:r w:rsidRPr="005A10DF">
        <w:rPr>
          <w:rFonts w:eastAsia="黑体" w:cs="Times New Roman"/>
          <w:sz w:val="20"/>
          <w:szCs w:val="20"/>
        </w:rPr>
        <w:fldChar w:fldCharType="end"/>
      </w:r>
      <w:r w:rsidRPr="005A10DF">
        <w:rPr>
          <w:rFonts w:eastAsia="黑体" w:cs="Times New Roman"/>
          <w:sz w:val="20"/>
          <w:szCs w:val="20"/>
        </w:rPr>
        <w:t xml:space="preserve"> </w:t>
      </w:r>
      <w:r w:rsidRPr="005A10DF">
        <w:rPr>
          <w:rFonts w:eastAsia="黑体" w:cs="Times New Roman" w:hint="eastAsia"/>
          <w:sz w:val="20"/>
          <w:szCs w:val="20"/>
        </w:rPr>
        <w:t>系统服务器证书失效</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业务系统的服务器证书在过期前没有及时去续期；业务系统</w:t>
            </w:r>
            <w:r w:rsidRPr="005A10DF">
              <w:t>IP</w:t>
            </w:r>
            <w:r w:rsidRPr="005A10DF">
              <w:t>或域名修改没有及时申请新的</w:t>
            </w:r>
            <w:r w:rsidRPr="005A10DF">
              <w:t>IP</w:t>
            </w:r>
            <w:r w:rsidRPr="005A10DF">
              <w:t>或域名证书。</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服务器证书验证失败，影响业务系统的正常访问</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设立规范制度要求管理员每个月定期查看服务器的有效时间，确定服务器证书可继续服务的时间。</w:t>
            </w:r>
          </w:p>
          <w:p w:rsidR="005A10DF" w:rsidRPr="005A10DF" w:rsidRDefault="005A10DF" w:rsidP="00E313E9">
            <w:pPr>
              <w:pStyle w:val="3560580f"/>
            </w:pPr>
            <w:r w:rsidRPr="005A10DF">
              <w:t>系统的任意修改需要做出风险评估后，落实准备条件再做切换或更改。</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针对证书过期问题，一方面管理员需要尽快为过期的服务器证书续期；另一方面向</w:t>
            </w:r>
            <w:r w:rsidRPr="005A10DF">
              <w:t>CA</w:t>
            </w:r>
            <w:r w:rsidRPr="005A10DF">
              <w:t>机构申请临时服务器证书过渡网站正常应用。</w:t>
            </w:r>
          </w:p>
          <w:p w:rsidR="005A10DF" w:rsidRPr="005A10DF" w:rsidRDefault="005A10DF" w:rsidP="00E313E9">
            <w:pPr>
              <w:pStyle w:val="3560580f"/>
            </w:pPr>
            <w:r w:rsidRPr="005A10DF">
              <w:t>没有及时申请新问题，采用</w:t>
            </w:r>
            <w:r w:rsidRPr="005A10DF">
              <w:t>IP</w:t>
            </w:r>
            <w:r w:rsidRPr="005A10DF">
              <w:t>或域名回退机制，待新证书申请下来后再做</w:t>
            </w:r>
            <w:r w:rsidRPr="005A10DF">
              <w:t>IP</w:t>
            </w:r>
            <w:r w:rsidRPr="005A10DF">
              <w:t>或域名的切换</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加强规范制度的落实措施；</w:t>
            </w:r>
          </w:p>
          <w:p w:rsidR="005A10DF" w:rsidRPr="005A10DF" w:rsidRDefault="005A10DF" w:rsidP="00E313E9">
            <w:pPr>
              <w:pStyle w:val="3560580f"/>
            </w:pPr>
            <w:r w:rsidRPr="005A10DF">
              <w:t>加强从测试到生产的验证性测试。</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影响信息系统的</w:t>
            </w:r>
            <w:r w:rsidRPr="005A10DF">
              <w:t>IP</w:t>
            </w:r>
            <w:r w:rsidRPr="005A10DF">
              <w:t>或域名切换进度，临时证书申请过程和机制回退造成密码服务的连续性服务中断。</w:t>
            </w:r>
          </w:p>
        </w:tc>
      </w:tr>
    </w:tbl>
    <w:p w:rsidR="005A10DF" w:rsidRPr="005A10DF" w:rsidRDefault="005A10DF" w:rsidP="005A10DF">
      <w:pPr>
        <w:pStyle w:val="1f8666a4"/>
        <w:numPr>
          <w:ilvl w:val="1"/>
          <w:numId w:val="145"/>
        </w:numPr>
        <w:ind w:firstLine="560"/>
        <w:rPr>
          <w:rFonts w:cs="Times New Roman"/>
        </w:rPr>
      </w:pPr>
      <w:r w:rsidRPr="005A10DF">
        <w:rPr>
          <w:rFonts w:cs="Times New Roman" w:hint="eastAsia"/>
        </w:rPr>
        <w:t>密钥泄漏，如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_Ref103619532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6</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19" w:name="_Ref103619532"/>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bookmarkEnd w:id="19"/>
      <w:r w:rsidRPr="005A10DF">
        <w:rPr>
          <w:rFonts w:eastAsia="黑体" w:cs="Times New Roman"/>
          <w:sz w:val="20"/>
          <w:szCs w:val="20"/>
        </w:rPr>
        <w:t xml:space="preserve"> </w:t>
      </w:r>
      <w:r w:rsidRPr="005A10DF">
        <w:rPr>
          <w:rFonts w:eastAsia="黑体" w:cs="Times New Roman" w:hint="eastAsia"/>
          <w:sz w:val="20"/>
          <w:szCs w:val="20"/>
        </w:rPr>
        <w:t>密钥泄漏</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服务端的服务器密码机、签名验签服务器设备里的密钥（包括私钥、对称密钥、</w:t>
            </w:r>
            <w:r w:rsidRPr="005A10DF">
              <w:t>MAC</w:t>
            </w:r>
            <w:r w:rsidRPr="005A10DF">
              <w:t>密钥）泄漏事件。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关键敏感数据存储与传输的私密性、完整性被破解</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密钥对应的信息系统应用模块做好登记；</w:t>
            </w:r>
          </w:p>
          <w:p w:rsidR="005A10DF" w:rsidRPr="005A10DF" w:rsidRDefault="005A10DF" w:rsidP="00E313E9">
            <w:pPr>
              <w:pStyle w:val="3560580f"/>
            </w:pPr>
            <w:r w:rsidRPr="005A10DF">
              <w:t>多套密钥同时运行。</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lastRenderedPageBreak/>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评估密钥泄漏可能波及到的系统范围；</w:t>
            </w:r>
          </w:p>
          <w:p w:rsidR="005A10DF" w:rsidRPr="005A10DF" w:rsidRDefault="005A10DF" w:rsidP="00E313E9">
            <w:pPr>
              <w:pStyle w:val="3560580f"/>
            </w:pPr>
            <w:r w:rsidRPr="005A10DF">
              <w:t>在密码服务系统中采用新的一套密钥；</w:t>
            </w:r>
          </w:p>
          <w:p w:rsidR="005A10DF" w:rsidRPr="005A10DF" w:rsidRDefault="005A10DF" w:rsidP="00E313E9">
            <w:pPr>
              <w:pStyle w:val="3560580f"/>
            </w:pPr>
            <w:r w:rsidRPr="005A10DF">
              <w:t>信息系统尽快做好密钥切换工作与新密钥验证；</w:t>
            </w:r>
          </w:p>
          <w:p w:rsidR="005A10DF" w:rsidRPr="005A10DF" w:rsidRDefault="005A10DF" w:rsidP="00E313E9">
            <w:pPr>
              <w:pStyle w:val="3560580f"/>
            </w:pPr>
            <w:r w:rsidRPr="005A10DF">
              <w:t>销毁旧密钥，做好新密钥的备份措施和安全控制措施</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追踪密钥外泄的原因；</w:t>
            </w:r>
          </w:p>
          <w:p w:rsidR="005A10DF" w:rsidRPr="005A10DF" w:rsidRDefault="005A10DF" w:rsidP="00E313E9">
            <w:pPr>
              <w:pStyle w:val="3560580f"/>
            </w:pPr>
            <w:r w:rsidRPr="005A10DF">
              <w:t>加强制度的管理</w:t>
            </w:r>
            <w:r w:rsidRPr="005A10DF">
              <w:rPr>
                <w:rFonts w:hint="eastAsia"/>
              </w:rPr>
              <w:t>；</w:t>
            </w:r>
          </w:p>
          <w:p w:rsidR="005A10DF" w:rsidRPr="005A10DF" w:rsidRDefault="005A10DF" w:rsidP="00E313E9">
            <w:pPr>
              <w:pStyle w:val="3560580f"/>
            </w:pPr>
            <w:r w:rsidRPr="005A10DF">
              <w:t>强化密钥管理安的全意识。</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密钥外泄的信息系统数据存在泄漏的风险</w:t>
            </w:r>
          </w:p>
        </w:tc>
      </w:tr>
    </w:tbl>
    <w:p w:rsidR="005A10DF" w:rsidRPr="005A10DF" w:rsidRDefault="005A10DF" w:rsidP="005A10DF">
      <w:pPr>
        <w:pStyle w:val="1f8666a4"/>
        <w:numPr>
          <w:ilvl w:val="1"/>
          <w:numId w:val="145"/>
        </w:numPr>
        <w:ind w:firstLine="560"/>
        <w:rPr>
          <w:rFonts w:cs="Times New Roman"/>
        </w:rPr>
      </w:pPr>
      <w:r w:rsidRPr="005A10DF">
        <w:rPr>
          <w:rFonts w:cs="Times New Roman" w:hint="eastAsia"/>
        </w:rPr>
        <w:t>密码设备故障，如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_Ref103619555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7</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20" w:name="_Ref103619555"/>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7</w:t>
      </w:r>
      <w:r w:rsidRPr="005A10DF">
        <w:rPr>
          <w:rFonts w:eastAsia="黑体" w:cs="Times New Roman"/>
          <w:sz w:val="20"/>
          <w:szCs w:val="20"/>
        </w:rPr>
        <w:fldChar w:fldCharType="end"/>
      </w:r>
      <w:bookmarkEnd w:id="20"/>
      <w:r w:rsidRPr="005A10DF">
        <w:rPr>
          <w:rFonts w:eastAsia="黑体" w:cs="Times New Roman"/>
          <w:sz w:val="20"/>
          <w:szCs w:val="20"/>
        </w:rPr>
        <w:t xml:space="preserve"> </w:t>
      </w:r>
      <w:r w:rsidRPr="005A10DF">
        <w:rPr>
          <w:rFonts w:eastAsia="黑体" w:cs="Times New Roman" w:hint="eastAsia"/>
          <w:sz w:val="20"/>
          <w:szCs w:val="20"/>
        </w:rPr>
        <w:t>密码设备故障</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服务端的服务器密码机、签名验签服务器设备故障事件。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业务系统身份鉴别、数据安全存储、数据安全传输等功能异常</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做好密码服务设备的双套运行备份</w:t>
            </w:r>
            <w:r w:rsidRPr="005A10DF">
              <w:rPr>
                <w:rFonts w:hint="eastAsia"/>
              </w:rPr>
              <w:t>；</w:t>
            </w:r>
          </w:p>
          <w:p w:rsidR="005A10DF" w:rsidRPr="005A10DF" w:rsidRDefault="005A10DF" w:rsidP="00E313E9">
            <w:pPr>
              <w:pStyle w:val="3560580f"/>
            </w:pPr>
            <w:r w:rsidRPr="005A10DF">
              <w:t>做好密码服务设备的密钥备份</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马上使用备用设备替换现有密码服务系统设备，隔离出问题的密码服务系统设备。</w:t>
            </w:r>
          </w:p>
          <w:p w:rsidR="005A10DF" w:rsidRPr="005A10DF" w:rsidRDefault="005A10DF" w:rsidP="00E313E9">
            <w:pPr>
              <w:pStyle w:val="3560580f"/>
            </w:pPr>
            <w:r w:rsidRPr="005A10DF">
              <w:t>分析出问题的设备的原因，做好必要记录，妥善保存有关记录及日志或审计记录</w:t>
            </w:r>
            <w:r w:rsidRPr="005A10DF">
              <w:rPr>
                <w:rFonts w:hint="eastAsia"/>
              </w:rPr>
              <w:t>。</w:t>
            </w:r>
          </w:p>
          <w:p w:rsidR="005A10DF" w:rsidRPr="005A10DF" w:rsidRDefault="005A10DF" w:rsidP="00E313E9">
            <w:pPr>
              <w:pStyle w:val="3560580f"/>
            </w:pPr>
            <w:r w:rsidRPr="005A10DF">
              <w:t>如果满足下列情况之一的，应立即向信息中心负责人通报情况，申请由应急响应小组协助处理：</w:t>
            </w:r>
          </w:p>
          <w:p w:rsidR="005A10DF" w:rsidRPr="005A10DF" w:rsidRDefault="005A10DF" w:rsidP="00E313E9">
            <w:pPr>
              <w:pStyle w:val="3560580f"/>
            </w:pPr>
            <w:r w:rsidRPr="005A10DF">
              <w:t>密码服务系统设备在</w:t>
            </w:r>
            <w:r w:rsidRPr="005A10DF">
              <w:t>2</w:t>
            </w:r>
            <w:r w:rsidRPr="005A10DF">
              <w:t>小时内无法处理完毕的</w:t>
            </w:r>
            <w:r w:rsidRPr="005A10DF">
              <w:rPr>
                <w:rFonts w:hint="eastAsia"/>
              </w:rPr>
              <w:t>。</w:t>
            </w:r>
          </w:p>
          <w:p w:rsidR="005A10DF" w:rsidRPr="005A10DF" w:rsidRDefault="005A10DF" w:rsidP="00E313E9">
            <w:pPr>
              <w:pStyle w:val="3560580f"/>
            </w:pPr>
            <w:r w:rsidRPr="005A10DF">
              <w:t>密码服务系统设备涉临淘汰，市场上无法找到替代密码服务的设备</w:t>
            </w:r>
            <w:r w:rsidRPr="005A10DF">
              <w:rPr>
                <w:rFonts w:hint="eastAsia"/>
              </w:rPr>
              <w:t>。</w:t>
            </w:r>
          </w:p>
          <w:p w:rsidR="005A10DF" w:rsidRPr="005A10DF" w:rsidRDefault="005A10DF" w:rsidP="00E313E9">
            <w:pPr>
              <w:pStyle w:val="3560580f"/>
            </w:pPr>
            <w:r w:rsidRPr="005A10DF">
              <w:t>在应急响应小组协助修复设备后，进行密码系统和相关数据恢复，检查密码系统数据的完整性。</w:t>
            </w:r>
          </w:p>
          <w:p w:rsidR="005A10DF" w:rsidRPr="005A10DF" w:rsidRDefault="005A10DF" w:rsidP="00E313E9">
            <w:pPr>
              <w:pStyle w:val="3560580f"/>
            </w:pPr>
            <w:r w:rsidRPr="005A10DF">
              <w:t>相关密码服务故障事件处理完毕，重新接入网络。</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总结事件处理情况，将有关情况向安全领导小组领导汇报有关情况，并提出防范再度爆发的解决方案。</w:t>
            </w:r>
          </w:p>
          <w:p w:rsidR="005A10DF" w:rsidRPr="005A10DF" w:rsidRDefault="005A10DF" w:rsidP="00E313E9">
            <w:pPr>
              <w:pStyle w:val="3560580f"/>
            </w:pPr>
            <w:r w:rsidRPr="005A10DF">
              <w:t>配合应急响应小组实施必要的安全加固。</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主备机的切换影响密码连续性工作的中断</w:t>
            </w:r>
          </w:p>
        </w:tc>
      </w:tr>
    </w:tbl>
    <w:p w:rsidR="005A10DF" w:rsidRPr="005A10DF" w:rsidRDefault="005A10DF" w:rsidP="005A10DF">
      <w:pPr>
        <w:pStyle w:val="1f8666a4"/>
        <w:numPr>
          <w:ilvl w:val="1"/>
          <w:numId w:val="145"/>
        </w:numPr>
        <w:ind w:firstLine="560"/>
        <w:rPr>
          <w:rFonts w:cs="Times New Roman"/>
        </w:rPr>
      </w:pPr>
      <w:r w:rsidRPr="005A10DF">
        <w:rPr>
          <w:rFonts w:cs="Times New Roman" w:hint="eastAsia"/>
        </w:rPr>
        <w:t>密码设备的安全漏洞，如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_Ref103619594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8</w:t>
      </w:r>
      <w:r w:rsidRPr="005A10DF">
        <w:rPr>
          <w:rFonts w:cs="Times New Roman"/>
        </w:rPr>
        <w:fldChar w:fldCharType="end"/>
      </w:r>
      <w:r w:rsidRPr="005A10DF">
        <w:rPr>
          <w:rFonts w:cs="Times New Roman" w:hint="eastAsia"/>
        </w:rPr>
        <w:t>所示。</w:t>
      </w:r>
    </w:p>
    <w:p w:rsidR="005A10DF" w:rsidRPr="005A10DF" w:rsidRDefault="005A10DF" w:rsidP="005A10DF">
      <w:pPr>
        <w:pStyle w:val="1f8666a4"/>
        <w:keepNext/>
        <w:ind w:firstLine="400"/>
        <w:jc w:val="center"/>
        <w:rPr>
          <w:rFonts w:eastAsia="黑体" w:cs="Times New Roman"/>
          <w:sz w:val="20"/>
          <w:szCs w:val="20"/>
        </w:rPr>
      </w:pPr>
      <w:bookmarkStart w:id="21" w:name="_Ref103619594"/>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8</w:t>
      </w:r>
      <w:r w:rsidRPr="005A10DF">
        <w:rPr>
          <w:rFonts w:eastAsia="黑体" w:cs="Times New Roman"/>
          <w:sz w:val="20"/>
          <w:szCs w:val="20"/>
        </w:rPr>
        <w:fldChar w:fldCharType="end"/>
      </w:r>
      <w:bookmarkEnd w:id="21"/>
      <w:r w:rsidRPr="005A10DF">
        <w:rPr>
          <w:rFonts w:eastAsia="黑体" w:cs="Times New Roman"/>
          <w:sz w:val="20"/>
          <w:szCs w:val="20"/>
        </w:rPr>
        <w:t xml:space="preserve"> </w:t>
      </w:r>
      <w:r w:rsidRPr="005A10DF">
        <w:rPr>
          <w:rFonts w:eastAsia="黑体" w:cs="Times New Roman" w:hint="eastAsia"/>
          <w:sz w:val="20"/>
          <w:szCs w:val="20"/>
        </w:rPr>
        <w:t>密码设备的安全漏洞</w:t>
      </w:r>
    </w:p>
    <w:tbl>
      <w:tblPr>
        <w:tblStyle w:val="26f3fe65"/>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bookmarkStart w:id="22" w:name="_GoBack"/>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服务器密码机、签名验签服务器、智能密码钥匙等密码设备存在软件或硬件上的安全漏洞事件。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密码设备可以被非法访问、私钥可被猜测等安全问题</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及时根据密码服务设备厂家发布的漏洞进行补丁修复</w:t>
            </w:r>
            <w:r w:rsidRPr="005A10DF">
              <w:rPr>
                <w:rFonts w:hint="eastAsia"/>
              </w:rPr>
              <w:t>；</w:t>
            </w:r>
          </w:p>
          <w:p w:rsidR="005A10DF" w:rsidRPr="005A10DF" w:rsidRDefault="005A10DF" w:rsidP="00E313E9">
            <w:pPr>
              <w:pStyle w:val="3560580f"/>
            </w:pPr>
            <w:r w:rsidRPr="005A10DF">
              <w:t>定期观查密码服务器的运行日志，把握密码设备的运行状态</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及时根据密码服务设备厂家发布的漏洞进行补丁修复</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加强与密码设备厂家的沟通，尽可能在漏洞公布后及时进</w:t>
            </w:r>
            <w:r w:rsidRPr="005A10DF">
              <w:lastRenderedPageBreak/>
              <w:t>行补丁修复</w:t>
            </w:r>
            <w:r w:rsidRPr="005A10DF">
              <w:rPr>
                <w:rFonts w:hint="eastAsia"/>
              </w:rPr>
              <w:t>；</w:t>
            </w:r>
          </w:p>
          <w:p w:rsidR="005A10DF" w:rsidRPr="005A10DF" w:rsidRDefault="005A10DF" w:rsidP="00E313E9">
            <w:pPr>
              <w:pStyle w:val="3560580f"/>
            </w:pPr>
            <w:r w:rsidRPr="005A10DF">
              <w:t>评估漏洞事件可能带来的系统风险。</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3560580f"/>
            </w:pPr>
            <w:r w:rsidRPr="005A10DF">
              <w:lastRenderedPageBreak/>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3560580f"/>
            </w:pPr>
            <w:r w:rsidRPr="005A10DF">
              <w:t>密码设备可以被非法访问、私钥可被猜测等安全问题可能会导致用户数据外泄，安全数据泄漏的风险。</w:t>
            </w:r>
          </w:p>
        </w:tc>
      </w:tr>
      <w:bookmarkEnd w:id="22"/>
    </w:tbl>
    <w:p w:rsidR="00DA1D3F" w:rsidRPr="005A10DF" w:rsidRDefault="00DA1D3F" w:rsidP="005A10DF">
      <w:pPr>
        <w:pStyle w:val="1f8666a4"/>
        <w:ind w:firstLine="560"/>
      </w:pPr>
    </w:p>
    <w:p w:rsidR="008C01A0" w:rsidRPr="008C01A0" w:rsidRDefault="008C01A0" w:rsidP="0003702F">
      <w:pPr>
        <w:pStyle w:val="be7a6077"/>
        <w:keepNext/>
        <w:widowControl/>
        <w:spacing w:beforeLines="250" w:before="780" w:afterLines="200" w:after="624"/>
        <w:ind w:firstLineChars="0" w:firstLine="0"/>
        <w:jc w:val="left"/>
        <w:outlineLvl w:val="0"/>
        <w:rPr>
          <w:rFonts w:ascii="黑体" w:eastAsia="黑体" w:hAnsi="仿宋" w:cs="Times New Roman"/>
          <w:b/>
          <w:bCs/>
          <w:sz w:val="32"/>
          <w:szCs w:val="32"/>
        </w:rPr>
      </w:pPr>
      <w:bookmarkStart w:id="0" w:name="_Toc90975303"/>
      <w:bookmarkStart w:id="1" w:name="_Toc104913727"/>
      <w:r>
        <w:rPr>
          <w:rFonts w:ascii="黑体" w:eastAsia="黑体" w:hAnsi="仿宋" w:cs="Times New Roman" w:hint="eastAsia"/>
          <w:b/>
          <w:bCs/>
          <w:sz w:val="32"/>
          <w:szCs w:val="32"/>
        </w:rPr>
        <w:t>7</w:t>
      </w:r>
      <w:r>
        <w:rPr>
          <w:rFonts w:ascii="黑体" w:eastAsia="黑体" w:hAnsi="仿宋" w:cs="Times New Roman"/>
          <w:b/>
          <w:bCs/>
          <w:sz w:val="32"/>
          <w:szCs w:val="32"/>
        </w:rPr>
        <w:t xml:space="preserve"> </w:t>
      </w:r>
      <w:r w:rsidRPr="008C01A0">
        <w:rPr>
          <w:rFonts w:ascii="黑体" w:eastAsia="黑体" w:hAnsi="仿宋" w:cs="Times New Roman" w:hint="eastAsia"/>
          <w:b/>
          <w:bCs/>
          <w:sz w:val="32"/>
          <w:szCs w:val="32"/>
        </w:rPr>
        <w:t>实施保障方案</w:t>
      </w:r>
      <w:bookmarkEnd w:id="0"/>
      <w:bookmarkEnd w:id="1"/>
    </w:p>
    <w:p w:rsidR="008C01A0" w:rsidRPr="008C01A0" w:rsidRDefault="008C01A0" w:rsidP="008C01A0">
      <w:pPr>
        <w:pStyle w:val="be7a6077"/>
        <w:ind w:firstLine="560"/>
        <w:rPr>
          <w:rFonts w:cs="Times New Roman"/>
        </w:rPr>
      </w:pPr>
      <w:r w:rsidRPr="008C01A0">
        <w:rPr>
          <w:rFonts w:cs="Times New Roman" w:hint="eastAsia"/>
        </w:rPr>
        <w:t>根据</w:t>
      </w:r>
      <w:r>
        <w:rPr>
          <w:rFonts w:cs="Times New Roman"/>
        </w:rPr>
        <w:t>最终版测试</w:t>
      </w:r>
      <w:r w:rsidRPr="008C01A0">
        <w:rPr>
          <w:rFonts w:cs="Times New Roman" w:hint="eastAsia"/>
        </w:rPr>
        <w:t>系统</w:t>
      </w:r>
      <w:r w:rsidRPr="008C01A0">
        <w:rPr>
          <w:rFonts w:cs="Times New Roman"/>
        </w:rPr>
        <w:t>密码应用改造要求</w:t>
      </w:r>
      <w:r w:rsidRPr="008C01A0">
        <w:rPr>
          <w:rFonts w:cs="Times New Roman" w:hint="eastAsia"/>
        </w:rPr>
        <w:t>和相关建设的整体规划，以及信息建设和密码应用的具体要求，从实施内容、实施计划、保障措施三个方面对实施保障方案进行设计。</w:t>
      </w:r>
    </w:p>
    <w:p w:rsidR="008C01A0" w:rsidRPr="008C01A0" w:rsidRDefault="008C01A0" w:rsidP="008C01A0">
      <w:pPr>
        <w:pStyle w:val="be7a6077"/>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304"/>
      <w:bookmarkStart w:id="3" w:name="_Toc104913728"/>
      <w:r>
        <w:rPr>
          <w:rFonts w:ascii="楷体" w:eastAsia="楷体" w:hAnsi="仿宋" w:cs="Times New Roman" w:hint="eastAsia"/>
          <w:b/>
          <w:sz w:val="30"/>
          <w:szCs w:val="32"/>
        </w:rPr>
        <w:t>7</w:t>
      </w:r>
      <w:r>
        <w:rPr>
          <w:rFonts w:ascii="楷体" w:eastAsia="楷体" w:hAnsi="仿宋" w:cs="Times New Roman"/>
          <w:b/>
          <w:sz w:val="30"/>
          <w:szCs w:val="32"/>
        </w:rPr>
        <w:t xml:space="preserve">.1 </w:t>
      </w:r>
      <w:r w:rsidRPr="008C01A0">
        <w:rPr>
          <w:rFonts w:ascii="楷体" w:eastAsia="楷体" w:hAnsi="仿宋" w:cs="Times New Roman" w:hint="eastAsia"/>
          <w:b/>
          <w:sz w:val="30"/>
          <w:szCs w:val="32"/>
        </w:rPr>
        <w:t>实施内容</w:t>
      </w:r>
      <w:bookmarkEnd w:id="2"/>
      <w:bookmarkEnd w:id="3"/>
    </w:p>
    <w:p w:rsidR="008C01A0" w:rsidRPr="008C01A0" w:rsidRDefault="008C01A0" w:rsidP="008C01A0">
      <w:pPr>
        <w:pStyle w:val="be7a6077"/>
        <w:ind w:firstLine="560"/>
        <w:rPr>
          <w:rFonts w:cs="Times New Roman"/>
        </w:rPr>
      </w:pPr>
      <w:r w:rsidRPr="008C01A0">
        <w:rPr>
          <w:rFonts w:cs="Times New Roman"/>
        </w:rPr>
        <w:t>最终版测试</w:t>
      </w:r>
      <w:r w:rsidRPr="008C01A0">
        <w:rPr>
          <w:rFonts w:cs="Times New Roman" w:hint="eastAsia"/>
        </w:rPr>
        <w:t>系统</w:t>
      </w:r>
      <w:r w:rsidRPr="008C01A0">
        <w:rPr>
          <w:rFonts w:cs="Times New Roman"/>
        </w:rPr>
        <w:t>密码应用</w:t>
      </w:r>
      <w:r w:rsidRPr="008C01A0">
        <w:rPr>
          <w:rFonts w:cs="Times New Roman" w:hint="eastAsia"/>
        </w:rPr>
        <w:t>的实施内容包括软硬件开发及改造、系统集成、综合调试、试运行、最终验收、风险点及应对措施六个方面。</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4" w:name="_Toc90975305"/>
      <w:bookmarkStart w:id="5" w:name="_Toc104913729"/>
      <w:r>
        <w:rPr>
          <w:rFonts w:ascii="仿宋" w:hAnsi="仿宋" w:cs="Times New Roman" w:hint="eastAsia"/>
          <w:b/>
          <w:szCs w:val="32"/>
        </w:rPr>
        <w:t>7</w:t>
      </w:r>
      <w:r>
        <w:rPr>
          <w:rFonts w:ascii="仿宋" w:hAnsi="仿宋" w:cs="Times New Roman"/>
          <w:b/>
          <w:szCs w:val="32"/>
        </w:rPr>
        <w:t xml:space="preserve">.1.2 </w:t>
      </w:r>
      <w:r w:rsidRPr="008C01A0">
        <w:rPr>
          <w:rFonts w:ascii="仿宋" w:hAnsi="仿宋" w:cs="Times New Roman"/>
          <w:b/>
          <w:szCs w:val="32"/>
        </w:rPr>
        <w:t>软硬件开发及改造</w:t>
      </w:r>
      <w:bookmarkEnd w:id="4"/>
      <w:bookmarkEnd w:id="5"/>
    </w:p>
    <w:p w:rsidR="008C01A0" w:rsidRPr="008C01A0" w:rsidRDefault="008C01A0" w:rsidP="008C01A0">
      <w:pPr>
        <w:pStyle w:val="be7a6077"/>
        <w:ind w:firstLine="560"/>
        <w:rPr>
          <w:rFonts w:cs="Times New Roman"/>
        </w:rPr>
      </w:pPr>
      <w:r w:rsidRPr="008C01A0">
        <w:rPr>
          <w:rFonts w:cs="Times New Roman" w:hint="eastAsia"/>
        </w:rPr>
        <w:t>按照采购内容和</w:t>
      </w:r>
      <w:r w:rsidRPr="008C01A0">
        <w:rPr>
          <w:rFonts w:cs="Times New Roman"/>
        </w:rPr>
        <w:t>最终版测试</w:t>
      </w:r>
      <w:r w:rsidRPr="008C01A0">
        <w:rPr>
          <w:rFonts w:cs="Times New Roman" w:hint="eastAsia"/>
        </w:rPr>
        <w:t>系统密码应用改造要求，对采购的密码软硬件进行定制开发和改造，以符合实现项目需求。</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6" w:name="_Toc90975306"/>
      <w:bookmarkStart w:id="7" w:name="_Toc104913730"/>
      <w:r>
        <w:rPr>
          <w:rFonts w:ascii="仿宋" w:hAnsi="仿宋" w:cs="Times New Roman" w:hint="eastAsia"/>
          <w:b/>
          <w:szCs w:val="32"/>
        </w:rPr>
        <w:t>7</w:t>
      </w:r>
      <w:r>
        <w:rPr>
          <w:rFonts w:ascii="仿宋" w:hAnsi="仿宋" w:cs="Times New Roman"/>
          <w:b/>
          <w:szCs w:val="32"/>
        </w:rPr>
        <w:t xml:space="preserve">.1.3 </w:t>
      </w:r>
      <w:r w:rsidRPr="008C01A0">
        <w:rPr>
          <w:rFonts w:ascii="仿宋" w:hAnsi="仿宋" w:cs="Times New Roman" w:hint="eastAsia"/>
          <w:b/>
          <w:szCs w:val="32"/>
        </w:rPr>
        <w:t>系统集成</w:t>
      </w:r>
      <w:bookmarkEnd w:id="6"/>
      <w:bookmarkEnd w:id="7"/>
    </w:p>
    <w:p w:rsidR="008C01A0" w:rsidRPr="008C01A0" w:rsidRDefault="008C01A0" w:rsidP="008C01A0">
      <w:pPr>
        <w:pStyle w:val="be7a6077"/>
        <w:ind w:firstLine="560"/>
        <w:rPr>
          <w:rFonts w:cs="Times New Roman"/>
        </w:rPr>
      </w:pPr>
      <w:r w:rsidRPr="008C01A0">
        <w:rPr>
          <w:rFonts w:cs="Times New Roman"/>
        </w:rPr>
        <w:t>最终版测试</w:t>
      </w:r>
      <w:r w:rsidRPr="008C01A0">
        <w:rPr>
          <w:rFonts w:cs="Times New Roman" w:hint="eastAsia"/>
        </w:rPr>
        <w:t>系统，通过集成密码产品中间件，业务应用系统提供密码服务和身份认证服务。</w:t>
      </w:r>
    </w:p>
    <w:p w:rsidR="008C01A0" w:rsidRPr="008C01A0" w:rsidRDefault="008C01A0" w:rsidP="008C01A0">
      <w:pPr>
        <w:pStyle w:val="be7a6077"/>
        <w:ind w:firstLine="560"/>
        <w:rPr>
          <w:rFonts w:cs="Times New Roman"/>
        </w:rPr>
      </w:pPr>
      <w:r w:rsidRPr="008C01A0">
        <w:rPr>
          <w:rFonts w:cs="Times New Roman" w:hint="eastAsia"/>
        </w:rPr>
        <w:t>密码安全应用贯穿业务始终，即从传输链路、身份鉴别、数据加密、电子签名、数据完整性保护等方方面面。例如在用户在与服务端之间通信时，通过安全网关建立加密通道、数据进行存储时以密文的形式存储、对访问控制策略信息进行</w:t>
      </w:r>
      <w:r w:rsidRPr="008C01A0">
        <w:rPr>
          <w:rFonts w:cs="Times New Roman" w:hint="eastAsia"/>
        </w:rPr>
        <w:t>HMAC</w:t>
      </w:r>
      <w:r w:rsidRPr="008C01A0">
        <w:rPr>
          <w:rFonts w:cs="Times New Roman" w:hint="eastAsia"/>
        </w:rPr>
        <w:t>运算和校验、对用户操作行为使用用户的证书进行签名</w:t>
      </w:r>
      <w:r w:rsidRPr="008C01A0">
        <w:rPr>
          <w:rFonts w:cs="Times New Roman" w:hint="eastAsia"/>
        </w:rPr>
        <w:t>/</w:t>
      </w:r>
      <w:r w:rsidRPr="008C01A0">
        <w:rPr>
          <w:rFonts w:cs="Times New Roman" w:hint="eastAsia"/>
        </w:rPr>
        <w:t>服务端发出的数据可以由应用系统自</w:t>
      </w:r>
      <w:r w:rsidRPr="008C01A0">
        <w:rPr>
          <w:rFonts w:cs="Times New Roman" w:hint="eastAsia"/>
        </w:rPr>
        <w:lastRenderedPageBreak/>
        <w:t>身的数字证书进行签名等，充分保证了应用系统的使用安全。</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8" w:name="_Toc90975307"/>
      <w:bookmarkStart w:id="9" w:name="_Toc104913731"/>
      <w:r>
        <w:rPr>
          <w:rFonts w:ascii="仿宋" w:hAnsi="仿宋" w:cs="Times New Roman" w:hint="eastAsia"/>
          <w:b/>
          <w:szCs w:val="32"/>
        </w:rPr>
        <w:t>7</w:t>
      </w:r>
      <w:r>
        <w:rPr>
          <w:rFonts w:ascii="仿宋" w:hAnsi="仿宋" w:cs="Times New Roman"/>
          <w:b/>
          <w:szCs w:val="32"/>
        </w:rPr>
        <w:t xml:space="preserve">.1.4 </w:t>
      </w:r>
      <w:r w:rsidRPr="008C01A0">
        <w:rPr>
          <w:rFonts w:ascii="仿宋" w:hAnsi="仿宋" w:cs="Times New Roman" w:hint="eastAsia"/>
          <w:b/>
          <w:szCs w:val="32"/>
        </w:rPr>
        <w:t>综合调试</w:t>
      </w:r>
      <w:bookmarkEnd w:id="8"/>
      <w:bookmarkEnd w:id="9"/>
    </w:p>
    <w:p w:rsidR="008C01A0" w:rsidRPr="008C01A0" w:rsidRDefault="008C01A0" w:rsidP="008C01A0">
      <w:pPr>
        <w:pStyle w:val="be7a6077"/>
        <w:ind w:firstLine="560"/>
        <w:rPr>
          <w:rFonts w:cs="Times New Roman"/>
        </w:rPr>
      </w:pPr>
      <w:r w:rsidRPr="008C01A0">
        <w:rPr>
          <w:rFonts w:cs="Times New Roman" w:hint="eastAsia"/>
        </w:rPr>
        <w:t>系统集成完成后，密码软硬件产品上架部署后，进行统一的综合调试，串通整体业务流程和密码应用流程。</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10" w:name="_Toc90975308"/>
      <w:bookmarkStart w:id="11" w:name="_Toc104913732"/>
      <w:r>
        <w:rPr>
          <w:rFonts w:ascii="仿宋" w:hAnsi="仿宋" w:cs="Times New Roman" w:hint="eastAsia"/>
          <w:b/>
          <w:szCs w:val="32"/>
        </w:rPr>
        <w:t>7</w:t>
      </w:r>
      <w:r>
        <w:rPr>
          <w:rFonts w:ascii="仿宋" w:hAnsi="仿宋" w:cs="Times New Roman"/>
          <w:b/>
          <w:szCs w:val="32"/>
        </w:rPr>
        <w:t xml:space="preserve">.1.5 </w:t>
      </w:r>
      <w:r w:rsidRPr="008C01A0">
        <w:rPr>
          <w:rFonts w:ascii="仿宋" w:hAnsi="仿宋" w:cs="Times New Roman" w:hint="eastAsia"/>
          <w:b/>
          <w:szCs w:val="32"/>
        </w:rPr>
        <w:t>试运行</w:t>
      </w:r>
      <w:bookmarkEnd w:id="10"/>
      <w:bookmarkEnd w:id="11"/>
    </w:p>
    <w:p w:rsidR="008C01A0" w:rsidRPr="008C01A0" w:rsidRDefault="008C01A0" w:rsidP="008C01A0">
      <w:pPr>
        <w:pStyle w:val="be7a6077"/>
        <w:ind w:firstLine="560"/>
        <w:rPr>
          <w:rFonts w:cs="Times New Roman"/>
        </w:rPr>
      </w:pPr>
      <w:r w:rsidRPr="008C01A0">
        <w:rPr>
          <w:rFonts w:cs="Times New Roman" w:hint="eastAsia"/>
        </w:rPr>
        <w:t>系统移交买方后即进入试运行阶段，试运行时间为</w:t>
      </w:r>
      <w:r w:rsidRPr="008C01A0">
        <w:rPr>
          <w:rFonts w:cs="Times New Roman" w:hint="eastAsia"/>
        </w:rPr>
        <w:t>1</w:t>
      </w:r>
      <w:r w:rsidRPr="008C01A0">
        <w:rPr>
          <w:rFonts w:cs="Times New Roman" w:hint="eastAsia"/>
        </w:rPr>
        <w:t>个月，试运行期间卖方负责解决问题清单中的遗留问题，进一步完善系统，并且在此过程中，卖方应提供完善的监护服务。</w:t>
      </w:r>
    </w:p>
    <w:p w:rsidR="008C01A0" w:rsidRPr="008C01A0" w:rsidRDefault="008C01A0" w:rsidP="008C01A0">
      <w:pPr>
        <w:pStyle w:val="be7a6077"/>
        <w:ind w:firstLine="560"/>
        <w:rPr>
          <w:rFonts w:cs="Times New Roman"/>
        </w:rPr>
      </w:pPr>
      <w:r w:rsidRPr="008C01A0">
        <w:rPr>
          <w:rFonts w:cs="Times New Roman" w:hint="eastAsia"/>
        </w:rPr>
        <w:t>试运行结束后，由卖方负责起草《试运行报告》，经双方确认并签署。</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12" w:name="_Toc90975309"/>
      <w:bookmarkStart w:id="13" w:name="_Toc104913733"/>
      <w:r>
        <w:rPr>
          <w:rFonts w:ascii="仿宋" w:hAnsi="仿宋" w:cs="Times New Roman" w:hint="eastAsia"/>
          <w:b/>
          <w:szCs w:val="32"/>
        </w:rPr>
        <w:t>7</w:t>
      </w:r>
      <w:r>
        <w:rPr>
          <w:rFonts w:ascii="仿宋" w:hAnsi="仿宋" w:cs="Times New Roman"/>
          <w:b/>
          <w:szCs w:val="32"/>
        </w:rPr>
        <w:t xml:space="preserve">.1.6 </w:t>
      </w:r>
      <w:r w:rsidRPr="008C01A0">
        <w:rPr>
          <w:rFonts w:ascii="仿宋" w:hAnsi="仿宋" w:cs="Times New Roman" w:hint="eastAsia"/>
          <w:b/>
          <w:szCs w:val="32"/>
        </w:rPr>
        <w:t>最终验收</w:t>
      </w:r>
      <w:bookmarkEnd w:id="12"/>
      <w:bookmarkEnd w:id="13"/>
    </w:p>
    <w:p w:rsidR="008C01A0" w:rsidRPr="008C01A0" w:rsidRDefault="008C01A0" w:rsidP="008C01A0">
      <w:pPr>
        <w:pStyle w:val="be7a6077"/>
        <w:ind w:firstLine="560"/>
        <w:rPr>
          <w:rFonts w:cs="Times New Roman"/>
        </w:rPr>
      </w:pPr>
      <w:r w:rsidRPr="008C01A0">
        <w:rPr>
          <w:rFonts w:cs="Times New Roman" w:hint="eastAsia"/>
        </w:rPr>
        <w:t>系统在试运行期结束后进行工程终验，需由卖方提出终验书面申请，且买方需在收到卖方终验申请后</w:t>
      </w:r>
      <w:r w:rsidRPr="008C01A0">
        <w:rPr>
          <w:rFonts w:cs="Times New Roman" w:hint="eastAsia"/>
        </w:rPr>
        <w:t>10</w:t>
      </w:r>
      <w:r w:rsidRPr="008C01A0">
        <w:rPr>
          <w:rFonts w:cs="Times New Roman" w:hint="eastAsia"/>
        </w:rPr>
        <w:t>个工作日内组织工程终验。若</w:t>
      </w:r>
      <w:r w:rsidRPr="008C01A0">
        <w:rPr>
          <w:rFonts w:cs="Times New Roman" w:hint="eastAsia"/>
        </w:rPr>
        <w:t>10</w:t>
      </w:r>
      <w:r w:rsidRPr="008C01A0">
        <w:rPr>
          <w:rFonts w:cs="Times New Roman" w:hint="eastAsia"/>
        </w:rPr>
        <w:t>日内买方没有响应或无正当理由推迟，则视为系统通过终验。</w:t>
      </w:r>
    </w:p>
    <w:p w:rsidR="008C01A0" w:rsidRPr="008C01A0" w:rsidRDefault="008C01A0" w:rsidP="008C01A0">
      <w:pPr>
        <w:pStyle w:val="be7a6077"/>
        <w:ind w:firstLine="560"/>
        <w:rPr>
          <w:rFonts w:cs="Times New Roman"/>
        </w:rPr>
      </w:pPr>
      <w:r w:rsidRPr="008C01A0">
        <w:rPr>
          <w:rFonts w:cs="Times New Roman" w:hint="eastAsia"/>
        </w:rPr>
        <w:t>测试项目一般同初步验收测试相同，考虑到测试进度的因素，系统终验可以只对对初验遗留的问题进行测试验证，对初验通过的免予测试。验收通过后，卖方应提供相应的工程文档，工程文档应包括：系统详细配置说明书、软件安装测试记录、使用及维护说明书、所有软件的文档等。</w:t>
      </w:r>
    </w:p>
    <w:p w:rsidR="008C01A0" w:rsidRPr="008C01A0" w:rsidRDefault="008C01A0" w:rsidP="008C01A0">
      <w:pPr>
        <w:pStyle w:val="be7a6077"/>
        <w:ind w:firstLine="560"/>
        <w:rPr>
          <w:rFonts w:cs="Times New Roman"/>
        </w:rPr>
      </w:pPr>
      <w:r w:rsidRPr="008C01A0">
        <w:rPr>
          <w:rFonts w:cs="Times New Roman" w:hint="eastAsia"/>
        </w:rPr>
        <w:t>终验通过后，由卖方负责起草《系统终验合格证明》，经双方确认并签署。</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14" w:name="_Toc90975310"/>
      <w:bookmarkStart w:id="15" w:name="_Toc104913734"/>
      <w:r>
        <w:rPr>
          <w:rFonts w:ascii="仿宋" w:hAnsi="仿宋" w:cs="Times New Roman" w:hint="eastAsia"/>
          <w:b/>
          <w:szCs w:val="32"/>
        </w:rPr>
        <w:lastRenderedPageBreak/>
        <w:t>7</w:t>
      </w:r>
      <w:r>
        <w:rPr>
          <w:rFonts w:ascii="仿宋" w:hAnsi="仿宋" w:cs="Times New Roman"/>
          <w:b/>
          <w:szCs w:val="32"/>
        </w:rPr>
        <w:t xml:space="preserve">.1.7 </w:t>
      </w:r>
      <w:r w:rsidRPr="008C01A0">
        <w:rPr>
          <w:rFonts w:ascii="仿宋" w:hAnsi="仿宋" w:cs="Times New Roman" w:hint="eastAsia"/>
          <w:b/>
          <w:szCs w:val="32"/>
        </w:rPr>
        <w:t>风险点及应对措施</w:t>
      </w:r>
      <w:bookmarkEnd w:id="14"/>
      <w:bookmarkEnd w:id="15"/>
    </w:p>
    <w:p w:rsidR="008C01A0" w:rsidRPr="008C01A0" w:rsidRDefault="008C01A0" w:rsidP="008C01A0">
      <w:pPr>
        <w:pStyle w:val="be7a6077"/>
        <w:tabs>
          <w:tab w:val="left" w:pos="840"/>
        </w:tabs>
        <w:ind w:left="142" w:firstLineChars="151" w:firstLine="423"/>
        <w:rPr>
          <w:rFonts w:cs="Times New Roman"/>
        </w:rPr>
      </w:pPr>
      <w:r w:rsidRPr="008C01A0">
        <w:rPr>
          <w:rFonts w:cs="Times New Roman" w:hint="eastAsia"/>
        </w:rPr>
        <w:t>风险管理贯穿于整个项目实施过程，通过制定项目实施过程的风险管理计划，并在项目各生命周期阶段开始时进行相应的评估，在项目实施过程中持续进行风险识别、监控、处理，最终把实施阶段的风险控制在可以接受的范围。本项目实施和运行过程中主要存在的风险包括：</w:t>
      </w:r>
    </w:p>
    <w:p w:rsidR="008C01A0" w:rsidRPr="008C01A0" w:rsidRDefault="008C01A0" w:rsidP="008C01A0">
      <w:pPr>
        <w:pStyle w:val="be7a6077"/>
        <w:numPr>
          <w:ilvl w:val="0"/>
          <w:numId w:val="148"/>
        </w:numPr>
        <w:ind w:firstLine="560"/>
        <w:rPr>
          <w:rFonts w:cs="Times New Roman"/>
        </w:rPr>
      </w:pPr>
      <w:r w:rsidRPr="008C01A0">
        <w:rPr>
          <w:rFonts w:cs="Times New Roman" w:hint="eastAsia"/>
        </w:rPr>
        <w:t>外部风险分析及对策</w:t>
      </w:r>
    </w:p>
    <w:p w:rsidR="008C01A0" w:rsidRPr="008C01A0" w:rsidRDefault="008C01A0" w:rsidP="008C01A0">
      <w:pPr>
        <w:pStyle w:val="be7a6077"/>
        <w:ind w:firstLine="560"/>
        <w:rPr>
          <w:rFonts w:cs="Times New Roman"/>
        </w:rPr>
      </w:pPr>
      <w:r w:rsidRPr="008C01A0">
        <w:rPr>
          <w:rFonts w:cs="Times New Roman" w:hint="eastAsia"/>
        </w:rPr>
        <w:t>外部风险主要是由于外部不可控因素造成的风险。一般将不可控制的“不可抗力”不作为风险因素处理，这些事件往往采用灾难防御措施。对于此项目，要做好在政策法规、外部资源、技术等方面的风险防范。</w:t>
      </w:r>
    </w:p>
    <w:p w:rsidR="008C01A0" w:rsidRPr="008C01A0" w:rsidRDefault="008C01A0" w:rsidP="008C01A0">
      <w:pPr>
        <w:pStyle w:val="be7a6077"/>
        <w:ind w:firstLine="560"/>
        <w:rPr>
          <w:rFonts w:cs="Times New Roman"/>
        </w:rPr>
      </w:pPr>
      <w:r w:rsidRPr="008C01A0">
        <w:rPr>
          <w:rFonts w:cs="Times New Roman" w:hint="eastAsia"/>
        </w:rPr>
        <w:t>项目中的外部风险主要包括如下几类：</w:t>
      </w:r>
    </w:p>
    <w:p w:rsidR="008C01A0" w:rsidRPr="008C01A0" w:rsidRDefault="008C01A0" w:rsidP="008C01A0">
      <w:pPr>
        <w:pStyle w:val="be7a6077"/>
        <w:numPr>
          <w:ilvl w:val="1"/>
          <w:numId w:val="149"/>
        </w:numPr>
        <w:ind w:firstLine="560"/>
        <w:rPr>
          <w:rFonts w:cs="Times New Roman"/>
        </w:rPr>
      </w:pPr>
      <w:r w:rsidRPr="008C01A0">
        <w:rPr>
          <w:rFonts w:cs="Times New Roman" w:hint="eastAsia"/>
        </w:rPr>
        <w:t>外部资源风险</w:t>
      </w:r>
    </w:p>
    <w:p w:rsidR="008C01A0" w:rsidRPr="008C01A0" w:rsidRDefault="008C01A0" w:rsidP="008C01A0">
      <w:pPr>
        <w:pStyle w:val="be7a6077"/>
        <w:ind w:firstLine="562"/>
        <w:rPr>
          <w:rFonts w:cs="Times New Roman"/>
        </w:rPr>
      </w:pPr>
      <w:r w:rsidRPr="008C01A0">
        <w:rPr>
          <w:rFonts w:cs="Times New Roman" w:hint="eastAsia"/>
          <w:b/>
          <w:bCs/>
        </w:rPr>
        <w:t>外部资源风险：</w:t>
      </w:r>
      <w:r w:rsidRPr="008C01A0">
        <w:rPr>
          <w:rFonts w:cs="Times New Roman" w:hint="eastAsia"/>
        </w:rPr>
        <w:t>由于外部资源因某种原因无法按计划配置，导致总体进度受到影响，如承包商无法按原计划完成项目软硬件建设、项目实施时与原应用开发商无法对接等情况。</w:t>
      </w:r>
    </w:p>
    <w:p w:rsidR="008C01A0" w:rsidRPr="008C01A0" w:rsidRDefault="008C01A0" w:rsidP="008C01A0">
      <w:pPr>
        <w:pStyle w:val="be7a6077"/>
        <w:ind w:firstLine="562"/>
        <w:rPr>
          <w:rFonts w:cs="Times New Roman"/>
        </w:rPr>
      </w:pPr>
      <w:r w:rsidRPr="008C01A0">
        <w:rPr>
          <w:rFonts w:cs="Times New Roman" w:hint="eastAsia"/>
          <w:b/>
          <w:bCs/>
        </w:rPr>
        <w:t>风险对策：</w:t>
      </w:r>
      <w:r w:rsidRPr="008C01A0">
        <w:rPr>
          <w:rFonts w:cs="Times New Roman" w:hint="eastAsia"/>
        </w:rPr>
        <w:t>尽早识别关键性的外部资源，与资源的提供方进行沟通，并提前配置或增加足够的备份方案。通过招标方式，选择具备资质、有类似项目实施经验的软硬件承包商，深入了解各个软硬件建设方案的优缺点及应急措施；对于关键性数据，需明确其来源，并尽快安排与应用开发商进行沟通协调。</w:t>
      </w:r>
    </w:p>
    <w:p w:rsidR="008C01A0" w:rsidRPr="008C01A0" w:rsidRDefault="008C01A0" w:rsidP="008C01A0">
      <w:pPr>
        <w:pStyle w:val="be7a6077"/>
        <w:numPr>
          <w:ilvl w:val="1"/>
          <w:numId w:val="149"/>
        </w:numPr>
        <w:ind w:firstLine="560"/>
        <w:rPr>
          <w:rFonts w:cs="Times New Roman"/>
        </w:rPr>
      </w:pPr>
      <w:r w:rsidRPr="008C01A0">
        <w:rPr>
          <w:rFonts w:cs="Times New Roman" w:hint="eastAsia"/>
        </w:rPr>
        <w:t>标准风险</w:t>
      </w:r>
    </w:p>
    <w:p w:rsidR="008C01A0" w:rsidRPr="008C01A0" w:rsidRDefault="008C01A0" w:rsidP="008C01A0">
      <w:pPr>
        <w:pStyle w:val="be7a6077"/>
        <w:ind w:firstLine="562"/>
        <w:rPr>
          <w:rFonts w:cs="Times New Roman"/>
        </w:rPr>
      </w:pPr>
      <w:r w:rsidRPr="008C01A0">
        <w:rPr>
          <w:rFonts w:cs="Times New Roman" w:hint="eastAsia"/>
          <w:b/>
          <w:bCs/>
        </w:rPr>
        <w:t>标准风险：</w:t>
      </w:r>
      <w:r w:rsidRPr="008C01A0">
        <w:rPr>
          <w:rFonts w:cs="Times New Roman" w:hint="eastAsia"/>
        </w:rPr>
        <w:t>国家和行业出台了新的业务标准或技术标准，与项目所执行的标准不一致，导致前期的规划失效。</w:t>
      </w:r>
    </w:p>
    <w:p w:rsidR="008C01A0" w:rsidRPr="008C01A0" w:rsidRDefault="008C01A0" w:rsidP="008C01A0">
      <w:pPr>
        <w:pStyle w:val="be7a6077"/>
        <w:ind w:firstLine="562"/>
        <w:rPr>
          <w:rFonts w:cs="Times New Roman"/>
        </w:rPr>
      </w:pPr>
      <w:r w:rsidRPr="008C01A0">
        <w:rPr>
          <w:rFonts w:cs="Times New Roman" w:hint="eastAsia"/>
          <w:b/>
          <w:bCs/>
        </w:rPr>
        <w:t>风险对策：</w:t>
      </w:r>
      <w:r w:rsidRPr="008C01A0">
        <w:rPr>
          <w:rFonts w:cs="Times New Roman" w:hint="eastAsia"/>
        </w:rPr>
        <w:t>严格按照国家出台的相关标准制定系统建设框架，制</w:t>
      </w:r>
      <w:r w:rsidRPr="008C01A0">
        <w:rPr>
          <w:rFonts w:cs="Times New Roman" w:hint="eastAsia"/>
        </w:rPr>
        <w:lastRenderedPageBreak/>
        <w:t>定项目的业务标准和技术标准，符合密码发展的趋势。</w:t>
      </w:r>
    </w:p>
    <w:p w:rsidR="008C01A0" w:rsidRPr="008C01A0" w:rsidRDefault="008C01A0" w:rsidP="008C01A0">
      <w:pPr>
        <w:pStyle w:val="be7a6077"/>
        <w:ind w:firstLine="562"/>
        <w:rPr>
          <w:rFonts w:cs="Times New Roman"/>
        </w:rPr>
      </w:pPr>
      <w:r w:rsidRPr="008C01A0">
        <w:rPr>
          <w:rFonts w:cs="Times New Roman" w:hint="eastAsia"/>
          <w:b/>
          <w:bCs/>
        </w:rPr>
        <w:t>在标准设定时：</w:t>
      </w:r>
      <w:r w:rsidRPr="008C01A0">
        <w:rPr>
          <w:rFonts w:cs="Times New Roman" w:hint="eastAsia"/>
        </w:rPr>
        <w:t>严格按照调研、需求分析、审核、征询建议、整合、征询建议、审核、标准制定、备案、更新现有标准体系、产生新版本的标准规范、对旧版本的标准规范存档、发布新标准的流程进行。</w:t>
      </w:r>
    </w:p>
    <w:p w:rsidR="008C01A0" w:rsidRPr="008C01A0" w:rsidRDefault="008C01A0" w:rsidP="008C01A0">
      <w:pPr>
        <w:pStyle w:val="be7a6077"/>
        <w:numPr>
          <w:ilvl w:val="0"/>
          <w:numId w:val="148"/>
        </w:numPr>
        <w:ind w:firstLine="560"/>
        <w:rPr>
          <w:rFonts w:cs="Times New Roman"/>
        </w:rPr>
      </w:pPr>
      <w:r w:rsidRPr="008C01A0">
        <w:rPr>
          <w:rFonts w:cs="Times New Roman" w:hint="eastAsia"/>
        </w:rPr>
        <w:t>内部风险分析及对策</w:t>
      </w:r>
    </w:p>
    <w:p w:rsidR="008C01A0" w:rsidRPr="008C01A0" w:rsidRDefault="008C01A0" w:rsidP="008C01A0">
      <w:pPr>
        <w:pStyle w:val="be7a6077"/>
        <w:ind w:firstLine="560"/>
        <w:rPr>
          <w:rFonts w:cs="Times New Roman"/>
        </w:rPr>
      </w:pPr>
      <w:r w:rsidRPr="008C01A0">
        <w:rPr>
          <w:rFonts w:cs="Times New Roman" w:hint="eastAsia"/>
        </w:rPr>
        <w:t>内部风险主要是项目实施过程中，由于组织管理缺失、项目管理不当所导致的项目无法顺利开展的风险。充分地认识、正确地处理内部风险将会是保证项目最终成功的关键。</w:t>
      </w:r>
    </w:p>
    <w:p w:rsidR="008C01A0" w:rsidRPr="008C01A0" w:rsidRDefault="008C01A0" w:rsidP="008C01A0">
      <w:pPr>
        <w:pStyle w:val="be7a6077"/>
        <w:ind w:firstLine="560"/>
        <w:rPr>
          <w:rFonts w:cs="Times New Roman"/>
        </w:rPr>
      </w:pPr>
      <w:r w:rsidRPr="008C01A0">
        <w:rPr>
          <w:rFonts w:cs="Times New Roman" w:hint="eastAsia"/>
        </w:rPr>
        <w:t>项目中的内部风险主要包括如下几类：</w:t>
      </w:r>
    </w:p>
    <w:p w:rsidR="008C01A0" w:rsidRPr="008C01A0" w:rsidRDefault="008C01A0" w:rsidP="008C01A0">
      <w:pPr>
        <w:pStyle w:val="be7a6077"/>
        <w:numPr>
          <w:ilvl w:val="1"/>
          <w:numId w:val="150"/>
        </w:numPr>
        <w:ind w:firstLine="560"/>
        <w:rPr>
          <w:rFonts w:cs="Times New Roman"/>
        </w:rPr>
      </w:pPr>
      <w:r w:rsidRPr="008C01A0">
        <w:rPr>
          <w:rFonts w:cs="Times New Roman" w:hint="eastAsia"/>
        </w:rPr>
        <w:t>组织风险</w:t>
      </w:r>
    </w:p>
    <w:p w:rsidR="008C01A0" w:rsidRPr="008C01A0" w:rsidRDefault="008C01A0" w:rsidP="008C01A0">
      <w:pPr>
        <w:pStyle w:val="be7a6077"/>
        <w:ind w:firstLine="562"/>
        <w:rPr>
          <w:rFonts w:cs="Times New Roman"/>
        </w:rPr>
      </w:pPr>
      <w:r w:rsidRPr="008C01A0">
        <w:rPr>
          <w:rFonts w:cs="Times New Roman" w:hint="eastAsia"/>
          <w:b/>
          <w:bCs/>
        </w:rPr>
        <w:t>组织风险：</w:t>
      </w:r>
      <w:r w:rsidRPr="008C01A0">
        <w:rPr>
          <w:rFonts w:cs="Times New Roman" w:hint="eastAsia"/>
        </w:rPr>
        <w:t>组织风险主要指组织内部成员对目标未达成一致，管理高层对项目不重视，加上工程参与人员知识与技能欠缺、团队合作精神不足、人员激励机制不当等因素导致建设队伍不稳定，与其它项目存在资源冲突等。</w:t>
      </w:r>
    </w:p>
    <w:p w:rsidR="008C01A0" w:rsidRPr="008C01A0" w:rsidRDefault="008C01A0" w:rsidP="008C01A0">
      <w:pPr>
        <w:pStyle w:val="be7a6077"/>
        <w:ind w:firstLine="562"/>
        <w:rPr>
          <w:rFonts w:cs="Times New Roman"/>
        </w:rPr>
      </w:pPr>
      <w:r w:rsidRPr="008C01A0">
        <w:rPr>
          <w:rFonts w:cs="Times New Roman" w:hint="eastAsia"/>
          <w:b/>
          <w:bCs/>
        </w:rPr>
        <w:t>风险对策：</w:t>
      </w:r>
      <w:r w:rsidRPr="008C01A0">
        <w:rPr>
          <w:rFonts w:cs="Times New Roman" w:hint="eastAsia"/>
        </w:rPr>
        <w:t>本次项目充分考虑到了项目中的组织风险，根据信息化系统的建设要求，在充分论证的基础上完善信息化建设项目的完整架构，保证信息化建设项目的正常运转，包括部门设置、岗位确定、职责落实、人员配备、制度建立等内容，将有效地保障</w:t>
      </w:r>
      <w:r w:rsidRPr="008C01A0">
        <w:rPr>
          <w:rFonts w:cs="Times New Roman"/>
        </w:rPr>
        <w:t>最终版测试</w:t>
      </w:r>
      <w:r w:rsidRPr="008C01A0">
        <w:rPr>
          <w:rFonts w:cs="Times New Roman" w:hint="eastAsia"/>
        </w:rPr>
        <w:t>系统项目建设中避免组织风险的发生。</w:t>
      </w:r>
    </w:p>
    <w:p w:rsidR="008C01A0" w:rsidRPr="008C01A0" w:rsidRDefault="008C01A0" w:rsidP="008C01A0">
      <w:pPr>
        <w:pStyle w:val="be7a6077"/>
        <w:numPr>
          <w:ilvl w:val="1"/>
          <w:numId w:val="150"/>
        </w:numPr>
        <w:ind w:firstLine="560"/>
        <w:rPr>
          <w:rFonts w:cs="Times New Roman"/>
        </w:rPr>
      </w:pPr>
      <w:r w:rsidRPr="008C01A0">
        <w:rPr>
          <w:rFonts w:cs="Times New Roman" w:hint="eastAsia"/>
        </w:rPr>
        <w:t>管理风险</w:t>
      </w:r>
    </w:p>
    <w:p w:rsidR="008C01A0" w:rsidRPr="008C01A0" w:rsidRDefault="008C01A0" w:rsidP="008C01A0">
      <w:pPr>
        <w:pStyle w:val="be7a6077"/>
        <w:ind w:firstLine="562"/>
        <w:rPr>
          <w:rFonts w:cs="Times New Roman"/>
        </w:rPr>
      </w:pPr>
      <w:r w:rsidRPr="008C01A0">
        <w:rPr>
          <w:rFonts w:cs="Times New Roman" w:hint="eastAsia"/>
          <w:b/>
          <w:bCs/>
        </w:rPr>
        <w:t>管理风险：</w:t>
      </w:r>
      <w:r w:rsidRPr="008C01A0">
        <w:rPr>
          <w:rFonts w:cs="Times New Roman" w:hint="eastAsia"/>
        </w:rPr>
        <w:t>管理风险主要包括项目管理的基本原则使用不当，如计划草率、质量差、进度和资源配置不合理等。</w:t>
      </w:r>
    </w:p>
    <w:p w:rsidR="008C01A0" w:rsidRPr="008C01A0" w:rsidRDefault="008C01A0" w:rsidP="008C01A0">
      <w:pPr>
        <w:pStyle w:val="be7a6077"/>
        <w:ind w:firstLine="562"/>
        <w:rPr>
          <w:rFonts w:cs="Times New Roman"/>
        </w:rPr>
      </w:pPr>
      <w:r w:rsidRPr="008C01A0">
        <w:rPr>
          <w:rFonts w:cs="Times New Roman" w:hint="eastAsia"/>
          <w:b/>
          <w:bCs/>
        </w:rPr>
        <w:t>风险对策：</w:t>
      </w:r>
      <w:r w:rsidRPr="008C01A0">
        <w:rPr>
          <w:rFonts w:cs="Times New Roman" w:hint="eastAsia"/>
        </w:rPr>
        <w:t>为确保项目管理的高效率，本项目建设领导小组将对项目建设方案进行有效策划，制定并落实严格的项目实施具体计划，应用先进管理工具和方法论提高进度计划管理、跟踪水平。借鉴同行</w:t>
      </w:r>
      <w:r w:rsidRPr="008C01A0">
        <w:rPr>
          <w:rFonts w:cs="Times New Roman" w:hint="eastAsia"/>
        </w:rPr>
        <w:lastRenderedPageBreak/>
        <w:t>业项目管理的实际经验，合理估算项目工作量，明确项目间依赖关系和先后顺序，突出关键项目，进一步分解项目工作任务，使每个里程碑阶段均应有工作量估算、时间进度，以及可操作、可管理、可检查的阶段性交付物。</w:t>
      </w:r>
      <w:r w:rsidRPr="008C01A0">
        <w:rPr>
          <w:rFonts w:cs="Times New Roman" w:hint="eastAsia"/>
        </w:rPr>
        <w:t xml:space="preserve"> </w:t>
      </w:r>
    </w:p>
    <w:p w:rsidR="008C01A0" w:rsidRPr="008C01A0" w:rsidRDefault="008C01A0" w:rsidP="008C01A0">
      <w:pPr>
        <w:pStyle w:val="be7a6077"/>
        <w:ind w:firstLine="560"/>
        <w:rPr>
          <w:rFonts w:cs="Times New Roman"/>
        </w:rPr>
      </w:pPr>
      <w:r w:rsidRPr="008C01A0">
        <w:rPr>
          <w:rFonts w:cs="Times New Roman" w:hint="eastAsia"/>
        </w:rPr>
        <w:t>为了避免在项目建设过程中对实施方的管理、协调不力，项目建设领导小组将制订统一的标准、流程和规范，并加强全过程的质量控制，在招标书、合同等文件中明确服务商应遵循的质量管理体系，明确项目工作范围，明确系统边界、需求、约束等前置条件。选择具备资质的监理单位，对项目实施过程中的工程招标、工程设计、工程实施、工程验收等项目建设全过程的进度、质量、投资、变更等行为进行监督和管理。</w:t>
      </w:r>
    </w:p>
    <w:p w:rsidR="008C01A0" w:rsidRPr="008C01A0" w:rsidRDefault="008C01A0" w:rsidP="008C01A0">
      <w:pPr>
        <w:pStyle w:val="be7a6077"/>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16" w:name="_Toc90975311"/>
      <w:bookmarkStart w:id="17" w:name="_Toc104913735"/>
      <w:r>
        <w:rPr>
          <w:rFonts w:ascii="楷体" w:eastAsia="楷体" w:hAnsi="仿宋" w:cs="Times New Roman" w:hint="eastAsia"/>
          <w:b/>
          <w:sz w:val="30"/>
          <w:szCs w:val="32"/>
        </w:rPr>
        <w:t>7</w:t>
      </w:r>
      <w:r>
        <w:rPr>
          <w:rFonts w:ascii="楷体" w:eastAsia="楷体" w:hAnsi="仿宋" w:cs="Times New Roman"/>
          <w:b/>
          <w:sz w:val="30"/>
          <w:szCs w:val="32"/>
        </w:rPr>
        <w:t xml:space="preserve">.2 </w:t>
      </w:r>
      <w:r w:rsidRPr="008C01A0">
        <w:rPr>
          <w:rFonts w:ascii="楷体" w:eastAsia="楷体" w:hAnsi="仿宋" w:cs="Times New Roman" w:hint="eastAsia"/>
          <w:b/>
          <w:sz w:val="30"/>
          <w:szCs w:val="32"/>
        </w:rPr>
        <w:t>实施计划</w:t>
      </w:r>
      <w:bookmarkEnd w:id="16"/>
      <w:bookmarkEnd w:id="17"/>
    </w:p>
    <w:p w:rsidR="008C01A0" w:rsidRPr="008C01A0" w:rsidRDefault="008C01A0" w:rsidP="008C01A0">
      <w:pPr>
        <w:pStyle w:val="be7a6077"/>
        <w:ind w:firstLine="560"/>
        <w:rPr>
          <w:rFonts w:cs="Times New Roman"/>
        </w:rPr>
      </w:pPr>
      <w:r w:rsidRPr="008C01A0">
        <w:rPr>
          <w:rFonts w:cs="Times New Roman"/>
        </w:rPr>
        <w:t>最终版测试</w:t>
      </w:r>
      <w:r w:rsidRPr="008C01A0">
        <w:rPr>
          <w:rFonts w:cs="Times New Roman" w:hint="eastAsia"/>
        </w:rPr>
        <w:t>系统</w:t>
      </w:r>
      <w:r w:rsidRPr="008C01A0">
        <w:rPr>
          <w:rFonts w:cs="Times New Roman"/>
        </w:rPr>
        <w:t>密码应用</w:t>
      </w:r>
      <w:r w:rsidRPr="008C01A0">
        <w:rPr>
          <w:rFonts w:cs="Times New Roman" w:hint="eastAsia"/>
        </w:rPr>
        <w:t>的实施计划包括实施路线图以及进度计划两个方面。</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18" w:name="_Toc90975312"/>
      <w:bookmarkStart w:id="19" w:name="_Toc104913736"/>
      <w:r>
        <w:rPr>
          <w:rFonts w:ascii="仿宋" w:hAnsi="仿宋" w:cs="Times New Roman" w:hint="eastAsia"/>
          <w:b/>
          <w:szCs w:val="32"/>
        </w:rPr>
        <w:t>7</w:t>
      </w:r>
      <w:r>
        <w:rPr>
          <w:rFonts w:ascii="仿宋" w:hAnsi="仿宋" w:cs="Times New Roman"/>
          <w:b/>
          <w:szCs w:val="32"/>
        </w:rPr>
        <w:t xml:space="preserve">.2.1 </w:t>
      </w:r>
      <w:r w:rsidRPr="008C01A0">
        <w:rPr>
          <w:rFonts w:ascii="仿宋" w:hAnsi="仿宋" w:cs="Times New Roman" w:hint="eastAsia"/>
          <w:b/>
          <w:szCs w:val="32"/>
        </w:rPr>
        <w:t>实施路线图</w:t>
      </w:r>
      <w:bookmarkEnd w:id="18"/>
      <w:bookmarkEnd w:id="19"/>
    </w:p>
    <w:p w:rsidR="008C01A0" w:rsidRPr="008C01A0" w:rsidRDefault="008C01A0" w:rsidP="008C01A0">
      <w:pPr>
        <w:pStyle w:val="be7a6077"/>
        <w:ind w:firstLine="560"/>
        <w:rPr>
          <w:rFonts w:cs="Times New Roman"/>
        </w:rPr>
      </w:pPr>
      <w:r w:rsidRPr="008C01A0">
        <w:rPr>
          <w:rFonts w:cs="Times New Roman" w:hint="eastAsia"/>
        </w:rPr>
        <w:t>根据本项目的需求，编制《项目建设实施方案》，组织专家进行评审论证，并报领导小组备案，报请用户批准；在《项目建设实施方案》被批准后，将严格按照实施方案、时间进度要求，组织工程建设，完成工程建设任务，组织工程验收，系统投入运行。</w:t>
      </w:r>
    </w:p>
    <w:p w:rsidR="008C01A0" w:rsidRPr="008C01A0" w:rsidRDefault="008C01A0" w:rsidP="008C01A0">
      <w:pPr>
        <w:pStyle w:val="be7a6077"/>
        <w:ind w:firstLine="560"/>
        <w:rPr>
          <w:rFonts w:cs="Times New Roman"/>
        </w:rPr>
      </w:pPr>
      <w:r w:rsidRPr="008C01A0">
        <w:rPr>
          <w:rFonts w:cs="Times New Roman" w:hint="eastAsia"/>
        </w:rPr>
        <w:t>本项目具体实施主要包括以下几个步骤：</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t>组建项目实施团队；</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t>制定实施计划、编制《项目建设实施方案》；</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t>项目实施安装，进行软硬件的安装与调试；</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lastRenderedPageBreak/>
        <w:t>项目培训；</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t>系统试运行与交付；</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t>系统正式运行；</w:t>
      </w:r>
    </w:p>
    <w:p w:rsidR="008C01A0" w:rsidRPr="008C01A0" w:rsidRDefault="008C01A0" w:rsidP="008C01A0">
      <w:pPr>
        <w:pStyle w:val="be7a6077"/>
        <w:numPr>
          <w:ilvl w:val="0"/>
          <w:numId w:val="151"/>
        </w:numPr>
        <w:ind w:firstLine="560"/>
        <w:rPr>
          <w:rFonts w:cs="Times New Roman"/>
        </w:rPr>
      </w:pPr>
      <w:r w:rsidRPr="008C01A0">
        <w:rPr>
          <w:rFonts w:cs="Times New Roman" w:hint="eastAsia"/>
        </w:rPr>
        <w:t>日常运维。</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20" w:name="_Toc90975313"/>
      <w:bookmarkStart w:id="21" w:name="_Toc104913737"/>
      <w:r>
        <w:rPr>
          <w:rFonts w:ascii="仿宋" w:hAnsi="仿宋" w:cs="Times New Roman" w:hint="eastAsia"/>
          <w:b/>
          <w:szCs w:val="32"/>
        </w:rPr>
        <w:t>7</w:t>
      </w:r>
      <w:r>
        <w:rPr>
          <w:rFonts w:ascii="仿宋" w:hAnsi="仿宋" w:cs="Times New Roman"/>
          <w:b/>
          <w:szCs w:val="32"/>
        </w:rPr>
        <w:t xml:space="preserve">.2.2 </w:t>
      </w:r>
      <w:r w:rsidRPr="008C01A0">
        <w:rPr>
          <w:rFonts w:ascii="仿宋" w:hAnsi="仿宋" w:cs="Times New Roman" w:hint="eastAsia"/>
          <w:b/>
          <w:szCs w:val="32"/>
        </w:rPr>
        <w:t>进度计划</w:t>
      </w:r>
      <w:bookmarkEnd w:id="20"/>
      <w:bookmarkEnd w:id="21"/>
    </w:p>
    <w:p w:rsidR="008C01A0" w:rsidRPr="008C01A0" w:rsidRDefault="008C01A0" w:rsidP="008C01A0">
      <w:pPr>
        <w:pStyle w:val="be7a6077"/>
        <w:ind w:firstLine="560"/>
        <w:rPr>
          <w:rFonts w:cs="Times New Roman"/>
        </w:rPr>
      </w:pPr>
      <w:r w:rsidRPr="008C01A0">
        <w:rPr>
          <w:rFonts w:cs="Times New Roman" w:hint="eastAsia"/>
        </w:rPr>
        <w:t>本项目主要阶段实施工作分解如</w:t>
      </w:r>
      <w:r w:rsidRPr="008C01A0">
        <w:rPr>
          <w:rFonts w:cs="Times New Roman"/>
        </w:rPr>
        <w:fldChar w:fldCharType="begin"/>
      </w:r>
      <w:r w:rsidRPr="008C01A0">
        <w:rPr>
          <w:rFonts w:cs="Times New Roman"/>
        </w:rPr>
        <w:instrText xml:space="preserve"> </w:instrText>
      </w:r>
      <w:r w:rsidRPr="008C01A0">
        <w:rPr>
          <w:rFonts w:cs="Times New Roman" w:hint="eastAsia"/>
        </w:rPr>
        <w:instrText>REF _Ref103619664 \h</w:instrText>
      </w:r>
      <w:r w:rsidRPr="008C01A0">
        <w:rPr>
          <w:rFonts w:cs="Times New Roman"/>
        </w:rPr>
        <w:instrText xml:space="preserve"> </w:instrText>
      </w:r>
      <w:r w:rsidRPr="008C01A0">
        <w:rPr>
          <w:rFonts w:cs="Times New Roman"/>
        </w:rPr>
      </w:r>
      <w:r w:rsidRPr="008C01A0">
        <w:rPr>
          <w:rFonts w:cs="Times New Roman"/>
        </w:rPr>
        <w:fldChar w:fldCharType="separate"/>
      </w:r>
      <w:r w:rsidRPr="008C01A0">
        <w:rPr>
          <w:rFonts w:cs="Times New Roman" w:hint="eastAsia"/>
        </w:rPr>
        <w:t>表</w:t>
      </w:r>
      <w:r w:rsidRPr="008C01A0">
        <w:rPr>
          <w:rFonts w:cs="Times New Roman" w:hint="eastAsia"/>
        </w:rPr>
        <w:t xml:space="preserve"> </w:t>
      </w:r>
      <w:r w:rsidRPr="008C01A0">
        <w:rPr>
          <w:rFonts w:cs="Times New Roman"/>
          <w:noProof/>
        </w:rPr>
        <w:t>7</w:t>
      </w:r>
      <w:r w:rsidRPr="008C01A0">
        <w:rPr>
          <w:rFonts w:cs="Times New Roman"/>
        </w:rPr>
        <w:t>.</w:t>
      </w:r>
      <w:r w:rsidRPr="008C01A0">
        <w:rPr>
          <w:rFonts w:cs="Times New Roman"/>
          <w:noProof/>
        </w:rPr>
        <w:t>1</w:t>
      </w:r>
      <w:r w:rsidRPr="008C01A0">
        <w:rPr>
          <w:rFonts w:cs="Times New Roman"/>
        </w:rPr>
        <w:fldChar w:fldCharType="end"/>
      </w:r>
      <w:r w:rsidRPr="008C01A0">
        <w:rPr>
          <w:rFonts w:cs="Times New Roman" w:hint="eastAsia"/>
        </w:rPr>
        <w:t>所示：</w:t>
      </w:r>
    </w:p>
    <w:p w:rsidR="008C01A0" w:rsidRPr="008C01A0" w:rsidRDefault="008C01A0" w:rsidP="008C01A0">
      <w:pPr>
        <w:pStyle w:val="be7a6077"/>
        <w:keepNext/>
        <w:ind w:firstLine="400"/>
        <w:jc w:val="center"/>
        <w:rPr>
          <w:rFonts w:eastAsia="黑体" w:cs="Times New Roman"/>
          <w:sz w:val="20"/>
          <w:szCs w:val="20"/>
        </w:rPr>
      </w:pPr>
      <w:bookmarkStart w:id="22" w:name="_Ref103619664"/>
      <w:r w:rsidRPr="008C01A0">
        <w:rPr>
          <w:rFonts w:eastAsia="黑体" w:cs="Times New Roman" w:hint="eastAsia"/>
          <w:sz w:val="20"/>
          <w:szCs w:val="20"/>
        </w:rPr>
        <w:t>表</w:t>
      </w:r>
      <w:r w:rsidRPr="008C01A0">
        <w:rPr>
          <w:rFonts w:eastAsia="黑体" w:cs="Times New Roman" w:hint="eastAsia"/>
          <w:sz w:val="20"/>
          <w:szCs w:val="20"/>
        </w:rPr>
        <w:t xml:space="preserve"> </w:t>
      </w:r>
      <w:r w:rsidRPr="008C01A0">
        <w:rPr>
          <w:rFonts w:eastAsia="黑体" w:cs="Times New Roman"/>
          <w:sz w:val="20"/>
          <w:szCs w:val="20"/>
        </w:rPr>
        <w:fldChar w:fldCharType="begin"/>
      </w:r>
      <w:r w:rsidRPr="008C01A0">
        <w:rPr>
          <w:rFonts w:eastAsia="黑体" w:cs="Times New Roman"/>
          <w:sz w:val="20"/>
          <w:szCs w:val="20"/>
        </w:rPr>
        <w:instrText xml:space="preserve"> </w:instrText>
      </w:r>
      <w:r w:rsidRPr="008C01A0">
        <w:rPr>
          <w:rFonts w:eastAsia="黑体" w:cs="Times New Roman" w:hint="eastAsia"/>
          <w:sz w:val="20"/>
          <w:szCs w:val="20"/>
        </w:rPr>
        <w:instrText>STYLEREF 1 \s</w:instrText>
      </w:r>
      <w:r w:rsidRPr="008C01A0">
        <w:rPr>
          <w:rFonts w:eastAsia="黑体" w:cs="Times New Roman"/>
          <w:sz w:val="20"/>
          <w:szCs w:val="20"/>
        </w:rPr>
        <w:instrText xml:space="preserve"> </w:instrText>
      </w:r>
      <w:r w:rsidRPr="008C01A0">
        <w:rPr>
          <w:rFonts w:eastAsia="黑体" w:cs="Times New Roman"/>
          <w:sz w:val="20"/>
          <w:szCs w:val="20"/>
        </w:rPr>
        <w:fldChar w:fldCharType="separate"/>
      </w:r>
      <w:r w:rsidRPr="008C01A0">
        <w:rPr>
          <w:rFonts w:eastAsia="黑体" w:cs="Times New Roman"/>
          <w:noProof/>
          <w:sz w:val="20"/>
          <w:szCs w:val="20"/>
        </w:rPr>
        <w:t>7</w:t>
      </w:r>
      <w:r w:rsidRPr="008C01A0">
        <w:rPr>
          <w:rFonts w:eastAsia="黑体" w:cs="Times New Roman"/>
          <w:sz w:val="20"/>
          <w:szCs w:val="20"/>
        </w:rPr>
        <w:fldChar w:fldCharType="end"/>
      </w:r>
      <w:r w:rsidRPr="008C01A0">
        <w:rPr>
          <w:rFonts w:eastAsia="黑体" w:cs="Times New Roman"/>
          <w:sz w:val="20"/>
          <w:szCs w:val="20"/>
        </w:rPr>
        <w:t>.</w:t>
      </w:r>
      <w:r w:rsidRPr="008C01A0">
        <w:rPr>
          <w:rFonts w:eastAsia="黑体" w:cs="Times New Roman"/>
          <w:sz w:val="20"/>
          <w:szCs w:val="20"/>
        </w:rPr>
        <w:fldChar w:fldCharType="begin"/>
      </w:r>
      <w:r w:rsidRPr="008C01A0">
        <w:rPr>
          <w:rFonts w:eastAsia="黑体" w:cs="Times New Roman"/>
          <w:sz w:val="20"/>
          <w:szCs w:val="20"/>
        </w:rPr>
        <w:instrText xml:space="preserve"> </w:instrText>
      </w:r>
      <w:r w:rsidRPr="008C01A0">
        <w:rPr>
          <w:rFonts w:eastAsia="黑体" w:cs="Times New Roman" w:hint="eastAsia"/>
          <w:sz w:val="20"/>
          <w:szCs w:val="20"/>
        </w:rPr>
        <w:instrText xml:space="preserve">SEQ </w:instrText>
      </w:r>
      <w:r w:rsidRPr="008C01A0">
        <w:rPr>
          <w:rFonts w:eastAsia="黑体" w:cs="Times New Roman" w:hint="eastAsia"/>
          <w:sz w:val="20"/>
          <w:szCs w:val="20"/>
        </w:rPr>
        <w:instrText>表</w:instrText>
      </w:r>
      <w:r w:rsidRPr="008C01A0">
        <w:rPr>
          <w:rFonts w:eastAsia="黑体" w:cs="Times New Roman" w:hint="eastAsia"/>
          <w:sz w:val="20"/>
          <w:szCs w:val="20"/>
        </w:rPr>
        <w:instrText xml:space="preserve"> \* ARABIC \s 1</w:instrText>
      </w:r>
      <w:r w:rsidRPr="008C01A0">
        <w:rPr>
          <w:rFonts w:eastAsia="黑体" w:cs="Times New Roman"/>
          <w:sz w:val="20"/>
          <w:szCs w:val="20"/>
        </w:rPr>
        <w:instrText xml:space="preserve"> </w:instrText>
      </w:r>
      <w:r w:rsidRPr="008C01A0">
        <w:rPr>
          <w:rFonts w:eastAsia="黑体" w:cs="Times New Roman"/>
          <w:sz w:val="20"/>
          <w:szCs w:val="20"/>
        </w:rPr>
        <w:fldChar w:fldCharType="separate"/>
      </w:r>
      <w:r w:rsidRPr="008C01A0">
        <w:rPr>
          <w:rFonts w:eastAsia="黑体" w:cs="Times New Roman"/>
          <w:noProof/>
          <w:sz w:val="20"/>
          <w:szCs w:val="20"/>
        </w:rPr>
        <w:t>1</w:t>
      </w:r>
      <w:r w:rsidRPr="008C01A0">
        <w:rPr>
          <w:rFonts w:eastAsia="黑体" w:cs="Times New Roman"/>
          <w:sz w:val="20"/>
          <w:szCs w:val="20"/>
        </w:rPr>
        <w:fldChar w:fldCharType="end"/>
      </w:r>
      <w:bookmarkEnd w:id="22"/>
      <w:r w:rsidRPr="008C01A0">
        <w:rPr>
          <w:rFonts w:eastAsia="黑体" w:cs="Times New Roman"/>
          <w:sz w:val="20"/>
          <w:szCs w:val="20"/>
        </w:rPr>
        <w:t xml:space="preserve"> </w:t>
      </w:r>
      <w:r w:rsidRPr="008C01A0">
        <w:rPr>
          <w:rFonts w:eastAsia="黑体" w:cs="Times New Roman" w:hint="eastAsia"/>
          <w:sz w:val="20"/>
          <w:szCs w:val="20"/>
        </w:rPr>
        <w:t>阶段实施工作分解表</w:t>
      </w:r>
    </w:p>
    <w:tbl>
      <w:tblPr>
        <w:tblStyle w:val="9817b0c0"/>
        <w:tblW w:w="9199" w:type="dxa"/>
        <w:tblLook w:val="05E0" w:firstRow="1" w:lastRow="1" w:firstColumn="1" w:lastColumn="1" w:noHBand="0" w:noVBand="1"/>
      </w:tblPr>
      <w:tblGrid>
        <w:gridCol w:w="1413"/>
        <w:gridCol w:w="1691"/>
        <w:gridCol w:w="6095"/>
      </w:tblGrid>
      <w:tr w:rsidR="008C01A0" w:rsidRPr="00640639" w:rsidTr="00D66AE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r w:rsidRPr="00640639">
              <w:t>时间计划</w:t>
            </w:r>
          </w:p>
        </w:tc>
        <w:tc>
          <w:tcPr>
            <w:tcW w:w="1691" w:type="dxa"/>
          </w:tcPr>
          <w:p w:rsidR="008C01A0" w:rsidRPr="00640639" w:rsidRDefault="008C01A0" w:rsidP="00640639">
            <w:pPr>
              <w:pStyle w:val="44afb219"/>
              <w:cnfStyle w:val="100000000000" w:firstRow="1" w:lastRow="0" w:firstColumn="0" w:lastColumn="0" w:oddVBand="0" w:evenVBand="0" w:oddHBand="0" w:evenHBand="0" w:firstRowFirstColumn="0" w:firstRowLastColumn="0" w:lastRowFirstColumn="0" w:lastRowLastColumn="0"/>
            </w:pPr>
            <w:r w:rsidRPr="00640639">
              <w:t>工作阶段</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工作内容</w:t>
            </w:r>
          </w:p>
        </w:tc>
      </w:tr>
      <w:tr w:rsidR="008C01A0" w:rsidRPr="00640639" w:rsidTr="00D66AED">
        <w:trPr>
          <w:trHeight w:val="971"/>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需求调研分析</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根据需求调研</w:t>
            </w:r>
            <w:bookmarkStart w:id="23" w:name="_GoBack"/>
            <w:bookmarkEnd w:id="23"/>
            <w:r w:rsidRPr="00640639">
              <w:t>计划，结合前期需求调研情况，针对信息系统的国产密码应用情况进行详细调研，并形成关于国产密码应用的《需求规格说明书》和《需求确认书》。</w:t>
            </w:r>
          </w:p>
        </w:tc>
      </w:tr>
      <w:tr w:rsidR="008C01A0" w:rsidRPr="00640639" w:rsidTr="00D66AED">
        <w:trPr>
          <w:trHeight w:val="958"/>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安全方案设计</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基于用户单位建设方案及实际情况，设计密码系统部署、密码系统与应用对接、网络拓扑、安全防护机制和备份恢复机制等，确定设备配置，拟定详细建设方案。</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项目准备启动</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熟悉项目前期所形成的资料，制定项目实施计划，确定项目组织架构及人员，成立项目管理办公室，制定项目启动会议计划，召开项目启动会议。</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项目研发</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项目详细方案评审通过后，密码厂商即刻展开密码系统功能详细设计，按系统功能，进行相应模块的开发，并形成《详细设计说明书》。</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项目测试</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针对项目实施内容，编制产品测试方案、密码系统产品与改造后信息系统的联调测试、编制测试评估报告</w:t>
            </w:r>
          </w:p>
          <w:p w:rsidR="008C01A0" w:rsidRPr="00640639" w:rsidRDefault="008C01A0" w:rsidP="00640639">
            <w:pPr>
              <w:pStyle w:val="44afb219"/>
            </w:pPr>
            <w:r w:rsidRPr="00640639">
              <w:t>项目试运行：测试完成通过进入项目试运行阶段，在试运行阶段遇到问题密码厂商需及时解决并对问题进行记录，形成问题知识库。</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培训与交付</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为项目用户单位编写技术参数手册和工程安装手册。编写培训方案，对试点信息系统相关人员进行全面的技术和运维培训，并生成培训记录和反馈。</w:t>
            </w:r>
          </w:p>
        </w:tc>
      </w:tr>
      <w:tr w:rsidR="008C01A0" w:rsidRPr="00640639" w:rsidTr="00D66AED">
        <w:trPr>
          <w:trHeight w:val="598"/>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密码测评</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在建设完成后，通过密码测单位进行密码测评，并出具测试报告</w:t>
            </w:r>
          </w:p>
        </w:tc>
      </w:tr>
      <w:tr w:rsidR="008C01A0" w:rsidRPr="00640639" w:rsidTr="00D66AED">
        <w:trPr>
          <w:trHeight w:val="400"/>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00000000000" w:firstRow="0" w:lastRow="0" w:firstColumn="0" w:lastColumn="0" w:oddVBand="0" w:evenVBand="0" w:oddHBand="0" w:evenHBand="0" w:firstRowFirstColumn="0" w:firstRowLastColumn="0" w:lastRowFirstColumn="0" w:lastRowLastColumn="0"/>
            </w:pPr>
            <w:r w:rsidRPr="00640639">
              <w:t>项目试运行</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进行系统试运行</w:t>
            </w:r>
          </w:p>
        </w:tc>
      </w:tr>
      <w:tr w:rsidR="008C01A0" w:rsidRPr="00640639" w:rsidTr="00D66AED">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44afb219"/>
            </w:pPr>
          </w:p>
        </w:tc>
        <w:tc>
          <w:tcPr>
            <w:tcW w:w="1691" w:type="dxa"/>
          </w:tcPr>
          <w:p w:rsidR="008C01A0" w:rsidRPr="00640639" w:rsidRDefault="008C01A0" w:rsidP="00640639">
            <w:pPr>
              <w:pStyle w:val="44afb219"/>
              <w:cnfStyle w:val="010000000000" w:firstRow="0" w:lastRow="1" w:firstColumn="0" w:lastColumn="0" w:oddVBand="0" w:evenVBand="0" w:oddHBand="0" w:evenHBand="0" w:firstRowFirstColumn="0" w:firstRowLastColumn="0" w:lastRowFirstColumn="0" w:lastRowLastColumn="0"/>
            </w:pPr>
            <w:r w:rsidRPr="00640639">
              <w:t>项目验收</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44afb219"/>
            </w:pPr>
            <w:r w:rsidRPr="00640639">
              <w:t>制定验收方案并完成系统验收工作</w:t>
            </w:r>
          </w:p>
        </w:tc>
      </w:tr>
    </w:tbl>
    <w:p w:rsidR="008C01A0" w:rsidRPr="008C01A0" w:rsidRDefault="008C01A0" w:rsidP="008C01A0">
      <w:pPr>
        <w:pStyle w:val="be7a6077"/>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4" w:name="_Toc90975314"/>
      <w:bookmarkStart w:id="25" w:name="_Toc104913738"/>
      <w:r>
        <w:rPr>
          <w:rFonts w:ascii="楷体" w:eastAsia="楷体" w:hAnsi="仿宋" w:cs="Times New Roman" w:hint="eastAsia"/>
          <w:b/>
          <w:sz w:val="30"/>
          <w:szCs w:val="32"/>
        </w:rPr>
        <w:lastRenderedPageBreak/>
        <w:t>7</w:t>
      </w:r>
      <w:r>
        <w:rPr>
          <w:rFonts w:ascii="楷体" w:eastAsia="楷体" w:hAnsi="仿宋" w:cs="Times New Roman"/>
          <w:b/>
          <w:sz w:val="30"/>
          <w:szCs w:val="32"/>
        </w:rPr>
        <w:t xml:space="preserve">.3 </w:t>
      </w:r>
      <w:r w:rsidRPr="008C01A0">
        <w:rPr>
          <w:rFonts w:ascii="楷体" w:eastAsia="楷体" w:hAnsi="仿宋" w:cs="Times New Roman" w:hint="eastAsia"/>
          <w:b/>
          <w:sz w:val="30"/>
          <w:szCs w:val="32"/>
        </w:rPr>
        <w:t>保障措施</w:t>
      </w:r>
      <w:bookmarkEnd w:id="24"/>
      <w:bookmarkEnd w:id="25"/>
    </w:p>
    <w:p w:rsidR="008C01A0" w:rsidRPr="008C01A0" w:rsidRDefault="008C01A0" w:rsidP="008C01A0">
      <w:pPr>
        <w:pStyle w:val="be7a6077"/>
        <w:ind w:firstLine="560"/>
        <w:rPr>
          <w:rFonts w:cs="Times New Roman"/>
        </w:rPr>
      </w:pPr>
      <w:r w:rsidRPr="008C01A0">
        <w:rPr>
          <w:rFonts w:cs="Times New Roman"/>
        </w:rPr>
        <w:t>最终版测试</w:t>
      </w:r>
      <w:r w:rsidRPr="008C01A0">
        <w:rPr>
          <w:rFonts w:cs="Times New Roman" w:hint="eastAsia"/>
        </w:rPr>
        <w:t>系统</w:t>
      </w:r>
      <w:r w:rsidRPr="008C01A0">
        <w:rPr>
          <w:rFonts w:cs="Times New Roman"/>
        </w:rPr>
        <w:t>平台密码应用</w:t>
      </w:r>
      <w:r w:rsidRPr="008C01A0">
        <w:rPr>
          <w:rFonts w:cs="Times New Roman" w:hint="eastAsia"/>
        </w:rPr>
        <w:t>的保障措施包括组织保障、人员保障、经费保障、质量保障四个方面。</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26" w:name="_Toc90975315"/>
      <w:bookmarkStart w:id="27" w:name="_Toc104913739"/>
      <w:r>
        <w:rPr>
          <w:rFonts w:ascii="仿宋" w:hAnsi="仿宋" w:cs="Times New Roman" w:hint="eastAsia"/>
          <w:b/>
          <w:szCs w:val="32"/>
        </w:rPr>
        <w:t>7</w:t>
      </w:r>
      <w:r>
        <w:rPr>
          <w:rFonts w:ascii="仿宋" w:hAnsi="仿宋" w:cs="Times New Roman"/>
          <w:b/>
          <w:szCs w:val="32"/>
        </w:rPr>
        <w:t xml:space="preserve">.3.1 </w:t>
      </w:r>
      <w:r w:rsidRPr="008C01A0">
        <w:rPr>
          <w:rFonts w:ascii="仿宋" w:hAnsi="仿宋" w:cs="Times New Roman" w:hint="eastAsia"/>
          <w:b/>
          <w:szCs w:val="32"/>
        </w:rPr>
        <w:t>组织保障</w:t>
      </w:r>
      <w:bookmarkEnd w:id="26"/>
      <w:bookmarkEnd w:id="27"/>
    </w:p>
    <w:p w:rsidR="008C01A0" w:rsidRPr="008C01A0" w:rsidRDefault="008C01A0" w:rsidP="008C01A0">
      <w:pPr>
        <w:pStyle w:val="be7a6077"/>
        <w:numPr>
          <w:ilvl w:val="0"/>
          <w:numId w:val="154"/>
        </w:numPr>
        <w:ind w:firstLine="560"/>
        <w:rPr>
          <w:rFonts w:cs="Times New Roman"/>
        </w:rPr>
      </w:pPr>
      <w:r w:rsidRPr="008C01A0">
        <w:rPr>
          <w:rFonts w:cs="Times New Roman" w:hint="eastAsia"/>
        </w:rPr>
        <w:t>组织架构</w:t>
      </w:r>
    </w:p>
    <w:p w:rsidR="008C01A0" w:rsidRPr="008C01A0" w:rsidRDefault="008C01A0" w:rsidP="008C01A0">
      <w:pPr>
        <w:pStyle w:val="be7a6077"/>
        <w:ind w:firstLine="560"/>
        <w:rPr>
          <w:rFonts w:cs="Times New Roman"/>
        </w:rPr>
      </w:pPr>
      <w:r w:rsidRPr="008C01A0">
        <w:rPr>
          <w:rFonts w:cs="Times New Roman" w:hint="eastAsia"/>
        </w:rPr>
        <w:t>本项目实施过程中，组织一整套的开发、工程人员，组建专业的研发、工程施工和服务队伍，力求为该项目提供最为完善的工程支持，项目的组织</w:t>
      </w:r>
      <w:r w:rsidRPr="008C01A0">
        <w:rPr>
          <w:rFonts w:cs="Times New Roman"/>
          <w:noProof/>
        </w:rPr>
        <mc:AlternateContent>
          <mc:Choice Requires="wpg">
            <w:drawing>
              <wp:anchor distT="0" distB="0" distL="114300" distR="114300" simplePos="0" relativeHeight="251660288" behindDoc="0" locked="0" layoutInCell="1" allowOverlap="1" wp14:anchorId="1D2C718A" wp14:editId="4D0C8C81">
                <wp:simplePos x="0" y="0"/>
                <wp:positionH relativeFrom="margin">
                  <wp:align>left</wp:align>
                </wp:positionH>
                <wp:positionV relativeFrom="paragraph">
                  <wp:posOffset>344219</wp:posOffset>
                </wp:positionV>
                <wp:extent cx="5788025" cy="4808269"/>
                <wp:effectExtent l="0" t="0" r="3175" b="0"/>
                <wp:wrapTopAndBottom/>
                <wp:docPr id="28" name="组合 28"/>
                <wp:cNvGraphicFramePr/>
                <a:graphic xmlns:a="http://schemas.openxmlformats.org/drawingml/2006/main">
                  <a:graphicData uri="http://schemas.microsoft.com/office/word/2010/wordprocessingGroup">
                    <wpg:wgp>
                      <wpg:cNvGrpSpPr/>
                      <wpg:grpSpPr>
                        <a:xfrm>
                          <a:off x="0" y="0"/>
                          <a:ext cx="5788025" cy="4808269"/>
                          <a:chOff x="122097" y="1311"/>
                          <a:chExt cx="4976129" cy="4341053"/>
                        </a:xfrm>
                      </wpg:grpSpPr>
                      <pic:pic xmlns:pic="http://schemas.openxmlformats.org/drawingml/2006/picture">
                        <pic:nvPicPr>
                          <pic:cNvPr id="29" name="图片 29"/>
                          <pic:cNvPicPr>
                            <a:picLocks noChangeAspect="1"/>
                          </pic:cNvPicPr>
                        </pic:nvPicPr>
                        <pic:blipFill rotWithShape="1">
                          <a:blip r:embed="rId31" cstate="print">
                            <a:extLst>
                              <a:ext uri="{28A0092B-C50C-407E-A947-70E740481C1C}">
                                <a14:useLocalDpi xmlns:a14="http://schemas.microsoft.com/office/drawing/2010/main" val="0"/>
                              </a:ext>
                            </a:extLst>
                          </a:blip>
                          <a:srcRect l="7304" r="1609" b="8"/>
                          <a:stretch/>
                        </pic:blipFill>
                        <pic:spPr>
                          <a:xfrm>
                            <a:off x="122097" y="1311"/>
                            <a:ext cx="4976129" cy="4176588"/>
                          </a:xfrm>
                          <a:prstGeom prst="rect">
                            <a:avLst/>
                          </a:prstGeom>
                          <a:noFill/>
                          <a:ln>
                            <a:noFill/>
                          </a:ln>
                        </pic:spPr>
                      </pic:pic>
                      <wps:wsp>
                        <wps:cNvPr id="30" name="文本框 30"/>
                        <wps:cNvSpPr txBox="1"/>
                        <wps:spPr>
                          <a:xfrm>
                            <a:off x="190216" y="4177899"/>
                            <a:ext cx="4871720" cy="164465"/>
                          </a:xfrm>
                          <a:prstGeom prst="rect">
                            <a:avLst/>
                          </a:prstGeom>
                          <a:solidFill>
                            <a:prstClr val="white"/>
                          </a:solidFill>
                          <a:ln>
                            <a:noFill/>
                          </a:ln>
                        </wps:spPr>
                        <wps:txbx>
                          <w:txbxContent>
                            <w:p w:rsidR="008C01A0" w:rsidRPr="00D31674" w:rsidRDefault="008C01A0" w:rsidP="008C01A0">
                              <w:pPr>
                                <w:pStyle w:val="26678388"/>
                                <w:ind w:firstLine="400"/>
                              </w:pPr>
                              <w:bookmarkStart w:id="28" w:name="_Ref103619782"/>
                              <w:r w:rsidRPr="00D31674">
                                <w:rPr>
                                  <w:rFonts w:hint="eastAsia"/>
                                </w:rPr>
                                <w:t>图</w:t>
                              </w:r>
                              <w:r w:rsidRPr="00D316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8"/>
                              <w:r w:rsidRPr="00D31674">
                                <w:t xml:space="preserve"> </w:t>
                              </w:r>
                              <w:r w:rsidRPr="00D31674">
                                <w:rPr>
                                  <w:rFonts w:hint="eastAsia"/>
                                </w:rPr>
                                <w:t>组织架构图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2C718A" id="组合 28" o:spid="_x0000_s1026" style="position:absolute;left:0;text-align:left;margin-left:0;margin-top:27.1pt;width:455.75pt;height:378.6pt;z-index:251660288;mso-position-horizontal:left;mso-position-horizontal-relative:margin;mso-width-relative:margin;mso-height-relative:margin" coordorigin="1220,13" coordsize="49761,4341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QATsUJgQAAAMJAAAOAAAAZHJzL2Uyb0RvYy54bWycVs1u4zYQvhfoOxC6 O5YU2bKNOAuv84MFgt2g2SJnWqYsYiWRJenYadFb0W1vPfXSXnrvGxTo22z2NfoNJTnrJIsGe4gy HA6HM998M/TRi21VshthrFT1NIgOwoCJOlNLWa+mwbdvz3qjgFnH6yUvVS2mwa2wwYvjr7862uiJ iFWhyqUwDE5qO9noaVA4pyf9vs0KUXF7oLSosZkrU3GHpVn1l4Zv4L0q+3EYDvsbZZbaqExYC+1J sxkce/95LjL3Js+tcKycBojN+a/x3wV9+8dHfLIyXBcya8PgXxBFxWWNS3euTrjjbG3kI1eVzIyy KncHmar6Ks9lJnwOyCYKH2RzbtRa+1xWk81K72ACtA9w+mK32eubS8PkchrEqFTNK9To4z8/ffjt FwYF0Nno1QRG50Zf6UvTKlbNihLe5qai/0iFbT2utztcxdaxDMpBOhqF8SBgGfaSUTiKh+MG+axA eehcFMfhOA0YDKLDKOp2T1sPyTgdRvG49XCYROHgkGz6XQB9inMXlpbZBH8tYJAeAfb/xMIptzYi aJ1Uz/JRcfNurXuoreZOLmQp3a3nKapIQdU3lzK7NM3iE+yRWYP9hz/+/fjre4ZUkR2dIKPmCKeU LlT2zrJazQter8TMajAckHks9s37tNy7b1FKfSbLkhnlrqUrrgquUe7IE5c221TRHg/o9QRaDXVP VLauRO2aXjSiRNaqtoXUNmBmIqqFALXMq2WE0mEOONynjaydvxP8uLCO2ENM8e3yQzyaheE4ftmb D8J5LwnT095snKS9NDxNkzAZRfNo/iOdjpLJ2grgwcsTLdvQoX0U/JO90U6Rput897Ib7mdEwyoE 5NnVhQiiEUIUqzXZN0CdJkp6GCbIExgOQ5QQE8X3DGycES4ryBeVoUO+KalFI5GjB63zZAsQMNRC +w0QpcPByF+1awCww1h3LlTFSADoiNGjzG8AcpNVZ0K314q4AD2flPWeAj5J4yNvYvUiEqFxgDlt O6Zg9Ty4aUo/NeE8BRElub1vh0NM6qYd7n5/f/fn33d//cygQ6ytHY0i5rYvFU2OTv85WMdhHA39 ZEmiNB2N29GzQ3aURmmMG2k4RcMkGQ58N93Xp0PtmcBaVcolYUug0tl5aRpybQrpROt8z+ozBaBs m6xIctvFtoVgoZa3QAB97Ceu1dmZxEUX3LpLbvCAIR08yu4NPnmpNtNAtVLACmW+f0pP9igmdgO2 wYM4Dex3a04DsHxVo8z0enaC6YRFJ9Traq7QEehzRONFHDCu7MTcqOoaLJjRLdjidYa7poHrxLnD Cht46zMxm3m5maMX9ZXG9G3mFAH6dnvNjW7L4VDI16ojEp88oHtj2/B7tnYql74XCNAGRRCdFiC1 l/xLC2nvKf907a3uf7sc/wcAAP//AwBQSwMEFAAGAAgAAAAhAKomDr68AAAAIQEAABkAAABkcnMv X3JlbHMvZTJvRG9jLnhtbC5yZWxzhI9BasMwEEX3hdxBzD6WnUUoxbI3oeBtSA4wSGNZxBoJSS31 7SPIJoFAl/M//z2mH//8Kn4pZRdYQde0IIh1MI6tguvle/8JIhdkg2tgUrBRhnHYffRnWrHUUV5c zKJSOCtYSolfUma9kMfchEhcmzkkj6WeycqI+oaW5KFtjzI9M2B4YYrJKEiT6UBctljN/7PDPDtN p6B/PHF5o5DOV3cFYrJUFHgyDh9h10S2IIdevjw23AEAAP//AwBQSwMEFAAGAAgAAAAhAO7O9t7e AAAABwEAAA8AAABkcnMvZG93bnJldi54bWxMj0FLw0AUhO+C/2F5gje72dpIjXkppainIrQVxNs2 +5qEZt+G7DZJ/73rSY/DDDPf5KvJtmKg3jeOEdQsAUFcOtNwhfB5eHtYgvBBs9GtY0K4kodVcXuT 68y4kXc07EMlYgn7TCPUIXSZlL6syWo/cx1x9E6utzpE2VfS9HqM5baV8yR5klY3HBdq3dGmpvK8 v1iE91GP60f1OmzPp831+5B+fG0VId7fTesXEIGm8BeGX/yIDkVkOroLGy9ahHgkIKSLOYjoPiuV gjgiLJVagCxy+Z+/+AEAAP//AwBQSwMECgAAAAAAAAAhAHjVBO+5qAIAuagCABQAAABkcnMvbWVk aWEvaW1hZ2UxLnBuZ4lQTkcNChoKAAAADUlIRFIAAAaOAAAExwgGAAAA01CF/AAAAAFzUkdCAK7O HOkAAAB4ZVhJZk1NACoAAAAIAAQBGgAFAAAAAQAAAD4BGwAFAAAAAQAAAEYBKAADAAAAAQACAACH aQAEAAAAAQAAAE4AAAAAAAAAwAAAAAEAAADAAAAAAQADoAEAAwAAAAEAAQAAoAIABAAAAAEAAAaO oAMABAAAAAEAAATHAAAAAKHT4UUAAAAJcEhZcwAAHYcAAB2HAY/l8WUAAEAASURBVHgB7N1rrF3n fef350iyRFE6DkmLtzlHCMKbo0hjcciANGbc1IATpWgwsRq10gjTKepGb2Zg2Ch6AZKgKIpBaqDT YuBUmLwZ134RY4JMCsOZOphgLNPjurFpW5Yo0aElDnUJzzm0YoayKIoXS+Lp+R3mT/35cN1ve12+ Czjae6/1XD/Povaz138/a8+trm2BDQEEEEAAAQQQQAABBBBAAAEEEEAAAQQQQAABBBBAYLQCT33j 2+HBX9iT279bclOQAAEEEEAAAQQQQAABBBBAAAEEEEAAAQQQQAABBBBAYBICBI4mMcx0EgEEEEAA AQQQQAABBBBAAAEEEEAAAQQQQAABBBDIFyBwlG9ECgQQQAABBBBAAAEEEEAAAQQQQAABBBBAAAEE EEBgEgIEjiYxzHQSAQQQQAABBBBAAAEEEEAAAQQQQAABBBBAAAEEEMgXIHCUb0QKBBBAAAEEEEAA AQQQQAABBBBAAAEEEEAAAQQQQGASAgSOJjHMdBIBBBBAAAEEEEAAAQQQQAABBBBAAAEEEEAAAQQQ yBcgcJRvRAoEEEAAAQQQQAABBBBAAAEEEEAAAQQQQAABBBBAYBICBI4mMcx0EgEEEEAAAQQQQAAB BBBAAAEEEEAAAQQQQAABBBDIFyBwlG9ECgQQQAABBBBAAAEEEEAAAQQQQAABBBBAAAEEEEBgEgIE jiYxzHQSAQQQQAABBBBAAAEEEEAAAQQQQAABBBBAAAEEEMgXIHCUb0QKBBBAAAEEEEAAAQQQQAAB BBBAAAEEEEAAAQQQQGASAgSOJjHMdBIBBBBAAAEEEEAAAQQQQAABBBBAAAEEEEAAAQQQyBcgcJRv RAoEEEAAAQQQQAABBBBAAAEEEEAAAQQQQAABBBBAYBICBI4mMcx0EgEEEEAAAQQQQAABBBBAAAEE EEAAAQQQQAABBBDIFyBwlG9ECgQQQAABBBBAAAEEEEAAAQQQQAABBBBAAAEEEEBgEgIEjiYxzHQS AQQQQAABBBBAAAEEEEAAAQQQQAABBBBAAAEEEMgXIHCUb0QKBBBAAAEEEEAAAQQQQAABBBBAAAEE EEAAAQQQQGASAgSOJjHMdBIBBBBAAAEEEEAAAQQQQAABBBBAAAEEEEAAAQQQyBcgcJRvRAoEEEAA AQQQQAABBBBAAAEEEEAAAQQQQAABBBBAYBICBI4mMcx0EgEEEEAAAQQQQAABBBBAAAEEEEAAAQQQ QAABBBDIFyBwlG9ECgQQQAABBBBAAAEEEEAAAQQQQAABBBBAAAEEEEBgEgIEjiYxzHQSAQQQQAAB BBBAAAEEEEAAAQQQQAABBBBAAAEEEMgXIHCUb0QKBBBAAAEEEEAAAQQQQAABBBBAAAEEEEAAAQQQ QGASAgSOJjHMdBIBBBBAAAEEEEAAAQQQQAABBBBAAAEEEEAAAQQQyBcgcJRvRAoEEEAAAQQQQAAB BBBAAAEEEEAAAQQQQAABBBBAYBICBI4mMcx0EgEEEEAAAQQQQAABBBBAAAEEEEAAAQQQQAABBBDI FyBwlG9ECgQQQAABBBBAAAEEEEAAAQQQQAABBBBAAAEEEEBgEgIEjiYxzHQSAQQQQAABBBBAAAEE EEAAAQQQQAABBBBAAAEEEMgXIHCUb0QKBBBAAAEEEEAAAQQQQAABBBBAAAEEEEAAAQQQQGASAgSO JjHMdBIBBBBAAAEEEEAAAQQQQAABBBBAAAEEEEAAAQQQyBcgcJRvRAoEEEAAAQQQQAABBBBAAAEE EEAAAQQQQAABBBBAYBICBI4mMcx0EgEEEEAAAQQQQAABBBBAAAEEEEAAAQQQQAABBBDIFyBwlG9E CgQQQAABBBBAAAEEEEAAAQQQQAABBBBAAAEEEEBgEgIEjiYxzHQSAQQQQAABBBBAAAEEEEAAAQQQ QAABBBBAAAEEEMgXIHCUb0QKBBBAAAEEEEAAAQQQQAABBBBAAAEEEEAAAQQQQGASAgSOJjHMdBIB BBBAAAEEEEAAAQQQQAABBBBAAAEEEEAAAQQQyBcgcJRvRAoEEEAAAQQQQAABBBBAAAEEEEAAAQQQ QAABBBBAYBICBI4mMcx0EgEEEEAAAQQQQAABBBBAAAEEEEAAAQQQQAABBBDIFyBwlG9ECgQQQAAB BBBAAAEEEEAAAQQQQAABBBBAAAEEEEBgEgIEjiYxzHQSAQQQQAABBBBAAAEEEEAAAQQQQAABBBBA AAEEEMgXIHCUb0QKBBBAAAEEEEAAAQQQQAABBBBAAAEEEEAAAQQQQGASAgSOJjHMdBIBBBBAAAEE EEAAAQQQQAABBBBAAAEEEEAAAQQQyBcgcJRvRAoEEEAAAQQQQAABBBBAAAEEEEAAAQQQQAABBBBA YBICBI4mMcx0EgEEEEAAAQQQQAABBBBAAAEEEEAAAQQQQAABBBDIFyBwlG9ECgQQQAABBBBAAAEE EEAAAQQQQAABBBBAAAEEEEBgEgIEjiYxzHQSAQQQQAABBBBAAAEEEEAAAQQQQAABBBBAAAEEEMgX IHCUb0QKBBBAAAEEEEAAAQQQQAABBBBAAAEEEEAAAQQQQGASAgSOJjHMdBIBBBBAAAEEEEAAAQQQ QAABBBBAAAEEEEAAAQQQyBcgcJRvRAoEEEAAAQQQQAABBBBAAAEEEEAAAQQQQAABBBBAYBICBI4m Mcx0EgEEEEAAAQQQQAABBBBAAAEEEEAAAQQQQAABBBDIFyBwlG9ECgQQQAABBBBAAAEEEEAAAQQQ QAABBBBAAAEEEEBgEgIEjiYxzHQSAQQQQAABBBBAAAEEEEAAAQQQQAABBBBAAAEEEMgXuC0/CSkQ QAABBBBAAAEEEEAAAQQQQAABBBBAAAEEEEAAAQSGLrC6uprbBVYc5RKRAAEEEEAAAQQQQAABBBBA AAEEEEAAAQQQQAABBBCYhgCBo2mMM71EAAEEEEAAAQQQQAABBBBAAAEEEEAAAQQQQAABBHIFCBzl EpEAAQQQQAABBBBAAAEEEEAAAQQQQAABBBBAAAEEEJiGAIGjaYwzvUQAAQQQQAABBBBAAAEEEEAA AQQQQAABBBBAAAEEcgUIHOUSkQABBBBAAAEEEEAAAQQQQAABBBBAAAEEEEAAAQQQmIYAgaNpjDO9 RAABBBBAAAEEEEAAAQQQQAABBBBAAAEEEEAAAQRyBQgc5RKRAAEEEEAAAQQQQAABBBBAAAEEEEAA AQQQQAABBBCYhgCBo2mMM71EAAEEEEAAAQQQQAABBBBAAAEEEEAAAQQQQAABBHIFCBzlEpEAAQQQ QAABBBBAAAEEEEAAAQQQQAABBBBAAAEEEJiGAIGjaYwzvUQAAQQQQAABBBBAAAEEEEAAAQQQQAAB BBBAAAEEcgUIHOUSkQABBBBAAAEEEEAAAQQQQAABBBBAAAEEEEAAAQQQmIYAgaNpjDO9RAABBBBA AAEEEEAAAQQQQAABBBBAAAEEEEAAAQRyBQgc5RKRAAEEEEAAAQQQQAABBBBAAAEEEEAAAQQQQAAB BBCYhgCBo2mMM71EAAEEEEAAAQQQQAABBBBAAAEEEEAAAQQQQAABBHIFCBzlEpEAAQQQQAABBBBA AAEEEEAAAQQQQAABBBBAAAEEEJiGAIGjaYwzvUQAAQQQQAABBBBAAAEEEEAAAQQQQAABBBBAAAEE cgUIHOUSkQABBBBAAAEEEEAAAQQQQAABBBBAAAEEEEAAAQQQmIYAgaNpjDO9RAABBBBAAAEEEEAA AQQQQAABBBBAAAEEEEAAAQRyBQgc5RKRAAEEEEAAAQQQQAABBBBAAAEEEEAAAQQQQAABBBCYhgCB o2mMM71EAAEEEEAAAQQQQAABBBBAAAEEEEAAAQQQQAABBHIFCBzlEpEAAQQQQAABBBBAAAEEEEAA AQQQQAABBBBAAAEEEJiGAIGjaYwzvUQAAQQQQAABBBBAAAEEEEAAAQQQQAABBBBAAAEEcgUIHOUS kQABBBBAAAEEEEAAAQQQQAABBBBAAAEEEEAAAQQQmIYAgaNpjDO9RAABBBBAAAEEEEAAAQQQQAAB BBBAAAEEEEAAAQRyBQgc5RKRAAEEEEAAAQQQQAABBBBAAAEEEEAAAQQQQAABBBCYhgCBo2mMM71E AAEEEEAAAQQQQAABBBBAAAEEEEAAAQQQQAABBHIFCBzlEpEAAQQQQAABBBBAAAEEEEAAAQQQQAAB BBBAAAEEEJiGAIGjaYwzvUQAAQQQQAABBBBAAAEEEEAAAQQQQAABBBBAAAEEcgUIHOUSkQABBBBA AAEEEEAAAQQQQAABBBBAAAEEEEAAAQQQmIYAgaNpjDO9RAABBBBAAAEEEEAAAQQQQAABBBBAAAEE EEAAAQRyBW7LTUECBBDIFFheXg5f+tKXUtN89Ff+fti6fef14z9+7Uz4+r/7N9dfx09Ij48/Jzgf xnk+PPzww2FxcdEPNc8nIqD3jKWlpdTeHj58+IZjpL+BI+DD+ePPCM4HzgfOh/cEeL94z0LPxvb/ hxt7xysEEEAAAQQQQKB9gbnVta39aqgBgXELfPfk+fDOVf4pjXuU6R0CzQisnDoWFj5wR/hwFCBo pnRK6bvAk08+GX5h2z2Jzdw2f3fYetfGG4794Ed/dcNr/4L0IeDz3hnB+cD58N7ZEALnA+cD58N4 3k9//NbF8MKbF8Mjjz7qh5XnCCCAAAIIIIBAJYGnvvHt8KH7dufmJXCUS0QCBPIFCBzlG5ECAQSu Cbz5+mvh/XOvEzia6AmhwNFv7Ns10d7TbQQQQAABBBAoK3D20uVw8srba4Gjx8pmJT0CCCCAAAII IHCTQNHAEbequ4mOHQgggAACCLQnML95ezi0b297FVByrwUeOrA/hAvne91GGocAAggggAACCCCA AAIIIIAAAtMWuGXa3af3CCCAAAIIIIBAdwLbN23qrjJqQgABBBBAAAEEEEAAAQQQQAABBCoIsOKo AhpZEPACR48eDRfClrBx0za/m+cIIIAAAggggAACCCCAAAIIIIDAzASWl5fD0tJSav2Ho99dJf2N VPhw/vgzgvOh3Png7Xg+TAECR8McN1rdM4Hz584QOOrZmNAcBBBAAAEEEEAAAQQQQAABBKYs8KUv fSks7nkwkeBnPrAjPH3qzRuOnT750g2v/QvSh4DPe2cE5wPnw3tnQwg6H5579UL40M/e7XfzfOAC c6tr28D7QPMRmKmAVhytnLsSduxKnozNtHFUjgACvRNYOXUsHP7QrrC4uNi7ttGg9gW+8f/8m7Dn 9lvbr4gaEEAAAQQQQGAUAmcvXQ4nr7wdHnn0sVH0h050K/Dkk0+Gg7/yj7qtlNoQQGCSArffdks4 uHt+kn0fWqef+sa3w4fu253bbH7jKJeIBAgggAACCDQrsLR2ywi2aQo898qr0+w4vUYAAQQQQACB SgL33LkhHLj/gUp5yYQAAggggAACCFQVIHBUVY58CCCAAAIIIIAAAggggAACCCCAQMsCO7dtbbkG ikcAAQQQQKCewOmTzwb9ThrbeAQIHI1nLOkJAggggAACCCCAAAIIIIAAAggggAACCCCAAAKdCywt LXVeJxW2J0DgqD1bSkYAAQQQQAABBBBAAAEEEEAAAQQQQAABBBBAAAEEBiVA4GhQw0Vj+yjAD9z3 cVRoEwIIIIAAAggggAACCCCAAAIIIIAAAggggEAVAQJHVdTIg4ATWFhYCIt79rs9PEUAAQQQQAAB BBBAAAEEEECgvsDZS5fDV44cqV8QJUxS4OHHn5hkv+k0AggggEB9AQJH9Q0pAQEEEEAAgcIC81t2 FE5LQgQQQAABBBBAAAEEEEAAAQQQQAABBLoWuK3rCqkPAQQQQACBKQvMb94eDu3bO2WCSff9oQNr K1QvnJ+0AZ1HAAEEEEAAAQQQQAABBBBAAIF+C7DiqN/jQ+sQQAABBBBAYEQC2zdtGlFv6AoCCCCA AAIIIIAAAggggAACCIxRgMDRGEeVPnUqcPTo0XD+3Gud1kllCCCAAAIIIIAAAggggAACCCCAQJbA ieefzjrMMQQQQKAxgXv37g+HDx9urDwKmr0AgaPZjwEtGIHA+XNnRtALuoAAAggggAACCCCAAAII IIAAAmMReOH4M2PpCv1AAAEEEOhYgMBRx+BUhwACCCAwbYGVU8fCyvLytBEm3PtjL7084d7TdQQQ QAABBBBAAAEEEEAAAQQQGIIAgaMhjBJtRGAEAn/wLz8b/tsnHgnHnv52J71RffqrUl/VfGkd+7s/ v2m9LWnHm9ovX/11uak+ebGVE1gicFQObESpn3vl1RH1hq4ggAACCCCAQNsC99y5IRy4/4G2q6F8 BBBAAAEEEEDgBoHbbnjFCwQQQKBFgaPffCro7/BHPhYOfviXwn/5xKdbrC2Ef/G//8/Xy//9L/7b 8ODBD19/nfXE5/sn//3/Ev723zlcOG9auSrTl5uWron9ClSp3W37qq02puqbxvW//sf/Q22rJgwo AwEEEEAAAQQQQACBsQjs3LZ1LF2hHwjkCujLiV18rrQvXZa5NqEvpn7h9/9ZJ9czsqC6/Mxvfa46 Jsr//DNHG7s+0VXf7fz45//y/84aisaO2Rdym7j+1FijShZ0+uSzYceGXWFhYaFkTpL3VYDAUV9H hnYhMGIBBRs06ehqU0CjaNAobtPT3/5G7QmO6leftZUJYCm9JllF264JlG2abGRtNvnLmiRbGrW9 SLtVVtG2ZrWNYwgggAACCCCAAAIIIIAAAuMR0EX4Ip8rdfFc6fznZyn843/4nxT6TFpGTJ9f9QVI 1aXHIl++tM+7Sq9rBV0FFZL6pTZYu9sONtiYVPmyqIJG1tY4f5nrHd7AyvP72nreVaBK7Ve/bCty PlraPj0uLS0ROOrTgNRsC4GjmoBkRwCB8gJ1Ajnlawvr3wYqk88HeroMcCW1UZMsTZLVpqwgT5zX JrTxfv/aJn9+cuKP++dtTNR9+TxHAAEEEEAAAQQQQAABBBAYp4AFguyzbVrARcGYeNNnW30eVl5t Rb7UGJeR91rlF71jh9quYIL6pMc22pPXXn+8iS+7+vKynqvPaWNnwcGsgEf8ZVM7H8qsZvLXa8ra lwlUlflirvquvmUF8BQU1bUXtT/N0NsXPR99Hp4j0LQAv3HUtCjlTU5gcXFxcn2mw9dWAnXpoAma Jhma6DS9aeLy5z/8yU1/vh6lKRKM8nl4jgACCCCAAAIIIIAAAgggMG0BuwWXFPIumluAydLaZ1B/ oV3BBruNWFOyuuhfZlNwxDYLaNnrrh+7/LKrxi9t0xjpuK5bKOiSd+3CzguNuQztdVr5TezXF3PV Np0/Zeqz8zCrDeq3+qHyk/50XJv62/T5m9UujiFQR4DAUR098iKwJqB7dy7u2Y9FSwKabBSZdLRU /U3FWns0IcibCN2UueaOLoM3cd/8RL1mN8iOAAIIIIAAAggggAACBQXOXrocvnLkSMHUJEPgRoGH H3/ixh0zeOVXEZUJcsSfQX2wRhff48+sXXYtXg0yy7Z02e+8uvz4Zl0zkZcFUlSmVg7Fpnl11Tmu 80f1tzFu6kv8xVx/7qrd3qlOP8iLQNsCBI7aFqZ8BBCoLKA3cU02tGVNOspUoDL1l/QNENunSYRt qtf269Hao+NNtcnq6tOjvoljmyY+bM0JzG/Z0VxhlIQAAggg0KrAP/yd/yl85/gPStfxL/7ojyvl K10RGRBAAAEEEOixgFZ12OfrvC9C+hUgSStb4sBCkVUgbdL4Ns66LUX7qZUuba52kYN38dcVfBu/ 8Pv/7PrLsrebu56x5pO887Fm8Tdk98FTBZGGcr7c0AleTFKA3zia5LDTaQSqC2iSYRO/qqUov4Iw ZTcFavQmG08Yi5SjYJEmJ6pbZWRNTnwfs9IVqXeoafy3f4pOarq8t/JQXdXu+c3bw6F9e4fcBdpe Q+ChA2srVC+cr1ECWRHov4CCLZ9+/B+EQw/c3//G5rTw69/7ftDfR3/xQKk+/X/HjoXf/dznS+fL aU7vDi/86q+F3/nNT4R/8uh/3mrbdE5p++Lv/tNW67HCFfjT9ou/cN8ozmPrF48IIIBA1wL+gnm8 gihui0+bdus4fT7X5/p4xYY+w2tf0c+ucd3+ta4dWDkWZFF74usQ6o9PG5eh6xcKTjTVLl9+lef+ Ooee541HmTrkoE1uKteu9+g3f+LgkdLaNaWpXG+x/up8iM+jMs6kRaBrAQJHXYtTHwIDF9AkQN8E yvrRv6QuKo8FI/Rm2dQkRZMOCwgl1at9Vq8d1+sm22Dldv3oJ2dN1m3lqkxN5NgQQKA5ge2bNoW3 CBw1B0pJvRLQypzP/qs/XA+0KNjypf/jfyt10V3Bgb/34IO1gxC66K/ATd3glQUPhKz+qG1FgmHK p/SWT49dBTzWK+34PwqQ6a+LratAlfri+9RFcKwLP+pAAAEEuhawC+bxrbrs+oAPHFjarIvrFpiw fvjrAcrvy7M0ZR4tuOKvF6hc/cXXFYqUa3mT2qW2+zuaFCkvKU2VMtQu9bWpoJaCQ/Kxfmq87ZpR HDiy9lpa9cnGUc+bapPK6sPmV9KlBUST2ikTC2AmHWcfAl0IEDjqQpk6Ri1w9OjRcCFsCRs3bRt1 P33n+vQNCZs4xm+qNhFVu6uuUvJ97ttz3z8/4WqinTax02SZiUoTopSBAAIIDENAAQ9/sbxuq/+z /+5/LBU8UrBFf021QWVppVDVoI1vR5kgmIJWtuUFHBRsKxKMsvKKPFrgrEq/y67ska8FycoYqR9l +q6AkW1aBZS1WQAya7WQnetFz4+2V1Rl9YdjCCCAQB2BE88/He7e+UCdIirnVWDCtvgaggVhFESI g0oKatiKFctf9FHlxZ+PfVDCl6N6bNNqJ2uT9llgxacpc13BAlAqS/mSPldrn9qqz9+xj/Jlbd4n 7m9WviaOyVPOPrhmdv4WdLaCzBtaOuX1aX0aPe+6T3JRv7QljdX6gYr/MQf1uew4V6xyZtnu3bs/ HNw9P7P6qbh5AQJHzZtS4gQFzp87M6nAUR+HuOk396J9jANWRfP5SXRWnngC5Segls8mx/a67qNN 5vRNn6zNJlaWxrfV9vGIAAIIIDAcAV1o18V/bUnBDF3oVzDItuU/+4o9bfyxbBDCGhC30faXfVRg wTYFF9I8tMJKmwVpVL8FUpQvLeCgdLY6q2pfrX16VHm+jWqDD7b4tEWeK28T7cqq63t/cWL9fJJT mZVmvp9p5fugX1oa7ZeTAk02fllpOYYAAggMUeCF48+EgzMKHNnnwzgw5FdgyFQX0/3nYx+QMHML Vuh1mQCO0utage54En9291/G1EqQpLui+DQqq8qmlTdpm9o2q2sZSW1Sfy3QYcdtHPVaz+21Hv24 6XjV1ULeeRZBozbrN6+86yvyY0OgbwIEjvo2IrQHAQQGIeAnrkkT27xO+ElD2kRRddgkQ+VVqSev HfFx1alNdaW1K87jX8eTcX+M59cEVk4dCyt37QqLi4uQTFDg2Esvhz233zrBntPlPgvY6gu1MStY oAv9tuli/xC2qgEBH3goEoRR8EG3xrNAkmyK5FO6siuzlMdvqlt1aUzi/sbj6QNr8WqooueBr7uJ 52q7/rJWCFWtJ+6/yvH91GuNGxsCCCCAQLMCuhCvTZ8r41UW9kVFHbegkv/cq/1tbFU+37bRjj6X qbHSn/9cr+f6sqq2+JqED7jouFYRJf0elI75TWXaiiNdG7FzomrQKA5g+br8c3+e6XnbX8z1/w7y zr84YKeVaHl5fN94jkAbAgSO2lClTAQQqCTgJyeVCsjJ5Cc8OUmvH7YJ0vUdCU9swpH0DaWE5Ou7 ikwAbCKVVkYb++02dT6wVaQeTSDlwOSmiFYIS8vLBI6KUY0u1XOvvBr27Ns1un7RoX4KxBfIi7Sy aBAjDlAUKXsoaRSIsc0CDxacsdd23D/K2wI49vtKFqhJCur4vEnPLW/SsaR9qlsrhYYS1PN9UJuL rCTyeao+j28l2FW9VdtLPgTuuXNDmN/zQSAQGIyAPndbICD+XGkX0tUZCyr5fYPp5Mgbmna9Iv6N Hh/sUBBQ467rAjb+RZiUXlvVoJHy+vMsre06L60u5YmDYNrX9GY+vn1F61DeOOhaNC/pEGhKgMBR U5KUgwACtQQsqNPmm7cmEJqMVLmHcK3OVcgcT2oqFFE6i5/gp022fKEWZPL7eI4AAggg0B8B3SbN fg/GXxy3W5iVDWbYBfchBiaKjoqCNQrAaPNBIgWCtD8OrCm9bPWoVUqxqY5pZY+Olb39m/LqdoAq W5uNoY2f9iXdLtACWDrOdrOAja/GKu1WgjfnYg8CsxXYuW3rbBtA7QiUELAvQOqzvf9cqc+bdiFd xdnF9DJBhhLNmHxSeXv/NkDsFoAqW3X5sfzzH/4ktcr4N5osf2qGnANF+mnnZU5RjR5WoCr+d5BX gdIrnw9y5eXpy/HTJ58NOzbsCgsLC31pEu2oKUDgqCYg2RFAINx0X9skE/+mp+d+KXHSsTKrd5Lq S9unCYUCHkUnUfbtJ92XuMhkJK3esvuLrHQqW2ZeevXPJikanypjwLdi8pQ5jgACCHQrYMGGMrUq UKFbrtmqmThv2moj5VNgRRfk0/LGZfnXymcX9f3+Lp+r/dp80CiuX2ksYGO/U6TgUHzrN8tnwTu9 9nnteN5jlTHMK3OqxxVUs02/q1R007nNOBTVIh0CCExZQJ+f7fO9Hn2AwLtodYo+f9rnbfsc6tMU fa7P9kP4cmjR/jSRzm7BVmcVT9F21L1OUjd/kXbqHLHzskj6JtLYNa94lVZa2V23L60ddfcvLS0R OKqL2KP8BI56NBg0BYGhCti3TOwNX5PDMj9Yqcmi/2aKffOoSQ9NFOwbJirf2lqkDt+2LiZeNnlW 22y5d5F2NpFGY2mTzLzgkf+2mCZDmuiMZbLThCVlIIAAAkMWUAAnLYjjV7wk9dHyZgVfkvLNep9u R5cW9EoLGthKJFttlLSCJS3vrPvb5/rjVVZNtdWvmksaq6bqoRwEEEBgqgK6tZY+J9rnQgWE7Ddv LIikfXYLLvtMqc/olqeMnb+WoLKqfPkxrs+uHRS94B/nj18rqFX0+oP6YyZxOWmv9aVTmdrmHXWs i2sYVndfH2fxxVw7p3U9qeoXkXUuFj13+mpPu4YtQOBo2ONH63sgoB+4Xzl3qgctmW0T/JuZJi16 c7TJYF7LfGDGvnmUl6fMcSu/TDArqXz1y/czKU3dfZoYWHvttnp1yyybX5NtTeo14cwKHvkJqcba 2l22PtIjgAACCPRXQIGUtBVGcavtd4C0X6tvhhQwsUCF+qrnSStMFAizlVjWd/XRVkopYKYVLUkB Ccsbr3JJqsfKnuqjDBWI09Z08NGCoQr4sSGAAAIItCOgz5MKgPiL5bb6QjXaF0WVRp8p9Tndb9pn QSa/357rc2fSZ0/lU5lFr0NYeXq0YI3K1ed++7KpyutyU9u9m+pXm7Ju+xa3z9u1dQ1D1y3yglK+ HXEbu3ztx7DLL+bq2pGu6cgpz0qeftO46XwuE3T0+XmOQFMCBI6akqScyQro3p2LF+fDO1dXJ2sQ d9xWnxSZtPk3cZVTZZLn69cbrlYW6U3WNr3pNvHNo/gbR/bm3lQwySZfardN8DRRmMVmE6q0ybf1 3drq21hk3H16niOAAAIIjE/A355tCL1TAMgCZHa7PXtt7fdpbJ8eFQyygERav5PyWqCtTHDO11vk uQJdfrN2ap9W39gKHL32x/S66qZ+Fdl8fXpuHj6vxkLBoyY2u02dvDUeWZt3Ubrv/cWJ3DxZ5XEM gToCZy9dDt86ciQ88uhjdYoh70QFHn78iXD67JXOe+8/1+uzo30+1+dM+/ysYI0+9ypt/Pky/vzu PyurDF9+lc6pPAsWKb+1L2t1TlrAqkr9WXnMR2kURNJW9DN2fH0ldlwvrOZ/bCyyrPLGSIFEXV+x /tVsUmp2tdWCjLP4Yq7G0q6tZAWP/HUfu+5k52Rq5ziAQAcCBI46QKYKBKYmoEmcTaryJnT2Ji4j vaFW2TQZ0ButJn5Jb672xlul7LQ8muhYXVkTprT8SfvtVno61sYEL6nOtH0aN/PUGMXjmDSxsW/F KF+cPq2eKe6f37JjrduvT7Hr9BkBBBAoLKCAwSw2Cy5YIKNsG+JATVZ+C5xYXXGgKitv0WPxb01p hZPZKuDlV0f5lT5Fy09K51fzpAVo1A7rv8poM3hmbbRgkG+fHct7VF5vlZee4wgggAAC7wnogrk2 CxLpuT7Da+v6c68FPdYrd/9JC3T44FJaGlfM9af+esH1nRWeWBAp6TN5UnFNXF9JKtf2Wflp10CK rozSuNs5UDQoZm0o+ujHepZfzNW1EXPTv4UkI3+eKZhm11uKjntRE9IhUFaAwFFZMdIjgEAhAQsi ZE0C4m/DVA02JK0wUrDI3pytwZo4+OCM7S/6qPLsDd2CRsqb9c2RomX7iaUmYX3YZGj9zBpH+5aQ pbc8fehDH9swv3l7OLRvbx+bRps6EHjowP4QLpzvoCaqQKC6QNrFfpVogRWtrMlKV732azmr3qLM B0aqtMGCC20HMuLAidqqfVVN6+St4pSVp0gfygTYsuoqc0yBqiKrjXyZSq98Psjlj/McAQQQQCBb QJ9zten6gA8SKSDiX2eXUu+orgPoQry/PqD2aCvz2dU+95ZpjYJNVfL5OlSG2p71mVzpm7q+4uvW cwti2P60oJEdjx8tQGTl6JpK7K59TZ8P/tpP02XHfcx7LTMLoCaNo/ewYKGVKb94nx3jEYG2BQgc tS1M+QhMVMD/EGBSQEhvfn7iVidYokmABV5sQhpPmjQMNjlNeqNOGyaltTfxMt8wSisvab+1XcfK TsKSymtjnyZyfhz92Nkkxk+Iyxi30V7KRKCvAts3bQpvETjq6/DQroIC9vszSl41wFOwqk6T+Vul xb9F1HRDLHCiwES8KqhsXdbutoNdZduVlj4paJaWtqn9dvu8ouNKoKgpecpBAIEpC/jPufa7Rt7D Ajr+c6Q/3uRz//nVPtf7z/ppddm1gLTjafubDFSYj/rgP5PHdcd9jI+Xfa3xSfqSrn3+V3k2hr7s pC/b+uP23IJ39rrJawj+3KtzrcnaVvfRm2WNo5n49Aq4+dd120J+BMoIEDgqo0VaBBIEjh49Gi6E LWHjpm0JR6e7S29setPTREtv2vHEyX/7Q+nqvhGq/KITDU22NMHRVrfeuiNsExoZ2A9w1i2zjfx+ wmx2qkeTbtu8ZRxosjQ8IoAAAgiMR6Ds6o0+99yCL0ltXPjVXwu/85ufqHSrMgVJ7DeTLEBkgZMi gR6t8LJVUGlts/0KdliAxPZVfWzzN33sVnlV21Yln+zlo6Bn1dVyfVrVVcWAPAggME2BE88/He7e +UDnnbfPuarYLtzr87oFFbTfbimvz5H+M6aOldksr/886vNrv12bqPNFzbTyfV1tPPftT7vmIW/b 1NesAJOly3pUPRaIMruk9EkmFuiya0B/9+c3rWdVObYvqaym9sXnXlIbm6qrajk6Z61dsrbN/k3o tblnBZosX18e7927PxzcPd+X5tCOBgQIHDWASBEInD93hsBRwmmgSYEmCQo6+AmO3iR9IKKpyUPZ yZGWCivwoYmNvWkndKO1XTah6WoC1VRHfNDPJoVWtk1u4jG34zwigAACCIxHoOjqjSH0WH1RYEHB HG3x79ko4OBXWpXtk8rW3/KffWU9a9FAlNqhQIc2uwWcAlm2WXn2Wo8KNqmuPm52q0O1TQZ1TMv0 T3ZaHaeglf6yVsopQOQ3nRPybDOY5uvjOQIIINCkwAvHnwkHOwwc6bN+vErFbtGlfunzYpNfmLTP 1Co7KyhU5ZqDBaRU9qw3f0eX+PpFfH0laXVX0fb7gJHy2Hj56zdxWbO4lhK3wV7b+WDt7lPbrI16 9KuIfDDVX9OynwJQeo1xX/ui9rGNV4DA0XjHlp4h0AsBBWb0DQn9WZDBTxzt20ddN1ZvuppM2Ldo bLl6V+2wCU3W5LartqTV4ycwtrLIT0rlF09ebEKrMll1lCy7cupYWLlrV1hcXExOwN5RCxx76eWw 5/ZbR91HOofAEAUUoImDRUn9SArUJKWzfX4lk4IV2hTEsCCQpct6LJM2LsduiWf7fUBJK5n8aiZ/ zNI3+aiAjAWKZKFATJebHC1YlRU88u2y4GjbNl06UBcCCCDQpoA+H/oL3lZXmc/bClLYKhXL7x/t +oLfp+e6ztDW52v7PBzX2dVruaoN6rv6+ec//Mn1qv0XO5Um/ox+PWGBJ/4agD7vK+DWVgBN5aov Vk+B5mUmsWssTZWXWVlDB+PrK75Yu36mffGY+3Q8R6BNAQJHbepSNgIIrC+R1uRDkz+bFBhLW5M6 Kz/v0VZEKZ0mYGpnlW8i5dXjj+ubJXLQhK7tuny9Wc81Nppk+S3+RpFNWuwHLZU26ZtMmqRqoqb8 +vMrzXz5U3++tLxM4GiiJ8Fzr7wa9uzbNdHe020Epi1QJwBUVc5uj2f5FbyxW8UpKOKDZVoNZIEd S9/Uo6/XbnHoAzRN1ZNXjvprfZRDUiDQB9O02svaqXzeK68ujiPQlMA9d24I83s+2FRxlINA6wJa NaHPj/a516+iKFJ50oV/CzIovz5Lly2zSL1xGv/Z1z4Px2m6fK0+2xdf9fld1xMsWKJ2yK2ui8o0 6zLXK+LrCUku8XUHu+Zg+3V9oWrQyxxmfY0pqd/aJ1O/2Tj5oF98fcVfW7Eyqvr4unmOQBkBAkdl tEiLAAKVBDThsG8M2eRAk5o+vOlpYqEJrTa1TW/obbcrbTIjI7nYpm9q2cRQ+/z9bi1NE482MY+X pVvZ1l7ZWHuyxs9/w0zpbVJk5fGIAAIIIIAAAu0LaHVN2U15qv4GUFZdfuXTF3/3n2Ylbf2Y3bJO FSlYFgeD/OqiONinAFi8r/UGUwECawI7t23FAYFBCegztV8VM6jG/01j7bOvXrZ9jaCoj12/sGCL v75SJtCTVV+VsbOAU5KTXQuy6w5JdceBlaQ0Sfv6+MVcu1Wjv7Zj46Q+JO1Pu77i7+ii61Z9/zd1 +uSzYceGXWFhYSFpuNg3QAECRwMcNJqMwNAE0iYBXQRp8qziiU38Oi9/2eP6plJaHZoEKHhjK7T8 5EL1tP0tJwvw+AmyBY1Uv/82TNakVOVYH5TPvg2l52wIIIAAAggUEbBVMUXStp3GfuOm7XqaKl+B kDgYUqTsKnmKlJt0u74i+dpK4wM/WauI7PeufHqtPvKv22oj5SKAAAJTEbDPv/Fqi1n331/D0Aqn vmy6lqD26DO7v17QB7+06xx5drK2L/P66w95+ex4Wp5ZfTFXY6E/CyBZO/Xog2d+lVba+MWmQ7ij y9LSEoEjP+gDf07gaOADSPMR6LuALRlWO/UmaatoNMnRn3/jnFVfNNHQm3ram3WX7VLQRX/x6p+0 yVDTbbPgURzg8uOotuRtsrSJrB4JHuWJcRwBBBCYrYBWXhTZ/G28iqSvmkarQqpcoPe3RKtad1Y+ BUHKbH71Spl8Y0kbB42qjGnbFn4Vkf93YL9vpPoteJgVaGq7nZSPAAIIjEFAn3O16YuG2nR9wFar rO/oyX/8bersM3JPmnbdzrdH7Y2DDP5408/j6xVFytd1AVt9lJa+7O0N4+sWvtxZfjFXY6Hz2vfX X/tSsMyulygQmDV2uv5igTUFDLP67PvPcwSaECBw1IQiZUxaQD9wv3Lu1KQNkjrvvzWi4/5NUm90 9sZnkwd/PKm8NvfZm3qbdZQt2yans5gUWN3W5jholDWpsTxKY9+E0j6CRybDIwIIINAfAQU17MK+ Lozbb97oQnqRTbc0m9pW9jZr5isnH6Doq5uNfRMBHuu7zq34t5b61H+/isgHRv0KLP3bsCDgEMax T760BQEEEFCQwd+RQp/9FTCKP3fWlWrqy4q6lmF34ejTaqP4GovaZq5qr/66/MKpxk9tyrs+YMGT WVzzURv1Fwe6unJSPQrq+XPdj6NM/LGkfwPyVToLNOlaWlftT2oP+6YlQOBoWuNNb1sQ0L07Fy/O h3eurrZQ+jCLzHtT1hufvv3hAxI+gKRJ5CwCJl1o+9u9FanPvolVJG0bafwYlZ2caAJkE1m1zYJH Wo2UN7lsoy+UiQACCExdQKsp/IVx8yizuscunitvE8EFa8NYHxUw6SpoooCGgiAa47IBLvnr/NCK Gm1lzon1DNF/fNCoSlui4jp5KT87v+02dVaxD5LqNorLf/YVO8QjAq0LnL10OXzryJHwyKOPtV4X FYxP4OHHnwinz17pvGNxsEgNaCtg5C/ENxE8ss/sRS7qdwXrP5erTvtsrs/c/ph9QdeOt92+oXyu t+BM19eZ5OON/Lmq8yvrJwD82MWrlwgeeR2etylA4KhNXcpGYGICccBI34CxN+gkCluS7u/9quCC fZNCefRmqk3BJNviN3u9+VoZNhmtEnDRhCuup0o51k579P1pM2hi3+Sxeus+2gQ0bxyz6tEYWzlK ZxZFJ0hZZQ/12PyWHWtNf32ozafdCCAwMAELFtkFcWu+Loy3dUFfZRNUuibtHdpYqWLBIh/wUc0K 3CRt/jxQgMkCiX6/8ik4UjV4ZEGjqvmT2t3kPpn5zVYWffZf/eH13Qr2+U3jqPPanNoYS18fzxFA AIEhC/jPf9aPMp8p9Zkx67Otra6xsv2j8qr+qp83dW3BPrP24Vb2/lqH+pkUbLDrKhY0Ujp7Lndd P9HmAxjrO0bwHwvyFe1KE9d3itYVp6saNLJyFAy0cdU+PS/z78rK4RGBMgIEjspokRYBBG4S0Juf lt7aUm4lKPPtFk1ebFKX9K0km7TZo8qONyvDJlW+LUprE6U4X/zaJlwWhIqPZwXB4rRDfm0TGk1K y4xlWp/lqsl7G7cjSKuzz/vnN28Ph/bt7XMTaVuLAg8d2B/ChfMt1kDRCLwn4FeQ2N6iASOls1vX WV6VZ5uOL/zqr90QXNDF9raCUVbvUB+bCqbEQQ8FeDQWPkhjwSqtkrHn5qb8yqMtHl9LU/VRq51U 9u/85id6cx4oGKRgj4xss+CPXift177YTWl1flte9ZNVR1JhQwABBG4WsM/VurCdFOi4OceNe6rk ubGEm1/p86ht9mXR+LqBjtuF+SY+B1t9VR7t2oZdB5FJ1pdQdU3EftPH98s/VztUjvXf2hVf57DA n9JqszboeZxX+2yza0N6XfQajOUt8+jbk2VSpsyktFnBy6T0Wfv8NZaqbdYY67y0c1T1WSAsHsOs tnAMgTICBI7KaJEWAQTWBfSmp80HWOybLHozq7rpzc7e8JKCSHmTNwsg2URH7cjLE7fVyrA3djuu cupsTfgUqd/qyUurYJ+l9WNm7mXd8uqz4GBeOo4jMHaB7Zs2hbcIHI19mHvTP62ksJUouhhe9JZp umieFACy1SnqoIIOKs+CED5w0RuAFhqiYFmdTV5lrRTsUVDGxtLqV4AmKTik47aKxtJ29ZjWN7n5 II3OH98fvW5j0zmqPwsg+TrUHjvP/QotpU/a4mCSAqmzck5qH/sQQACBPgnoM2bTnynr9M8+j+pa QRxMUbkKdFhwaZbtts/jFhwpG0SzayoWxIn7qnJ92UmrqryVpTX7rICQxlzXGRTMiOtV/qygk5U/ xke7PqXrL3a9q2o/7d+VrsVVDUBVrZt80xQgcDTNcafXDQocPXo0XAhbwsZN2xostZ9FaRKjCYB9 S0VvVDapaLrFNuGxcjXx8QEO25/0aJOfOm1TXXpj16SnTjlqn77508VWpp60CUvs3kW7qQMBBBBA oD0BXchX0KHuBW4FL2y1hS64W3kqX8EQ/ZUJTrXX43ZLrrLKxK/8UrAnDkCktdivDvJpsgJGPl3X z9OCWGqH3OSg4KPOIzuXrI3+N4RsX1OPFgj1QT8fNPLndt742PmutinwldXnptpPOQgggEAdgRPP Px3u3vlAnSIq5y36+b1yBRUy6rN90pdE7UuxswgaxUEeXW+pG2SQvf70+T4uX2xFAlKysqCH8hSx 8dcTfF7Vl3YNQmWX3ZK+BFu2jCLprZ6iaeM+atWSyqh7TcnXr3Ftsjxfdt3n9+7dHw7unq9bDPl7 JEDgqEeDQVOGK3D+3JlJBI78JKDr0Soz6WzqjXSW/e3al/oQQAABBMYpoIvmRQMVWQJpv/+isu1i ugUEqgaQ4mBCVnu6PNZku8oESGQrS6u/rwGjomOhYKP+fCBNeXX+NHGO5rVD9cRBVB+ck7UFRNPK isekygqytLLZjwACCLQh8MLxZ8LBGQWOyvbHvqAaX3wvW05eel0v8HUpsKKtzBcx8+rIO646Fayy Tatx2qpf/dWfuapuvS6yWaCtaHpfpvIqcFIk4OTz5T1vyymut0w9aYGcMmXE9fMagT4IEDjqwyjQ BgQQQACByQisnDoWVu7aFRYXFyfTZzr6nsCxl14Oe26/9b0dPENgAAL2+zxqqi6uxxf59dqCR0pj AaQ6AQEfqFKZRTcLshRN3/d0upWa/HX7tNi9zbYroKKtjTotONP1ah31xfcnDhrZbevyXJXOr14i eJQnxnEEEEAgX0CBibSL7/m5y6fwdXVdt1o7izpNqWwQqGx6q0ePBE68Bs8RGJ4AgaPhjRktRgAB BBAYuMDS8jKBo4GPYdXmP/fKq2HPvl1Vs5MPgc4F4qBR2sV1XZD3q2PUUF1Qr3JrN+WtGijxwQCV M4YtzbytvvkxLxP8Kxvs87+Z1VZf0sr154nO27LGPlCqOnSua0WYBcXS6mU/AlUE7rlzQ5jf88Eq WcmDAAIIIIAAAghUFiBwVJmOjAgggAACCCCAAAIIjFNAF9YVCLAVPEUuiuviuw86jFFG/evbZr8d VKRdNp5Kq8BNHLzxx5UmbzWNT1812Kd68ja/wicvbd5xCxopYFS1zQqUxsEjsyR4lDcCHK8isHPb 1irZyIMAAggggEBnAqdPPht2bNgVFhYWOquTitoVIHDUri+lI4AAAggggAACCCAwKAEf/Cm7GkMX 4n0wYVAdL9DYsitTVKQCO2ai39jxt0srUGVuEgUq7LeTmi47t/KBJbBzu0ggNK9rFjxSgLVqACqv Do4jgAACCCCAAAJDElhaWiJwNKQBy2krgaMcIA4jgAACCCCAAAIIIDAFAQU4fvdzn1+/5VzVC+u6 mK68KkePZTflqfPbN1Z/nTLKtrkP6WcZMKo7ZkX9rJ4i6ZU2XvmjVUvaXyX4l1an3JssL60e9iOA AAIIIIAAAggg0LUAgaOuxalvdAL6gfuVc6dG1y86hAACCCCAAALTELBbnf29Bx+s/JtEXsou2Nuj P5b1vOrvIcVllq03zh+/1qorbfKpsimI1VTfqtTfZp6u+lWmnrRATpky2jSjbAQQQAABBBBAAAEE hiAwt7q2DaGhtBGBPgt89+T58M5V/in1eYxoGwJ9EVg5dSwsfOCO8OHDh/vSJNrRocCTTz4ZfmPf rg5rpCoEEEAAAQQQGLLA2UuXw8krb4dHHn1syN2g7TMSWPrry+H02Sszqp1qEUBgSgKvvfxc2Ln5 9nCYax29H/anvvHt8KH7due285bcFCRAAAEEEEAAgcYE5rfsaKwsCkIAAQQQQAABBBBAAAEEEEAA AQQQQKBpAW5V17Qo5SGAAAIIIJAhML95ezi0b29GCg6NWeChA/tDuHB+zF2kbwgggAACCCCAAAII IIAAAgggMHABVhwNfABpPgIIIIAAAggMR2D7pk3DaSwtRQABBBBAAAEEEEAAAQQQQACBSQoQOJrk sNPpJgWOHj0azp97rckiKQsBBBBAAAEEEEAAAQQQQAABBBCoJXDi+adr5SczAgggUFTg3r37+X2j olgDSUfgaCADRTP7LXD+3Jl+N5DWIYAAAggggAACCCCAAAIIIIDApAReOP7MpPpLZxFAAAEEmhMg cNScJSUhgAACCCCQK7By6lhYWV7OTUeCcQoce+nlcXaMXiGAAAIIIIAAAggggAACCCCAwGgECByN ZijpCAIIIIDAUASWCBwNZagab+dzr7zaeJkUiAACCCCAAALjFbjnzg3hwP0PjLeD9AwBBBBAAAEE eilA4KiXw0KjEEAAAQQQQAABBBBAAAEEEEAAgRB2btsKAwIIIIAAAr0WOH3y2bDMl2R7PUZlG0fg qKwY6RFAAAEEEEAAAQQQQAABBBBAAAEEEEAAAQQQQOC6wNLS0vXnPBm+AIGj4Y8hPUAAAQQQQAAB BBBAAAEEEEAAAQQQQAABBBBAAAEEGhEgcNQII4VMWWBxcXHK3afvCCCAAAIIIIAAAggggAACCCCA AAIIIIAAAiMSIHA0osGkK7MRWFhYCIt79s+mcmpFAAEEEEAAAQQQQAABBBAYrcDZS5fDV44cGW3/ 6Fi7Ag8//kS7FVA6AggggMBoBQgcjXZo6RgCCCCAQB8F5rfs6GOzaBMCCCCAAAIIIIAAAggggAAC CCCAAALrAgSOOBEQQGBd4PsXQ7hn81xYvhrC1y+F8MDfumX9kec49O0c+NzZ985Pnbfb5ufCxtuH 8w95fvP2cOjQoeE0mJY2KvDQAVaoNgpKYQgggAACCCCAAAIIIIAAAggg0LjA3Ora1nipFIjAxAS+ e/J8eOfq8P4p6aL7f7XnlvCFpdXwqRdXw0c2hfDNn0xs8Oju4AV+6+fmwv/7+mr44G0h6PmFK6vh 4k/73a3D+94fbpmb63cjaV0rAm/8xfHw1tJftlI2hSKAAAIIIIDA+AR0q7qTV94Ojzz62Pg6R49a F1j668vh9NkrrddDBQgggMBrLz8Xdm6+PRw+fBiMngs89Y1vhw/dtzu3lWuX2dgQQKCOwNGjR8OF sCVs3LStTjGd5n13w1x4Zi1o9Km/XA2f/Mu1JUZ/sxE0MgkehyTwmZevBW2/udbobfMhzK+d0nvv CGGBNbVDGkbaigACCCCAAAIIIIAAAg0LnHj+6XD3zgcaLpXiEEAAgZsF7t27PxzcvXZRhm00AlxW G81Q0pFZCpw/d2aW1ReuW7fz0m3H/qNnr60wKpyRhAgMREBBpN9+NYTP/lUIG97Pip6BDBvNRAAB BBBAAAEEEEAAgRYEXjj+TAulUiQCCCCAwBQECBxNYZTpIwJrAvrtovO3z61fVAcEgbELaPXcge9o RV0IWmHXp23l1LGwsrzcpybRlg4Fjr30coe1URUCCCCAAAIIIIAAAggggAACCCBQXoDAUXkzciAw OAFdOP8vXgzhl743vN9hGhw2De6VgH7H60/fuBY47VPDlggc9Wk4Om3Lc6+sLYljQwABBBBAAAEE Cgrcc+eGcOB+bjVWkItkCCCAAAIIINCQAIGjhiApBoG+CmilkS6csyEwVQHdvk6B076tPJrqeNBv BBBAAAEEEEAAgXICO7dtLZeB1AgggAACCHQscPrks2GZL8l2rN5udQSO2vWldARmKqDfNPrM0trf 2oVzNgSmLrB6Wwj6N8GGAAIIIIAAAggggAACCCCAAAIIINCswNLS2kVIttEIEDgazVDSEQRuFth1 zy1Bt+piQwCBa7dq/D9XkEAAAQQQQAABBBBAAAEEEEAAAQQQQACBLAECR1k6HEOggMDi4mKBVN0n UcDoP/3+2n3q2BBA4LrAC++EcM/mueuveYIAAggggAACCCCAAAIIIIAAAggggAACNwoQOLrRg1cI lBZYWFgIi3v2l87XZgbdjmvb/Fz45k/arIWyERiegP5NfOYlbt04vJGjxQgggAACCCCAwDQFzl66 HL5y5Mg0O0+vaws8/PgTtcugAAQQQACBaQoQOJrmuNPrkQvcfcdceIZb1I18lOleVYHPvxbCuxtm t+pofsuOqk0nHwIIIIAAAgjPcPAQAABAAElEQVQggAACCCCAAAIIIIAAAq0LEDhqnZgKEOhe4DMv rwb9sSGAQLLAg1tmGDjavD0cOnQouWHsHb3AQwf6tUJ19OB0EAEEEEAAAQQQQAABBBBAAAEESgsQ OCpNRgYE+i2gW9T9xr2zuyjebx1ah8A1gU//gN//4lyYjcD2TZtmUzG1IoAAAggggAACCCCAAAII IIAAAgUFCBwVhCIZAmkCR48eDefPrd37qifbhSur/LZRT8aCZvRXYNa3q+uvDC1DAAEEEEAAAQQQ QACBsQiceP7psXSFfiCAQM8F7t27Pxw+fLjnraR5ZQQIHJXRIi0CKQLnz51JOdL97m/+JHCbuu7Z qXFgAh9ZW/Sx/c6BNZrmIoAAAggggAACCCCAAAIlBF44/kyJ1CRFAAEEEEDgPQECR+9Z8AyBUQjo VnW6KM6GAALpAgqwHvvr2fwO2MqpY2FleTm9cRwZtcCxl14edf/oHAIIIIAAAggggAACTQvcs3ku vLthLnz/YggP/K1bwtcvhfC5s9eeL906x/M1ExzGdz7onNe28fam/0VRHgLFBOZW17ZiSUmFAAJJ ArpV3cq5K2HHrgeTDne+T5OFR3/AP+vO4alwcAL/68+G8NEZrDpS4GjhA3eED7OEe3DnTBMNfvLJ J8Nv7NvVRFGUgQACCCCAAAITEbiy8LPh5+6/fyK9pZtNCmjuefBX/lGTRXZWli6a/19nVsOxN9+7 cK4vALIhMAUBfSHczvff+rm58Hc2hjD39mrYuyGEiz/tp8Dtt90SDu6e72fjaNUNAk9949vhQ/ft vmFf0ovbknayDwEEhivwZ68RNBru6NHyLgU+ufuWcHzlapdVUhcCCCCAAAIIIIAAAqUFdm7bWjoP GRAYooBWVrx5y1z49Iura6ss3O83r600YkNgSgIWNFKfP/Pytet8Cib96YFbwpOnrs7kS7B5/qdP Pht2bNgVFhYW8pJyfCAC3KpuIANFMxEoKvDPP8Q/66JWpJu2gCZbbAgggAACCCCAAAIIIIAAAv0Q +NM31i6Mr/3plnT+wnk/WkcrEJitgP5NvP9rV8NvvxrWb02on6ro27a0tNS3JtGeGgKsOKqBR1YE +ijwb1lx1MdhoU0IIIAAAggggAACCCCAAAIIIJAgYLel+/xrOshdVBKI2IXADQL6iYpPbA/h4B0h HFi7jR0bAm0IsDShDVXKnJTA4uJir/rLrep6NRw0pscCulUdGwIIIIAAAggggAACCCCAwOwEtLro t15ZDdeCRrNrBzUjMDQB/Zv5w/Mh3LO5fyuPhmZJe5MFuGqW7MJeBAoL6N6di3v2F07fdkJuVde2 MOWPRYBb1Y1lJOkHAggggAACCCAwXoGzly6Hrxw5Mt4O0rNWBR5+/IlWy69buFYa6cI3t6WrK0n+ qQro387nf3Tt9o5TNaDf7QkQOGrPlpIRmIkAt6qbCTuVIlBYYH7LjsJpSYgAAggggAACCCCAAAII jFVgde0HNAgajXV06VdXAp95eTVcXQvC9vE3j7oyoJ52BAgcteNKqQjMTIBb1c2MnooHJjCrW9XN b94eDh06NDAtmtuUwEMH+rNCtak+UQ4CCCCAAAIIIIAAAmUFvn4phF/6Hr9nVNaN9AgkCfzRX62G 89yxLomGfTUE1mL7bAggMCYB3aruc1+7OqYu0RcEWhHQreo+emcrRVMoAqkC2zdtCm9dWLsfB9u6 wDtXr4Yzb10MK0sr4Y25W8KVq++Gt297HzoIIIAAAgjMTOB977wd3vf22+Ge7dvD9rvuDDvv2hhu u4Xv3M5sQKh4lAK6Rd2bV9Q1AkejHGA61bmAVu4d+M5q+Nf7QljgLatz/7FWSOBorCNLvzoTOHr0 aLgQtoSNm7Z1VmdWRdyqLkuHYwgggAACfRBYXV0NL77+Rvjhaz8O86dPh7vW3kt3njoVbrtwIdz6 5puBL8v1YZRoAwIIIDA9AV3Cfnd+Prxz993h4u7d4Yf33Re+f//94ee3bw37Nv9MmJvjHWp6Z8Ww e3zi+afD3Tsf6F0nvrC0Gj53tnfNokEIDF5g+/vnwsafroaLP+2+K/fu3R8O7p7vvmJqbE2AwFFr tBQ8JYHz5870JnDErerGcea9+Mvz4cSb74aPH704jg71sBe6Vd3xFVbn9XBoaNLIBc5dvhK+++pS uP073wm7v/rVcMeP1n7NlQ0BBBBAAIEeCCgsdNvaFxj0t+HMmbDlm98MV3bsCCu//MvhpQcfDB/e tzts3nBHD1pKExAoJvDC8WfCwZ4FjvQ7LC/8iJVGxUaQVAiUE/jt/7Aa/sH711YfbSyXj9QIJAmw eC1JhX0IDFhAt6pjqybwqV23h9WP/0z48uGNQc9ntanuvXfdEn59x/uut2dWbRlzvbpV3Sy2lVPH wsry8iyqps4eCBx76eUetGJ2TTj95oXw9bWg0eYvfjEs/sEfEDSa3VBQMwIIIIBAQQF9wUHvWR/4 4z8OR9bew/RexoYAAtUFvr/23UjdVosNAQSaF9C/rafXbwPZfNmUOD0BrjBPb8zp8cgFuFVd9QH+ vZd+Gv7kR2+vB2w++7fvDFr1M4sA0se23rgY9Kkfv1O9U+TspcASgaNejksXjXrulVe7qKaXdbyu lUYrr4WFP/qjsHnt1nRsCCCAAAIIDElA7116D9N7mVbPdrXdc+eGcOD+/t1qrKv+U8/4BB79AauN xjeq9KhPAp+4d+12dbP7LnSfKGhLTQECRzUByY5A3wS4VV29EdGt4U6+dW0lilb9KIBUdGtipZIC VVppZNunn78UFNDK2pRHK6VmFejKalufj+lWdWwIINCNgH7T6NsvngqLayuNdNsfNgQQQAABBIYo oPcwvZfplqt6b+tq27lta1dVUQ8CrQroNnUf2dRqFRSOwOQFful7qzNZ1Xf65LNhmS/Jjur8u/Fr 7aPqGp1BYJoCulXd5742m1twjUX8yZeuXA8YWRApr28K2tjt5T65646w76tv5mVJPB6vNlLgqmjw ygJdKoPfRkrkvWGnblX30eJxwRvy8gIBBMoJvPj6G2HDsWOsNCrHRmoEEEAAgR4KaOXRW3v3hhe3 fiB8cAtXwHs4RDSpxwJn3uY2dT0eHpo2IoEHt6z9at/l7r7gYHRLS0thYWHBXvI4cAECRwMfQJqP QCzArequiWj1j1+5EzsVfa1gjFbzlNmUR4GkssGjeLXR3JffKFStb58CXdzarhAbiRBAoCOBd65e DT987cdh91e/2lGNVIMAAggggEC7AlvX3tN++Iu/GHZven+47RZWsberTeljEvjCUvcXssfkR18Q KCKgVX3b174ke/ZykdSkQSBdgMBRug1HECgksLi4GFbOnSqUtotE3KrumrJW3NjvEyXd6k2BnRNv vlt6ZY4CUgrMJJVZd3y1Ukmbgj9Fg09qj9/KBqt83qk9163qjq+wOm9q405/uxc489bFsPEHPwj6 cXE2BBBAAAEExiCg97T506fDmcWd4d75u8fQJfqAQCcC3CGlE2YqmbjAN38Swh+vrHKHlYmfB010 n6/GNKFIGZMW0BLMxT37e2OgiRjbNQEFd9ICPLodnVYkabWOBZjy3GwVk24dFwds8vLmHVcbFCzS prb9yY/eXn+d1TYd86uq9HtIbMUFdKs6NgQQaF/gtbcuhfefONF+RdSAAAIIIIBAhwJ3rd2ybmVp pfUaz166HL5y5Ejr9VDBOAUefvyJXnWMO6T0ajhoDAIIIJApwBXmTB4OIjA8ASZixcZMASUFZ7Qp EKQVSHmbD9LkpS173H7HSKuN1DatmNJz7U8LHtkKJdVl+crWS/ruBea37Oi+UmpEYIYCZ197LWw8 1Z+VuTOkoGoEEEAAgREJ6L3tjTkuqYxoSOlKBwLcIaUDZKpAYE1Ad1hhQ6CuAGdRXUHyI9AzASZi xQdEwRnbtNonaxWRP6aVPT6vlVH10QettNrINnueFDxSe2yFkoJG3KLO1Io/zmoiNb95ezh06FDx hpJyVAIPHejPCtWuYN9+3/vCbRcudFUd9SCAAAIIINCJgN7brlx9t5O6qASBsQhwh5SxjCT96LsA d1jp+wgNo30EjoYxTrQSgcICTMQKU60ntFVHebnum791PYmCRmm3v8srI+m4v0VdXLZfFeVXF8W3 qCNolCSbv4+JVL4RKZoX2L5p7ZdKJ7a9fdv7wq1vvjmxXtNdBBBAAIGxC+i9Te9xbAggUFyAO6QU tyIlAgggMGsBAkezHgHqH7zA0bV7W58/91pv+sFE7Oah0O8YaYVO0i3fnvrxO+sZtGonbRWRre5J ux2cylUdfuXQza24eY/y2S3q4qCRpbZb1ml1kcr3eZRG+dgQQACBvgvM9b2BtA8BBBBAAIGSAry3 lQQj+UwETjz/9EzqTauUO6SkybAfgWYFZnGHlXv37g+HDx9utiOUNlOB22ZaO5UjMBKB8+fOhI2b tvWiN0zEbh4GBXz0+0T6s0BNnEqBGQV/sra8NHZ87stvZBVz/Zi1JS1oZAm1okhBI5VveXQsL5/l 5zFZQBOp4ytXkw+yFwEEEEAAAQQQQAABBBAYuMALx58JB3c+0Jte6A4pn/san8F6MyA0ZLQCusPK R+8cbffoWEcCBI46gqYaBLoSYCKWLd1GsMWCOqq56Aog5anz20Rpq5+ye89RLzCridTKqWNh5a5d YXFx0TeH5xMROPbSy2HP7ddufTmRLtNNBBBAAAEEEEAAAQTWBbhDCicCAgggMBwBblU3nLGipQgU EmAiVojppkQK5OgvaUu6xV1SOu0r+vtHWkVU5LeJ7DZ4Wm2kYJH9JpNeq726jR7b8ASWlpeH12ha 3IjAc6+82kg5FIIAAggggAAC0xC4584N4cD9/VkxMg11etmWAHdIaUuWchG4UWAWt6q7sQW8GoMA gaMxjCJ9QMAJMBFzGAWf2m8YWTDGB4r0/JO77rj+G0Zpv5VUsKpSyVSX3ZrOVifpN49sVZPaq9vv EUAqxXo9MROp6xQ8QQABBBBAAAEEEOixwM5tW3vcOpqGQHEB3SGFDQEE2hfQHVa63k6ffDYs8yXZ rtlbrY//Y7fKS+EIdC/ARKycuQJDCr7YduLNd29YNaQVRFoZpJU+FqhRMEe/h+QDTJa/iUeVq/Kt XQoU+dVJapN+R0nBJG3WLuUhiFR8BGYxkSreOlIigAACCCCAAAIIIIAAAuMS4A4p4xrPLnrDNY4u lJurY2lpqbnCKGnmAgSOZj4ENACBZgWYiBX3VIDGVvQolwI0WtGTtPmVPnZceZsMHqksTYqsTQpW KUCkLemWdAomqc0WQFK6OIhkkyxbKdVke1UfGwIIIIAAAggggAACCCCAAAJFBGZ9hxT7zJ30+bpI +9tMY23jM/t7yrLw1zhmNW52XeW9lvX/GXdY6f8YDaGFBI6GMEq0sdcCffuB+1lPxHo9WFHjdAs6 bQq8KECT9/tEOm63iYuKqvXSJogKGGlSZAEjC2KpnWm3pLMVUXEASQ1SWTbJUn6V/7GttzUa7KrV 8RlnZiI14wGgegQQQAABBBBAAAEEEJiUwKzvkKLPw/YZWXfsaDMQoWBDmTqsbfrcrrxtBJAsAJJV ttLozzYZlemH5c+qw8rOe5SJ35768Tv+ZWfP/TnTRL/U8KbKSUPgDitpMuwvI3Djv8AyOUmLAALr AgsLC2Hx4nx45+pqL0Q0Efvc17q/l2kvOl+iEZrM6M3ffjuoaFYFajR5sdvI6bUFoIqWYek0AbNy 1A4Ff1RevKmd2uwxPq7Xymd5Ve5987felD6t/KTyprBPE6mP3jmFntJHBBBAAAEEEEAAgaEKnL10 OXzryJHwyKOPDbULtHuGAg8//kQ4ffbKDFtwY9VN3iFFF971WVy3m7cvXd5Y282v7PO3jugLm0Xz 3VxS/h7dIUQBF9Wpx7zP475tKt0+3+fXVDyFrFSP/uxOJ2m5dc3E3zLf+pGWPt5v5Vfth8bXm+T5 qX7lUb26vvLkS1caMSwSXLRrMEXrtOtROn+9cWzIawRmLUDgaNYjQP0INCzQ5ESs4ab1pji9SWvT xENBIL3J65srWRMam4DY5FJ5qkwyVY4FnjSZUXl5dXs4TUTyNt8uq69MHXnlc7yewPyWHWsFvF6v EHIjgAACCCCAAAIIIIAAAgMTaPIOKfb5XYECBWaSggX6PKxNae25kfnPzbYv6VH5rK6k41n79Hnf gh9qp64FJNUbt62LYIJd2/Dtt4CG3+efJ+Xxx3WdxPqrtFXdVKas/CY//RXZ9KXbLO8iZVgafSnX tqw+WZ2qV+di1mZfCtZjHKDLylfmmO6wcnwlux1lyiPtNAVu/Fc4TQN6jcCoBJqciI0K5m86E38j yYI4mtwUmYQoXdU3duXTN3wUxEmaLCZ5xxPIrImXTfL8ZE7ps/Ik1TmVfbOaSM1v3h4O7ds7FWb6 GQk8dGB/CBfOR3t5iQACCCCAAAIIIIDA+AWavkOKPuvqM74uwNuFe//51z7/a58PROhLpEU2fR7X dQL9FVnxEpepz/32OV3HLKgSp/Nt0+f5MludwFZWPUW+tJqVv84x9clb2W8/55WpAKJtCt7o2kvd zYI8Kq/IdRx/PSapbjundExlthUk5A4rSfrsKytA4KisGOkR6LlA0xOxnne3dPOylg5nvcH7yV7V CVTahEBlp202SbHjaWl9ujrBLatnCo9MpKYwyv3r4/ZNm8JbBI76NzC0CAEEEEAAAQQQQKB1gTbu kKLP2f7zut0dRI/6nGyfw30gQgEl/eVt/nO2fdHUB6by8uu4vjzqy4nzxEGSIsEJK8OCEOpL1rUO S9/2o1+dU6cuGxsFVmSn8bVxTCtX4+23vPQ+bdpzX6bGMW1TgMqfX2np2I/A0AQIHA1txGhv7wSO Hj0aLoQtYeOmbb1oWxsTsV50rEeNKDtRzGu6D0TFZWuiYhOQrMCW6vDfrvFl5tXPcQQQQAABBBBA AAEEEEAAgfEJnHj+6XD3zgd607G27pDigzMKvFgwxlYW6bVtZVYO+c/YCmJU2dQeKyepDL/aSOVb 2jJ1KbhSNbBVpp4yaauu9tFYWaBN1zXsLjHaH18vsfbYeNtrG3d7XfXRrsVo3HxAz86ntPZUra/J fLO4w8q9e/eHg7vTvxjdZP8oqxsBAkfdOFPLyAXOnzvTm8BRWxOxkQ/hTLuXNdmwiYoamDXxsomL dSSrTEsz9cdZTKSmbk7/EUAAAQQQQAABBBBAoDuBF44/Ew72KHDU1h1SdFFfX7q0z8wKouhiv30u tqCK32df0kz7gqb/jJ2WpuhIKr/aZu3x+fxn/jJBLZXhV1qVzevb0Kfn8VjJTP20/UmGtkJJ/fBj XKdffrVR/MVc1afglq30qlNPW3m5w0pbstMq95ZpdZfeIjB+AU3E2MYh4Ceq6lHSBCmpp5ooseUL aCI1i23l1LGwsrw8i6qpswcCx156uQetoAkIIIAAAggggAACCHQv0OYdUhQ8siCDemYX+/3natun 4xaw0aNW+fhAgY5bMEIBGb/aRMfKbta2OJ+vU8Glop/543L68tpWCqk9VfqiAJFtfqzsuYJHfjyV VoZWr66FNHGLOpVrt91LCkRZfRY8Uno2BMYowBXmMY4qfZq0QJsTsUnDzqDzNlFV1XlLrf3y9qx7 786gG1SZILBE4ChBZRq7nnvl1Wl0lF4ikCCw8KlPhf94dTXocWjboRdfDA98+cuFm60+Kg/bjQIy lEsT54DKKDMmviVlx9PnLfp8qOd60f6RrjuBe+7cEA7c359bjXXXc2oao0Dbd0hRUEEX830Qxlaq +BU5cfBBwQEfHLJyfJ42xsOCV3H9bdTVdJkK2MjJLH0QTP0pu5m58sXuCkJpTLX56yTKY4Y61lTQ yAej4jJ9cEv9jI+rHX3YdIcVNgTqCnCrurqC5EegZwJtT8R61t3RNsdPmjQZqfJtndHiNNQxblXX ECTFIIDApAR0oX7jffeV7vOde/dez7Pns58NC5/8ZPjOvn3X96U9scDA6089FZZ/7/fSkmXuV5Dg 4okT4fjHP56ZLu2gAhRqv/5U1vKTT+a2ZfPHPraeXsGDv/6TP6lcd1qbhrDfxk7nix9/tV3ngLaq Y6q8Mv7Ar//6ejDy0smT2lVos7boUW2sel5kVWZ9t3O9yDmTVR7HENi5bSsICIxCoK1b1QlHn6Et SGS3rLNghg8kKa3/4qU+byvYpLQ+eBTnUb4mN2ubyrQVNU2Wn1eWAi4+CKL0tpLG55WlD87YMe23 3x8ydztW9susfuzioJGVqbFRe9VGPcrM16t8TW3WXwtW+XK90SzGzbcl6/ksblV3+uSzYceGXWFh YSGraRwbkACBowENFk1FoIhAmxOxIvUPOU3SxMn64ycHtq/NRz8BKjIZsWXUapNNktts3xjKnsVE agxu9AEBBKYtoIvstlokvuivi+W6kK+tqWCJAka6+K5y9VgmQKB2+CCBgjj/4dOfLh2sUJDLtiIB APmYg9qrPrS9FQ1o+XYoj7YiATyfz57beaAAjjYLKJq5pdOjHzcF8bQpX3wOrR+o8J8i42LF+vO0 rbGx8bc6m+qnlccjAgggMFSBNu+QYitRLOBjq1EUGPIBIdtvhloxokCEBQu0X1/cbOrLmxbsULus Hb4Nap/anlVfUhnW/qqPvj1WhtVjr7MezcgHfZQ+qdyscnTMrn+kBY0sv42Vrs9YHh3Ly2f5izzK QFt83mifHdNzO8/03G86j3Trw6luS0tLBI5GNPgEjkY0mHQFAQm0OREbu3DWBKfMBKquk5+MFJ0A dR3YqttH8iOAAAIIDFegyEXwNi7IK/hQNsjhgwTKX6TtfmRstZH2KRgW59dxCyxZ2yyQojxpAQ3l UyCsSiBL5Vp+b6LyygTXLMCjgNq/n5tTsZmbraKxAJESWxDInvuASdW+ZTbCHdQ55utzh2b61AJy aoTGx5xn2igqRwABBHoi0NYdUvzndQvOKBiji//xrcQswCQSXQPQphUy+kytcuL06wkK/EcBFF+2 svjP6Qoo2KomS2f1Fw02+DIKNKmTJD7g5Z8XrVzmSeNUNL/yVqk3qXyNjx8zuzbj9ylfUlDJysu6 rqQ0caDN8jX9yB1WmhadZnkEjqY57vS6QYHFxcWwcu5UgyXWK6qtiVi9Vo0jtyYHZZdcl+m5TTRt UlI0aKR8fmtq0uTLHONzJlJjHFX6hAACbQkkBSrS6qoSoEkrq8n9PshRtFwFYmxTwMQHBbTfBwVs 1Y8PZiioZIElK8fnUfkKNMW3S1OQxgdoLK89Whl69G3ygSSltXHTcx/I8fsVECuyxW1MyqO2WNuS jo99n1yt/+v/DtZua6gxlosFFsduQP8QQACBLIGm7pASf3a2Oi0Qo9dJASDls8/bSmNBJj1a8Klq 8Mh/Drfnqs+vjFE91gYLPvhb1iUFHZLKUNv7tFl/q7QpaZySyvEOdm1GgTSNp8ZM12psPJPyF9nn zwOVa/WojXZ+qJwid4UpUl+babjDSpu60ymbwNF0xpqetiSge3cuXpwP71xdbamGcsU2NRErV+tw U9tt3fImGH4yowmLNpsc+YlnVYl4EqSJiJVvZWpCabek06TI2m7fVlI6P1G2fDwmCzCRSnZhLwII TFPABx9iAbsQrv0WqEi6CG6BDq2yGcNmK2zUFwu6aHVOHJzxfdVxbXarPgvQZOXx+e253RLQVjhZ OVZ27J81flZmXx/lrNVD1te+trNIu3yQ0I8RwaMieqRJEzh76XL41pEj4ZFHH0tLwn4EUgUefvyJ cPrsldTjXR9o6g4p+qysP/85Wn2xz8hJ/YrT6ouaftNncAV5LBDhrwH4dFnP48/wPq2CENYGPa9S vvL1fVMf7RpFlT4m9U/XQhQk0ubtzFNjZuNWN4Ck80Dt9+WoHrvuo2suWeOc1H72ITBUgVuG2nDa jQACyQJNTcSSSx/fXr3h5wWNfK81YdAPQGpCqfvW1r13rcrTN1dUniZAmrxqcpU0EVE7beKlSZPy 2MTW2pg1UbY0PM5WYH7Ljtk2gNoRQACBBAFd5FbAR492wVtBIv3pNmb+T8cVyPCBFRVpAaakAIDS K6gS50loSi92qb22csiCRmqYAkAWPLOGKmij9Ba8UXpbnSMLy6P+K13RLcmxaN6hpJOZnBVYKWPT x/6pL/ZvwK/i8ueAnSN9bD9tQgABBLoQaPoOKfHn5vi175MFM7Qv6e4eymuBGQtC+PxNPVfgwT7X N1VmV+XoOoRdB0l7tGsUMmzieonKsKCRXS+x/mrM5r78xg3jZm3UdRa/msvy5D2qTI2Pv06kPmnT +eH355U1y+O6wwobAnUFWHFUV5D8CPRMoOmJWM+6N/PmaBKhP21+qbJex99Y0r60TQEjTVw1mdLE MWmFUVpeTWKU3yYvli5p8mvHeLxZYFa3qpvfvD0c2rf35gaxZxICDx3YH8KF85PoK50cnkCZQIVW Vugiua3A8b1NujhuF9QVJNBxC075fH16bitHfNBI7dPt7tQX/SnQITPtU+BDAaI4vfKor7YSSeWW cVb+WW0K8tkqsqJtsHFW+vVg0Fp/s7Y4vdJW8ZGrjVlWfTrm68xLW/S4zgUrV+eBBQ4tv50DSjOE 89/azSMCCCDQtEDTd0jR5+K8zX/2Vtqsz836rG2f8y3woc/rTQUL/PWEvHb38bgstCk4k+big0Vl rpH4/sZjZnVpv4JB8XjYNRK7xqKyNH42hhYQ1CoibfaFW7u2s74z5T86H2xTPUPZuMPKUEaq3+0k cNTv8aF1CJQWaHoiVroBPc2giYImCUUmBkW7oEmDJkUqu8wEQnk08SkTLIrbpH5o5ZM2TXqa7Fdc 11hfM5Ea68j2u1/bN20KbxE46vcg0brSAkWCQLpYbhfW+34rOwt8aZVVvCkg4Pui49qnwJD6p2BJ UuDDVh1V+Z2luA1dvVa/LDiWVafSqN/arJ+WXiZJwTQ7XudRvw1lm86pJHc77h8VELPVZH5/1edx /9P+PchBTjLR+dKWS9V+kA8BBBDoQqDpO6TYZ2K13YIDvh8KNPgvXGYFjSyfPtv7W6PZCha7phAH LSzfVB51/cFWAGX1WV5lr1OkBYysHgsMKZjjbyWn46pLf3EZOqYAkn+0wJf2ZbVRZVneqkGw9Yr5 DwIDFSBwNNCBo9n9ETh69Gi4ELaEjZu29aJRTU/EetGpmo0oE9QpW5WWRZfdquRJqmPqE9YkE/Yh gAACCPRfoOgF/ln1xIIQtpoqDgTodRxQiQMmcdvjPMpvK2Ti8uO8ZV4rKGGBrzhfkRVAcZ68sYqD JrYiS+UoMKI+WlApr6y47iKvdUu4sr+PpPRl82S1xcZRabLG0vpvHnpU8CtenZRVF8cQQACBsgIn nn863L3zgbLZWkvf9B1S7DeA4wbHwQNbsRKnS3utz9pxGUkrWJq+1qD++BUuap8FLtLaWnW/BcTK 5legRcG4pOCRvzWcre4pUr4P1CnglBbgMwt7TCrbAkg6pnJlGqdPK9+Xp/G3oGOVIJgvaxbPZ3GH lXv37g8Hd7+3QmsW/abOZgUIHDXrSWkTFTh/7kxvAkdNT8QmOqR0ewICs5hITYCVLiKAwMQF4oBK kxxZQZEm69EFfvVDW1adPmCgdNoUQEoL3Oi45bH02qf0WQEHpSm6qX5flg/s+BUufn/RsuN0vgyr N/4NKwXhFCDRn/ru2xaXV/S16q0TcLEAjrXf2l60fp/Orz6Tb95mdVvwSCufFKBUAIwAUp4exxFA oIrAC8efCQd7FDhq+g4puouHXdxXoCK+2F8kQJDmagGIOPigIEKdu4ek1af98Soa7fN90uumtiQb u01fXh0KxClwJBv/hVYfyPP7k8pTv7RiTOXIVGWWuZuKxiBv822w+orWYb+JpbalBQhVZtaKpbz2 tXmcO6y0qTudsgkcTWes6elEBJqeiE2EjW5OUGBWE6mVU8fCyl27wuLi4gTV6fKxl14Oe26/FQgE Riug4IAuiutivFafNHkxvMoFfgUyfJCmKLwFeKrUWaQOBQtsk5OCGBZUsP19frSgi9qYZaQ+6c8C LE3cok1BIwu4qO6qm50XelS7km5NmFW29Smr/3F+u02etdvaYP2xFVTKN6TzIe4nrxFAAIE0gabv kGIX7f0KGF3oTwrApLUp3m+BGgsYWPBBQRJt9jrON6XXdru6eNWRreyRXdZmt5pTOUU9NS5+s7H3 ++y5BcD8SjMLBFqarEfLrzQKGlnQyQJj6qf6mBS8konysyEwBgECR2MYRfqAgBNoeiLmiuYpAgg0 JLC0vEzgqCHLoRXz3Cuvhj37dg2t2bQXgdICuiDe998ySuuUgiJ2Qb+N3yRS+bb5VUC2r8ijBW7K BC2KlFskjQVMlLZo+7XSyIImtgLJgiR1AiR2W8Ei7Y7TxP2Ij2e99nl1ruh1kc3OKz1q7ORnq4+U XwEk/WnT/rLBrPWM/Gd0AvfcuSHM7/ng6PpFh6Yp0MYdUuKAgH5TWBf29VhnszLsVvNFAxxF61Qw QqtaytzSrWjZaeks8JF2vOh+mdtKL/VDry2wpjLy+pS2gicr4GJBKWtjWlqfzoI4afVZWfaovli/ bJ8/jywomVWeD1ZZGf4xqQ5/vKnn3GGlKclpl0PgaNrjT+9HKNDGRGyETHQJgcBEipMAAQQQaFeg TkCg3Zall24BGUuh38LRpv1Vbo+mfLZ6yW7TZiuy7LXV5R8VZNl4331+1/XnPrhQJmhxvYCKT6wv FvTIan9SFVp95n2tH/KwIJLyNXHeyK/J1W7WH99+u72c9tVpt/rry1VZRQNy6xXzn0kI7Ny2dRL9 pJPjF+j6DilJt2PLU/aBAuVvY7PggcrX7dpmsSnYU2dT2xVkUfBLZVlQSsGVqkE2v4Inbp8CU7bC KS8448fQl5nXX9Vpt8+ztBYsqtonK6frx1ncYeX0yWfDjg27wsLCQtfdpb6WBGbzf6eWOkOxCCAQ QtcTMcwRGKrALCZSQ7Wi3QgggMBUBHQRXwEibQoa+SCGAh26pZndZqyIia0wUVqtSlGwpcgqEguy KF8cWLCAhY7ZVnTFi6Uv+2grbGyVjHdRWT7QpTRpK7WUL+6P8lsQSX2Ly9bxspsfq6ZumWgrptQ/ HzRror3eRX1tosyyZqRHAAEEuhDo4g4putDvV53U6VccvKhTluW1oJGCHxaosGN9fEwLbKntChzJ Wn0y87zVRll9zPK2oJHy6xZ3aZva4resMn06e64Aka1mylpZZOl5vFFgaWmJwNGNJIN+ReBo0MNH 4xG4WaCLidjNtbIHAQQQQAABBBAYh0DeSpUygQgLuEjGBxuKSFUJHmStQNLKHlv9VKR+pfHBkqxV MFodZUEyBVbyDH2gxH6zKKv8ou2N01mb4v1lX1tgro02+rZUGXOfn+cIIIBA3wWmfocUCxrVWZVT Z4wtuKP6m9hs1ZHd3q2tflUNBlXtZ5mAUdy2JlybKIM7rDShSBm3QIAAAvUE+vYD91OfiNUbTXJP SUATKTYEEEAAAQTGJGCrYRSk0p//nSkFPZL2J/Vft06zYIlWSK2XtbZaKGlTcMkCNFZ/UrqkfQqU aGVXmwEZtb3OJgs5ZhnUKd/yypENAQQQGLuA7pAypS1e7WIBlrTbp2lVjW6z5v8sT5KbBYKSjsX7 fICjzqogX27cP3+syee6HZ5tebcP9Cukmuqn1W2Pum2eViVpnHx9drwPj7rDChsCdQVYcVRXkPyT F9C9Oxcvzod3rq72woJb1fViGGjEAAS4Vd0ABokmIoDA4AQsgNBGw1W2BTPaKH8oZdrvLvn22q3h fKDIH096nnTLO0tnK4LsddajbgtnW5n6lcevyNLrJlbc2G8OqbwmtibalNcOc9Bj3UBXXl0cH57A 2UuXw7eOHAmPPPrY8BpPi2cu8PDjT4TTZ6/MvB3WgKndIcUHayzIo8BHWsAl6bd7VEZW8Mhs08q0 4z7A0dTv9SiAok0re9Q//SmgUmbFjrUv7VH9NzvVk9fPtHLq7Fc/9RtOvh0KSlk//TjXqYe8CPRN gMBR30aE9iBQU2BqE7GaXGRHoHOB+S071up8vfN6qRABBBBoQkAX5XVrsbwAkVaeNL2VXc2i+v1q mKbao9uyFQ1g5Tk11aa8W8PF9eQFhuSmfpbddCu8MrfD8z66lZ7OrbJ9yWpjk+ehzv0yfctqV3zM HPSo39FqcwVWXDevEUAAgS4FhnaHFAUEmgxUVA18KJ9WKdVpiwIf2lRWE5tstEJK5SmAouCKXlvw qG57rY0+aJa2UsvS6tH6qedZv4Wk42mbBcR8sEhp1VcFjJoKvKXV38R+blXXhCJlEDjiHEBgZAJD m4iNjJ/uDEhgVhOp+c3bw6F9ewckRVObFHjowP4QLpxvskjKQqB1AQsWaWWJVqloxYv/TRtrQNMr Pazcvj1W/Y2jvvUjqz0K3th4pq240XEFe7RlBfUUhPKrknTruzY3BZ9ss5VY9rrOo3fwz+MyFfix jQCQSfCIAAIIXBOY2h1SFOjRbdZspUpW4EOrjZICHSojKWBUZpWL0hZpQ9HzVOUpoGNBI+VTMEWr jVSP/nRcq5zUp6T2F6lL5dmWtVLL0ujR+un3FX1u7Y/Tq59NBcLisu216m6yDu6wYrI81hEgcFRH j7wI9FBgahOxHg4BTRqIABOpgQzUyJq5fdOm8BaBo5GN6vi6o4CArYBQ7xQcUMDIX/DPW3nR5AX7 IQvbrduyAg11+6fAjIJ5ZerQGNsYqo1JeZP2+bYWCRopvV+5pPOo7c0HqZJu61en/jyTeCWaglh5 eeq0h7wIIIDA0AS6vkOKghd+xcosvGw1jupOCqDkrV7xwROVYb/bo9U9tinolLXZbwQpAGJtUPBH +6085fdBF0uXVK7y+aCRpVFfLaikfWqj/jQGRQM/ymdts/YUzat8fsvqg09nzxW48edLFwEj76W6 y7bZ2s4jAm0IEDhqQ5UyJyVw9OjRcCFsCRs3betFv7ueiPWi0zQCAQQQQAABBCoL2MoSXeT2F91V YNaKCa0yscCI0vqVHgoWqFy7aK5AUlqAQnnHuln/7dZvTf1+jZUnN9kqiGOBoDRLnyYODCqPtTUt v9/vAyT+HPBp9FzttLp0vjR5G7q4Lr22c9mOFelTU8Es1W19Vf1Z/3asfTwigAACbQuceP7pcPfO B9qupnD5Xd8hpWjAwXdg9eM/41828jwvOJRVif2Ojr8VXJw+aaWSpVFgQgGYONCjAIX+rFxLr0el TduUPmtljAU+bKVVXG9aubbfB1LSAjdqg92SToEv678FyFRWXjDN6vOPartWSSnYlfR7U0rr2+fz 2nPlLXoOaVx8oEplKFBoY25lVnmcxR1W7t27Pxzc/d4qsSrtJk+/BAgc9Ws8aM1ABc6fO9ObwFHX E7GBDhnNRiDMYiIFOwIIINBHAQUc/AVvtTHvondSAMQHnRRMsECFnrcdMOjSVUExHzjJq9vbKl+S XV4ZPigkVwVhFDDyrj5QZ+Vpn9JryxtTy5P3GAdIfMDQB2qUzp8TVfqd1hb1RZuvT699WxQQsnGS Vbwqq8n2qG5z1vPY2sZBbfJjprRsCCCAQJsCLxx/JhzsUeCoizuk2CqVNl1nUbYFn+LbqeUFx9JW B1kfVK4PhmQFehSsKRLUsKCUyrVAktWX9qi0PtiUFZzyFraqKS7Xgknx/rzXVnZaOuuPAkx5adPK 6GI/d1jpQnn8dRA4Gv8Y08OJCXQxEZsYKd0dqcCsJlIrp46Flbt2hcXFxZHK0q0sgWMvvRz23H7t h2mz0nEMgS4FdAHdfpel6oVtrSyxTWXYBX1dTNefAh9jWXEUB2ys32mPsrEAStbqnDi/rSrygSdb 5WW+Pk/SPn+8qeeqx+pSQETBGgs+WvBE54C/RZ0FeppoQ1rgJQ5UWTrtV/s0BmpfUtCtbrssQKVy 4qCR9pmX6te/tar/zlQWGwIIIDBkga7ukGK/F2QX+cuY1clbpp6qaRW40YqWIu1UMEYrcvICHOZk j3HbFEwqUk6cL608n84HjNSnrICRz6fnslD+eNVOXjAtLqfsa/WrSN/Klkt6BPomQOCobyNCexCo KXDs3Hs/yFuzKLIjMGqBPXev/Tj3u7P597K0vEzgaNRnV3rnnnvl1bBn3670BBxBYEYCdmHfLnCX aYa/YO9vR2Zl6WK5gh961AX8pld6lGnrENLKU1Z+ywoY+XRdP9cY2zirbh+k8W1RfxRgilf9+DR1 n3szO59VprXRAng6F/WnAE4TQSQFjSy4lxQ0sn6Zk9qpIJbqz0pv+XhE4J47N4T5PR8EAoFRCHRx h5S5L79RyyovyFKr8IYyF+1jmQBHWiCkTQ8LgJUJFsWEardW/2jTKqO0fsT5xv6aO6yMfYS76R+B o26cqQWBzgQIHHVGTUUDFvjIphD2vz+Es68PuBM0HQEEEGhQwC5qly0yDnLEK2qsXLuobxfs//3c WvC+5Ka8fmVHyeyDSe7NuggYaQytzrpICg5ZEMWCMrbaSo+26kcrbpoKIlmwytqeFoyxFUg+0KO2 2nlVJaDpy0qr19qlR3O2fw96JJjqhXieJrBz29a0Q+xHYFAC3CFlUMPVemOLBsDyGtJmcCuv7r4e n8UdVk6ffDbs2LArLCws9JWFdpUUIHBUEozkCPRd4MEtc+Ej51fDN3/S95bSPgRmJ6B/Hxffms1q o9n1mpoRQACBZgV80CgrwBFfLFcrdMG97IV61VE2j1aZWCCj2d63W5qZ2WNbtdkqnLrBi/i2evGt 2Py5or5YEEmBJgvoVOljXG6R4I3OoTifzhH1oUxbLGhU9LxUnbbJxwJqdQJXVh6PCCCAwFAEurpV 3VA8aCcCYxNYWloicDSiQSVwNKLBpCsISGD+6mp4dNvcWuCIi+KcEQikCfzWz82Fiz/l30iaD/sR QACBLAFdAFegwQIycZAgKa8CID6PfidoqJt+u0dBg6KbORVNb+mygkYWqLG0RR5tdYtPa23TY9lb p1kbrAwFUNLOBfVl/RyIbsOn4EmVIKLqtsCL+qN6y6xgMltb+aMy/G8y6XXaFgedlM6CSGl5ZKPN znu1VX9WvwzLBq7S6mI/Aggg0GeBLm5V1+f+0zYEuhLgVnVdSY+7HgJH4x5feteBgH7gfuXcqQ5q KlbFxZ+G8MwbXBAvpkWqqQoocHR8hX8nUx1/+o0AAtUF/AX7tCBBWula6WEX2HXRfKibLv6XWZni zZrqs+q3FSwWBGmq7LRy1A9tCrAo0GHBkDLngQWQ7DxQeSpLfcnrh9JohZIFjMoGi1SX36w+C2ha UMenSXqufL4dZiEPK6NoEMuXUzRwldQm9iGAAAJDEeBWdUMZKdo5dIFZ3Kpu6Ga0/2YBAkc3m7AH gVICunfn4sX58M7aSp++bP/Nzrlw8gq3q+vLeNCO/gm8dPZq/xpFixBAAIEeC+iivS6w68J4kduB pXXFfgPJLtqnpbP9urCuC/LKVzSP5dWjBajKBHp8/vi52mJlxsfSXit90UBCWhlJ+6t4JJWTtk/B HY23BTQsKFJ1LHw98e3isvqigJXaYPXXOf98G/Rc9eqvSODK59X5pHbVHVeVo5VeOq/K3obRt4fn 4xY4e+ly+NaRI+GRRx8bd0fpXSsCDz/+RDh99korZVcplFvVVVEjDwIIIDAbgbnVtW02VVMrAuMR +O7J870KHG28PYTPvhbC59f+2BBA4EaB7x+aC5fXfgdsVtubr78W3j/3evjw4f+fvXcBj+O67jxP AyAJgAAJgHgQBCiLL1AUKYkiFVKblR+xbGXWO7G1ViJF8c6skyizO2M9MpN4EuXpZBNrMtnEkcSd ZLOxne/bZJJREmfljZ04sUxbYixBsh58SBQBkZSEBwUSBEkQTwJEb/1BH/Ky2NVdVV3v/t/vA7u6 6t5zz/ndanb1/de5tTsuF9hvjAT2WJPfn+xZH6MH0Xf9lb5jctNDD0XfMXskARIgARIggZAJHHzy ydC/1yEc9c/OUTgKeSyzan7w9EyihKMvjorgj4UESCBcAuMfrrJWWYn2htmR4weks3mp7OZcR7iD G4D1Z559QW7esqGkpaqSNViBBEggdQSwXN3OZSJYjouFBEjgCoE7mkQmrc9HnKWxuUN27doVpwvs O0YCd+3YHmPv7JoESIAESIAESIAESIAE4iOApepYSIAEwieApepYSKBcAvwfu1yCbE8CCSWACXIK RwkdHLoVG4HN1gKt1TPxZRvFFjg7TgyBjibrP2cWEiABEiABEiABEiABEqhAAlyqrgIHnSGTAAmk lgCFo9QOHR1PCoHe3l4ZH0vemnDIOkJa6o76pJCiHyQQL4Fnb8tRTI13CNg7CZAACZAACZAACZAA CZBAhAQOH3w5wt5Kd/WNEd7EV5oSa5BA+QQe3BD9lP/aTdu5TF35Q5coC9GfRYkKn86QQDAExsdO BGMoBCuPdjPzKASsNJlCAiPWc41OnucPlRQOHV0mARIgARIgARIgARIgARLwQeDIoVd9tAqvCZeq C48tLZOASYBL1Zk0uO2XAIUjv+TYjgRSQqDL+pTvWMLJ8pQMF90MgQCWbHxue07wWUhCGT66X4aH hpLgCn2IgcD+Y8dj6JVdkgAJkAAJkAAJkAAJkED8BLhUXfxjQA9IgARIwC2BhEyjuXWX9UiABPwQ wIT5X/WIYKkuFhKoJAJYqhHCadKeazRI4aiSTsOrYj3w9jtXvecbEiABEiABEiABEihGoLWuVnZs 3VasCo+RQGoIcKm61AwVHU05gTiWqks5MrpfgACFowJQuIsEskgA4tEaSzf66VaRO/hs9iwOMWMy COAcH/9wlXxpoyQm08hwj5skQAIkQAIkQAIkQAIk4JpAZ3ub67qsSAJJJsCl6pI8OvQtSwTiWKpu oP81GeJNslk6jaQmU9EwGBIggaIE8HwXCEcXa3OyfKmVifEil7ArCowHU0cAgtGmZSI7rb9jowsy dSF1IdBhEiABEiABEiABEiABEiABEsgkAS5Vl8lhZVAkcJnA4OCgdHV1XX7PjXQTYMZRuseP3pOA LwJYtmtmPC+v3XwpK0MzkPTVl1E2IoGYCOC8faInJ1iW7rHrc/JIhyWKWtsUjWIaEHZLAiRAAiRA AiRAAiRAAiRAAgUIcKm6AlC4iwRCIMCl6kKAWoEmqz9nlQqMmyGTQGAEcrmcDI2ckYbm1YHZjMrQ 3EURZCF9tEHkoTUiP2qtZff+lTm51Zp0/9udVYuvK6ykpO/czm1ySNY58MVtOfm563Ky2br94VOd OempvnQeV82L4LxOcjl/ZkRW1NdId3d3kt2kbyERePHFF2XLquaQrCfT7OHTZ6Tj7/8+mc7RKxLI AIGuhx+WHS+8II07dsiS9nY539ubgaj8hxA3j7j790+OLf0QOPmxj0XyvV7XuUZqli/34yLbVDgB XHuu2XBLYijc0pKT/hmRd60/FhIggfAINC7k5fol4dkvZHny7Ig01lVzrqMQnITtO/7OoHS0tZT0 Kpe3SslarEACJFCUwEv94zJv/afMQgIkQAKlCAwf3S9dq5bJ7bt3l6rK4xkksGfPHvlkz/oMRuYc 0lf6jslNDz3kXIFHSIAEyiYAsWLj448v2jn91a/KmWeekaEnnijbbloNfND4iTvd3y8v9vREGgrH I1LcsXZ28MknQ/9eH52ekf7ZObnn3vtijZWdp5PA4OkZGRidTYzzWDb//a9x7iQxA0JHMkvgue05 wWpDUZaR4weks3mp7OZcR5TYffX1zLMvyM1bNpRsy6XqSiJiBRIgARIgARIIjkBjS/qyE4OLnpZI gATiIIBJbPyxeCewq69Ptj39tPeGRVrAHuwGWSASQSBBWfXxj18WkYLsI422SolGYX0uwh4PnENh +Z7GcabPJEAC6SGwfyzaiez0kKGnJBAcgUfX5aQz4myj4LynpSQRqEmSM/SFBEiABEiABLJOoLG5 Q3b1bMp6mIzPgcBdO7aLTIw7HOVuEgiegAoUUWdcBB9JPBbrNm0S/CGDRYWZcjyBLS0YmyDHZcjK aNSsI/QBYaGSs46Uc6FXsOl68MHFscXxMDiFOR7IKMNYIwb0E4b/hbhxHwmQAAmUSwDPp322PScf +B4FpHJZsj0JOBF47HhefmSZ01HuJwH3BCgcuWfFmiRAAiRAAiRAAiRQFoGOpiaZpHBUFkM2dkcA GQnIPCmVcQHxwhQznKzDztThw3LoE5+4qoq5JJge+I71/MdCRX0yjzn5h7r1W7Zc5VvcS7AVE3lM jm898ojjRL7JABP+QRaIByqGgKtbMQE+2cc1SL+CtKWCj1ubOLdVPDXbmOc8BJjmO+8MnEGY46Fj i/EOy3+TF7dJgARIICgCUxdEvjxC0SgonrRDAoUIPLXVuha/yM9ZITbc540Al6rzxou1SeAaAr3W A4jHx0au2c8dJEACJEACJEACJBAHAUyUuxGN4BvEELvQA+ED+/QPgg0KbEIoMifiUQf1zeJ2CS3Y LSTGqP+Y3Fdf8AohCZPkZv9mv9y2MmcsMcqJq50PxklZ49XtuNntRPkegsliho0VJ84dpz/1SYVJ ez09t/U1LOEszPEAC8SFGPHZ5OdCR52vJEACJoHDB1823yZieyczIRIxDnQimwSQ1RfXMnVrN23n 840ydlox4yhjA8pw4iEwPnZC6pva4+mcvZIACZAACZAACZDA9wlg8hiCi06YBwFGJ9XVNuz7yVKB 8GMWLLdlL9oH9kMs0syKRcHAmiiHcIX+UQ+T5mEXcER/URavWTWFfAOfUsWMC9sQ5VCUean2cR2P 2r+kjwc+B1F/LuIae/ZLAiTgncCRQ6/Kzs5t3huG2ILL1YUIl6YrnsBma6a/eobZRhV/IgQEgMJR QCBphgRIgARIgATcEBg+ul+Gl6+X7u5uN9VZJ2ME9h87LhuXVmcsKoaTFAKm6BL0MmiIUSeosY0M B6eCZb8KTe6bQkWhtpig1zoQbArZgJgEgQP1/IhXhfpN2j7EjT+38YGbij5BCoZJ4xKmP8oQ2Voq lGp/aRgP83MRlaiqfPhKAiRAAl4JYLm6HNc/8oqN9UmgJIFH1+Xk1nqrGpepK8mKFdwRoHDkjhNr kQAJkAAJkEBgBAaHhigcBUYzXYYOvP2ObOxZny6n6W0qCJiiCya/C4kuQQRiZuCgz0L92DOL0C/q lip4XosWPE+pUEF/KpIUE68KtU3bPruAkTb/g/IX5455bnixC4HRS/aVLvlWKJstyeOBzwUEW/iP mJ0+m17YsW5yCLTW1Urjxs3JcYiekEAABJAR8fn3iXz9nMi+swEYpAkSIIFF0WiHJRydPE8YJBAM AQpHwXCkFRIgARIgARIgARIgARKIjYBOrEPYiWqC20tmEeqWKppthHrFYnAjXpXqi8fTQ8AUJ83t oCKAyKJiJM4tJ9EyqP7CsoPPjGYdIp4wWIXlO+2WJtDZ3la6EmuQQMoI3NuekwbreUf7znJZrZQN Hd1NIIEnenLSbWUaxSkaDfS/Jqtr10tXV1cCCdElPwQoHPmhxjYkQAIkQAIkQAIkQAIkkBACWNJM RZekTHrbMx4KZSGZ+BCDFkzeFyuIUeN1Eq+Ktfd7rFjmivoD2xDxVMiz92XWsx/z+94U5ZIy/n5j cWrnJIKoUGI+D8u0oceRhYdnahWyo2OF865QppFpz812nONhfjbcLnXoJibWIQESIIEwCJw8n5eq GRE884hZR2EQps1KIXB5iTrr8xR3GRwcpHAU9yAE2D9XFQ0QJk2RAAmQAAmQAAmQAAmQQNQETFGm WKZOEH6Zwgcm4p2KOXmOOma7Qm3MGEqJH2a/US5XB1HB6c8Uu/B8Kad6EDBYgiOgQg8ybD6YpvA3 lwAAQABJREFUzzsuiYjzRAUis3cVXYMSjUzbcWybn3/zMxWHL+yTBEiABNwQwLJaX9qSWxSP3NRn HRIggasJQHjtsjKNsPwjCwkETYDCUdBEaa/iCPAB9xU35AyYBEiABEiABBJFoJQoE5SzyCIyiz17 wxRPzHrmtps6Zn0323a/3LTJah1TVCsUI4SSYgJLoTZJ34dsIy0QkJzOBwh6hUqYolEc46Gfsaj+ XyjElPtIgARIwAuB0TN5+fEVIj/Z4aUV65IACWB5useuzwkEWBYSCIMAl6oLgyptVhQBrN3ZPdUo 8wtU9ytq4BksCZAACZAACSSMgE4Yh+WWmbFhTtYX6s/MBNJl6Ir5x0nuQhTd7TMzSxaFE2upPKei nFEPWWFmhopTm6Tvh4CJWPScw7Zd1EQMhfaFEX+SxoPL1SX97HXn3+j0jDy/d6/cc+997hqwFgkY BO6+/wEZGJ019iRzExPfyJx46H3WJPiLnFtJ5ijRq6QQwGflYytFbquyPisJWJ4uKVzoR/AEKBwF z5QWSYAESIAESMCRQGPLauvYGcfjPEACJEACXgg4ZVd4sVGsrtqH0KDF6Xky5vNVtC5edSIdx3Xb PM7t8gioGAQr38nlHI3psmyoABEvDNHEsfOADuB8hDCETB5TCEIsyKSyx2WyCciFkmbMPuMYD6fP YUnHWYEESIAEYiYwdcFy4EJe9lwn8oOrc/JwX57PPop5TNh98gggM+/R9TlBph4LCYRNgEvVhU2Y 9kmABEiABEjAINDY3CG7du0y9nCzkgjctWN7JYXLWFNKACIRJuHxh238YUIez+dxEo00VDOrSEUn PVZq2S6tx1f3BEzGJvtSFko9R6pU+7iOQyyC+IhzEkKYGT/OTX3mUVz+mf5UwnjExZn9kgAJZJsA so9WWHPiEJB+ulXka7deeQYSMi1YSKBSCOB8xx8+E+MfrpLntufkZ5qFolGlnAAJiJPCUQIGgS6Q AAmQAAmQAAlUBoGOJv7arYyRTneUmIBHpoT5hwl5ZHWYWR6FojQFCWSGoGgGRqm2hexxX3ECyhi1 TPbFW6X7qD6rCEvTQUBSsabY+eVFxCmHTiWORzm82JYESIAEnAicPJ8XZCBBONpsrZUEEemvekTw TJfPv+/SJPpTW3OLxzGhzm0yyeI5gOcX4Q/n/6HhBameYZaR0/8Z3B8OgVzeKuGYplUSqAwCvb29 MiEtUt/UXhkBM0oSIIGyCezuWSFVRZYTKrsDGkgsgXNvHJLJwXcT618Yjn2l75jc9NBDYZimze8T QGaQlmJLY2mdQq+mjVJZRfb2mLjHBD4ykpBVhG0UvEfBBD8m7iE+7erruywkmf2Y/aNdsWXUtL9F 49Y/ph3dF9Sr6Vcx8UHFMfTrtl4Qfps8S429WTeIvoNi7McOso30mUZ6btntmOeJUx17m3Lfm4zj Gg+TTdrHudzxiKL9wSeflE/2rA+1KzzjqH92js84CpVydo3/07f/WRo6t2U3QEZGAiSQGAJLa6pk 54bGxPhDR5wJPPPsC3Lzlg3OFb5/hM84KomIFUigNIHxsRMUjkpjYg0SIAESIAESIIGME0DWhwpH mNhX8SjMbJhimSZB4i62DJopGCAjxsknc1K/XN8gjKhgVUysKtSPk3+F6iZxnz7TqJhvXrN/MDb2 ZycVs28/lpTxUEHN7h/fkwAJVCaBI4delZ0Ujipz8Bk1CZAACZRJgEvVlQmQzUmABEiABEjAC4Hh o/tleGjISxPWzRCB/ceOZygahpIUAirOwB9MXiep4Hk0booZQ6n6piBQqm5SjyPecsWbrgcfvBye Lt92eUeBDRWZChxK5S5k0wSVSQThD4ILRE8ISH5KEsbD/vkv9xzzw4FtSIAESIAESIAESIAEskGA wlE2xpFRkIBvAq9MibQ252RoQeSLoyLb1lTJYHWO2+SQiXMA53Z7Y8735yOshoMUjsJCm3i7B95+ J/E+0sH0EUCWhJYkiCqmCKRiRbGl59R3fXUrNqG+10wb7cPLK+KBSBFEAQcsYeaFh1O/yhYMvAgE XplBVMEfBBW/oopTDKX2QwjR/u2vKtTY9+t78zyCKKT7C70qS/ijdUv5Zj+uNsIeD3u/5nvz829+ Ds063E4fgda6WtmxlUuNpW/k6DEJkAAJkAAJpJsAn3GU7vGj9wkggGccDY/Nyur1tyTAG3cuQCz6 1xur5E8H8/JwX17u+P6z2vedddeetUggLQT03Ia/X99RJd8YXJCumG+ZQMZR16plcvvu3WnBSD8D JLDHWsIq7GchBOhuIKb4jKNAMJY0ggl9XaLKz3NNzGf5eG2PyX19xhEEEdMXOI6JdF3mDZP2OsFu 9qM2NNBiz4cxbWByPAgRRvv1+2r6ZMbl116pdmZ/xVipHZOvOR56vNgr2kKk0XFD3Si5o38UL+IY 6us57TVetPVaohwPJ9/MMUYdN+eFky3ud08gimccwZuWW2+T2jY+U9f9yLCmEsC1586P/it9y1cS IAESCI3AyPED8gM3rZeurq7Q+qDhYAi4fcZRzNNnwQRLKyRAAu4IXKzNyXxDTh58V2TFtxYWRSO0 hGBE0cgdQ9ZKFwE9t/GKc/7H+kS+PS2LWXXpioTekgAJkEBxAqZ4os8YKt4ivKNmBpTbXiAKmBkS KhYUam8KGGbchepmcR/YKAOTWbFYzUwUr8+bwthA+IMAo0WzcoqNk9Yt9xX9exWNIORocbOMn9b1 8xr1eDj5aH7uIV6ykAAJkAAJkAAJkEDUBAYHB6Pukv2FSIDCUYhwaZoEkkKgfumlyfL3v5aXD3wv nxS36AcJxELgl6yVwp4Yyi8uxYfPBgsJkAAJZIWAOVlsTpxHHZ99kt+tUGEKTroMmd13c6k0t6KJ 3Uba36tAACHHrXBmLtvmN367eATxCr5EIR558dnM/gEj+IjsI5w7Yfga13iYTMzPexQZb2bf3CYB EiABEiABEiABEsgmAQpH2RxXRhUhge7u7gh7894Vnl00vjQnmCxnIQESuEQAGUh4phc+G/iMsJAA CZBAFghAsFHxCJP65mRy1PGZ2SluxQ27/4Um+XU5Pi+iSdSxh9mfjini1+X/vPZnCnRe29rFI7R3 Evm82g6iPsQhzcZSRliyDZ8LnDsqIgUlJMU9HmAGHzRmikZBnEW0QQIkQAIkQAIkQAIkAAIUjnge kECZBLB2Z/fG7WVaCad5a3NucWkuZhmFw5dW008Anw0sX0fxKP1jyQhIgAQuEYD4golyTJqreFRI gAmSl7kMmtrVLCP44aXAf80kMrNZIAgEMUnvxZek1VWBQAURL/6psIA2YFxOsQtWpu1y7JbbFnxM YdH0Uz8XKqyiL1NIMjPZ3PoR93jgc236QNHI7cilr97o9Ix8be/e9DlOjxNB4O77H0iEH3SCBEiA BEggfQQoHKVvzOgxCbgigInwL7/nqiorkUDFE3hlLicQWqMojS2ro+iGfZAACVQ4AUyaYyIZk/qm AGPHgswL/JlFszLcCE7mZD0m4tWWPasF9XDMFBnQD/bbCzKU4DsEJPVFBQHsMwUBe9usvleBoFj8 Kq7hFWOn42cy9irkOfFUcc/peJT7Ea95bhVjVEhAgq967iqzUv7HPR7wE58NfJ7wWcFnolxBsFTM PE4CJEACJEACJEACJFBZBHJ5q1RWyIyWBIIn8FL/uMwvJOejhOe2/NRbIq9MBR8rLZJAVgn8ZIfI zzRHE93unhVSZWUEsFQegb7v7pOGifGKCvwrfcfkpoceqqiYkxYsJpmRFeR2ybik+Z8Gf1RIgK9B Zn5g7HQpuKE9e0qKA1rfFOhMfhBVgjoPNOYgbZq+ltqGYKSCIur68cNuA3aQsedUlC+Oxzke8Bvi LMUip5GKbv/BJ5+UT/asD7VDZBz1z87JPffeF2o/NJ5NAoOnZ2RgdDabwTEqEiCBRBEYOX5AOpuX yu7duxPlF525lsAzz74gN2/ZcO0B254a23u+JQESyACB9a1V8soBPrglA0PJECIk8OURkYfel5Oq mbxMXYiwY3ZVUQQ6mppkssKEo4oa4IQGi8llTjAndHCKuKWihhdBRMdaRR3TPLKNghKNYDeOzC8w qd+yZTHTBvHgD8si+o0L7SAGIXunVEnSePiNt1SMPE4CJEACJEACJEACJEACSoDCkZLgKwn4JNDb 2ysT0iL1Te0+LQTbDFlG//EVikbBUqW1SiHwcF9eHrs+J9WSnAzCSmHPOEmABEgg7QQg8ASVBQIx A6VY9ksxXhB1sHxbucJKsT6iOgYRTAtEIvwFKVqpqFroWV3aL8dDSfCVBEggbQQOH3xZGjq3pc1t +ksCJJBCAms3bZedGxpT6DlddiJA4ciJDPeTgAcC42MnEiEcYYm69uqc7HuXk94eho9VSeAygX1n RR6xxKM9113exQ0SIAESIAESKEkgSCEDnWnmUMmOi1TwKzoVMRnLoaDZFgqiFO9SxwvZtO/LynjY 4+J7EiCBZBM4cuhV2UnhKNmDRO9IgARIIKEEqhLqF90iARLwQaBhWU5e5XONfJBjExK4QgACbGuz 8/MNrtT0tzV8dL8MDw35a8xWqSew/9jx1MfAAEiABEiABEiABEiABEiABEiABEiABLJNgMJRtseX 0VUYgceOW8tsWX8sJEAC/gkg6+ixY+F+jgYpHPkfoJS3PPD2OymPgO6TAAmQAAmQAAlESaC1rlZ2 bOVSY1EyZ18kQAIkQAIkQAIiFI54FpBARgi0N+bkk2vDy5LICCaGQQIkQAIkQAIkQAIkQAIkQAKp ItDZ3pYqf+ksCZAACZBA5REY6H9NhniTbKYGnsJRpoaTwVQygYnZvCBTgoUESKB8Av2z4S5XV76H tEACJEACJEACJEACJEACJEACJEACJEACySEwODiYHGfoSdkEKByVjZAGSCAZBBaX1+IydckYDHqR egL4PO0/He5ydamHxABIgARIgARIgARIgARIgARIgARIgARIgAQySYDCUSaHlUFFSaC7uzvK7hz7 wlJ1dzQ5HuYBEiABjwRW13PpR4/IWJ0ESIAESIAESIAESIAESIAESIAESIAESCADBCgcZWAQGUK8 BLq6uqR74/Z4nfh+71yqLhHDQCcyQuCWFgpHGRlKhkECJEACJEACJEACqSUwOj0jX9u7N7X+0/F4 Cdx9/wPxOsDeSYAESIAEUkuAwlFqh46Ok8DVBL4xwmW1ribCdyRQHoE9RxfKM+DQurFltcMR7iYB EiABEiABEiABEiABEiABEihF4JWpS8+kHbJ+sn1xVGTbmioZrM5xmxwyeQ58e1oE5zxWGqpfWurT weMkEByBXN4qwZmjJRKoTAIv9Y/L/EK8HyVcKK34VjgT3ZU5qoy60gl8/n0iH6oLh8LunhVSlWNG Uzh0k22177v7pGFiPNlOBuzdV/qOyU0PPRSwVZojARIgARIggfgJHHzySflkz/pQHUHGUf/snNxz 732h9kPj2SQweHpGBkZnMxEcJs7/9cYq+dPBvDzcl7+8VD9XXsnE8DIIFwQeXZeT587kZXONyKe7 c9JozUNOXXDRMKIqI8cPSGfzUtm9e3dEPbIbvwSeefYFuXnLhpLNrVONhQRIIAsE/oEZR1kYRsaQ IAIPbqiSQ8MUYxM0JJlwpaOpSSYrTDjKxMAxCBIgARIgARLIOIHZ2VmZm5uThoaGjEcabnjnz5+X pUuXyrJly8LtqIKsX6zNSd6avXzwzbw8+O6V32cUjCroJGCoiwQeO37phvV91rv2RrGEo0tgwrrh ldhJgEvV8RwggTIJ9Pb2yvjYSJlWym/OperKZ0gLJGASCGupOrMPbpMACZAACZAACZAACZBA3ARm Zmak98DrcvCt43G7kvr+X7cYPr//dYEQl4Ry+ODLSXDDlw9YkgtLdL3/tbx84HvxrvDiKwA2IoEQ CUBE+qV3RL5+7tJSjSF25dr02k3bmW3kmlY6KlI4Ssc40cuEExgfOxG7h1+4mR/n2AeBDpAACZAA CZAACZAACZAACZBAighANPruwTflWxO1kl8a0jrNKeJRrqsLS2rlO1P1ss9imgTx6MihV8sNKZb2 eHbR+NLc4sR4LA6wUxJICQFk3uGxFQ++K4LsPBYSCJIAZ5qDpElbJBAjAS5VFyN8dp1JAliqLowy fHS/DA8NhWGaNlNAYP8x3smbgmGiiyRAAiRAAiRQEQSmp6fleUvg+OOzTfL8BS5RF9SgPzvbIF86 u0L+OSHiUVBxRWWntTknP9YnzDKKCjj7yQQBPAMM2UcQXVlIICgC4cyKBeUd7ZAACbgmwKXqXKNi RRJwRSDMpeoGKRy5GoMsVjrwtrWeAAsJkAAJkAAJkAAJuCTQWlcrO7Zuc1nbfTWIRi8celP+6OxK +W9Tze4bsqYrAv91skX+5IwlHh04LMjqYnFHAJPeX37PXV3WIgESuJoAlq+D6MrMo6u58J1/AhSO /LNjSxJIFAEuVZeo4aAzJEACJEACJEACJEACJEACJBAIgc72tkDsqBEVjf7wbLM8NdWiu/kaMIG/ sNj+3+eaFpcCpHhUGi6eafTYoPVnTX6zkAAJ+CeQrxHB5ynqMtD/mgzxJtmosYfaH4WjUPHSOAlE R4BL1UXHmj1VBoGwlqqrDHqMkgRIgARIgARIgARIIIkEIBr1WplG/8USjf6KmUahD9FfTjZfWgrQ WrYO7FmcCaxvrRIst8VCAiRQHoEPfC8vTw6XZ8Nv68FBS/1lyQwBCkeZGUoGUukEuFRdpZ8BjD9o AmEuVRe0r7RHAiRAAiRAAiRAAiRAAqUITE1NyYuWaPSkJRr9NUWjUrgCO46lAP/IyjzC0oAUjwpj hWD0sVf4cJbCdLiXBLwTODIvgueFsZBAOQQoHJVDj21JwCLQ3d2dCA5cqi4Rw0AnSIAESIAESIAE SIAESIAESCBxBCAavfT6m/L4mWb5CkWjyMfnKSvzCEsDUjy6Fj2W1GpvzMm+s9ce4x4SIAF/BPB5 euwYl330R4+tlACFIyXBVxLwSaCrq0u6N2732Tq4ZlyqLjiWtEQCIMCl6ngekAAJkAAJkAAJkAAJ xE1gdHpGvrZ3b1luTE5OLopGf3B2lfztdHNZttjYPwEsDYglArFUYFSZR3ff/4B/hyNq2bAsJ69y ibqIaLObSiLw5RGRISbyVdKQBx4rhaPAkdIgCcRDgEvVxcOdvWaXQFhL1TW2rM4uNEZGAg4EeK+b AxjuJgESIAESSC0BfLd9sPf5xPsP0eh7VqbRF86skv93qinx/mbdQSwRiKUCsWQgssBYrKyI4/nF P7IgARIInsAPd3PqP3iqlWOxpnJCZaQkkG0CWKrui9/K9q0EfR9plMPnL8oneq+9wMYxFKfjOvoP r18qD65fVrKe1g/yNf+JlfLV9+YK+h9kP2qrGC+tU+gVjO5sqwnNT79+FfI1jfsamztkV8+mNLpO nwMgcNcOK0N1YjwAS+kxsWR+Ti42NkrN+fPpcZqekgAJkAAJkEAJAvhu++7O2+RHStSL8zBEo5ct 0ej3z7XJV6dXlnQld2FaTpw4UbIeKzgTyM3NWAfrnStYR7BUYN5SHh+xxuYHtt4g9fXF6xc1lvKD WKLuk3UiXxzlbUYpH0q6n1ACj7y+ID/DRNOEjk7y3aJwlPwxoock4IpAGpaqU0FiS2O19HzT+wTi puVVgj8IMI8cnJYnjl24io0ehzDhZB9tHr+p7rKd/skFx7pXGQ/ozcdXL1n0HwLSM6fmr4khoG4W zSgP8PISJ0Qj9RPtSolxXn02/So0jl7toT7OLfv54MeO2QZL1R0azrYYa8bL7WgIdDQ1yWSFCUfL qqplvqGBwlE0pxh7IQESIAESiIgAvtuWzM1F1Jv3biAavfLGm/J/nG2T/8+FaNQ/Xyt/OTYrMjbh vTO2MAjUSd/cMuN94U0sGZjP5eRnLfHoths3y/LlywtXzPjeidm87Dufy3iUDI8E4iOA5ep+qjMn 1TMUZ+MbhfT2TOEovWNHzxNCoLe3VyakReqb2mP1KIlL1ZlCEcQCsxQTd8x6hbYhZhQTCVQ0ciMm 7Dlm/TiKoUA8K5Q5FZYrfuPEuPltWyiWp3eXvpsOdcAH/RYbZ7WPcwl+IpNMx16PlfOKpeo+ZN39 xkICJFAegZX5BZnasEFqeQdzeSDZmgRIgARIIFEE8N3W2tGRKJ/UmYmJCXn18BH5nTNt8jUXohHa HZ9fJk+cj/c3rfpfKa9YOhCZR/8e4pGVeRSGeHT44MvS0LktsUj3nbWWqnuXE9qJHSA6lnoCd1gr lHZY8xqjSIYMuazdtF12bri0GlDIXdF8RAQoHEUEmt1km8D42InYhaO4l6pTkQgjjWwVN8WNsOPG TqE6sI3MIogJTgJEKQGqkN2g9gUpxrjxyY0Ao3aQCaVjGDQjCEJakHXl5BeEIIwf/uBDsaKiJF7L ESSL9cFjJEAC/gms6V4j/bt3S8u+ff6NsCUJkAAJkAAJJIzA+JYtcsPy5N1ltCgaWZlG/+lMu3x9 pvTydAnDWnHuPD1tiUdW5tHPWeLRzhDEoyOHXpWdCRaOsFTdHU1W1pElILGQAAkETwCfrf2n89J1 9b3cwXdEi5kkQOEok8PKoCqRQJBL1anoggl7zeDAPi1YygwFIoBO2usxvKIdljdDgQihxUkk0OP2 V4gAhYoKBOYx0w8szaYF+yE+oHjtX23w9VoCfkU/HSecI24yrko9E0rPVXhonq/Xeux9T1hL1Q0f 3S/Dy9dLd3e3d6d8tjh16pQ0NzdLTQ2/9r0gnJ6elgsXLsjKlVf+T/HSvlDd/ceOy8alVwTUQnWy tq9zeb28snatzK5eLcveey9r4TEeEiABEiCBCiSA77SprVsF33FJKuet5wnutzKNHjvbLn9P0ShJ Q1PUl69OrVzMPPqsJfjtuDGczKOiDsR8kKJRzAPA7jNPoN9aaKcrefc5ZJ57FgLkDFIWRpExkIBF IIyl6jDJb4owAI3JeRQIQ/qn4lDQwoyZlQPb6kshgUCXK4NvuafP4SUzRQU0FfHiDkxZe10azlym ToXFQrGYGU+Fjke1L8yl6gaHhiITjgYGBmTgxHuydenSQAWQqMYhzn7GxsZkwBqrDevWSVtbWyCu HHj7HdnYsz4QW2kxUlNVJTd0tMnwRz4i3X/2Z2lxm36SAAmQAAmQgCOBU9Z3Gr7b8B0Xdmmtq5XG jZtLdoNMo/2W8PDb5zrkH1wuT1fSKCtERgDPocIv7V+wxvDWLZulwXqGViWUMOYxKoEbYyQBLwTC uinWiw+sm04CFI7SOW70mgSuIRDmUnVxCTFBC1HXQEvBDhVp4Cq2yxWPNFPItFsMQyHxUOvjmBef zOXvzGwjzWbjeCvZ4F6/+8Zb8tb4BVkidbI1OLMVZenvrDtAP/z2kGy2Mo+6uroqKvYgg+1pXilv 79olZ/r7pdl6NiALCZAACZAACaSVwBlr+dWZW24RfLdFVTrbi9/AgkyjA2/2yW+dWy3fmF4RlVvs J2ACeB4Vnnn0ixCPrMyjShCPwpzHCHh4aI4EUksgzJtiTSgD/a/J6tr1/N1sQkn5NoWjlA8g3ScB JRDkUnVqM4uvKlL4jc1cGs2vDbTT5/d4saFCjdMzm0rZQsYPxBt97hPqFxJrzBgLZXeV6qfQcTPb yMwkQ134g9hMvwrZiHpfmu/KmZubk5cO98vfna6Sx8a75M86BqPGl5n+Rhdq5L6RtfLExRNyuyUe rbOyj1i8E8hZa/f/wPu65duf+pTklyzh8468I2QLEiABEiCBBBAYu+MOGbr3Xvkh6zsN321JKIui kbU83W9YzzT6pxmKRkkYk3J8wHOp8tYzSX7JEo9usTKPGhsLL99eTh9Jast5jCSNBn0hgfIJDA4O UjgqH2NiLFA4SsxQ0BESKI9AJaV4q4BiEsO+KIoKLXjOk5k146ZvXWoPdR85OF1QtHFjx15HBSH7 fvO92TdYQbiCD1EVPA8LBUKUMtS+dezwmiTxKKq7cpRDUK+Tk5NysO8t+fJYg/zJRGtQZivazujF GvkJSzz6jdkT8pGJN2X3jZukurqynlMUxAnQUrtMbutsl+9ZE245S9xk5lEQVGmDBEiABEggKgLI NIJohO+yZus7LQllfHxcDlmZRp870yHfpGiUhCEJxIe/R+aRZemXIR5ZmUdZFo8qaR4jkJODRkjA B4E03xTrI1w2CZAAhaMAYdJUZRLAA+6Hx47GHnwlpXir4AHxA+Wr780tvkJ4wDYyZuzixGIFF/+o CFMs0wa2/dp34YLnKipg2eM2xaK4lhtEMGCq4pB9qT0sdadFmSMOFn8Ezp49K68f6ZffHe+Qp60l 1liCJfDrZzvl5PxJmZw5JHds65G6Oj5h1Cvh61Y0SoOVcdT7oz8qk5s2Sds3vynL3nvPqxnWJwES IAESIIHICMyuXi14ptEFa8nVD13XJS3WM4eSUBZFIyvT6NfOrpZnKBolYUgC9QHPqcpLTn7FGuMs Zx5V0jxGoCcIjZGABwJpvSnWQ4isGhIBCkchgaXZyiGAZ150TzXK/ALuCYqvpC3FG2KCCh5uqZlZ OnZxwS5IqE30o9ku2KcChm6bwoXu01cIL3EKLvDDS4lDzLKLVYX81WcbqcBn1jHHw76EnVkvju20 3ZUzMjIib70zIJ89s0aen62Mh+nGcV78nxPtcip/RmoPvSE392yUlSsp0HkdB0y4/Yubtkhf9xp5 87bbpP7112XF4cNSf/So1FgP9q62ntOQjMV/vEbG+iRAAiRAAmkngF90F62lweYbGmRqwwaZtLKM zq9dKzd0tC0+0yiO5elGp2fk+b175Z5777uM99y5c9bNQn3yq9ZNLd+auXIj1uUK3MgEATyvCufk r5aReXT3/Q/IwOhsYnmkbR4jsSDpGAmQAAmEQIDCUQhQaZIE4iCQlhRvCA2aKQTRxknwUYYq/Bw+ f9G10KR9QKiAOKUiE4QVPQb7muGifeEVPqmYoZlN5nFuXyGgrHTZu0LClQpzYG0XCvUYLGKsCrWH 6GRmTl3pPfytsO7KaWxZbTl/JtAABgYG5NWh0/Jzp6+Tt+aTsXRKoAEmzNhTk81y6uIS+W1rwmbT +nXS2solAb0OESbeNrc0yYamFXKiu1NG7vjvZcgSP+esbKS5miVezbE+CVQcgeuuu24x5nfffbfi YmfAJBA2gSXzc7KsqlpW5hdkk3WTQ+fyeqmpimZZbDexIdPo9TePyK+cXSN7KRq5QZbqOv+4KB7l 5HNW5tFNGXzmUVrmMVJ9EtH5iieQtptiK37AEgSAwlGCBoOukEA5BMJM8TYn+MvxEW1VlNFt2C4m Hj1zal4gHqCd6YdpBxlFhY6hnZ/MJo2xkJChx8J6hbAVZr/gZLIrFQfquhFuVAw0fQd7sy8dI3Mf +i8kKqlfKv7pe/urKQTajyX1fWNzh+zq2RSYe8eOHZPvnpyWz5y6TsYX+NydwMCWMLR3pkF+ZnSt 7KkalE2zs64fAHrXju0iE+MlrFfOYUzErW1sWPyT1W2VEzgjJYEyCSxbdUmwvq2WP+fKRMnmJJA6 AhcvXpRqKzV3Kp8cMSt1EFPm8NRCTqryF2VhYSFlnpd2N8x5jNK9swYJVAaBsG6KrQx6lR0lf2lU 9vgz+gwRCDPFu5iwEyVCM+vIFAzM/fDHFEfsWS5R+uu1L9NvU4DxaqdYfYwlBB0IcmH1of2DvcYE sQgCEcYKPuh+1E3aEnXqf9Lvypmfn5eXDvfL107n5LfPdavbfI2QwOtzdXLfe2vl8flh2X3hgqxb t65k7x1NTTJJ4agkJ1YgARIoTEAFo388eilz9a4NlwSk2dOjhRtwLwmQQOYINDc3y6aNG+UP+t+S f3+mW16YXZ65GBnQFQJ31E7I7zYNyg2bN2dyieQw5zGuUOQWCZAACZCAHwIUjvxQYxsSMAj09vbK hLRIfVO7sTf6TaZ4e2cOEcNe7Nkw9uOF3utyeoWOOe1Dhs6D668sKWb2Wyh7x8mOn/0Qje5sq3Et HEHksYtzbvuFKIQ4zfYQ/TRepyXq3NoPs16S78qZmpqSA0f65U/HGuSPJ7hMWpjnQSnbJy/WyP2W ePS/z56QD08ekd1bNkp1NTO/SnHjcRIgARIgARIgAf8EWlpaZLOVwf6F/n75D2NdfL6lf5SJbvn+ ZRPyn78vGjVZNx/5KYcPviwNndv8NI2kDecxIsHMTiqcQFQ3xa7dtF12buBz97J0ulE4ytJoMpbY CIyPnYhdOGKKd2zDf/k5SprBAyEJy+Tlnj7n2ilzOThk5qgt1wZcVFS/Si3/ZjcFkQd/8BG+eclA Qxz2WFQYK7ZEnd0Hvr9C4OzZs/J631vye+fa5G+n3P+AHB0dlYmJiSuGuFWSAJ4hILK0ZD2xntfz q9ZzBk7Oj8jEzOvygW09UltbW7oda5AACZCASwL2TCOpu9SQmUcuAbIaCWSQADKPNm/aJL/f1yc/ Z2UefXe2IYNRVm5IH7BEo99pHlrMNPIrGoHekUOvys4EC0dpmcfAb2kULJOPmyPtv3EXD3r4x+vN mVo/ipVDPIQRe1UdlyhXmsGNsLg5NojzICqASb4pNioG7McfAQpH/rixFQkkjgBTvOMdEvPCUZ/L hIsYNxcwerGjEXgRZrRNqVcVfR45OF3WRW65y8rhgldLGHGq7SBew7orZ/jofhlevl66u70vL3fy 5Enpf/td+YWx1fLPs1dYlor3b843yHNT81a1mVJVefwqAkvlzTn3AtCTEx1yKn9G6g6+Ibds3igr Vqy4yhre7D92XDYuZUbSNWC4gwRIgARIgARIwDMBiEdYwuz3jxyxxKMuT9eHnjtjg8gIfHDZeXms eVi23JDN5elMkEmdx9Df6BCKdLUM9VtvhDTnAPSY21fz5kw3N3bidzj6xQ2qWD0kLQISfv+HJbBA wAEPFMx3uOHodnyK1QN/jB/GAwJSEPMaiKWc86mYvzxGAuUQoHBUDj22JYEEEaiEFG9ctKnwYF68 mfsxJOYx+xDhSz7sgi98vahz05de7KAuLnbKLbjINW3CXrmCkfpkv5hxK46hvblEHfxJegnzrpzB oSHPwtHg4KC8OnhKfn7sOumbu7LMoRuOXjKT3NhjHWcCfznZLKes5et+6/Cb1vMHNsiqVauuqnzg 7XdkY8/6q/bxDQmQAAk4EXDKNBLb1ygzj5wIcj8JpJ9Aa12tNG7c7BgIslE2W+LR71mZR5+1Mo+e m+EzjxxhpeDAhyzR6PMtJ+TGjD7TyD4Ecc9j4Dcq5ggwp4DiNJeA1TLMAsHA/tvYPF5sW0UprQMR qFRBX/ATv/P1D238+lCqv3KPgysYBS2wmH7BvlkwhlEIMPa5FtMH3fYiZMFnzB/hL6h5G/VDX8O6 KVbt8zW7BMKfQc0uO0ZGAokiEFaKt3mBpKKN+bwatxDMCwe/X4Zmv/rliv7N/Xhv+on3TsXNBZpT 21L7IQDhgqKUsGK/aHSToWTvGyxQ9ELSfhzvg76gNPmDd6m7bMz6OKeC9qdQzFnad/z4cfnuyJQ8 NPo+OXOR2SpJH9tnZhrl5Om18kTVu9IzOytr1qxJusv0jwRIgARIgARIIMEEOtvbinq3KB719Mjv WJlHv2iJR89y2bqivJJ68IeWjctvt7wnW61Mo0KZ60n1uxy/wprHMH8jq3/FxCGd99AbOXWuIIzf rabw4GVuBHMFECS04Pd/Of5hLkKZqM2gXu0CHN67mTdw2z9smX144ei2j0L19LzSY8XmQTDOuvKL 1i/0asYB8QilnHEt1EeYN8Wa/Q30vyara9dLV1eXuZvbKSZA4SjFg0fXScAkEFWKN77U8OfmC9D0 r5wvQ1wEoLj98iz25W36FOY2LjRxoWBeFBbqzzyuF6mF6pXapxcYWg/M7PtwrNyLQxXlzPHEdqmL QL0bCBfkTuODizC3Y6xxhvmahLty5ufn5cU3+uUbZ3Lym2e9L20XJh/aLk7g4Fy93D+yVh6/OCy7 LlyQ66+/vngDHiUBEiABg4DbTCOjyeImM4/sRPieBCqHAMSjLVaWyn860iePnu2S78zwmUdpGv07 a8/LbzZVlmiE8Ql6HgO/KSGo2At+n6sYhGP6u1MFCPymxe9xPzdy2vsq9t68cRT9qR/F2pjH0Ebn EMx4zDqIyc3ycIgV/sCOGz9QV/su9rve9CWMbR0ztR2VaIT+zHNL56nUD6dXp/kPrW/GE2Us2n/Q r1gphcJR0FTjs3ft/6bx+cKeSYAEyiAQZIq3+WWIbJ5CxetFlf0iw82FCfp1W8/0EReLEE1wMWO/ YDLvqPFj2+yn2DZsa2o2Yi90AYoLBC3wtVAdPV7sVeNQoUgvNvS92RZ96F0y2s48XmjbvKup1EVP ofbmhRDa68W8jgUu0nWs7O1xYWpysh8P831Ud+U4xTA1NSX7j/TL/zO2XP5oovhdpk42uD9eAu9d XCI/cfJ98of5Ydk22Se7t2yM1yH2TgIkQAIkQAIkkGkCEI9utLJVHnvziPzSmTXybQ/PxMw0mIQH 95G68/K5lSdk25bKyTTSIQlyHgM28RvX7e9c83cq2uL3KX6rum2PNl6LKbz4+f0PkQd+2uc54IfO g2AbcwFu4vDjA+yXKmFxhF3zJlad+yjlT1DHdfxgrxhfzG+YfgbVv187Sbgp1q/vbBcvAQpH8fJn 7xkggAfcD48djT2SsFK8wwjMSYwq1BdEFxUYzOPmlzCOm+KCHsOriif6pa7HTFu6jYsQLfiiL7fg Yg794+LCfuFkv+BB3XKKxgcb5nYhm3rcSdAq1MbPPsSo/LW9KUKBMc6FYmJUKYGyUB/aV5pfz549 K4f63pI/ONcqfzPVnOZQKt73i3mRf3NyjfzszEmR+Tektra24pkQAAmQgDMBv5lGdovMPLIT4XsS qBwCK1euXBSPPm9lHv3yGZG91hK6LMkl8NHacfn1phG5qYKWpzNHI655DFM00psY9Xey6V+Q2+ac RaHf//htqyt1lOoX9ex17XMd6K/Yb23tQ/t1U1fbFHvVm4bhX1A20Z/9t38p0QjxFxLYivle7Bji 0oK+zRL23IrZl5/tuG+K9eMz2ySDAIWjZIwDvUgxAaRgdk81yvyCNTsYYwkyxdsUasz0Z0zy2y9G wg7ZKUPGvGiAX27ulEEbLRAkwi648ET2FoQj+x0/5kUefAniItWrDRXc3PLzysuMX9uqWORmvLRN XK9x3ZVz6tQp6T/29uJdos9xffq4hj/wfv9gvF1OXhyTT9+wTWYvnJdl8+H/HxR4EDRIAiRAAiRA AiQQOYHR6Rl5fu9euefe+1z3DfEIz8n5LSvz6Ncs8QjPXyxVumvm5KPLzpWqxuMuCHx9pklGLpae brurblx+zRKNbrYyjRobS4+Ri66vqXL3/Q/IwGh5NyleYzTAHUHOY7h1yy4alRI3dB7B6+9t0x/Y 0LmUQoIHbrDEvAB8cRIh1G/8pi7ls9l3qW3EhfkJ+FDIt1Lt7cc1KwfxBmXTnP9xK/TpjbyYiwky LvRvngvwDTHrGKZhrsM+ZnxPAk4ESn+TObXkfhIggUQRCDLFWy9oEKD5hRhXwEH5YC7BZwpiYcaF iwZcQKDoHT96wYd9uOiI68JCL6Qw3vApyLtxEBsKYoNtlCAvbhcNhvxPWHflNLastjy3fsEXKFgP uO/EqHzm9HXy5hwzUwogSvWu/zrZIqesSYTfbBqWVVPnZfnchVTHQ+dJgASCIxBUppHdI2Ye2Ynw PQlUDoEVK1bINks8+o3DRyRn6UHfnC4uTNxYMyX/pnVSultbKgdSCJEOnjwt75xaZglHxXn/cO05 +ZWmk6GKRiGEF7jJIOcx3Dhn/hYvtboF7Gn2DLbLyaDRG0ftogPs6u9lFR/s2SyoAz90nkZ/vwf5 +1rnBiCylBOnimzwGSUIwcYuGrmNW+eREJPG5XfOw4wLNsxizjNhDM26Zr04t+O6KTbOmNl3MAQo HAXDkVZIIHYCQaV4m19yUWTlhAFOLwbtFyl65wv61IuIMPq324QfuFDRCzy94MNFo9uLHrvNIN6D gWZEwSf4iBI0Gy8xmudfEDEm0UZjc4fs6tl0jWvHjx+X50cm5eFTa+X0Ar+erwGUkR3/NLNCTo0t kS80vSudVZPSOHv1MgcZCZNhkAAJkAAJkAAJJIAAxKObrGyWz0E8yucF1yHFysLSesFS7Cz+Cbx7 dqpk439Rd05+2RKNtt94gzQ0NJSsn+UKQc1jlGKE35n6exe/w90ICDqvYNrGPi+/b9FW7RT6/Q+/ dH4AdZ1WIzFXhSlkB23LKZgDgGAEX/DnJ070r4yxbZ+PwT6vxT5uXtnr3IbOx+AVcboZf9NXjcs+ PvDPnGfSmFUoNG3EuR3WTbFxxsS+oyHAmaloOLMXEgidQFAp3ubdElFl5ZSCg4sWezEvrnTJNdQx 9+PLHfEg6wVf6FqcBDEzdizfFlSxCzRq136niu6P8lUzgpQbLnD04ioqP3D3FMYQPmBsknLeRXVX zsWLF6X3jX45MJmTfzuyNirs7CdGAq9dqJNPnV5niUeDsq2uSpqmJ2P0hl2TAAnESSCsTCN7TMw8 shPhexKoHAIqHv36m32SOyvyj9PFxaPKIRNPpB+zlqd7lKLRZfhBzWNcNmjbwDyACiI4hN+bpVb8 sLeBUON3eXcVjdC3/fe/mc2E4yo6YNssZraRUx2zvt9tiDK6Wgp+m3sVj+CnliD8xDioYFOOWKbz G2oLsem2HlO/C72acdnPHXMOCT66sVeoD+4jgaQSoHCU1JGhX6kh0NvbKxPSIvVN7bH6HFSKt3m3 RFK+9MwLLPXJvIhwcxGnFwYYJPuXfRQDZ94hpP3hIkPj0X1xvIKfCkdBCmZOseDCS4Ui1NELcb17 CGObhBLFXTnz8/Py0sE35M/H6uS/TMT7f0gSmFeSD8MXl8r/PLZO9qx8W3rqrAfHTo9VUviMlQRI gARIgARIIEICEI/wHJ1f/X7m0TdmLi2lHaEL7Moi8D9aotEvWM80ijLT6PDBl6Whc1ti+Qc1j1Eo QBVBzGPmTafYr7+DzTrmthuhyaxvbpuCD/ZDwNJ5CfwGNvtGP4XmBvDbWOdo7GKMChq48bJQW9MX t9umX/APfbiZPzH9DEJAMQU32NO5Ardx2OspH+WP49jGmBSzbcYF/mYxj2G/k51C56FpJ4rtqG6K Xbtpu+zccO2N31HEyD7CIUDhKByutFphBMbHTsQuHAWR4o0vPi24cElK0S95v/6Ycdm/7J1sBpX1 gr7NixNwVdEEF4C4iLBfADr5FNZ+XAjiwsyNAOfHB72g1bjVBi4Aw+pT+0jD60RwyW1pCJc+kgAJ kAAJFCNw9ZxEsZo8RgIkQAKeCDQ2Nsotlnj0KxCPrMyjf5imeOQJYJmV/6W1PN1nrUyjWyNenu7I oVdlZ4KFoyDmMZyGBr+zzd/iqAcxRH+H4r0uWYbfrObv1XIEI9hF0d/ZKhDht6/+/kV/uh/+OIkz EDZQUMc+L6L2Ma+AOIOYV4B/6hf6dTsvYvrpJKDAXqkCLiqUoS7ixhhhXsXM7nGygzH0UhArbNvZ qg3z/EH/iNPko/WKzTPlnrYeMlekmCJZkWplHYriptiyHGTjxBKgcJTYoaFjJOCNQBAp3uYXsdOF izev4q9tCjeFLrZMD80LFHO/3237BYB5IWcew8VIUBd6fn0t5+LOqU8zRrOOXvw5XZyZdf1uo2/9 EeDXRlh35Qwf3S/Dy9cvrh9fU1MjH751qyy3lqprrz4hnzvX6dddtksZgTXVFy4tVZcf51J1KRs7 uksCJEACJEACaSUA8QjZLr/8xptSJTn5Opeti2Qof8QSjX6+6ZTsiFg0iiS4MjsJYh7DyQX83lRB QwUbe13MF5i/W/FbNcjfxrAFMcScX0GfOvdQrD/1q1gd2Nd6mFNAvOX8DlYxqpA4Ymen7xEP6hfz U+uWeoVQpWxQF3ZN8cbeHn1qUWFO35uilzn3YBenwMw8ru3xaoqP8AuCIviiqF/wwan9YkX+QwIp JkDhKMWDR9dJwCRQboq3efHidLeEefcGvjSTkHILBvALX/66vbhh/YMLB73oMC9itC4uJPQLXvdp W92v7728gqV5J4rZt9rBBR7q6cUG9mMbf7gY0YuccvzQvuJ6xQWVGR84lHMR6yYOkyn6LodfmHfl DA4NXX7wcHV1tfzgTTdI5/HjsmlkQB4+1SmnF/j17Ga801pn+9JpSzR6VzovTErjLNML0jqO9JsE giAwe3p00cwHm4KwVtqG9le6JmuQAAkkhUBrXa00btwcmDsNDQ2L4tEvWuJRzrL6NYpHgbEtZOjj dWfl55pGZefWG2T58uWFqlT0vnLnMUrBKyYCqeACG4V+q+K3JUo5vynR3i4a6W/kQvMEqI+ivhWr c6nmpSXSdG7GFFr8+o3f7Lip2Jwv0b7sr/r7u1SGFuJBKTYeOA6f0bfO42AfCjhgfgfFjV+LFR3+ sYtjardQdfiDuR3UMfvVeNCmVEyF7Ea9L6ybYqOOg/1FT4AzU9EzZ48kEAqBclO88WWIgi98NxcY pS4M7EHa7+qwH7e/xwWImQFlpo3b6+p7fJEX+jK3X2zphQIuRvSiTW3gFbH5KfDZLhgVE0rAGX92 NvBLL5Tgn3mRpH6ZF5/YpzZQF6XYxc9ihQL/qP9mW/D0WxCbXvQ5nS96oenUBzjoRbBTHd1vXiTr PlzQpeFCDv6uW7dOliwZlKeqB+Qzlnj05lythsHXDBH4aO24/GbTsKyaOi/L5y5kKDKGQgIkQAIk QAIkEBaBzva2QE1DPMKSaf9xUTzKy99x2bpA+aqxT1ii0X9oPi07LdYUjZTK1a/lzmNcbc3dO/3t jNr4/ez0mx2/Z/F7Er/J8XvWnGtw19O1tXTexT5HoTX1Nzl+26LAN+xDsc+PLO60/kFd2NM22A+f 4b+fgnZu22o9fS3UHxiqb25+n+t8DWxhbsI+91GoD6/7wFXnWkrZt88n4PzReJxuuvbqT9j1w7wp 1vR9oP81WV27Xrq6uszd3E4xAQpHKR48uk4CJoFyUrz1iw8XG6W+NM0+/W67FSNUPDH7gY96twf2 O12g6MWJk2CBL/9CooUfBuBnCluwYb+4MGOwbytz+KNCi1kHFyV6YQLbuMixF7WhF8FaH/XQxk0B S/ypDbQxx8CPoKZ+OfWv44e4S9V1shHW/jjuyunu7pZly5bJFxfell88s0aem20IKzzajYHATywf k0/XjkjH5HlZNu9PoI7BbXZJAiRAAiRAAiSQQQIQj7B02mffsJ55ZMU3m89gkDGGdHfdGfnZ5jG5 zco0qq+/tDpGjO4ktuty5jG8BmX+zsVvZDeiBH7XY24Bv4vxpyKSn9+uOkdRar7A/C2P/sxi/rbX emqv0PyG2Rbb6oN9v9f36Nu8wdPup5M9tIMPpeZLSh13su92v859uK2v9cBY50gwP6LzGXqcryKD g4MUjjJ0IlA4ytBgMpTKJuA3xVu/+PRiww1FvdvGTV2tA7HIyx06+AJWEUX7c/OljHj0Lh7zmULq h/lq9oH96MftBSD6Uf/QFvy8tEcbe4E/GqPdPuq6GSP4j7Z64eamjd0PZWBeVMKO7rfXL/e9GXe5 toJsH9VdOXaf29rarMyjJfL5vrfkD861yt9MNdur8H0KCfzsipNyb8usvP7SIdl63ZoURkCXSYAE SIAESIAEskYA4hGWUPv519+Uv5/EMmqcIgpijHcvm5QfXj4lP0DRqCROv/MYJQ0bFUzBCLu9/m5X 8UiFGggHEE1KzTcYLlwl2BS6EVTr4rexrmKC3+Ao2i+2VVBBTLpfVwwx26JuoYL2mC9A0bmHQvUK 7TM5+plnKGQzyn2I22vMdv90rinM+RF7n0G8j+Om2CD8po34CfCqIP4xoAcpJ4AMgeGxo7FH4TfF G198bi+c9CLFT7B+vqD9CBUQTLxcwKnQ4sY/XGjohQIY4AIt9/Q5PzhKtoE/pk9eLnLQDn7igtS0 UbJTWwWMt9cLYpsJvvVJoKmpSXZsu1H+t9f7pa1qXv5oItjlSXy6xWY+CFRbt/D+YduwbFtRLbu3 3CgvP/dtH1bYhARIgARIgARIgATCIYAl1CAeVb1+WHJzV2c3hNNjtq3m5mblf6ifldu2bZW6OvIs Ndp+5zFK2YXIYa4KgvqY7FfRBsftBfXtBeKMCjj2Y5h7KPV7G7/j9aZOtNelzbAfN6KiaL+YX8A2 fDRX5DAzexYbFPkHv+ERW7FVXkr5XMR85IdwMytKuXMbelMsuHq5odkMWG2oP+axpG/HdVNs0rnQ v9IEKByVZsQaJFCUANbu7J5qlPmFeHP7/aZ4lyMGFQUT00E/Qo7bCyfUc1s36PC99hvUuPrhGXTs cdmL+64cLGnxoVu3Sv0b/dJec0J+82xnXCjYr08Cq6vn5PHWYdm1eoVcf/31Pq2wGQmQAAmQAAmQ QCUTGJ2ekef37pV77r0vNAwQj3DT0twcl9ItF/KWdWtl6dKliRGN7r7/ARkYvXap83LjDKq933mM Uv3rcmJmPYhApohjCkKavaPiktPvb1M8gO1iN3jaRSPUt/cPsQh/9ptmnfqHjVLFbqtU/aQf13Ez 2fn1GecFxDmvfDGWeo443ahc7Fzw6y/bkUDcBCgcxT0C7J8EAiIQRYp3QK7SDAmkgkBYd+U0tqy2 4j/jikFNTY384M1bpPP4celZNigPjXbKmYvX3gnnyhgrRUrgpiVT8kTbe9LT1SFr1nBpukjhszMS IAESIAESIAHPBPgcHs/ICjbAygEs7gmENY+ByX0VGlQggkBTKNsEGToqCqBOMVEBN2ia4lGxunpM /QAV+FJIKHIiBjGikgtY6di4XSmnEC8za8vrTbamAAgfULAP2UsQoUz/dMxNH3C+FCvavlidco/F fVNsuf6zfXwEKBzFx549k0CgBMJK8Q7USRojARKQxuYO2dWzyROJdevWWc89GpS/qn5X/t2pNdI3 t8xTe1aOlsCdteflt5qGZdP6DbJq1aqrOr9rx3aRifGr9vENCZAACZAACZAACZAACVQigbDmMXQC X1+DZKtLyRVbDk770/6DWEpeBTC1zdfwCZgiIXpDxpKZzQYhqdQyeqWEKnsfYUQV1k2xYfhKm8ki QOEoWeNBb0jAN4GwUrx9O8SGJJByAkm7KwfPU8OyF1/Kvyu/MLZa/nm2+J1LJv7/qf6stFfPm7u4 7ZLAm3O18p2ZBpe1RX58+Rn5dyvH5MbNN8iKFSuuaddh3YU6SeHoGi7cQQIkQAIkQAIkQAIkUHkE wpzHUNHGpIrsonKXcoPdQrbNfsxtr/XNtvocJHMft6MjANHHzFZCzxCLCmWuRecVeyKB6AhQOIqO NXvKKIHe3l6ZkBapb2qPNcKwUrxjDYqdk0CMBJJ4V057e/uiePQ7fW/J7527KH875W4pjHsaJ+T2 tlqpra2NkWj6uh4fH5fHT4hr4eihhhG5f9Ws3HrDjWSdvuGmxyRAAiRAAiRAAiSQOQKHD74sDZ3b EhtXlPMYmtmB12JZIFiGDBlCTkvbxQUT/rBET0CXPXR6tlH0HnnvMaqbYtdu2i47N7i/wdV7JGwR NQEKR1ETZ3+ZJDA+diJ24SisFO9MDhiDIoEUE8C66bdaDy/+zBv90lY1L3880eoqmtbWVlm5cqWr uqxkEDgxY7xx2Mzn5f9a/Z5sa8jJri03SnU1n0PlQIq7SYAESIAESIAESIAEIiRw5NCrsjPBwlFU 8xgqGgE9nilTTDzSDCFkJ+H5RPiLMssEwpVmNOEZOlrcLI2ndWEDRe3ofr56J6Dng5uW5ti5qR9V nSTeFBtV7OynPAJV5TVnaxIggaQQCDPFOykx0g8SiJIA7jlJUnMAAEAASURBVMoJowwf3S/DQ0Nl mcbDiz+4fat8uv2C/PJKKyWGJTYCWALwL1YPyEc7lskPbttcUjTaf+x4bL6yYxIgARIgARIgARIg ARJIEoEo5jFM0QixQwQqlnGkfLCkHbJMUPBcGwhIsKWijNbz+wo7EKfwB7v4w7Yp9kDk0mLu132F XmEXvnKZu0J0gt+n44gl7cCdhQSyRIAZR1kaTcZS0QSiTPGuaNAMvmIIhHlXzqAlHOGZReWUmpoa +e9u2iIdx47JDScH5TOnOmV84codaeXYZlt3BLYumZY97e/Jps426erqctXowNvvyMae9a7qshIJ kAAJkAAJkAAJtNbVSuPGzQRBApkkEPY8hika9U8uuBKMTNCabaJ2IORAHMCf26XLICyoiKMZRCoI wScsQVdIyEKfWiB2uS3al9v6rOeNgI4nxEQtGB+354O2ifI1qqXqooyJfUVDgMJRNJzZCwmETiCq FO/QA2EHJEACngisX79eliwZkL+pHpB/e7JT3ppf5qk9K/sj8EO1E/LbzcOy6fp1gmUAWUiABEiA BEiABEggLAKd7W1hmaZdEoiVQFjzGJp1o8GVO6kPYUfFI7Wp2SVOmUB2H7QdxCIIDchocipoq+IS 6hSr62SD+4MhoEIRrJliEd5jHLGEoNM5gDpJKGHeFGvGN9D/mqyuXe/6pkqzLbeTSYDCUTLHhV6R gGcCUaR4e3aKDUggxQTSdFfO2rVrZenSpfKn+Xfls2Od8vxsQ4rJJ9/1e5efkQdXnpYbe3r43Kjk Dxc9JAESIAESIAESIAESSCiBMOYxsNybTvD7yTJyQuUkHjmJBtj/4PpllwWgUmKR9msXnHS5PD3u 9lWzm9zWZ72rCdjHwTzqdizNNl620TfOnUKZaF7sxFF3cHCQwlEc4H30mbee1VyqUDgqRYjHSSAl BMJO8U4JBrpJAoERiOqunKAc7ujokGXLlsnvHumX3x3vkKenVgZlmnYMAp9pOCmfapmW7TfcKHV1 XMPaQMNNEiABEiABEiABEiABEvBEIOh5DM0KgmC059jsNZkguvwblofT4kVgKSQeqZ1Cr6gPIctt xpBdrHDKlEKWi4pj9n41HmQswZ6TsGVvl/T3iBfPEYqq2IU/9Bu2YIQ+9BzGtpdzB/WdSppuinWK gfvjIUDhKB7u7DVDBPCckuGxo7FHFFaKd+yB0QESIAHXBJqammT7thvl4cNvSVvVnPzJBJdQcw3P RcU/6nhPblqel103bpXqaj5PygUyViEBEiABEiABEiABEiABRwJBzWNolhEEIyexBU5AyNFsDnMp OHUQgkypAkFKl6lDf6WKW9FIY4A9L5lSEFRUEENbMy5kraRZOFIRDHGVI9r4FZxwvqCtkxAJv0yh B+/txUvfel6pDYxtEOJf2m6K1fj5Gj8BCkfxjwE9SDkBPBC9e6pR5hdKp/iFGWoYKd5h+kvbJJB0 Amm9K2f58uXy/ltulNrD/ZZ4dEIeG+9MOurE+9daba1b3XpCbu9YLuvWrUu8v3SQBEiABEiABEgg OwRGp2fk+b175Z5778tOUIwkMgJ33/+ADIzORtaf146CmMfAxDpK7ulzrrqHkII/tDMn6iEOuBFZ tM6dbTWuM4mKOWYKWW4FI/VB/TfFIvQFOygQPsIo9v7C6CMMm8rFi+1S55VmlaXhWUde4mZdEgAB Ckc8D0ggIwSCTvHOCBaGQQK+CYR1V05jy2rLpzO+/XLTcMmSJfKDN98oHUePyg2nhqRK4hW23fic 1DqtVfPy3zoGZPOaNq7VnNRBol8kQAIkQAIkQAIkQAKpJBDEPAZEFBVSvEBAGwgvEBMKLWtXzJbf Pu02kWWErBosnedV5AnKB7tPxd4j6wfFTWZWMTtejpWTaaT9BGFDbRV6dZtVVqhtFPvSelNsFGzY R3ECFI6K8+FREkgNgaBSvFMTMB0lgZQSaGzukF09myLxfsOGDbJ06YAMvzcSSX9Z7ORf1p2TDdev k7a2tkDCu2vHdpGJ8UBs0QgJkAAJkAAJkAAJkAAJpJlA3PMYpbJJwmabdMHBjD8OX72Kaaa/5nYc vpv9x70d1k2xccfF/sMnQOEofMbsgQQiIRBEinckjrITEkgJgazclbN27Vqpra0VLGHH4o1AS0uL NDQ0yMqVwT2EtcN6DtUkhSNvA8HaJEACJEACJEACJEACmSTAeYxMDiuDIgESyAiBqozEwTBIIDYC vb29Mj4W/938QaR4xwaRHZNAAgngrpysFGTL1NTwXhGv41lXVxeoaOS1f9YnARIgARIgARIgARIg gXIIHD74cjnNQ2/LeYzQEbMDEhDcFBtFWbtpu+zevTuKrthHRASiOXMiCobdkEBcBMbHTsTV9eV+ keLNQgIkQAIkQAIkQAIkQAIkQAIkQAIkQAIgcOTQq4kGwXmMRA8PncsIgSzdFJuRIUlNGJxpTs1Q 0VESKE6AKd7F+fAoCXglENZdOcNH98vw0JBXd1g/IwT2HzuekUgYBgmQAAmQAAmQAAmQAAmUR4Dz GOXxY2sSIAESCJMAhaMw6dI2CURI4OT5fIS9sSsSyD6BMO/KGaRwlP0TyCHCA2+/43CEu0mABEiA BEiABEjgWgKtdbWyY+u2aw9wDwlkgACXqsvAIDKExBMI66bYxAdOB8smQOGobIQ0QALJIHBLS07u aEqGL/SCBLJA4P3NuSyEwRhIgARIgARIgARIgARSTqCzvS3lEdB9EihMgEvVFebCvSQQJIEwb4o1 /Rzof02GeJOsiST12xSOUj+EDIAESIAESCBoAo+uy0nnkqCt0h4JkAAJkAAJkAAJkAAJkAAJkIAS 4FJ1SoKvJJANAoODg9kIhFEsEqBwxBOBBDJCoHomL1MXMhIMwyCBmAk8djwvXP4x5kFg9yRAAiRA AiRAAiRAAiRAApkmwKXqMj28DC4hBLhUXUIGIoVuUDhK4aDR5WQR6O7uToxD376dH+nEDAYdSTWB p7ZymbpUDyCdJwESIAESIAESIAESIAESSDwBLlWX+CGigxkgENVSdRlAxRBsBDjLbAPCtyTglUBX V5d0b9zutVko9feP5UOxS6MkUEkE8KwwLlNXSSPOWEmABEiABEiABEgguQRGp2fka3v3JtdBepZo Anff/0Ci/eNSdYkeHjpHAiRQ4QQoHFX4CcDws0UAy9X9ZEe2YmI0JBA1gc01IvgshVUaW1aHZZp2 SYAESIAESIAESIAESIAESCA1BLhUXWqGio6mmACXqkvx4MXsOoWjmAeA3ZNA0AQeXZ8TZEywkAAJ eCfw6Lqc/HBHuMvUNTZ3yK5du7w7xxaZIHDXjmRkqGYCJoMgARIgARIgARIgARJINQEuVZfq4aPz KSHApepSMlAJdJPCUQIHhS6RQDkERs/k5WMry7HAtiRQuQRurRfZYf2xkEBYBDqaqOyHxZZ2SYAE SIAESIAESIAE0kWAS9Wla7zoLQmQQGURoHBUWePNaEMg0NvbK+NjIyFY9m/yQ3UiT/SEmzXh3zu2 JIFkEsBnpvtiXk6eD2+ZumRGTq9IgARIgARIgARIgARIgASySODwwZcTHRaXqkv08NC5jBCIaqm6 tZu2y+7duzNCjWGAAIUjngckEACB8bETAVgJ1gQyJ7hkXbBMaS27BLBEHT4zLCRAAiRAAiRAAiRA AiRAAiSQFQJHDr2a6FC4VF2ih4fOZYQAl6rLyEDGEAaFoxigs0sSiIJA9UxefnyFCCbEWUiABJwJ QGDtsjKN8JmJogwf3S/DQ0NRdMU+Ekhg/7HjCfSKLpEACZAACZAACZAACZBA9AT2j0XzGyz6yNgj CSSHwMYGzgsmZzTS5QmFo3SNF70lAU8E8KwWPO/oJzs8NWNlEqgYAlie7rHrc5E/12iQwlHFnGP2 QA+8/Y59F9+TAAmQAAmQAAmQgCOB1rpa2bF1m+NxHiCBNBOgcJTm0aPvaSCAG2W3WzeVs5CAHwIU jvxQYxsSSBEBZFH8TLPIU1tzzD5K0bjR1XAJ4OLp8+8Tua0qukyjcCOidRIgARIgARIgARIggawS 6Gxvy2pojKvCCdzSkuMS+xV+DjD8cAnsOysyNRlNZt9A/2syxJtkwx3QiK1TOIoYOLsjgbgIdFtL ce1YkpefbuWzj+IaA/abDALIwPvSlpx8qC4Z/tALEiABEiABEiABEiABEiABEqhEAo0Lebm3ncto VeLYM+ZoCOCm2akL0fSFXgYHB6PrjD2FTqAm9B7YAQmQQGIIdFlSMYSj9sacvDIl8sRQXt7fbC3V dTyauw8SA4KOVAwBXCSh4ELp27dXCZZCQBbe6Bme85fI8F8SIAESIAESIAESIAESIAESiIcAfqe9 eo6/zeKhz14rgcDXd1TJoeGFSgiVMYZAgMJRCFBpsrIIdHd3y/DY0VQFffJ8Xrotj//zaohIYmUi ifTPijy44VIS4j+M5OUb1t8Xbq4SbpNDms+BT3dfunsNYhEulqpT9UmlsySQHQLzCwtyYnJKhgeH 5VyuSmYXLspcjfXlw0ICJEACJEACMRBYMj8nS+bmpLWjQzqW10nn8nqpqeKCLDEMBbskAfmpzpw1 H5EXLKnFQgIkECyBbwwuCG4iZyEBPwRyeav4acg2JEACVwi81D8u81aKNQsJkAAJlCIwfHS/dK1a Jrfv3l2qKo9nkMCePXvkkz3rMxhZ4ZBwmdl35py8OXJKGgcGZHlvr9QfPSo1ExNSff68cGGSwty4 lwRIgARIIDwC+NV2sbFR5hsaZGrDBhnfskWmtm6VGzrapKd5peRyyfp2Gp2esSbV5+See+8LDwot Z5bA4OkZGRi17hJNcKlfKvL4iMiXrT8WEiCB4Ai8sisnM+PRzVWOHD8gnc1LZTfnOoIbxJAsPfPs C3LTDaXnJZhxFNIA0CwJkAAJkAAJFCLQ2GKl+smZQoe4jwQyRWBsZlZeemdQlr74omz45jdl2Xvv ZSo+BkMCJEACJJBOApCFaqybF/BXe+KEtOzbJ7OrV8vwRz4ix265RW7v2SDNtcvSGRy9JoEUEsBy dTutj9zqdVxGP4XDR5cTSgDL9r81KYurDSXURbqVAgJMVkvBINFFEiABEiCB7BBobO6QXbt2ZScg RuKJwF07tnuqn9bKA+cn5NuWaNT8538u3X/2ZxSN0jqQ9JsESIAEKoQAbm7A99Wqv/5r2Wt9f+F7 jIUESCA6ApjkftQSjlhIgASCIbDZShXpvhhdtlEwXtNK0ggw4yhpI0J/SIAESIAESIAEMkugo6lJ JifGMxsfAjuDTKPhEel66ilptpamYyEBEiABEiCBtBDA91Z+yRJ56d57Zfn7lkgLM4/SMnT0M+UE kHWEZ9LuqBd5ZSrlwdB9EoiZwLO35WSNpcPi+eYsJFAOAWYclUOPbUnAItBr/bgYH+NivDwZSIAE SIAESADPNHqh76h0W5lGWPqHhQRIgARIgATSRgDfX/gew3KrfCR02kaP/toJHD74sn1Xot8/2s3M o0QPEJ1LBYER67lGcYhGazdt5/ONUnGGuHeSwpF7VqxJAo4ExsdOOB7jARIgARIgARKoFAJ9Z85J 7f79zDSqlAFnnCRAAiSQUQLIPMIz+vC9xkICaSZw5NCrqXK/y5ql3LGEWRKpGjQ6mxgCWO7xue05 weeIhQSCIMBTKQiKtEECJEACJEACLgkMH90vw0NDLmuzWtYI7D92PGshXY5nfmFB3hw5JW3f/Obl fdwgARIgARIggbQSwPcZvtfw/cZCAiQQHQFMev9VjwiW22IhARJwRwDLPEJ0rZ6h8OqOGGu5IUDh yA0l1iEBEiABEiCBAAkMUjgKkGa6TB14+510OezB2xOTU1L/+uuCB4yzkAAJkAAJkEDaCeD7rHFg QPD9FmdprauVHVu3xekC+yaByAlAPFpxIS8/3SpyR1Pk3bNDEkgNAXw+xj9cJV/aKMw0Ss2opcfR mvS4Sk9JgARIgARIgARIgASSSmBkclpWHD6cVPfoFwmQAAmQAAl4JrDcWrJueG23rN1ipT/EWDrb 22LsnV2TQDwEpi7IonB0sTYnJ+ZE7n2dmRTxjAR7TSIBCEb3tuekysowOja6IPi8xF0G+l+T1bXr paurK25X2H9ABJhxFBBImiEBEiABEiABEiCBSiYwOjIi9UePVjICxk4CJEACJJAxAvheO5fjtEnG hpXhpIwAlt7qvpiX126+lFmhGUj6mrJw6C4J+CaAc/6Jnpz8ZIfIY9fn5AO1ecESdUkQjTSowcFB 3eRrBghUf84qGYiDIZBAbASGrCWnzk9flIbm1bH5wI5JgATSQ+D8mRFZUV8j3d3d6XGangZG4EXr QdtbVjUHZi9Jhg6PnZHWb/yjVF1IwO1uSQJDX0iABEiABNJLIJeTUx/6oGxus9bLirHUda6RmuXL Y/SAXaeVAK4912y4Ja3uX+X33EWRk+fz8tEGkYfWiPzompx0VovcaU2m/+3OKrnVmkBfYSUlfed2 bpNDts6BH7OSTm+yzvVPdeakpzovNy8VqZoXwWciSWXy7Ig01lVzriNJg+Lgy/F3BqWjtfS8RC5v FQcb3E0CJOCCAISjFw8cldXrs3Ex5iJkViEBEiiDwPDR/dK1apncvnt3GVbYNK0E9uzZI5/sWZ9W 94v6/ZW+Y7LtoYeEjzEuiokHSYAESIAEUkQAkyWHnnwy9u/ulltvk9q29hSRo6tJIYBrz50f/VdJ cYd+kAAJZJjAyPED0tm8VHZzriPxo/zMsy/ITTeUnpdgznXih5IOJp0A1u7s3rg96W7SPxIgARIg ARIInQBFo9ARswMSIAESIIEICSThe210eka+tndvhFGzqywRuPv+B7IUDmMhARIgARKIkACFowhh sysSiJNAvZXKiodKvjIl0tqck29Pi3xxVGTbmioZrM5xmxwyfw7gnMf5396YE3we4iqNLVzWMi72 7JcESIAESIAESIAESIAESIAESIAESIAESKA0AS5VV5oRa5BASQIv9Y/L/EJwqz4uWRLMvW11S0TO Wd4/fCQv/0tXTp46mZd9Z0XwQD28spBAJRJ4dF1OnjuTl801Ip/uzkmj9dmN+mGSu3tWSJW1Zj5L 5RHo++4+aZgYz2TgWKruJmupOhYSIAESIAESyBKBgzEvVYeMo/7ZObnn3vuyhJWxRERg8PSMDIzO RtQbuyEBEqhkAlyqLj2j73apOmvajIUESCBJBBqsB8k11FtPvSuj1OQWFoWhM1ML8hfvLcjLkyIv 910RtigalQGXTVNP4LHjlz4L+6xI2hvFEo4uhfShutSHxgBSQKCjqUkmMyocpQA/XSQBEiABEiAB EiABEiABEiABEiABEnBBgMKRC0isQgLFCPT29sqEtEh9UzAPK52Yviiz89+fyS7WscOxVfUiTctz 8hOH/NtwMM3dJJA5AioiIQvvwQ1VcmiYn5vMDTIDIgESIAESIAESIAESIIEKJXD44MvS0LmtQqNn 2CRAAlESWLtpu+zcYN2dy5IZAhSOMjOUDCROAuNjJwITjhDH3NyV7CAvcQ1Zc97/61Gxnt/ir72X vliXBLJEAFl4K761IDss4fXxnpxUz/AzlKXxZSwkQAIkQAIkQAIkQAIkUIkEjhx6VXZSOKrEoWfM JEACJFA2gaqyLdAACZBAIghcrM3JK3PW3xSfX5SIAaETqSSAz8/XrQeDQYQNqwwf3S/DQ0Nhmafd hBPYf+x4wj2keyRAAiRAAiRAAiRAAiRAAiRAAiRAApVOgBlHlX4GMP5MEMAk94+9xgyJTAwmg4id gC5f99z28DKPBi3hqLu7O/ZY6UD0BA68/Y5s7FkffcfskQRIgARIgARIIJUEWutqpXHj5lT6TqdJ gARIgARIgATSS4AZR+kdO3pOAosE2htzckJypEECJBAwgbx1a0X90oCN0hwJkAAJkAAJkAAJkAAJ eCTQ2d7msQWrkwAJkAAJkEC0BAb6X5Mhrq4SLfSQe6NwFDJgmieBsAk8dTIvD/cx2yhszrRfeQQ+ 8L28PDlceXEzYhIgARIgARIgARIgARIgARIgARIgARLwSmBwcNBrE9ZPMAEKRwkeHLpGAqUI4LlG v/ROqVo8TgIk4JfAkXmR1mZm9Pnlx3YkQAIkQAIkQAIkQAIkQAIkQAIkQAIkQALpI0DhKH1jRo8T RiCu55RgCa1bWjihnbDTge5kjMC+syKPHWNGX8aGleGQAAmQAAmQAAmQAAmQAAmQAAmQAAmQAAkU IUDhqAgcHiIBNwS6urqke+N2N1UDrTN1QWTFtxYCtWka6/tIozy9u14eXu/9IS9+25n9+91G3+q7 XxtBt4NP+EtSASPl5GeM/caCvtBvlH369VXbfXlEZCi8j5p2w1cSIAESIAESIAESIAESuIbA6PSM fG3v3mv2cwcJuCFw9/0PuKnGOiRAAiRAAiRwDQEKR9cg4Q4SSAeBwerws40+vnqJPH5TneQ/sdLT RP+WxurL7eIQkTYtrxL4rsJI3CMKHvAHHOFTEkrPN88vuuF3jP3GcGdbjWB8cF4FxSIKEeqHu4P7 umxsWe0XH9uRAAmQAAmQAAmQAAmQAAmQAAmQAAmQAAmQQOgEgpsJC91VdkACJKAEsEzdq1P6LvzX /skFeeKYleLko0A08dvWR3dXNYFA8cwp6yE1VokzEwl+JLGoeKS+QcwJu0CoKlUgsLnN0IJo5Efc LOWD/fgjrweXctTY3CG7du2yd8H3FULgrh3RZ6hWCFqGSQIkQAIkQAIkQAIkQAIkQAIkQAIkEBCB moDs0AwJkECEBLBM3WPHo3vuyuHzF31Ht+fYrO+25TY0Ba9P9E4tZrho5g+OIS7sj7JEwQOiCwQz N4LdIwenF4UXPwwg2rjpQ23bM4PswpXWw6s5TuZ++7Ypyqnw5cUnuz2n91iu7qc6c1I9E93nzskX 7k83gY6mJpmcGE93EPSeBCqEwK6+vsVIX+zpqZCIGSYJkAAJkAAJkAAJkAAJkAAJXCJA4YhnAgmU SaC3t1cmpEXqm9rLtOS++cXanNzRlJd9Z923YU0RCBVYHg1ig/7hfTEBI2huYYgapo8QZyC6uM30 gj8quEBEcluUI5aecyu+oa4Wt32VGhv1A3ZhMyy+dzSJdFgJWaMzGgFfSYAESIAEkk6g6+GHpevB B325Wbdp0+V2H8zn5a1HHpGhJ564vM9pA2LT1OHDcugTn3CqUnS/+jy0Z4+r/pyMefHZyQb3kwAJ kAAJpJ/A4YMvS0PntvQHwghIgAQST2Dtpu2yc0MyHs+QeFgpcfDKLF5KHKabJJBEAuNjJyIVjk7M SeiiEbJxzGyOJHL345MpHqE9YgxTPLJn2bjxWdv4EUFUnNG43PSH7CvUf3D9ssU/N2303IBI5ZYf 6mopFpv6o3WT8AqRdv/pvHQlc9XBJCCiDyRAAiSQOAKm0GNuq6MQV7R8JxfcsyNXffzjAtvT/f1q 3tWrKVZtfPzxRdHLT7bTtqefXuwPNvDnVvQynQxKwDJt6rba9hIb2viNRfvlKwmQAAlUIoEjh16V nRSOKnHoGTMJkAAJlE2AwlHZCGmABKIn8I2RKxMdUfcOUaPYpL9bf8oRR9z24VQP4hGeo6OlnKX4 1IabVwgipYqZQYO6XlmrOIO+SmXrlPLF6Th81IJ+3PAzn1lkzzbCMbdZS9pvHK/91qqLXQE8Bmr4 6H4ZXr5euru74wiDfcZMYP+x47JxaXXMXrB7EqgcAoUEI3v0XgUee3un936yhkwxC+39lPotWy43 Q2wmA11+73IFhw0VsSDWNN95p+8MKjWPfmETIhYKtr2Ia0H7o37xlQRIgARIgARIgARIgARIoDAB CkeFuXAvCSSawBdurpIvfqu0CBF0ECpqIDOlHFFC7ah/XsURbVfO61ffm1tc0g028DwgPwWCB5aE K1Y0Mwd1SmUBmXVRX5eQc8vHFHTQPqyifoKhW8HHFLTMeCAg4hiEPC/2woqtmN0HN1TJoeFgPneD Q0MUjorBzvCxA2+/Ixt71mc4QoZGAskgYAoVpnBSyDu/Ak0hW0HuK+V3ob6QmaMiC0Qje1YP3qNO MdumuAQbbpbdM9vY/VJ/sB9C1OmvfvVyFbu4puNm9133o6Ebfy53wA0SyACB1rpaady4OQORMAQS IAESIAESIIE0EaBwlKbRoq8k8H0C/xBgxpEb8UMn9nUAIBxgot8pg0aFBdSH+AGhySz24zhmiglm 3bC2IXhAaEG2DPqGgAFfvTwnBzbAD8KTk/+mSBamMGL2A2Z7jlnpMQEVMztMxSkvnLQ93LH7pUvr 4RjOM7Mu9iWp7Dm6IB8KIOMoSTHRFxIgARJIIwEsxWZm1dhjsAsVOG4XSiCeoNgzchZ3pvgf85lO ToKYnYUZbinhyaxrbtsFKVPosS8DiD6wnB8LCZCAewKd7W3uK7MmCZAACZAACcRAYKD/NVldu166 urpi6J1dhkGAwlEYVGmTBEImEORSdRA/MFlvFz4giKjA4yR46CS/va0pYngRGELGdo15zZpCHJrd o6/2mK5p/P0dpTJulCGq+81scurb3A9BRkWYYkKW2cbNNs4DzRZCfRV+3PJBG2WK88hsB+6mbT1X 7EIjbLCQAAmQAAmQgBJAxomZNYNtZLKgIJvFnmWD/RCbzjzzzGUBCcuvoUwdPrz4av9HM2jsGTH2 ekl6bxd9iglETn67EZ6c2vrpz8kW95MACZAACZAACZAACaSPwODgIIWj9A2bo8cUjhzR8AAJJJdA 0EvVmZP5XqL2285NH24yoQrZMYUabGuGTKG62GfW1zoqdIQZn/YV1Ct8Nf01xbCg+gAXFXfc2sQ4 arGLbCp04Tiy10z/tU2SXoNcqi5JcdEXEiABEkgjAS8ihWa4IMsFAhOyjLRgn4pEug+vmrWkgpSX /kw7UW6r6GNf5g0+aAYQnjHkFIvWQf1i9XCchQRIgARIgARIgARIgARIINsEKBxle3wZXQQE8ID7 4bGjEfR0pYsgl6q7YjVZW5oJBa/cCgpYPs9eIAzlnj5n3x3Je83I0s7cxqH1y3lFX8X6M7PCINpo 9lU5fdrbmhlFEJzMYh7Dfqf+C42paSfKbS5VFyVt9kUCJEAC4RBARlKpZ+SYGUxpWcrOzDayL1GH bCtTCEO2lZ2B2T4tMYdzhtAqCZAACZAACZAACZAACZAACFA44nlAAmUSwNqd3VONMr+QL9OS++ZB LlXnvtfoaxYTPuze2EUa8zhEEidhwqwX9LY9o8avfcSG5duCiiEK0QixauYWtsECMRTK8LKLSqiv pZToZ8aibfhKAiRAAiRAAkERcFrKLij7QdnRbCMIY/aMIvN5QoUyiUyhDP7YhaegfCxkB36r7ziu AhdezUww3V/IBveRQNYJjE7PyPN798o9996X9VAZXwgE7r7/ARkYDe75tyG4SJMkQAIk8P+zd7dB dlz3fefPzOAZGHDwOABnQJl4kmiSFgJIgKuitbWmRHudDcmyHMksJ1sbm/GLXcp6k02Vslu1iWuz 2t03WSmsVCVVStbxViUbV22K3JKrIouCJcuRRjFFgoQNkxQAUpgZEOIQIJ4B4mH2/gb8Y840+t7u vn26bz98uwq493afPg+f0zPT9/zvOReBigoQOKpox1AtBHoJhF6qrldZdTnmBymidY4LVkTTFP36 2MVbfRXhf8dQiABYNNBi31mUVDmdpy1L8EoBIesXfZeRvuPIyrP9dViizmxCLVU3unFbJ8tzli2P CCCAAAIDFFDQJBpoCVWdaFAkVL7RfGyJOc0Uis4k8oMvcUElP2i0MNPouecWlvPTEn1K738vVLTc EK+j3yHlt8X/rirbH6JM8kAAAQQQQAABBBBAAIFkAQJHyUakQKByAmUvVffiuzfvGvjfPZQliKAM bOaMnmc9V+d02/zZRgpEWKBIz7Xpteod/Y6dbvl12+8Hcbql6bZfgZO8y66pHf0Gj2RkwRrVUUEd zQCyfd1md1mfmanaoHO7pffbrzQqQ0EzXUN2jgWhlDbkdeCXXcTzUEvVjW4Ydwf37imiiuRZA4HH 9+9z7tKFGtSUKiLQfAELmhQVJIkGRdKI/uJ8thnsFlCxoI/apKXobLOZOnFBJWu/0uq4BWoUSFO+ mqmkf8qv6ACS1ZdHBBBAAAEEEEAAAQQQqIYAgaNq9AO1QCCTQNlL1fnLjNn34Sig4AcA/AZYkEH7 FJhQ8ECbvz9LAGLh5B7/WfBDM1q0+eUoaKHXCtzk3fzvXVJeFgjplq8fKEobbOmWV5796iczsf6z /GRnftH2RINNOlee0XSWV9xjNDCk4JvVRSZsCLRNYHxszF0mcNS2bqe9NRBY89BD98zWqUG1lyzt pgCYNgWBtMSe2mSvLSi0sKPzX7egkR1Xen03kgWPLIAUndFk6ZMeLcClpfLYEEAAAQQQQAABBBBA oPoCBI6q30fUsOICU1NT7pLb6NaMbS2tpkUvVefPKlKjFHRR0MD/vhk/eKDAg4I2STN6/ECK0vt5 9IunutqmWS3+9wppv+pkgROlTaqj5dXtMW2dFXTxt7Tn+efkfW79qECN+k/LxPn18K2iwSMzUx3S 9G2ausrEAnih+j9NuaHShFqqLlR9yAcBBBBAIJxAXb7LKNpiBWIUMLJgkQV2LFCj9NHvLPKPxX3n kZWhvPwAk4JHOjcahFJ67fc3m+mkff4sKpvd5aflOQIIIIBAcQLHXnvJrdv+SHEFkDMCCCDwocCO PfvcgV13vuYAlGYIEDhqRj/SigELXDh7utTAURFL1flBhihnt8CBBSEUdLCAQPRce+0HeBTEyBvA Ub5xgQg/GGJlh5x1ZHkmPfr1kF+Zm9+Xso7rP99OaRRc0sww9akfNPKDhXnbYDPPQvV/3vpkPT/U UnVZyyU9AggggAAC3QS0rFz0O5oU7LHAjR8Y0n5975KO6fuLLMjULW/tt7xtNpPlGz1HwSTlb+f4 wanvDA0tSa50CkKxIYAAAggUL/D60ZfdAQJHxUNTAgIIINBAgeEGtokmIdB4gZBL1SlIoJlACvzY EmIWbEgLaYGR6Cwb//yHRkfuvlQgJ8RmgQjl1SsQpWNqkza1t4zND6T53xGVpuxejr3OV8BI7ZO1 jBX00VJxURulsxlGctFMJG3qf10LOjdNn/aqS/SYH4yy8qJp2vJ69vgRNzsz05bm0s6IwJETJyN7 eIkAAgiEFbAgj4JDFvhRIEdBI82sUiAnTdDIaqU8NKNJmz3aMf9R6aw8f3+v56qT6mb/LDClR9un R9vfKy+OIYAAAgi0Q+BHV5zbvGHIzXTe4n99zrlH7h920yNDPMehkdfAn3RW+Nc1v3V0yK1ZurBN O37gaeVABYbmO9tAa0DhCNRcQEvVzZ697rbt/HhpLdGN0fpv3wmE5C1UQQoLIigv+y4eBRcs+BE3 Y8Uv1/Lolc5fpi7ELBYr06+znvv1VlDEvmPH39+rnn67+n3u1015ZGmvnevXPU09FJhRwCcaJIqe 6wdw/DKi/WP1CGFleakudn1F66U0NoPNr2OSnZ+2W97Rsvp9feGXht3R2fw/dwocTWxa6X7+0KF+ q8J5NRZ47rnn3K/t3VnjFnSv+v/7xgn36Be/2D0BRxAoSEAzWPxgSTQo0u141v1pqu8HOfzZPmnO VRp/WbfoTJ00eVj5CvDELSmXJo8QaaweyivaDt89amTnRetv++PyC1Ff8kCgl8Br/+yfDfxv9/WJ j7gHH364VzU5hkCsgO49D3z278Qeq9NODZz/N7uH3f81Pe9+941596mxO7X/3vt1agV1RaB/gS8/ OOT+9Ny8+2hn7bD/dnLIjd6ed1c+6D+/Is5csWyYpeqKgC0gzxe/+wP36MeSxyVYqq4AfLJEoGiB kEvV2WC9Zu9YkCVr/ZVHr+XqFLSxTYGIvJsfiFDww9rQK18FVCzIoICYH6jodV4/x/yZUDrfD8qk zU+zf1TftH2SlE7tVb1sVpkfZNExfzMb61N77adJ+1znWmDS+l77tJSfZkZZfXQsrh9l0Guz83ul CXWMpepCSZIPAgggUA2BDY89VmhFNJtG/8raLLgSDbrkKf+R559fWFau3zx1Xtym/Zr9lHaG0kLa zuBn2vRxZbIPgToLbN+6pc7Vp+4I9C1wa9WQm++MXD77V/Pu2Z8sfoiPgFHfpJxYU4GvnLwz7+N7 nfpv7QyTjH744/Dp1dVp0Kk3X3HbVu10ExMT1akUNcklQOAoFx8nIzAYgZBL1akFGrCPG7TP0joN /CsgoyBRdNaLzVxSftFjWcqwtBaY8WfM2LFejwquWBDHghl52x1XnsqxGU5+gCYurb/PzrF9Cork CdpYPn6+MtNScX67zcLSK6ij49an9tqOp320QJ2l13XgXwvKP1oXS2uPSQGxaBl2Ho8IIIAAAghI QIGPNQ89lIhx7sUXE9NkTTDTR6DDn3GUpbxuQSPN7vEDZGpnlmCWLRFnS8eFmMXUz5J20VlkWWxI iwACCCBQPwEtyfVH5537h52AERsCCCwVsCCSZt49uyvMyihLS+j/1fT0NIGj/vkqdyaBo8p1CRVC IFngn/7csPt6oKXqkktLl0Lf4xMNDOhMf8aIAgV5Nz9Q0M935SiQY4ESe/SDKHnrZ+dnDZApQBQN qmTNw8q2R+Vps4wUMIpbys76R8dt9o7Vw+/TfgJYfqDO6qRrQPkWYW5lFPVYtRuyotpJvggggEDd Bfxgkc1UsaXs/LalCSj56av4XIEhBYIswKP2WhBJ9bWZPXGBF3/2jgWs+p1ZVEUb6oQAAgggUE8B fXfR+Ioh9w/fJmhUzx6k1mUJaOadvsZif2eRn6/uHXIj1/iZKcu+LeUMt6WhtBOBogQmJyeLyrpr viGXqutaSMYDNkNFp2mGizYFGywYocBEiECI5ZdlJs9CZT78T/XUubYpeGTBE9tX9qOcLIilslW/ PFbKT22yPBWsURAnmmdSEM4P7tgsr6w2Zq1HfV+R6uDnmzW/QabXUnVsCCCAAALVE/Bn0Gx64omF GUaa7aPZMXEBk7gW+EGUuONV3Rett9qv7b0XXlj4bqE4g35m/IRqvwJdCuxl3XSOglv9nJu1LNIj gAACCAxOYPOGIfe33nDuF/6cAfDB9QIl101A3wGmGXoKurIhEFKAGUchNcmrlQJau3Pyyqi72fli urK20EvVhaq3ggJaCk4zVhS88IMNSUuOJdXBD64oCJEn+GDnWmBFwSjVWwGWaHAlqV4hjvtOedqm gJ2+N0ibZhd1M/ctldbKNA/tUxo56Zj2y0iBpm556py4TXmYd9xxf5+V6e/jOQIIIIAAAlEBW35N M4Zspo3SJM2WUTDFDyT55yog4R+Lpo3WoUqvFRxSUCWp/YOqs/WXglpyVb9pVlTcZn2iR0tj+5Re eWh/iCXz4spnHwJVFJi7es19//Bh97nPf6GK1aNOFRd46uln3Km56xWv5Z3qadD7/3unFlWlkghU TsCWr/vTfcw8qlzn1LhCBI5q3HlUvb0CVVyqznrDAg1+EEL78mx+oMOCHHny07kWzPDrqYCXgiNx S7rlLa/b+Qr25J1FpbxtlldSYMe31Hm+p79cnY5pk5Mtd2fBo6TvJbpzZrr/VR99h5Itj2f9ku7s clOFWqpudOO2TsXPlVt5SkMAAQQaIqAgRHTZuaSASdwMG3/migUzFHyxgFF0Jk/V+b4zNFSZKqqP LNijR/WXXH/8pS8531Xp/NdqgC2zl9SnlWksFUEAAQQQCCKg7zT6yo+d+9GV8j6QG6TiZIJAxQTm OyP9+nm68kHFKkZ1ailA4KiW3Ual2y5QxaXqrE/82TPap2BEnmCABTqUT8iAhepm9fKDRwqO6F/e GUi2DJzq3S0QpbZZwMQP4KhuWbc0M6WsTspb9UoKMlkdlM7OlY28FOxJU6blYY/RQJH2a6ZX3vZb /kU+aqm6T6/OX8LohnF3cO+e/BmRQy0FHt+/z7lLF1LVfeWmzUvSXX9vbslrXiDQRgEFGjY89tjC zBMFF7QkXTT4kMbFlnRTWptppKCF9vsBpDR51SlNXLAmRP2Vr/WLn58F4vx99ryffrNzeUQAAQQQ aJbAzs3D7kevss5Ws3qV1gxCQMs8/nbnbaT+sSGQV4DAUV5BzkdgAAJVXarOggsiUTBAQRELwvQT GPCDRmmDHFm7Q8Ej/fPrrrpqs8BS1jyV3uqrfOWgQFQ0iGQBq35sstRJjjZrSOf1sySfHzxSHtYm 5fXiuze1K9bLAkU6bkEyPddm5+ZxvpMT/yNQH4HxsTF3OWXgqD6toqYIlCugQE90abksNbAl0HSO ZsHYpuXPbMaLBZCis2QsbdUfLZCjemppOG1Xjh1z5158ceF5yP/MzM+zV8DIT8dzBBBAAAEE9P0s /+BHBI24EhAIJfB6Z4hG3xc2d44ZfKFM25oPgaO29jztDiYwNTXlLrmNbs3Y1mB5JmVUtaXqtEya BQX8mSwW+FF7FCRR8CLtrCHLs+igilkrMKIyFQQJGchQvn7gRoE0BZNsK7J9frkqLylgpLr12qwt FvBSWut3Cx7Z+X7f2z57TKqHpev30dqt+obcQi1VF7JO5NVMAZtp9M3jd5Y0fHzXhmY2lFYhkEPA ZgllzcIPcizMWOrMYPI3P3ik/VpmTTNp+ilv4tlnnf4VucUFiGyZOLVPwaKivw/INysjYFTUrKki +4m8EShDgPuGMpTrV8ax115y67Y/UtmKa0mtrSND7ns/YYC7sp1ExWon8L33O0s/nph3f6/kt5E7 9uxzB3YtjnfVDo4K3yNA4OgeEnYgkF3gwtnTpQaOQi9Vp0CGllPTZgGAh0ZHEiFsgF4Bh+hsGp1s ARib7aJ0CjroX6/ZJlafoefPJ9YhZIJ+ll5LU74c9M/3svNk0e+yb5ZH3KMMLRCUJlBj35FkeVnf 2Wt7tLYkBfaUzvrdzk1TD0vb76PfbtUxZJ+GWqqu37ZxHgIIIIBAPgE/aNQrwOEHQlSiZh/1E6zo Zxk9LZOXZVNgygJFOk/Bol5ty5K3n1bttyBYXCBK+/ox8stIem51sPay1F2SGMcRQAAB514/+rI7 UOHA0bqVQ+5lVmPmUkUguMC/PuPcr97n3ETvzwcHL5cMmyVA4KhZ/UlrWiIQeqk6fyaJzSDxKaOD 734ARAGjXgGBaKDB8lU5+qfAifLwZyKFniliZQ760Sz84IbqJAfty9tuBUoU8LNAXly/qJxokFCB Kz9QqP5I2qLXRFx6tceW6PP7108btfCP6bnOT7vpWvI3uepalXuVttnjR9zs2p1ucnKyStWiLiUJ HDlx0u1eER+Yj840KqlKFINA4wW0rJ19p1Ha70VS0EezjWyrapDCglyaWdRtVpTab8vVWXu6PSoo owBbdLNgjfYruBW3hF8vo7g8o2XotZUTVw87pnTqGwWy4oJYOs6GQJsFmHnU5t6vX9u/cnLefZ3A Uf06jhrXQuCXJ4fd0dnk8Z1aNIZKDkSAwNFA2CkUgXwCRSxV1y2o4QcR0gQmurXMAg02U8XSKf+8 ARPLqy6Paq8CGn6gQ8GefoMc1i9qv4JCvTytbM0GUmAlblOQJ9SWNGtM9VH9Qy8RGKr+fj4hl6qb npkhcOTjtuj5q2+97Xbv3dmiFtNUBAYn4M9QSRswstpaEEQBCp1b5S0peKKAkiy0WbvKbo/NSBpk HcpuM+UhEEpg8+pVbnT3R0NlRz4IVEZg6+iQ+7XOZ/++Ppdttm1lGkBFEKi4wJf+4nbpy9VVnITq ZRQgcJQRjOQIVEEg9FJ1fps0kB+dJWKBCQUlkgITfl5xzy2ApCBJEUu0+WXaUm3+vqo8t1kwfvCo n7rJ0UzTnm9BwmjwKjrzK21+edNlrX/e8vo9n6Xq+pXjvCSBe2Ya2eS5q0lnchwBBLoJ2CybPN/x oyBL1u830qyYPEvF6dxzL74YPMAzqICR3z9VqINfH54jUCeB7Vu3pK/uh/cRzDxKT0bKwQhcuj7v vndxaDCFUyoCLRDQcnW/tX3IjVwrJzh76s1X3LZVO93ExEQLdNvRRAJH7ehnWtkwgdBL1UV5orNE ihjYt+BFtOwQr7VEWx1msFjwSLN/tNnrLAb9nGP561xbpk4BwSL62criEQEEEEAAgTIFui3blrUO WfP5zlC+AbCs5WVtD+kRQAABBBCoisD33nfuKz8pZ0C7Km2mHgiUKfCpMefGOx8mmLtWXqnT09ME jsrjLrwkAkeFE1MAAuEFiliqLnwtB5Nj3YIfCt7kCf7kVa6bV9725jk/5FJ1eerBuc0RYKZRc/qS liCAAAIIIFA5AWYeVa5LqNBSAS1V96mxzqyjTgCJDQEEwgvoZ+vIe/NuYjh83uTYDgEunXb0M60s UGAQX3Bf5FJ1BVKRNQK1FtBSdWwIIIAAAggggAACCCCAAAJhBAgahXEkFwS6CbwZ7iusuxXB/gYL EDhqcOfStHIEtHbn5O595RT2YSlFL1VXamMoDAEEEGiZgGYa6Z++e2Dh+wf0iWD903ca8b1GLbsa aC4CCCCAAAK9BeauXnPfOHy4d6JeRz+8z7h739ErLccaJ/DU089Utk2Ma1S2a6hYgwS0cgobAv0K cPX0K8d5CAxQQEvVsSGAQLkCoW64RjduK7filIYAAggggAACCCCAAAIIVEyAcY2KdQjVaaQAK6c0 sltLaxTfcVQaNQUhEE6AperCWZITAmkFdMP16Q/Xik97Tly60Q3j7uDePXGH2NcCgad+6dPum0dn 7rTUridmGbWg52kiAggggAACAxKI3GcszHbuVOXxXRsGVCGKReCOAOMaXAkIIIBAtQWYtlDt/qF2 CMQKMKU7loWdCCCAQOUFNqxbV/k6UkEEEEAAAQQQQAABBIoWYFyjaGHyR8C5UCunYNlOAQJH7ex3 Wh1QYGpqyl04eyZgjslZMaU72YgUCIQW4IYrtGj78rv73QIfftcA32nUvmuAFiOAAAIIIFCaQMJ3 J969LymtQhQ0CIFjr700iGJTlcm4RiomEiGQS6DMpep27NnnDh06lKu+nFwtAQJH1eoPalNTgQtn T5dac6Z0l8pNYQgsCJR5wwU5AggggAACCCCAAAIIIJBX4PWjL+fNorDzGdcojJaMEUAAgSACBI6C MJIJAuUKMKW7XG9KQyCkwOzxI2525sPvuAmZMXlVXkDfJbB7zXXHTKPKdxUVRAABBBBAoL4CCTON rGG6L+F7jkyDx0EIMK4xCHXKbJsAK6e0rcfDtpfAUVhPckOgFAGmdJfCTCEILBEIecM1TeBoiW2b Xpw889M2NZe2IoBAQIGDb7zh9O+R558PmGt9sxq0x8Tv/q77xfn5hf7QczYEihLYvHqV2//wI0Vl T74IDEyAcY2B0VNwiwRYOaVFnV1AUwkcFYBKlggULcCU7qKFyR+BewW44brXhD3ZBX7yk58sfLqX T/hmt+MMBNou8MO9excINj3xBAGkjsSVY8fc6j17nDwUwCk7eDPzta+5H3/pSwvl7/7qVwkgtf0H tOD2b9+6JVgJzDQKRklGOQUY18gJyOkIVEzg1JuvuBk+JFuxXslXHQJH+fw4G4GBCDCleyDsfRf6 xmdG3fOH1vR9fttOlBVmbet12osAAiEEmInSn6Lc9C9k4EF5aUZMyDzVupnnnltopAVM6PM7fa4A jgI5cVvoPvDLUJlX33xzYZcCWAoghdpUb/o3lCb5IIBAFQUY16hir1CnpgmEXDkljc309HSaZKSp iQCBo5p0FNVEwBdgSrevUf3nz5247p7YttzNP3nfQkDkd3euqH6lB1zDPWuH75pVJehW9g3XgLuA 4gsUuP7enNM/PvFbIHLLstYAs2ZcnHvxxZa1PFxzbdBfjrYEWp5HBRAU3NFjyMCFH6hQ69c89FA4 hAbmpMCL+kB9WdRmwTzLP1R/q6/Vv7YcnuXPIwL9CnDf0a8c5xUlUIVxDX1gUf+Kfo9edP55+0jv uft5393POVnrmrVulr4Ic+VZxvWS1ahXelZO6aXDsSSBZUkJOI4AAr0FJicn3ezZ470TBT5a9ynd +kP+4rs33ddOfJBKRukfGh1xxy7eck9OXUl1TpZElv/eb13MclrqtGrnsztXOgVD9O+rj65eODdt +1MX1MCEb16+XUif90OlG65P3+m6fk7nHAQQQCC4gAaoJ559diFAkTTjIu1MiPdeeGEhAOXP3tDg uwIr/qZ0R5980t9197kGuqNbXP1U/w2PPbYkb83e0BJk3fKO5hv6da92qb7mqHra0nFxdTADpfMt 49Jm3adAhdUjGrTolpcFM0LXpVt5effrmksKiikwZ5t+DvTP3/zjeq7gkbxCGyg/+znM0t9qY9J1 rmvMfv6Kqr9vxnMEEECgTIEqjGvoQ556f65/es9e1JiA8n5sy7JM4yBp+0LBDNX/S69dTT3GEs1b H3TVpg+7vvDOjVTvwVWufUA27TnRctO81liQxlHS1k1jTfJQ3fQYsm7qQxvTCXW9yJGxoTRXAmkG IUDgaBDqlNkogYmJCTd5ZdTdvH3vIElRDa3rlG79QdQfV21ZA0AWdNHNQlGb8s5zs9WrXroB9esu B24OeondOaZgYa9N15Q2LHspcayqApp1pO3xXZsXHr95/NzCI/8hkEbAD2LEBWX8PDSwrX82AK1j 0cCHH8Sx2TeWrw1ua+DaBuOTBvX98r8zNOS/XHju19+vi9VRgRcr/56TW75DfamAm2aY6XnSZqZK p/OsP5POG+Rx1TEp2OW3q4iAUJb2q/y0tmqXBZrSBIPMQsHCuwHDFP2epf6krbbA3NVr7vuHD7vP ff4LfVWU71Xsi60xJz319DPu1Nz1SranCuMaeh+p9+b+eMPQ8+cL8VIgw4IZ+oBkqE1119Zv8Mve U2etj4Iotqld+kBu1nEeO7/bo+pm7VMaBZGybHJWICnUpnYmbWkDXMpH7VO/6V9RY1FaOeXobLjr Lan9HG+WwOJPebPaRWsQaLSApnR//dv1+sWv6bz6g5/30x76w5/0KSA/QJN002f10gWjvIsMQKjt dqPh3/w0+mItsHF+36mYIvtO+Ye64RrduK2TGwECmbIhgEB/An7QJVRwxYJLft4apE4TmPBbYYP9 tk9Boejml+EHjZROg+QWEChrkFwBmOiMqmidi3itdmYJwEXroHOjs2yiaSzQZ/vVTgUres2WsrSD fsx67eWtr67LJM+kMmSbtPl9oudprnNZ2Oy8NOmT6sBxBBBAoAoCVRnXsFlHZqLB/CLfWyYFCBSA sXGDNOMn/viH2pJ36yf4k6ae/dTLPnhs5yaNBVk6/zFUX0YDbL3qov5TvyQFCP1xIQWPtIWqrxmw copJ8NiPAIGjftQ4B4EBC1RhSndaAvsEhdIn3SClzbOodCFusnrVTTdgdlMni7SbGVbdL6k90UBP UnodtxuupLT9froqKV//eKgbrtEN4+7g3sXldfwyeN58gcf373Pu0oUlDWXm0RIOXiQIRIMuoQfX /QFqVUXBjbgZKv7gt19lDW4nbf7gfNxSayrPZjf1E7xKKr8qx20mieqTph/NROlDBQyVV5s2C+zE zVBSH+hft2s+6hT9WSw6GBf9uVB90lw30Xrzuj0CzDRqT1/XtaVVGdfQQL0N2ssyaeBe72u1afwg Ke1CwhL/66c+/swhBYDSbhbcUvp+gk1pyvEDK9G6ld0PvlPa8ZxewSW13x8jqft4T5r+JE39BAgc 1a/PqDECrgpTutN0gwU8lJY/gnfEkmZARV19Q7uZ7edmMJrvIF7rpknt0darDVk/YTWItlAmAv0K jI+NucuRwFG/eXFeOwX8oEtRA9X+DJxeM2I0cB4duO6VXj2mc/ygU/R861V9z5GlSzuQb+fW6bFb ++vUhlB1zToDy64Pla9H/YofAABAAElEQVSfC/9nI65Ofvpes3biAqVx+Q1in37m7fuz1F6un0H0 AmUigEAogdDjGvbeuZ/ZLxqv0OyWpA+T+gP9dX9/bv3oL//WbVm36DJ09r5eeUQDOpZv3keVaZtm 7kSDUxZUKuNDpKqHHyjrNZ6hulrdrP6DfAy1csog20DZgxMgcDQ4e0puiMDU1JS75Da6NWNbS2tR VaZ092qw3bQpTdFLwPWqR+hj9qmW0Pl2yy96w6GbIn3SJXrT1O38qu3vdYNVtbpG68MNV1SE16EF mHkUWrR5+flBF804KWPzB9uj5Wl2UXTguld6ne/PSHrvhReiWd59nTZ4dfcEntReIOsMrKwN9mds 9br2suZbdnr97CvwpZ+1JgdVy3ZtUnnMNGpSb+Zvy7HXXnLrtj+SP6MCcihqXMNWrUhaJiyuSQoe RZdHs3TR9+ba34Tgkd+u6Pt1jevIQ2k0FmIzaPzZN92CTeamR+UTzds/HvfcD2glBfSsXnH5hNjn B7Gis42iQbUQ5YXMI9TKKWnqtGPPPndg150ZeWnSk6b6AgSOqt9H1LAGAhfOni41cFSVKd29usZu oHSzVvQf8V71CH3Mv2FJe+Njy9OpLsy8Ct0jS/Pr54Z0aQ7dX5V5w9W9FhxBAIE2C9gsCRlEAzaD cInOLlJgK2nzv0tIwaFum9pn7U0KRnXLo5/99h1ASeeqTrbsWVLaUMd9hyr0f6h2+fnEtUvXla6F 6Pdh2Xn+cc1Ui5sxFA26xpVj+aV99IOgKreszf/Z8H+eyiqfchBAoF4Crx992R2oaOCoyHGNpo1D hLjqFODwZ83E5emPXUSP+8Ejy0ezjXqNi/gfKFZ+vdL65amuFtCK+yCyH8jpJ0Dol5XmubU3Whe1 zwKV/cx0S1M2aRAYpACBo0HqUzYCfQqEntLdZzW6nubPyvEDLV1PqNGBtDc6NWpSY6pqN6W2xEBV +2r2+BE3u3anm5ycbIw9DUkvcOTESbd7xUjPE6Izj3om5mBrBPygTNGzJfwBcQ3Wd9v8QIbS+OfF neO3QceTBu9VtpVR1swK2cYFHlRfC1Doebcgho5ps+XE7rzi/zwCuk50bSlIItdu9rpW9E/9FL22 LAjZlO+G0nVqQaO49ubx5tz6CjDTqL5919aaV31co2n9olVL9J7ZNr1f9oNJaQMfftDGgiaWZ69H +3BxmvfpSbON/OPHLt7qVWzsMbUh7Souvll0fMufeSULP21swQPYycopA0BvUJEEjhrUmTSlPQJF TekOIag/lL0+GRKijDrnkeYmqc7ti9bdDyJGj3V7bdePjuuGMG0edp4es9yUdqtHdH/IG67pmRkC R1Hglrx+9a233e69O1vSWpoZUiApKBOyLH8mUdxMCj+gE1du0vG4c5L2+XVKStv04/LttSmQYN/3 U9T3YPUqv4hjCubZUnMKDul5XNtkEw0ayWNh/3PP3XMsVF17zZ5TGQp8KtATKnDlL+Wo3w3RNodq F/lUQ2Dz6lVudPdHq1EZaoFAQIEqj2sEbGalsoqOR9hMGqtkmoCKnZNmVpc/gyntzCB/TMnq1esx bQDI8tD4gsYM9JhmdRwbW4jOrlI9zUJ52+oy3ZY6tPLLfmTllLLFm1UegaNm9SetaYlAkVO68xL6 fySjn8bIm7fOtz/wafNKCjpYsCFtflnTVfETJ1nbkCe9bsTMIHqTmiZfnZvmPKWzGzrlq5u60Bs3 XKFFyS9JwGYeJaXjePsEkgap84hokN1m+WiwvdvsGyvDnwlkMyAUbLI8LJ0eywx++eU24bn6xTYL nNjr6KNvrwDLTIEBk2jZRb5WoMhmcvlt9MuMC3QqqFJEYMUPZmpGkwXr/PrYc6uv0unnIOnnys5L 82g/d2nSkqa+Atu3bqlv5ak5Al0EqjyuEVdlm52TdmZOXB5V2mfv01UnBXX0XUV6T61gT7egkH9O 0niPn9aCKmna748pKb29z/fHBfxxHD84Fc1f6bodt7EltcPP28/Dn10VDVD5s43k1S0PP7+mPz/1 5itu26qdbmJioulNbU37CBy1pqtpaJMEqjyl2/8DXsQfzm43MH7/+jcGSZ8gsU+b+OcX9Vx1b+PW 7TqwG1JNLY/ehJmTbhp1oyi7XunsZlLnZbkptXJ4RAABBKou4A9SF1FXm6ViA9wKGsXN6FDZcYEh P7Dhz4Yooq5tzNMPuvVaTk82FlzR87oGjRSQ1BYNsNgSbZq5Y5tvY/vKeLSfFZX1naGhrkWqLZY2 TTC2a0beAQXCbPk9bzdPEUAAgVoJDHpcwz58mPb9oy2Pplkmei/bbwBJ712jwZFuHaeykj4M2+3c pP1+4CMaBNK4jnyi7+XtfbeZxaWxcqNpbX+vR+XnjykpbTQo4wdz4vrA+tXOTRoT6lYf5WMzitRe f/OPaX+3MvyxKf/8Mp+HXDklTb2np6cJHKWBqkkaAkc16SiqiYAvUNUp3f4f8LYGSfx+0nP/ZizN 2rt2kyO/Xp98iZZTx9e6+dLNZK9P+thNoz3KJ3rzqn3aZNbthi2ET9k3XCHqTB4IIIBANwENZPsB BqXToLb+KTAUHbD38/EDQ9GAls5nCy/gO2eZcVbETJvwrbs3R7VRgRHNmPKvR12XClIOul1+oDTL NR83I+re1rMHAQQQaIdAGeMaGqNQwCfufaLeV+r9qAU4ou8zo71g70ltv2bo9LNZ0KXbuaqzlRUX GIme129wwoIiyk9tt/fVeh0N1mifjff4x/wPevrjF5aX6p/kqrxts4CazrP6RcdRLICnenT7AKrl l+fRrgvloXEd1c36xc83GlTyjw09f95/ec/zMj7IzMop97CzI4PAcIa0JEUAgRiBQXzBfR2mdEf/ uMfQtW6Xbnx0U9frn92c6IZEz+2Gq4lYuoG0myxrb69PU/k3or6HnIoOGqk83XCxIYAAAk0R0GC3 Zkn4/zTDSP96BY3Ufn/Q3mZS2KwPBsaLuULMOepfTGmDz1XXmK5RtVtLsSmAZJt//dk+e8wSVLNz +nm0613ncs33I8g5CCCAgHNljGsouKP3mt3eZypAoc3eh6ftl6wBkbT5lpXOH2cwg6SyNZ7R7X23 vZ+34JLyUr5ZAjuqk/JJqo/SaIvOklrYGfA/G6tQlmq7xri0z9/vB9ECFk1WCFRGgBlHlekKKlJX Aa3dOXll1N28PV9aEwY9pbtbQ+2TH92Ot3G/b6IbjKRP2/ifFmrDTYg8/E/u2E1glmsl6VM8WfIi LQIIIFBVAQ1OW/BAg9a9Bs/LaIMN6ltZ9j0rZQ3cW7khHv0gQDRI0S1/9YUfzOiWLsR+f3aLlmrr tflps8yE6ZXnoI5Fv9Oo20wjfzZWWXX1y0wKtPppi/j5qHs/l9VndS5n7uo19/3Dh93nPv+FOjeD ug9I4Kmnn3Gn5q4PqPTexZYxrqH3m5otooF/BY+iM48U2LD34HHHrQV+QET7sgRELI8qPdrMHtUp zcwp2aQJBJmL3JPGPqIeViflEfW2tLa/jLESG6tQwEhG1h4/CBm9nqyeVXpk5ZQq9Ub96sKMo/r1 GTVGwGlKN1s9BPxAiN1opK150Z+gSVuPotP5N1tJny4qui698tcNV4htdOO2ENmQBwIIIDBQAX+W hX0fjSpUVEDLL6/IhiswYzOvoo/6viDbNFgfPe6/tnQhHieeffZuNlkCD2WZ3a1cAU+SAmUq0gKq ep50/Sn45F+vOifrpjyszKxBm6T6pa1L3jakLYd0CCCAQJECZY1rWGBE7839mTbWNnsPquMWmLBj 9uh/IFRBizpvamPacQp5KVCi9L5B6PZbnawvuuVvdShrrERjFQpk2ViO1VP182cedatvFfazckoV eqG+dQgzClbf9lNzBGopUMaU7lrCVKzScTelvaoYTW83J73OqdMxfZJLN53RdqoNuumKfoIpmm7Q HqFuuEY3jLuDBw/Wqeuoa0CBx/fvC5gbWbVJwJ/V4M9gqIJB2vr4bUhTbxucT5O2imkUVPCDTf3U MRqkSAo8+LOn+imvaufompHjj7/0pcSgUFLdZanvTbJZZXrdz+YH8tL0bxHXsf8z14QAYT/9wDkI IFB/gbLGNfQ+0oI9ccvBW2BJopqZFH0fqv1+oMX/4KOO1W3z26u621L6/nJ9aq/2a5+1XY/+bBud a8f0vN9N3rYMns1YistL6VSexg0GMTZg9VTdBlWHOBf2IVCkAEvVFalL3ggUJFDGlO5+qq4pvCFu HHqVHXez0it99MYmmtavr6awh7wBUX62JX1yxtI1+VHBId146p+mofvfWST3kPZNdqRt9RYYHxtz ly9dqHcjqP3ABDSArkHoIgaiszZKA/q/OH9nmV6rT5rZIX45GrhPCoRY+iwzbeycLI+y1QB81uBW tzL03VEhNj8QlCZI4ZeZxcyCKtaHOjdt3/hl9vtcM2j8YEg0HwVr/IBN9Li97rV8oF2nSqvnCiJp y9pOy2chMNj5Lqa0m9KH2qwOyi/UNRuqbuSDAAIIpBUoc1xD7z0tMKJH/72nntsx1V3vVf3jfiDJ AlBp22jp/HEHP287XuajlR99T652moPamSVApvRqo2bk9Ar+xLXTlqhLU57KyZp/XJnaZ/1qHt3S 2X6rZ8g6WN5FPrJUXZG6zc97cVSz+W2lhQgUIjA1NeUuuY1uzdjWQvKPy1RTur/+7XpPj45rV5p9 aW5gbI1i5Zd082HTrtOUnTWNPjVjW/RTPbbff/QDTWpn0za7IdPNqG4q7abU9vdqbxU8uOHq1UMc QwCBMgS0FJoFazRArtdV2tIEKiz4pXr3+q6m6GyQrIP7WVyqOvAuA/vuKAV00hj0Cr70MlHe6g8r T48K1ChYlabcXnmnOaY+sD7PUp4CThZECTErKamufmAqzc+ftSkp3yzH/TpYoC/L+aRFAIF2CRx7 7SW3bvsjlWx06HEN//10tMF6z2nvP3UsGuDQBz3t/bveqyqoYO9T/Xz1YdkmbGqbtW+Q7bGl39Is +xayzn6QTO1PsvDHjcpaJi9Uv2jllE+vDpVb73x27NnnDuwa7Z2Io7USIHBUq+6islUVuHD2dKmB o7KmdGf1VnDEbrbsMWseg0qvG8U0wZ209bNPryh9P9OYm3JDGvXSDZk+qWOfuNLzbjdpVbtBL/OG K+rGawQQQMAENFCsQX0NlmvQfJBBDz8IZPVLevSDX72CHP5Mm7YOjvszbNL2swVR1A9ZAjBKb8Eb m4mjvPRcfZG2fOXT75a1vn5gLevsn37qqPLMN+016V/HIZaU8wNlanMZ/dKPFecggEB1BF4/+rI7 UNHAUZHjGnHvp/3gUHS8wh/LiPaefa9OqJkmSaui+OWrnlnS++cW/dwf87DVZ8wqbdly179uYwKW j8ryxxFsf9Kjxh38DxbHpVdAUXl3+9CxyrbxCwW44uqqNHH748pjHwJ1EiBwVKfeoq4IfChQ5pTu LOj6Q+l/iifLuWnShg7uqMxuNwdp6tMrjW48bEsbkMp6k2X51+1R5nbzFndDn6c9dlNdVL/mqZud O3v8iJtdu9NNTk7aLh5bJHDkxEm3e8VIi1pMU0MLaKBYMw40gL0wKyTDcm+h66KBcBtIV95pB/4t 4KRzNRgfd57NfFG+bRwc9wMEmkmTZgsxu8X6woJHKld9UbUZbmqrX0fVU7PxdG2FXHJQ+dpm5WUJ 2PQKjlq+aR/VZvu5UB3SzHhKmzfpEEAAgUEIhB7XSHo/HQ0OpR3st6BBv+9dVY6/Jb1XtVk4Okdj IElLs9l7a7+MIp5bO3oFSMwqbfm98vLzUDr9k01SoEn1tHGpNCvW+OVEn/t5qS+0aZ8+5Krrzdqr Y3FtsfGJaL722s6310U8snJKEartyXO4PU2lpQg0R0BTuqu62R9T1U9/1ENsujHQJzt0wxT3xzhE GSHz0I2E3QDoRiVtne0c1SVtsMmvt25K9E/uqkOVN7kk3QT7N/5JHmqv2i5D/dPNc2gD3XCF2qZn ZkJlRT41E3j1rbdrVmOqW0UBDRhr4FibBrNDBAz6aae/NF3aGRgqx6+/P6vG6qCgiW1pgyaWvgmP foCg3+XX7Prox0PBo6i7Bfn6yS/0OfLxrxvVVdeUfa+UgisKIumfAl7+9dRvXWx5uDwBG//nJWs9 1GY/cEXQKKtgvdNvXr3K7X+4mkuN1VuW2g9aoMhxjbj3j9H35f4KF/4x/z28P6aRFMDp5umXo7zr sun9tNqv99l6f+23Q23wX8vb2uabhW5rmWNCarcFoNQOzf7Sa/3TcwUSNU419Pz5rsE9BQl7/TOz 0E5+flo5hQ2BfgWYcdSvHOchMECBIqd0522W/pDbJ16i07/7zdu/ies3jzLP82cblbn+rX3hpwIn dlOTFJwpykU3mb5DXDkKDOlmrNvmB9KUV6/8/LSWn93khbp+WKrOZHlEAIEqCGjg2AaTNaBcxnJi /uwiGSjAYIPZWQfF9d05GvxXnjabRe1RO2xWRb9Bkyr0T791sD7V+VnbH3JZNPWt3xeqj17bjCS9 HsTm+6j8qJEFVHRN6dqyfzYbqZ/vbLK8+gka+T8z/dop8GU/EwrQtnEG3iCutaqVuX3rlqpVifog kFugyHGNbu8B9f642ziFggAKhvgBIvswo/8B2TwN73fWUp4y+zlX76/1flrt1jhDnGfUUW3TeWbW T7lVOkcBHxvbsnrJQ0GyOA9L0+bHU2++4rat2ukmJibazNCothM4alR30pi2CISe0h3aTTdcNmiv wEDSVOzQ5Q8yPwVMLIghh7Q3FNHZMWnP89uqc/RP5lYH3czpZidLXfw8+30erX/0dVK+8rBrSDdn /s170rkcRwABBNoioIFo/dPAtgaWLQATbb8/8GzHNKBtg+k22G7Hoo/RwXqdZwPYGky3wfFoOuVj 5UQH+K3uqpuW81KetilvBaL6HWi3fOr2aH4y7RbgUBoFcGSmJdnMSfstuKB2Zw3kxVkpQOH3S1ya svapfRZoVJm9jHTcrmkL+mifrsWFGXqdgKUd1/5em51v13tcWruGrT+Uxn4uLb3q289m5ev8tHXu pxzOQQABBAYhEHpcw94D95rFoUF/vUdWmuh7THs/bRaaOWN5RtNamjSPfiAlbiZUmjyKSKP33DZr KBoEUnm9xhDixi/kp7EHMyuizmXnaWNbvSzKrlPW8speqm56eprAUdZOqnB6AkcV7hyqhkA3AU3p /vq3qzvdVDcMmh2iGwb9001F1sBBt7ZXeb8f7NCN6KDarECdHzySmYIw0U9PFW2Zp/0WNFIdq3Jz XfYNV9H9Q/4IINAcARtQ1gC2BtijAZe8MxQsyBMnZmXbsWjZtr/bY966dcu3bvstuNcrQKE2WV9Y egWLbNaX3+as/eCf6z9XwE/5K3ARIhjl553medaAUTRPXZ/RPBRAkl+va8/OUX7RoGe0DOVj6S14 F+0TBZWybspT50V/xrLmQ3oEEECgqgIhxzX8QEavWT32HtUee9lYwKdXIKrX+XbMD6SkKdfOK+JR wTC1y6+TyrE22v6k8QwLOOlcfzaWzlMeKidPsE35VmFTf6Xts6qOe7FyShWupPrWIdwXNtTXgJoj kEtgEF9wX+SU7lwY3skKXtjNh4IA/o2cl6xRTy3YoXZnnWXl33iZWx4c39/y0aeI6tAP/vJ1spCr 9hW5VrIZ9XpkbeBeOhxDAIEqCGgAO1TAoArtaUMdFBzQrBLNIFKAolcww/dQOqWP27rtj0ubtE/X k747SMGLsq4tmSiwo9lOFoBRQE3t6qceqrfOSzvrR2WrXAvapGl3rzJUbtp+9ftDefZznp8HzxFA AIEqC4Qc1/DfTycFLNIGAiyIEmr5eT/AMqh+iQaN9H5bs2k0fpClnf4MJf+Dnha0848Pqq1llKvx FY1TaKaVjQeVUS5lIFCWADOOypKmnMYKaO3OySuj7ubtxSVWim5s6CndRdVXNx/6I6qbBvsjmvYm rag6FZWvBTv6CRqpTv6Nld1s5a2r/KNr8momWJX7wJ8pZZa6GVO9ZaT2aL8ZJb0pyGvI+QgggAAC CPgCCgIooBBqQH/he4M63/eUJjjh10PPdY59D1Hdl/dTsMhmNtnsHAWK+nGJOtlrBY8UFNLWbfaU 6qFNwbJ+NpWhgFfo66SfunBOcwTmrl5z3z982H3u819oTqNoSWkCTz39jDs1d7208rIUFHJcI9Ts IKu/fWhR7z3zvH+2fJRvFd67+mME/S6/5n8YVcEw30dttDEIvbdXeU3a1HYFKf3xGxn0a1mGDSun lKHc3DIIHDW3b2lZgwVCTukumkk3DvrjqsCR/ikA0LSbBwt2WKAjztRuMOJuFv0bL53rf2InLq8s +3QDY0E7nWefmsqSR1lpzVHl+Za6EbWbUUtj7fADSXG2Iese6oZrdOO2TrXOhawaeSGAAAIIlCCg IEbIQIaqnDcAlff8EthSFVGEbVzBSV4h6tFv0CmuvuxDAAEEmiwQclzD3h/aBwzzulkgKi4/G9/w 37N2K8/yUdqqbHmDHP74Qtx7cLVV/aF/srL38lVpf5Z62DiOzvGDRXqtgJHGbqrePpaqU2+x9StA 4KhfOc5DYIACIad0l9EMG/i32UdN+eSJbiLsu5ySbr5koE+m2KdvdDNlN6HRG5CQNx7Ky7+xK6O/ s5ZhN952Xq8bcAs6WgBJ59hNqWx18xZ382p553kMdcM1umHcHdy7J09VOLfGAo/v3+fcpQs1bgFV RwABBBBAAAEEEEAgv0CocQ2b1aP3kaHeC+o9Zlx+0fehvcY2VC/lo83ex+ZXy59DnvEGtdc2jYHE bWqrjXvYWESeMuPKKHpfdIzCL6/IMQeVY+NMVbpm/PbzvF0CBI7a1d+0tiECIad0l0liN3G6gdIf w7rdPPhWdiOhm8mkoJGdZ+23m027ibTjetRNSOhN9bMbtiLy77e+dkPkO6S1tJsos7Q6KAjX6+bd 0vGIwKAExsfG3GUCR4Pip1wEEEAAAQQQQACBigiEGtewWT32HT3R94j9NlfvUy0A0i0Ppen2/tPq Feo9uI1BqC4ahyh78wNhSe/b1Wb7gKyNRdRp/Ed1tQ8Jm7PaZGM6ti/0o3/tyjtEeaFWTgndVvKr hwCBo3r0E7WssMDU1JS75Da6NWNbS6tlyCndpVXaKyjEHz8vu55PiwhQ2R/zpJulbhVT0MPy8NMU dSOim56q3KSpP+LWBO53ircs/RtoefqBKN8373NuuPIKcj4CCCCAAAIIIIAAAgiUKXDstZfcuu2P lFlk6rJCjGtYMEOBFHvPa+8RVRHbl7pSgRLqParel8bNWuq3CHtfr7yjQQ3lWWQwSWVaICjNOIjG fPwxDwWPNA6QdizIgm79WoU4T9eRAodyVVAy7lry2xhXZlLg0T/HAmy2T95yjyvX0qR5DLVySpqy duzZ5w7sWpyVluYc0lRbgMBRtfuH2tVE4MLZ06UGjkJN6a4Jb1/VVBCm32BErwJ1Y9DtpqHXedFj dhOiemoroq7RMgf1Wjc7IYNF0XbYDbR/0xbiBitaTpk3XNGyeY0AAggggAACCCCAAAIIZBV4/ejL 7kBFA0chxjUUYNDAvt5f+1vewXY/r36eK7ATV6+0eelcLW0fF2iJe/+bp6ykOik4pyCGysgyFqI+ 8d+jKw8FUor6wGxSO/o5PvT8+Z6nqY3yafJ4Tk8ADjZegMBR47uYBjZRINSU7ibaqE1Jf9zztDt6 Q5onryLrmadeIc5V4EY3y7bpplefTNJW1E283ZiqrKLKsPbkeZw9fsTNrt3pJicn82TDuTUVOHLi pNu9YqSmtafaCCCAAAIIIIAAAgiEEcg7rqH3nJrVU7X31VYve/+bVSsuWBSXh4I4es/dLcAUd07W fRb46TfYY+/RVW6WoFPWevrp9aFV24pajcTy12Pa/vLPKfM5K6eUqd28shZ/mprXNlqEQGMFQkzp biwODauEgH0KquzKhAzsRese8oZremaGwFEUuCWvX33rbbd7786WtJZmIoAAAggggEBegc2rV7nR 3R/Nmw3nI1A5gbzjGoN6z5kEWVa9iijHX7lFQSMFpfK+x+7nfJWbJyDWa8ZWUv817TgrpzStR8tt D4Gjcr0pDYEgAiGmdAepCJkg0CIBbrha1Nk0FQEEEEAAAQQQqJDA9q1bKlQbqoJAGAHGNcI4hsol GojqJ+ATqi55ZvHkOTdU/duaz6k3X3HbVu10ExMTbSVoXLuHG9ciGoRACwTyTuluARFNRAABBBBA AAEEEEAAAQQQQACBigowrlHRjqFajRLQyillbtPT02UWR1kFC5R79RTcGLJHoC0CmtLNhgAC5QqU fcNVbusoDQEEEEAAAQQQQAABBBAoT4BxjfKsKam9Alo5hQ2BfgUYfe5XjvMQ+FBgEF9wz5RuLj8E yhfghqt8c0pEAAEEEEAAAQQQQACBZgowrtHMfqVVCCDQHAECR83pS1oyIAGt3Tm5e1+ppTOlu1Ru CkMAAQQQQAABBBBAAAEEBiIwd/Wa+8bhwwMpm0LrL/DU089UthGMa1S2a6hYgwRYOaVBnTmAphA4 GgA6RSKQV4Ap3XkFOR+B7AKhbrhGN27LXjhnIIAAAggggAACCCCAAAINEmBco0GdSVMqK8DKKZXt mlpUjMBRLbqJSiKwVIAp3Us9eIVAGQKhbrhGN4y7gwcPllFlyqigwOP7y52hWkECqoQAAggggAAC CCCAgGNcg4sAAQQQqLYAgaNq9w+1QyBWgCndsSzsRAABBCovMD42Vvk6UkEEEEAAAQQQQAABBIoW YFyjaGHyR8C5UCunYNlOAQJH7ex3Wh1QYGpqyl04eyZgjslZMaU72YgUCIQW4IYrtCj5IYAAAggg gAACCCCAQJECx157qcjsc+XNuEYuPk5GIJVAqJVT0hS2Y88+d+jQoTRJSVMTAQJHNekoqlltgQtn T5daQaZ0l8pNYQgsCJR5wwU5AggggAACCCCAAAIIIJBX4PWjL+fNorDzGdcojJaMEUAAgSACBI6C MJIJAuUKMKW7eO83PjPqnj+0pviCKKF1ArPHj7jZmZnWtZsG3xE4cuIkFAgggAACCCCAAAIItF6A cY3WXwIAlCDAyiklIDe4CAJHDe5cmtZcAaZ0F9+3z5247p7YttzNP3mfUxDpd3euKL5QSqi0QMgb rmkCR5Xu6yIr9+pbbxeZPXkjgAACCCCAQMMENq9e5fY//EjDWkVzEHCOcQ2uAgSKF2DllOKNm1wC gaMm9y5ta6wAU7qL79qvnfjAvXn59kJBe9YOu68+urqw4JFmNhGYKr5P85bADVdeQc5HAAEEEEAA AQQQ6Edg+9Yt/ZzGOQhUWoBxjUp3D5VDILPAqTdfcTN8SDazW5VPIHBU5d6hbgh0EWBKdxeYwLv3 fuvikhyf3blyyetQL1589+ZCYIqZTaFEyQcBBAYlMD+ogikXAQQQQACBAgT0d+0Xp75fQM5kiQAC jGtwDSBQvEDIlVPS1HZ6ejpNMtLURIDAUU06imoi4AswpdvXKPb5C+/cuFuAZh4VsWl205deu7qQ tWY28d1KRSjnz7PsG678NSYHBMoVWH7zhrs1OlpuoZSGAAIIIIBAgQL6u/afDnyiwBLIGoH2CjCu 0d6+p+XlCbBySnnWTSypmFHQJkrRJgS6CExOTnY5UtxupnQXZxvN+cmpK3d3WXDn7o4eT7T0nL4f Ke0SdAoeaYaTlsfTdytp9hFbtQS44apWf1Cb6gmsHB5xN9etq17FqBECCCCAAAJ9Cujv2vIbix8k 6zMbTkMAgRiBI2eZqx7Dwi4EggrsXjcUND8ya5cAgaN29TetLUBgYmLCTe7eV0DO3bNkSnd3myKO DD1/3umfgjtpNgWLNHNIW9bvRrLgkWY3ETxKo00aBBCoisB987fdlV27qlId6oEAAggggEBuAf1d 2zw+njufPBnMXb3mvnH4cJ4sOLfFAk89/UxlW0/gqLJdQ8UaIvCpMef2rW9IY2jGQASWDaRUCkUA gVwCmtL99W/fzpVHm04uOwATXdJOwaPHtixz/uylXv7Pnbi+EHCy4FH0u5Z6ncux4gS0VN3R2fw/ d6Mbt3Uqea64ipIzAgMSuH/yfvfmoUNu4/e+N6AaUCwCCCCAAAJhBS489JD72No7HwgLmzO5IYDA xzcOuU9dmHffex8LBBAoQkA/W1cuM7OvCNu25EngqC09TTsbJcBSddm6U4EY29LOGtIyc7Zpibq0 59k5eR6tLAWcCB7lkQx7rpaq+3SAcYPRDePu4N49YStHbrUReHx/Z4bqpQu1qW+Wim5fu8b9aMcO d33bNrfynXeynEpaBBBAAAEEKiegv2dXHn7Y6e8bGwIIhBcYvT3vPr91qBM4YmA7vC45IuCcZhxd SbdwDlwIxAqwVF0sCzsRqLYAS9Vl6x8FYuxftjMHl1r11fcdaVPwKO13JQ2uxpSMAAJpBMbHOnfv Dd2WDQ+7j41vce9+5jMNbSHNQgABBBBok4D+nunvmv6+sSGAQHgBDWi/fJ6gUXhZckTgjsAf7efv F9dCPgGuoHx+nI2Am5qachfOnilVQkvVsZUnYDOAyivxTkn+TCn7zqSy60B5iwJaqo4NAQR6C+zd cJ/74OBBd66zZB0bAggggAACdRXQ37FrH/+40981NgTqLHDstZcqXf3f2t5Zrq65n6uqtD2Va77A f5zOv9R+FqUde/a5Q7wPzEJW+bSMglW+i6hgHQQunD1dajVZqq5Y7qrM7lHA6oV3btxt7POHWCbj LsYAnmipOjYEEOgtMDQ05D75kUk3/Zu/6c5+6lO9E3MUAQQQQACBCgro75f+jv383l1Of9fYEKiz wOtHX6509bVc3Z6Vla4ilUOglgI/OjjkJhj1r2XfVanSXEJV6g3qgkBKAZaqSwkVIJktFxcgq76y ePHdm3fPe2Lb8rvPeVJfgdnjR9zszEx9G0DNcwkcOXEy1/l1OHnjqpXuE9u3upnPf56ZR3XoMOqI AAIIIHBXQDON9PdLf8c2dP6esSGAQLECWq7uQOdH7csPEqQtVprc2ySgWXw/vtymFtPWogQIHBUl S74IFCjAUnUF4nayfmzLsrsFHLt46+7zbk80Q2n+yfvcG58ZDf5dRNFl8qoyG6qbRZP3h1yqbprA UZMvlZ5te/Wtt3seb8rBB9aPuk8/MOHe+/Vfd9N/+287fcE4GwIIIIAAAlUV0N8p/b0615lppL9f +jtWlW3z6lVu/8OPVKU61AOB4AIa5CZwFJyVDFss8NHOkNbkLb4/rMWXQLCmL46OBsuSjBBAoGgB lqorWngxf83yUVAozbZn7bCz7yKKBnzSnN8tjWY9KW9tCmqFzLtbmey/V0BL1X169b372YMAAvEC GzsDXb/y6EPujcn73V994hNuzV/8hVt/7Jhbc/y4W3bpkhu5eNHx2dJ4O/YigAACCBQnoKG0W6Oj 7ua6de7Krl3ucmeW0cUdO9zHxrcsfKdRFZen2751S3Eg5IzAgAU06+jo7G23v7My+4+uDLgyFI9A zQW++4khd3/nTdZPL5YfODr15itu26qdbmJiouaKVN8ECByZBI8I1EiApeqK7ayHRkfuFvCl164m Bmr8wJKCPKEDO5r1ZIGjuxXjCQIIIFADAQ2+fXTjmNs1tt6dntzuznzqr7uZM2fcjeXL3Y1lLL9Z gy6kiggggEAjBZbfvOFWDo+4++Y7H9DqfMBh+9o1btkwC7I0srNpVG0EvjzZCRzdGHJfOVn+gHdt kKgoAgkCZy7Md/6eJSQq8PD09DSBowJ9y86awFHZ4pSHQAABLVX39W/fDpATWcQJ+EGarEGg505c j8sy2D4/qBUsUzJKJaCl6vRJODYEEMguoMG4HaPrFv65bXxqOrsgZyCAAAIIIIAAAs0WmNBg93KC Rs3uZVpXlICWe/zVzmI5I9f4GSrKuI35DjAG2UZu2txEgcnJzsdiSt5Yqq448KzfIRRNnzXQVFxL yDm0gJaqY0MAAQQQQAABBBBAAAEEEChGQMGjP9zrnJbbYkMAgXQCWuZxfyfoStAonRep0gsQOEpv RUoEYgW0dufk7n2xx4rayVJ1Rcne+Q4hy/2Fd27YUx4RQAABBBBAAAEEEEAAgdIF5q5ec984fLj0 cimwGQJPPf1M7Rqi4NH6D+bdb2927lNjtas+FUagNAH9fFz4pWH3r3Y7tzBjr7SSKagtAgSO2tLT tLNRAlqqjq0YgSe2LX7nxovv3kws5LEtiyt+6vuN2JoroKXqQmyjG7eFyIY8EEAAAQQQQAABBBBA AIFGClz5wC0Ejr7yM0Pu3z/M7KNGdjKN6ltAAaOv7R1yv7HeuRNzt51+XtgQKEIgzChYETUjTwQQ 6CrAUnVdaXId8Jed02yjrMvOHbt4K1f53U72v9eoqDK6lc3+RYFQS9WNbhh3Bw8eXMyYZ60SeHx/ uTNUW4VLYxFAAAEEEEAAAQQaJaCltyZvzbtXfu7OzAqbgWSPjWosjUGgh4AFi/7uuHMKqP7Cqnmn JeoIGvVA41BugZF/1Nly50IGCLRcYPbsdXe7xO+f+8N3nXv5SsvRC2j+HxxY4zatuPNppn9+8gM3 dS45EPR7D626e87rl267fzcTfnm7rz26+m5r09br7gk8CSbwWOdTPT+zOCEtV76Tm1a6oSE+OZcL saYnL7t4wd24cL6mtafaCCCAAAIIIFC2wJWbN93ZW7fdzz78SNlFU14DBC5cvekuXEl+X1v1pt7o NOGnF+fdZ9c598X7nfv1+4fc9pHOUvOd92j/4cCw+2udAfT1nTGZ7/w8z3Fo1jXwt7Y492jnWv/N 7UNu78i8+7kVzg13FsfRz0TVtsvvn3Gjq0fcIL4LvmoWVa/Pyben3fjmDYnVHJrvbImpSIAAAl0F pqam3CW30a0Z29o1TegDj9w/7NZ/m2XRQrpqttFXPwzQaMm5vd+6mCr7+Sfvu5vuS69dzTxL6e7J XZ48f2iN85fPG3qeAecuVIXv1trBR2fD/Nwd2rveDRM4KrzPqljA+b886i5P/6SKVaNOCCCAAAII IFBBAX3H0ZvXb7jPff4LFawdVaq6wB//yZ+5ddsJOla9n6gfAk0QWLFs2B3YNdqEpjS+DS9+9wfu 0Y/tTGwnS9UlEpEAgWSBC2dPJycKmIKl6gJifpjVsztX3s30uRPX7z4f9BN/mTotn8c2OIFQS9UN rgWUjAACCCCAAAIIIIAAAm0SeP3oy21qLm1FAAEEEAgoQOAoICZZIVCWwH88w0TBkNaabbRn7Z1f h1lmDfnfiaT6ZP1OpKQ2+PVS2ienWJ8wyawOx2ePH3GzMzN1qCp1LEDgyImTBeRKlggggAACCCCA AAIIIIAAAggggEA4AQJH4SzJCYHSBP7pz/GjGwo7ukRd6OBPnnra0nnKQwEttsEKPLsr3M/dNIGj wXbmAEt/9a23B1g6RSOAAAIIIIBA3QQ2r17l9vP9RnXrNuqLAAIIIIBA7QXCjYLVnoIGIFAfAZaq C9dXFpzJ8r1GVvpjW5bZU6fzQ25vfGZxXVjlXaWAVsh21ikvlqqrU29RVwQQQAABBBBAoDkC27d2 vh2dDQEEEEAAgQoLnHrzFTfDh2Qr3EPZq0bgKLsZZyAwcAGWqgvTBRac6SdopBo8sW353Yocu3jr 7vO8T1QvWzqv37rlrQPnI4AAAggggAACCCCAAAIIIIAAAgggkFZgeno6bVLS1UCAwFENOokqIhAV YKm6qEj21xac6RWY0TJ2zx9aE5t59PuNXnz3Zmy6rDutXjrvhXduuL3fupg1C9IXJBByqbqCqki2 CCCAAAIIIIAAAggggAACCCCAAAII5BZYXGcpd1ZkgEA7BSYnJ93s2eOlNp6l6vrnVsDn2Z0rF2b0 6HuDei0Bp2Najm7+yfsWClSQyWYW+bONdLBXPmlra0EjlfPcietB8kxbNumSBbRU3adXJ6cjBQII IIAAAggggAACCCCAAAIIIIAAAnUWYMZRnXuPuldCYGJiwk3u3ldqXViqrj9uBY3sO42SgkZWwpNT V9zQ8+cXvsNIy8cpYBQNGmlmUJ5N9VLQSJvNMgoRiMpTJ85FAAEEEEAAAQQQQACBwQvMXb3mvnH4 8OArQg1qKfDU08/Ust5UGgEEEEBg8AIEjgbfB9QAgcwCLFWXmWwhMKOgkQJGWv4ta2BG52gmUHRT oEfBpbybZjKpjBB55a0L58cLhFqqbnTjtvgC2IsAAggggAACCCCAAAIIIIAAAggggEAFBFiqrgKd QBUQyCpw5Ox81lNanV6zeUIs/abAjpatsxlG+l6jrAGouI5QHiHyicubfeEEQi1VN7ph3B3cuydc xcipVgKP7+/MUL10oVZ1prIIIIAAAggggAACCCCAAAIIINAuAQJH7epvWtsQAQJH2TpSAZ9Qm5at Y2unwH+xYci5awRt29n74Vo9PjbmLhM4CgdKTggggAACCCCAAAIIIIAAAgggEFyApeqCk5Jh2wSm pqbchbNnSm32xzcOuU+NlVokhSHQaoEvPzjkti9vNQGNRwABBBBAAAEEEEAAgZoJHHvtpZrVmOoi gEBdBXbs2ecOHTpU1+pT7xgBAkcxKOxCIKvAhbOns56SK/3o7Xn3+a2d2Q9sCCBQisBXTs67n15k tlEp2BSCAAIIIIAAAggggAACQQReP/pykHzIBAEEEECgfQIEjtrX57S4AQJXPnDu5fMMYjegK2lC TQT+/cPhArWzx4+42ZmZmrScaoYWOHLiZOgsyQ8BBBBAAAEEEEAAAQQQQAABBBAIKkDgKCgnmSFQ nsBvbWe5uvK0KanNAloWMvQyddMEjlp7Sb361tutbTsNRwABBBBAAIHsAptXr3L7H34k+4mcgQAC CCCAAAII5BAgcJQDj1MRGKSAlqvbs3KQNaBsBNoh8NFlzo1cY4ZfO3qbViKAAAIIIIAAAtUT2L51 S/UqRY0QQAABBBDwBE69+Yqb4UOynkj9nxI4qn8f0oKWCmi5ugOdwNGXHwy3hFZLKWk2Al0F9PP1 y+P8jHUF4gACCCCAAAIIIIAAAggggAACCCDQEZiensahQQIEjhrUmTSlfQJaQovAUfv6nRaXJ/DX 1ji3v/OPDQEEEEAAAQQQQAABBBBAAAEEEEAAgbYIEDhqS0/TzsIEJicnC8s7KWPNOjo6e5uB7SQo jiPQh8DX9g65yVvz7qcXWaauDz5OQQABBBBAAAEEEEAAAQQQQAABBBCoqQCBo5p2HNWujsDExISb 3L1voBX6cid2xcyjgXYBhTdMQD9Pmm3EhgACCCCAAAIIIIDAIAXmrl5z3zh8eJBVoOwaCzz19DM1 rj1VRwABBBAYpEDnK7/ZEECg7gITCgEvZ1ZE3fuR+ldDQEtATnRmGo1cK6Y+oxu3dTI+V0zm5IoA AggggAACCCCAAAIIIIAAAggggEBOAQJHOQE5HYGqCCh49Id7nRtfP+R+4c8JIlWlX6hHvQS0PJ1m Go1cK+5naHTDuDu4d0+9YKhtMIHH93dmqF66ECw/MkIAAQQQQAABBBBAAAEEEEAAAQRCC7BUXWhR 8kNggAIKHq3/YN799mbnNGuCDQEE0gno5+V//YhznxjWTKPigkbpakOqJguMj/HLucn9S9sQQAAB BBBAAAEEEEAAAQQQaIIAM46a0Iu0YaACU1NT7pLb6NaMbR1oPazwKx+4hcDRrVVD7vQN5z7/FwyC mw2PCMQJ/N3xzneE7Rxyc+f4WYnzYR8CCCCAAAIIIIAAAgjUU+DYay+5ddsfqWflqTUCCNRKYMee fe7ArtFa1ZnK9hZgxlFvH44ikErgwtnTqdKVmUizJiY739Pyys85d+GXhu/OQGImUpm9QFlVE9D1 r3/7O8vR6efiT/cNub+3wRE0qlpHUR8EEEAAAQQQQAABBBDILfD60Zdz50EGCCCAAALtFBj5R52t nU2n1QiEEZiZmXEXr95y6zboC++rt9245dxPL867z65z7ov3O/fr9w+57SPOPdYZPP8PB4YXvs9l fWeixXd+nuc4NP8a+PsPDLnPjA25/3rtnZ+L4Zvl/8zOHj/i7luzzK1fv778wilx4AI/7MxS3TjC 53YG3hFUAAEEEEAAgZoIXLl50529ddv97MPMGqlJl1Wqmj/84Q/d/bs+Xqk6URkEEGimwMjwkLt/ 48pmNq5hrTr59rQb39z5FHXCNjTf2RLScBgBBHoIaKm62bPX3bad3Iz1YOIQAgh8KKDA0cSmle7n Dx3CpIUCzz33nPu1vTtb2HKajAACCCCAAAL9Clyf+Ih78OGH+z2d81osoHvPA5/9Oy0WoOkIIFCW wIplwyxVVxZ2znJe/O4P3KMfSx6X4COvOaE5HQEEEEAAAQQQQAABBBBAAAEEEChKYPvWLUVlTb4I IIAAAggEETj15itOqzKxNUeAwFFz+pKWIIAAAggggAACCCCAAAIIIIAAAggggAACCCBQusD09HTp ZVJgcQIEjoqzJWcEEEAAAQQQQAABBBBAAAEEEEAAAQQQQAABBBBAoFYCy2pVWyqLQAUFJicnO99x dLyCNaNKCCCAAAIIIIAAAlUWWLlp80L1vnn8XCnVfHzXnS/Bvf7eXCnlUQgCCCCAAAIIIIAAAgjU U4AZR/XsN2pdIYGJiQk3uXtfhWpEVRBAAAEEEEAAAQQQQAABBJogMHf1mvvG4cNNaAptGIDAU08/ M4BSKRIBBBBAoAkCzDhqQi/SBgQQQACB2giMbtzWqWs5nyyvDQoVRQABBBC4I7A6JcTVlOlIhgAC CCCAAAIIIIAAAgj0IUDgqA80TkEAAQQQQKBfgdEN4+7g3j39ns55NRd4fH9nhuqlCzVvBdVHAAEE EEAAAQQQQAABBBBAAIEmCxA4anLv0jYEEEAAAQQQqJTA+NiYu0zgqFJ9QmUQGKSAfdfQ47si33XU beZRnzON+G6jQfYyZSOAAAIIIIAAAgggUD8BvuOofn1GjSsmMDU15S6cPVOxWlEdBBBAAAEEEEAA AQQQQAABBBBos8Cx115qc/NpOwIIlCiwY88+d+jQoRJLpKiiBZhxVLQw+bdC4MLZ027N2NZWtJVG IoAAAggggAACCIQVSJx5xEyjsODkhgACCLRE4PWjL7sD2x9pSWtpJgIIIIBASAFmHIXUJC8EEEAA AQQSBGaPH3GzMzMJqTjcVIEjJ042tWm0CwEEEEAAAQQQQAABBBBAAAEEGiLAjKOGdCTNQAABBBCo j8B0J3A0OTlZnwpT02ACr771ttu9d2ew/MgIAQSaJdB15lHGZvKdRhnBSI5AhQU2r17lRnd/tMI1 pGoIIIAAAggg0EQBZhw1sVdpEwIIIIAAAggggAACCCCAAAIINEJg+9YtjWgHjUAAAQQQaK7AqTdf cTOsrtKoDmbGUaO6k8YggAACCCCAAAIIIIBA3QX6nXnETKO69zz1RwABBBBAAAEE6iswPT3tJiYm 6tsAar5EgBlHSzh4gQACCCCAAAIIIIAAAggggAACCCCAAAIIIIAAAgi0V4AZR+3te1oeSEDfUzJ7 9nig3MgGAQQQQAABBBBAAIE7AmlnHjHTiCsGAQQQQAABBBBAAAEEQgow4yikJnm1UkBTMCd372tl 22k0AggggAACCCCAAAIIIIBAcQJzV6+5bxw+XFwB5NxogaeefqbR7aNxCCCAAALFCTDjqDhbckYA AQQQQOAegdGN2zr7zt2znx0IIIAAAgh0E+g284iZRt3E2I8AAggggAACCCCAAAJ5BAgc5dHjXAQQ QAABBDIKjG4Ydwf37sl4FsmbIvD4/s4M1UsXmtIc2oEAAggggAACCCCAAAIIIIAAAg0UIHDUwE6l SQgggAACCCBQTYHxsTF3mcBRNTuHWiFQA4HozCN7XYOqU0UEEEAAAQQQQAABBBCokQDfcVSjzqKq 1RSYmppyF86eqWblqBUCCCCAAAIIIIAAAggggAACCLRS4NhrL7Wy3TQaAQTKF9ixZ587dOhQ+QVT YmECBI4KoyXjNglcOHu6Tc2lrQgggAACCCCAAAIDFNBMI2YbDbADKBoBBBCoicDrR1+uSU2pJgII IIBA1QQIHFWtR6gPAggggECjBWaPH3GzMzONbiON6y5w5MTJ7gc5ggACCCCAAAIIIIAAAggggAAC CFRAgMBRBTqBKiCAAAIItEtgmsBRuzrca+2rb73tveIpAggggAACCCDQW2Dz6lVu/8OP9E7EUQQQ QAABBBBAILAAgaPAoGSHAAIIIIAAAggggAACCCCAAAIIhBLYvnVLqKzIBwEEEEAAgUIETr35ipvh Q7KF2A4qUwJHg5KnXAQQQAABBBBAAAEEEEAAAQQQQAABBBBAAAEEGiAwPT3dgFbQBBMgcGQSPCKA AAIIIIAAAggggAACCCCAAAIIIIAAAggMVuD2TTd06/pg60DpCLRcgMBRyy8Amp9fYHJyMn8m5IAA AggggAACCCCAAAIIIIAAAggggEDLBYaun3W3Lxx3ty6+5YauvtvRmG+5CM1HYDACywZTLKUi0ByB iYkJd3DVJnf7w79jcz897f7s29/o2sC//kt/w23euv3ucdLfpVh4gg/Xj39FNPF6OH3iVTe56ZN+ M3neMoG5q9ecvuja3/5y7qz/csnzrWvXkB6fu9cE14Nz/LzcvRwc1wPXw+LV4LgeOhhN/P2g+4bl 7x92n/v8F/zu5jkCqQSeevoZd2qOWRupsEg0eIEbl9y1q++5H38w4v6P93/Gnb894n5n9F336Wsn 3Nq1m51bcd/g60gNEGiRwNB8Z2tRe2kqAggg0GqBDz74wN28edOtWbOm1Q40HoFBCUxNTTnNVNWH DvxN+7ttpHcOn8Wrg+uB62HxanD8Pulg8Pth8Yrg90Nzr4e4vl3seZ4h0F1g+r1rBI6683CkIgLz t26496/MufmbV93XLmx237y6fknNDq287P7HsXfdiuFl7r51W9z8yMolx3lRDYEzJ1912zescIcO HapGhahFV4EXv/sD9+jHdnY9bgcIHJkEjwgggEDDBU6fPu1Onup8UWHn4wI77t+2MNg0NDTU8FbT PAQQQAABBBDIKsAHTbKKkR4BBBCopgCBo2r2C7VaFFhYlu7qnPuDyxvdv7i4qTNc0X2M4um159x/ t+6nbmTVBudWb+lk0j3tYgk8K0uAwFFZ0vnLSRs4Yqm6/NbkgAACCFRa4P3333d/9fa0+6urI+6f vPeRO9O9O+sEP/bOK+7RB3e4zZs7U77ZEEAAAQQQQACBjgAfNOEyQAABBBBAAIHCBbQsXWeW0Zs3 lnWWpfuIO34zeRbRv728wf3xtVH3O2vfdf/l9RNudO0Wd3v50tlJhdebAhBokQAzjlrU2TQVAQTa JXD9+nX30vFT7vzFi+7/PB8/3fsfb55zoytXuH27HmD5unZdHrQWAQQQQACBJQJLP2iy6e73Cjy2 9iofNFkixQsEEECgPgJ//Cd/5tZtf6Q+FaamzRe4fcOdu/Suu3XjqvtnF7d0AkH9BX4Orrjs/qcN c27lyIhb3wkgsXzd4C+dFcuG3YFdo4OvCDVIFGDGUSIRCRBAAIHmCujTwm91lqX7g0ua7v1g7HTv qetr3a/MrHWa7v3fX/kLt2P7uNuxY4dj+brmXhe0DAEEEEAAgahArw+a/JPz2923rl12/3ho1o2e nuODJlE8XiOAAAIVF3j96Mtu+5Vb99RydOM2N7phfMn+2eNHlrz2X5DeOXwWr4h+rwctSzffWZbu hYVl6e5fzLCPZz/8YK174sxa9xsaz7j9tlu2cszNe8vX0V+LqP3212IO2a9//1ye11eAperq23fU HAEEELhHQJ8WPvbWKfdX15YtLEuXabr3lXfdZ890lq/b+YDbtGnTPXmzAwEEEEAAAQSaGANRDQAA QABJREFUJcAHTZrVn7QGAQQQiAp88pOfjO5aeD05udZNTNy35NjU+92XCiO9c/gsXi5Zr4fNm0fc Ty/+xP3lteUL4xQnUixLt1ha72f/TsvXXe0sX7fuXff4jZPukQ+X46e/Ft2y9leI9Iul86zOAixV V+feo+4IIIDAhwL6tPCfd5ale//CBffV8/mme//elvc6y9ct51PFXF0IIIAAAgg0VGDpB002pfpe AVFsHrm58L0Cn13XWb6OD5o09OqgWQgggAACCIQRsFnN5y7cWT7/W30uS5e2Np9cecX9Xmc5/vWd 8YyP79zh1q5dm/ZU0iHQKoG0S9UROGrVZUFjEUCgiQL2aeHfX1iWbnOQJmq697Pr59yObVtZvi6I KJkggAACCCAweAE+aDL4PqAGCCCAAAIItEFgdnbW/WR6xv3rixvdv7wUZpwirdsXOuMZX2Q8Iy0X 6VooQOCohZ1OkxFAoF0C9mnhYwvTvTe6kNO9JblpuPOpYk337nyq2KZ7t0uY1iKAAAIIINAcAT5o 0py+pCUIIIAAAghUVeDcuXPu9benO8vSLXP/y3ub3MmAy9JlafPGD8czfnntFfdIZ5b05s3lBq+y 1JW0CJQtQOCobHHKQwABBEoSYLp3SdAUgwACCCCAQAME+KBJAzqRJiCAAAIIIFADgTNnzri33n7b fTA04m654a41vn7buV95Z2fX41kOPD9+0q0fme96yoibdyvnb7otW7a4Bx98sGs6DiDQJgECR23q bdqKAAKtEWC6d2u6moYigAACCCCQS4APmuTi42QEEEAAAQQQ6ENA9x9J20uvHHGPndnrrs0PJSVN PH54+3H3iZ/d65YvX94z7cqVK3se5yACbRJIGzha1iYU2ooAAgjUVWDpdO+PDGS69/9zeYP746uj 7ncuv+t++Z2Xme5d14uJeiOAAAIINF7APmjy+wvfKxDmE71JaP/5+hr3X8084Ba+V+DqMb4nMQmM 4wgggAACCDRQIF2AJn/AyKdbsWKF0z82BBAIK0DgKKwnuSGAAALBBWy6943OdO+dIzfdv9o6E1tG udO9nTtx4oS7ePEi071je4OdCCCAAAIIlC/AB03KN6dEBBBAAAEEEEAAAQSaKEDgqIm9SpsQQKBR AuPj425sbCyxTZruvWpoPsh07/XDt90nHmK6dyI6CRBAAAEEEKiIAB80qUhHUA0EEEAAAQQQQAAB BBogQOCoAZ1IExBAoPkCTPdufh/TQgQQQAABBPII8EGTPHqciwACCCCAAAIIIIAAAr4AgSNfg+cI IIAAAggggAACCCCAQE0F+KBJTTuOaiOAAAIIIIAAAgggUDGB4YrVh+oggAACCCCAAAIIIIAAAggg gAACCCCAAAIIIIAAAggMSGDZ1Ru37il69fKRe/bZjrj0diz62Csfpa1iXlnqpDb0amOWvHrlg5UE FreyrLL0n2rXq15Z8uqVj8qpYl5Z6oTVvb9zZdJt63U9ZHXvVka3/ddu3nK3hu6tb8g6hcqrVz5q XxarsvLKUie1oVe9suTVKx+sJLC4YXXvz/+iztJnZVlludZVw171ypJXr3xUThXzylInrNJf622w UhuzbN3uF5RHr5+dLNdor3xUTqi8suRTx/ZhJYHFjesq/e8+rMJY8Ttm8edPz3pdV1jV32ppC3iF AAJ1FFj2zvkP7qn3tvtWxP4C1y/uuPT3ZODteHDzau/V4tNzl2+496/eXNyR8GzV8mG3/b6VsalO zl2N3d9t59jqZW7D2uWxh7O2r+lWIdvXLa+s14I6LtR1VdVrIZRVr5+b0+evu2s3bsf+HMTtrKpV qGuhl1VdfsfMx3Vcn/vmO5m9e+GGG45Z0LSX1SB/h4b6uRFZqOuqqj83oax6XQv8jln6w9fLKuvv mG79pxIH+TMY6ueml9Ug29fNPet9TK/2Zc2L3zHcx9hvml7XVfR3TFn3C6pbt5+bqr6v5HeMXVF3 Hvkdw+8YuyKy/I6xc7o9dvu9oPSD/BnkPqZbjy3d3+ta4D4mvVXT3ystleAVAgjUVWCZ/mhHt25R f+2PSx89P81rBW5WrQizUl7WOnVrn+odKq+mW/XTvm7uIa+FkHkN8loow2psTUxEIM0Pb0yaQVrF VGdhVxWvBVWsSKvT3TD62D805NyW9cvd8uX3/o3olV2R7etVro6V8XNTxeuqqr+P+R2TdMUuHg/1 c6McQ+XVz3W12KKlz/i5WerR6xVWvXSWHuN3zFKPXq+ivxfKvF/o9reZ3zH39lg3q5C/F0LmFb2u 7m3R0j3d2tfPtdAtr5Dt43fM0v7r9SrUtaAyQuXVz3XVrY0hr6tBtq+Mnxusul1F9+5v+u+Ye1vM HgQQqKPAsm5/PLo1Jmv6bvlof6i8QuUTsk5VzQsr9Uy6relWTW+fejlUG0PlE7JOofNSftFt1bIR t6LH0qXR9HrdBqtQbQyVT1Xdm96+kO5YSTPdhlU6J6VqulXT2xeyD0NaxV2B/dwvhGxfyLxCWjU9 L9oX99MQvw+reJe4vVjFqcTvwyreJW5vFa2qWCfZhaxXXF+wDwEE6iUQZspPvdpMbRFAAAEEEEAA AQQQQAABBBBAAAEEEEAAAQQQQAABBGIECBzFoLALAQQQQAABBBBAAAEEEEAAAQQQQAABBBBAAAEE EGijAIGjNvY6bUYAAQQQQAABBBBAAAEEEEAAAQQQQAABBBBAAAEEYgQIHMWgsAsBBBBAAAEEEEAA AQQQQAABBBBAAAEEEEAAAQQQaKMAgaM29jptRgABBBBAAAEEEEAAAQQQQAABBBBAAAEEEEAAAQRi BAgcxaCwCwEEEEAAAQQQQAABBBBAAAEEEEAAAQQQQAABBBBoowCBozb2Om1GAAEEEEAAAQQQQAAB BBBAAAEEEEAAAQQQQAABBGIECBzFoLALAQQQQAABBBBAAAEEEEAAAQQQQAABBBBAAAEEEGijAIGj NvY6bUYAAQQQQAABBBBAAAEEEEAAAQQQQAABBBBAAAEEYgQIHMWgsAsBBBBAAAEEEEAAAQQQQAAB BBBAAAEEEEAAAQQQaKMAgaM29jptRgABBBBAAAEEEEAAAQQQQAABBBBAAAEEEEAAAQRiBAgcxaCw CwEEEEAAAQQQQAABBBBAAAEEEEAAAQQQQAABBBBoowCBozb2Om1GAAEEEEAAAQQQQAABBBBAAAEE EEAAAQQQQAABBGIECBzFoLALAQQQQAABBBBAAAEEEEAAAQQQQAABBBBAAAEEEGijAIGjNvY6bUYA AQQQQAABBBBAAAEEEEAAAQQQQAABBBBAAAEEYgQIHMWgsAsBBBBAAAEEEEAAAQQQQAABBBBAAAEE EEAAAQQQaKMAgaM29jptRgABBBBAAAEEEEAAAQQQQAABBBBAAAEEEEAAAQRiBAgcxaCwCwEEEEAA AQQQQAABBBBAAAEEEEAAAQQQQAABBBBoowCBozb2Om1GAAEEEEAAAQQQQAABBBBAAAEEEEAAAQQQ QAABBGIECBzFoLALAQQQQAABBBBAAAEEEEAAAQQQQAABBBBAAAEEEGijAIGjNvY6bUYAAQQQQAAB BBBAAAEEEEAAAQQQQAABBBBAAAEEYgQIHMWgsAsBBBBAAAEEEEAAAQQQQAABBBBAAAEEEEAAAQQQ aKMAgaM29jptRgABBBBAAAEEEEAAAQQQQAABBBBAAAEEEEAAAQRiBJbF7GMXAggggAACCCCAAAII IIAAAggggAACCCCAAAKpBObm5twbx4+720Mjbr7HGcvd7R5Hsx263snqh6+82rW8oU52w/O33eT2 be6BBx7IljmpEWi5AIGjll8ANB8BBBBAAAEEEEAAAQQQQAABBBBAAAEEEMgjsHnzZnft2jU3PTPr /u2Vje7fXNrYNbtr8wrp5N+eOPOgWzMcH6Z6cvX77nfWn3X3j291k5OT+QsjBwRaJkDgqGUdTnMR QAABBBBAAAEEEEAAAQQQQAABBBBAAIHQAgrQbNmyxW2ZnnZPnv2J+8q5ze5bV0dDF3M3vw/csPsg MoHpEysuu/9hw3tucs0y9/FdD7m1a9feTc8TBBBIL0DgKL0VKRFAAIGBCDDdeyDsFIoAAggggAAC CCCAAAIIIIAAAhkFVq5c6Xbt2uU2bXrf/YMf/8R95vJ59y8vbXUnbq7ImFO25JuGb7rfGZ1zf3P0 itvzkR1OM6DYEECgfwECR/3bcSYCCCBQigDTvUthphAEEEAAAQRqLcAHTWrdfVQeAQQQQACBxgmM jY25z35izD08O+t+4dRJ9/uXN7l/cbGYYM4X1pxzX7xvzj2wfdxNTOxxw8PDjfOkQQiULTA039nK LpTyEEAAAQSyC1y/ft1Nd6Z7v332YuHTveNqt3S69wNM945DYh8CCCCAAAIDFNB9QprvFXj/9kiQ Wq7ofLl14vcKbN288GXUDOAEIScTBBBAAAEEainwwQcfuFOnTi2MZ/xvZze5P762Pkg7PvnhsnQT a5e7j+/cwThFEFUyabrAi9/9gXv0YzsTm0ngKJGIBAgggEC1BN5//333nzvTvX90eYTp3tXqGmqD AAIIIIDAwAX4oMnAu4AKIIAAAggggEAXgfPnz7upN992r2g84/JWd/xGf8vXbR7pLEu39l33N9df dbtZlq6LNrsRiBcgcBTvwl4EEECgMQKzneneb5+aLnG69wTTvRtz9dAQBBBAAIGmC/BBk6b3MO1D AAEEEECgvgIL4xnTM+7fXNq4sHxdluWwfmPN2c6ydO+5HZ1l6SYnJ93Q0FB9Iag5AgMQIHA0AHSK RAABBMoWYLp32eKUhwACCCCAQL0E+KBJvfqL2iKAAAIIINAWgcXxjAvufz+32X3zau/l6w6tvOL+ /ticu7+zLN2+XQ+4NWvWtIWKdiIQVIDAUVBOMkMAAQSqLcB072r3D7VDAAEEEEBgkAKLAzMXHd8r MMieoGwEEEAAAQQQiArYeMaRK53l6y5ucT++uXJJki0jt9z/vGnOHeh8n9Gen3nAbdq0aclxXiCA QDYBAkfZvEiNAAIINEKA6d6N6EYagQACCCCAQCECNjDD9woUwkumCCCAAAIIIJBD4PTp0+5kZzn+ /3th+bpN7rYbck93lqV7dv2c23H/Npaly2HLqQj4AgSOfA2eI4AAAi0SWPxUMdO9W9TtNBUBBBBA AIHUAnzQJDUVCRFAAAEEEECgRAGNZ0xPT7u33zvv3rs10lmWbgXL0pXoT1HtECBw1I5+ppUIIIBA VwH7VDHTvbsScQABBBBAAIHWCvBBk9Z2PQ1HAAEEEECg8gIaz7h58ybL0lW+p6hgHQUIHNWx16gz AgggUIAA070LQCVLBBBAAAEEGiLAB00a0pE0AwEEEEAAAQQQQACBFAIEjlIgkQQBBBBoiwDTvdvS 07QTAQQQQACB/gT4oEl/bpyFAAIIIIAAAggggECdBAgc1am3qCsCCCBQkgDTvUuCphgEEEAAAQRq KMAHTWrYaVQZAQQQQAABBBBAAIEMAmkDR8sy5ElSBBBAAIGaC9x33301bwHVRwABBBBAAIGiBFas WOF27tzZ+T4BvlegKGPyRQABBBBAAAEEEECgDgIEjurQS9QRAQQQQAABBBBAAAEEEChJgA+alARN MQgggAACCCCAAAIIVFRguKL1oloIIIAAAggggAACCCCAAAIIIIAAAggggAACCCCAAAIlCzDjqGTw OhU3MzPjpqenu1b50KFDS46RfgmHw4frx78iuB64HrgeFgX4e7FooWf8fuD3g39FcD1wPXA9LArw 92LRQs/4/cDvB/+K4HrgeuB6WBTg78WihZ7x+4HfD/4VwfVQn+sh2ld+Pw7iOYGjQajXpMz/9P0p t37TeGxtN41vdyfnri459sYbby157b8gvXP4LF4RXA9cD4tXg3NcD1wPXA/8PfWvAf85vx/4/cD1 wO8H/xrwn/P7gd8PXA/8fvCvAf85vx/4/cD1wO8H/xrwn/P7gd8PVb0e3p97x01OTrqJiQm/igN9 PjTf2QZaAwqvrMBzzz3n/sZv/HZl60fFEEAAAQQQQAABBBBAAAEEEEAAAQQQQAABBBCos8Cq5cNu +30rS2nCi9/9gXv0YzsTy+I7jhKJSIAAAggggAACCCCAAAIIIIAAAggggAACCCCAAAIItEOAwFE7 +plWIoAAAggggAACCCCAAAIIIIAAAggggAACCCCAAAKJAgSOEolIgAACCCCAAAIIIIAAAggggAAC CCCAAAIIIIAAAgi0Q4DAUTv6mVYigAACCCCAAAIIIIAAAggggAACCCCAAAIIIIBAxQT+8shLbmZm plK1InBUqe6gMggggAACCCCAAAIIIIAAAggggAACCCCAAAIIINAWgbkzpyvX1GWVqxEVQgABBBBA AAEEEEAAAQQQQAABBBBAAAEEEEAAAQQQCC4wPz+fmCczjhKJ2pvgM7/6RHsbT8sRQAABBBBAAAEE EEAAAQQQQAABBBBAAAEEEGihAIGjFnZ62iaPb7s/bVLSIYAAAggggAACCCCAAAIIIIAAAggggAAC CCCAQAMECBw1oBNpAgIIIIAAAggggAACCCCAAAIIIIAAAggggAACCCAQQoDAUQhF8kAAAQQQQAAB BBBAAAEEEEAAAQQQQAABBBBAAAEEGiBA4KgBnVhUE868M1tU1uSLAAIIIIAAAggggAACCCCAAAII IIAAAggggAACFRQgcFTBTqlKlb71Ry9UpSrUAwEEEEAAAQQQQAABBBBAAAEEEPj/2Xv3YD+O686v QZACSVEgSILE41KkRRQgUUWKz3IURoKyEZYpESi4nKQkVuKSuGbt2pJpcZNsOabtzR9ZealNlXdL Xqwdp8r2yk5ckVxbWiMWSpHIyEUqikIbL9EBGaDIImmCwBXxoAA+bBIgcr/36uD2bXTP9Mxv5veb md+nq+6dV/fp05+e35mec2Z6IAABCEAAAhAYHIHN925zMzMznWoXgaNOdQfKQAACEIAABCAAAQhA AAIQgAAEIAABCEAAAhCAAAQgAIHJESBwNDn21AwBCEAAAhCAAAQgAAEIQAACEIAABCAAAQhAAAIQ gAAEOkWAwFGnugNlIAABCEAAAhCAAAQgAAEIQAACEIAABCAAAQhAAAIQgMDkCBA4mhx7aoYABCAA AQhAAAIQgAAEJkzgpmsvd7/3r/+l+6v/5/sT1oTqIQABCEAAAhCAAAQgAIFpJHBg/253+PDhTjWd wFGnugNlIAABCEAAAhCAAAQgAIFxEvjv/vsvuX/xP/yG+/S2Le6BT29vvWoFqeom6TdK+bBeyZLM toNmkq8AXdv1+O1T2/Q3zjr9+lmHAAQgAAEIQAACEIBALoFjs0dys44tH4GjsaGmIghAAAIQgAAE IAABCECgawR+4Zf/m/MqPfHdx1oPcPzfT/7FfB1Vg1QKgEg/BbnsLanzio+wIpkKmklmW3+Sr2TB uXEFcywg2CSvEVBTFAIQgAAEIAABCEAAAr0hQOCoN101fkW33Nf+E5fjbxU1QgACEIAABCAAAQhA YCmBr//5Y0t27H7qB0u2m9z4t1/fOS+uapAq1Omun/7oyGr5Mjb/vS3u+VffrPQnbjll9FaXn+7+ D+7xNy9YtzerigJMeptIAaHcAJwfILygQnZAAAIQgAAEIAABCEAAAksIEDhagoMNn8Catev9TdYh AAEIQAACEIAABCAwSAJhIENvBbWZ/ECK3sIpCpCYHnp7xpICNqHOdmycS3tTqcqUcP/hx//jLBX9 t4Vib0IZDwXgcoNHWRWTCQIQgAAEIAABCEAAAhBwBI44CSAAAQhAAAIQgAAEIACBwRGoEsxQ4/1g zkP/7a9m88gJ+oTC9PaL3vCxFL5NZPtt6dehcmVBI+UfZzBFQZwdv/VlU7fRZeytJr+vVFmV/mpU OYRBAAIQgAAEIAABCEBgoAQIHA20Y2kWBCAAAQhAAAIQgAAEppWAgkYKZpQFZHw+mrZNAQlNvVYW mLFyCs7Yd3tsX+7Sf/PGnzIuVl51WCoLkihopPzjfhOnTC/Tv4ml/0aY+iy3v5qoGxkQgAAEIAAB CEAAAhCYBgIXT0MjaWM9ArNHX3ErVl5brzClIAABCEAAAhCAAAQgMCECFlhQ8MimNMtVpWp+ybUg jX2/KKcuvXWkusJp5+ztIguG2LbJ9INIti+1rKNXSlaX9qtdSnr7im8Xdaln0AUCEIAABCAAAQhA YCgECBwNpSdbaMdju3a6rfc/2IJkREIAAhCAAAQgAAEIQKA9AhZY0NsobQUW9LaR1WMt0ZtOVerT 201+sreFtM8CShYoUpCkSmDKlzukdTG25L+1ZftSS7G1YFwqD/shAAEIQAACEIAABCAwCQKb793m 1l25YhJVJ+skcJREwwEIQAACEIAABCAAAQhAoG8E/MCC3jzyAzllwQN7uycnwGBBIwV0NE1brIzk 5X77x+QZbwWMJNuSTQUnmZqCz2+X5enSsmoQLVd3e5uMt41yiZEPAhCAAAQgAAEIQAAC1QnwjaPq zCgBAQhAAAIQgAAEIAABCHSQgIIq/lRz4RspCuLcdO3lTkENCxL5zVBARgGbojzKr7eNlOwtoFjQ SMe1X28JKeijpfRRgEh/tk/79ae3j/w/vXFkwSR7+0gyldRG03FhT3f+i6v4SEfj1KR2xsQCaU3K RhYEIAABCEAAAhCAAAQgsECAN444EyAAAQhAAAIQgAAEIACBQRAI3+6566c/uqRdCjYo8GDBJQv8 LMn0kw3liR1XYEQyqkyDlwosxeq1fdaWMGhkx7WUjmpjHfm+HH9dQTV7q8ffX7Zub0hZYEf5ta7g URjAK5OVOm5vk6lfytoctkFBwbIyqXrZDwEIQAACEIAABCAAgWkjQOBo2nqc9kIAAhCAAAQgAAEI QGCgBPwAhdbDQIG2FYix7wZZYENv/MRSbL9khN8mipUdZZ8CJBacCtvgy80JoPj5c9ZtCryygFT4 NlFRgMsCPjn1F+WxYFCdt41U1tpWVAfHIAABCEAAAhCAAAQgMG4CB/bvdu9uuNHNzMyMu+pkfUxV l0TDAQhAAAIQgAAEIAABCECgTwQUGLCp31JBAgVi9LaQJf8NGdunpYIyk0g23Z4CMQp2aEo6BWly gy+5+YraJnZFASt766pIRhvH1FdVg2XWj6l+bkNPZEIAAhCAAAQgAAEIQKAKgWOzR6pkH0teAkdj wUwlEIAABCAAAQhAAAIQgEBXCPhBJQssSDd7o2XceioQYwEiBWzCt3cU9JBuyleUFGDS9HVtf//I ptEr0qXpY/aGk/9WWVEdBIqK6HAMAhCAAAQgAAEIQAACxQQIHBXzmeqjW+5b+OjvVEOg8RCAAAQg AAEIQAACvSVgAZRYwEVvHSloVGfasyaAaLo86ae/cOq82Ns+0jO2X7pY4MkPloTfd2pCZ8mwafSa kpcrx/pJgbFYf+bIqVsuRzZ5IAABCEAAAhCAAAQgMCQCBI6G1JsNt2XN2vUNS0QcBCAAAQhAAAIQ gAAExkdAb+4o0GBBGj9wYNPapYIxuW+21G2NdNO3kvTnT51nAZIcuQoUKfC0+6kfzL+l5L89lVO+ Th7xVPJ1riOnahl7E0vl1J9+X4aywmPGRZxIEIAABCAAAQhAAAIQgEA5AQJH5YzIAQEIQAACEIAA BCAAAQj0kIAfbJD6CjjYlGex5vhv7MSOt7Uvd4o8ve1jbyeZLgo8lX2TyPKOujR2CsT40/2NKje3 vPrTAlZFwSM/QKQAYNtBwFz9yQcBCEAAAhCAAAQgAIG+ECBw1JeeQk8IQAACEIAABCAAAQhAoDIB P9igwgoOKQBTltqa6q2sXv+4H8iygJEFTpTP3qTxy7S1rqCR6VPlraim9fEDVsYkrMMPxPn9aG9L hfnZhgAEIAABCEAAAhCAAASWEiBwtJQHWx6B2aOveFusQgACEIAABCAAAQhAoJ8E/GBDbgsUcJpE 2vFbX54PbGkKOj9paju1ww+E+MfD9Sb119RvFjRS4KpJ2aHeOdtiYSkWBDRdlUe6+szCaexMDksI QAACEIAABCAAAQhAYJEAgaNFFqwFBB7btTPYwyYEIAABCEAAAhCAAAT6ScB/UyfWgjoBBZVRgCe3 rP8mTEwH7dPbPMqn4Mg43yhK6aO22Zs9k5qiLtTND1wVvUVk/Pz8/jR2oVy2IQABCEAAAhCAAAQg MAkCm+/d5mZmZiZRdbJOAkdJNByAAAQgAAEIQAACEIAABIZCQG/rKHikv9gbSH5AwQIORW33vzdU 9L2dlAw/mBHm+bdf3znxt3qkUxg0kl5dTH7gzn8Dyf+2kfVpUaCpi21DJwhAAAIQgAAEIAABCEyC wMWTqJQ6IQABCEAAAhCAAAQgAAEINEnAD3KUyS0LHmiqs3CquDKZCh7pLaGigJA/hVpKXlH5VBnb nyPf8pYtfZ6pYFuZjHEdV9DPuPlvdfkBQgWRjI/aZvnHpSP1QAACEIAABCAAAQhAoE8ECBz1qbfQ FQIQgAAEIAABCEAAAhCIElAgwL59Uyco4AeK2g6USH7TyX/rZlTZftCoLBg2al1NlpfeFhyyN4xM vv+dIwX5nn/1TTvEEgIQgAAEIAABCEAAAhAICDBVXQCETQhAAAIQgAAEIAABCECgnwQUMKoTNPKn N1PAwX9TpSkSfmDHD2KMIl9Bkgc+vX3+7Sj7DpHkjRKYsqCROCi4UofnKG3KKeuzVH7rrx2/9eXz xfWtKD+pHX4wKZTh52UdAhCAAAQgAAEIQAAC4yRwYP9ud/jw4XFWWVoXbxyVIiIDBCAAAQhAAAIQ gAAEIDBkAv70ZmqnggpNB0z8byiFsu0tmaqMFQjRd4cs2KPyFvjSPtVpQZUc2QpCKXXpLSMFg8TH D/r4vGL7tS9krHYpmGRleetIREgQgAAEIAABCEAAAl0gcGz2iHMbbuyCKud14I2j8yhYgQAEIAAB CEAAAhCAAASmjYDeNrJggtqudQUVNHWdjjX1Zop9V2mUt4FSfaMgieQq4KNAkpLaEAbEUuVtv74D pPJh0EUcxEOBJf1p24JMVjYsY/tHXSrYY1MQqm/8vlKAyNrr6xO+bWQ6hDqqHSQIQAACEIAABCAA AQhA4EICBI4uZMKenxDYct/CE4cAgQAEIAABCEAAAhCAwBAJKChkAR21T4EIBSksuKNjfhCpLgM/ +NTUNHWhLnqzKAyMhHnKtlNvJ2m/uCiwpMCNuIQBnDLZoxxXuyxAZHL8oJH4mj7quyIOFoSSHLXD 7xuTzRICEIAABCAAAQhAAALTToDA0bSfAQXtX7N2fcFRDkEAAhCAAAQgAAEIQKDfBPxv4lggQkEH C5RonyUFGeq+hWTT1EleGNTwAxd+fVZvaqkASerNGpNpwZSUjCr7U1yMWxVZdfNaUE/fXrJAktqq 4J6SdEkFv6xOtcPnrLLGy/KwhAAEIAABCEAAAhCAwLQTIHA07WcA7YcABCAAAQhAAAIQgMCUEVCg QEEgP7ASBmEUYFBwwt4+MkT2FlKVac5URklv7IRBCgsq2fH5jAX/pJcCJwqQaD2WfJmx46PsU51i JS5+AGcUmbllVbcfGAqDRhZMKpMX5iN4VEaM4xCAAAQgAAEIQAAC00bg4mlrMO2FAAQgAAEIQAAC EIAABKaXgAI+FsgRBb19okBIKgijQIWml9PbSX6gSTL0DaEwCBGStQCTAi2SpW/xmBzVbesqVzSN nYJBKR3DOv1vG6m+Mh1VXnr43wkKZca2/Xpix9vcVzdoZDrp7SV7U0n7tG59ZHlYQgACEIAABCAA AQhAYFoJEDia1p7PaPfs0VfcipXXZuQkCwQgAAEIQAACEIAABLpNQAEcBTr8QE1uoEABGwVf/KCP WitZkuu/BRNSUIDJn0JNcizo4euiPGFgyL4pJJnSPSdQ48tUOW2rvlC2jvlvJqn+nACTylVNYhTq VVWGn9/4SeeioJ9fJlwXjzB4ZHyL+jOUwzYEIAABCEAAAhCAAASGSIDA0RB7taE2PbZrp9t6/4MN SUMMBCAAAQhAAAIQgAAExk8gDBgp2KCATJ3gQCx4VNQi1R0LyChooaCVBZVS+khHC3bVCbyoDr3F FAsaFend5WMWvMsN+hW1xYJHepusbgCqSD7HIAABCEAAAhCAAAQgkENg873b3LorV+RkHVseAkdj Q01FEIAABCAAAQhAAAIQgMA4CMSCRU0EGqR7bvBIb8Uo6JN6i0dBoZzgVap8UxxHCaRV0aFqPbH+ 0neptL9JJgoeNSmvChPyQgACEIAABCAAAQhAoKsElp2bS11VDr0mS2DHjh28cTTZLqB2CEAAAhCA AAQgAIFMAnoTRW/uKFijpVKbb9soMKSp3nKCP/PK8A8CEIAABCAAAQhAAAIQgECEwKWXXDS2N44e f+IH7pYPfiCixdJdvHG0lAdbEIAABCAAAQhAAAIQgEAPCdhbI+MK5OhNlSFNAdfDLkdlCEAAAhCA AAQgAAEIQKAlAhe1JBexEIAABCAAAQhAAAIQgAAEIAABCEAAAhCAAAQgAAEIQAACBQQO7N/tDh8+ XJBj/IcIHI2fOTVCAAIQgAAEIAABCEAAAhCAAAQgAAEIQAACEIAABCAAAXds9kjnKBA46lyXoBAE IAABCEAAAhCAAAQgAAEIQAACEIAABCAAAQhAAAIQmAwBAkeT4d6LWrfct70XeqIkBCAAAQhAAAIQ gAAEIAABCEAAAhCAAAQgAAEIQAACzRAgcNQMx0FKWbN2/SDbRaMgAAEIQAACEIAABCAAAQhAAAIQ gAAEIAABCEAAAhCIEyBwFOfCXghAAAIQgAAEIAABCEAAAhCAAAQgAAEIQAACEIAABCAwdQQIHE1d l9NgCEAAAhCAAAQgAAEIQAACEIAABCAAAQhAAAIQgAAEIBAnQOAozoW9cwRmj74CBwhAAAIQgAAE IAABCEAAAhCAAAQgAAEIQAACEIAABKaIAIGjKersqk19bNfOqkXIDwEIQAACEIAABCAAAQhAAAIQ gAAEIAABCEAAAhCAQCaBzfduczMzM5m5x5ONwNF4OFMLBCAAAQhAAAIQgAAEIAABCEAAAhCAAAQg AAEIQAACEOg8AQJHne8iFIQABCAAAQhAAAIQgAAEIAABCEAAAhCAAAQgAAEIQAAC4yFA4Gg8nKkF AhCAAAQgAAEIQAACEIAABCAAAQhAAAIQgAAEIAABCHSeAIGjzncRCkIAAhCAAAQgAAEIQAACEIAA BCAAAQhAAAIQgAAEIDBEAgf273aHDx/uVNMIHHWqO1AGAhCAAAQgAAEIQAACEIAABCAAAQhAAAIQ gAAEIACBaSFwbPZI55pK4KhzXYJCEIAABCAAAQhAAAIQgAAEIAABCEAAAhCAAAQgAAEIQGAyBAgc TYZ7L2rdct/2XuiJkhCAAAQgAAEIQAACEIAABCAAAQhAAAIQgAAEIAABCDRDgMBRMxwHKWXN2vWD bBeNggAEIAABCEAAAhCAAAQgAAEIQAACEIAABCAAAQhAIE6AwFGcC3shAAEIQAACEIAABCAAAQhA AAIQgAAEIAABCEAAAhCAwNQRIHA0dV1OgyEAAQhAAAIQgAAEIAABCEAAAhCAAAQgAAEIQAACEIBA nACBozgX9s4RmD36ChwgAAEIQAACEIAABCAAAQhAAAIQgAAEIAABCEAAAhCYIgIEjqaos6s29bFd O6sWIT8EIAABCEAAAhCAAAQgAAEIQAACEIAABCAAAQhAAAKZBDbfu83NzMxk5h5PNgJH4+FMLRCA AAQgAAEIQAACEIAABCAAAQhAAAIQgAAEIAABCECg8wQIHHW+i1AQAhCAAAQgAAEIQAACEIAABCAA AQhAAAIQgAAEIAABCIyHAIGj8XCmFghAAAIQgAAEIAABCEAAAhCAAAQgAAEIQAACEIAABCDQeQIE jjrfRSgIAQhAAAIQgAAEIAABCEAAAhCAAAQgAAEIQAACEIDAEAkc2L/bHT58uFNNI3DUqe5AGQhA AAIQgAAEIAABCEAAAhCAAAQgAAEIQAACEIAABKaFwLHZI51rKoGjznUJCkEAAhCAAAQgAAEIQAAC EIAABCAAAQhAAAIQgAAEIACByRAgcDQZ7r2odct923uhJ0pCAAIQgAAEIAABCEAAAhCAAAQgAAEI QAACEIAABCDQDAECR81wHKSUNWvXD7JdNAoCEIAABCAAAQhAAAIQgAAEIAABCEAAAhCAAAQgAIE4 AQJHcS7shQAEIAABCEAAAhCAAAQgAAEIQAACEIAABCAAAQhAAAJTR4DA0dR1OQ2GAAQgAAEIQAAC EIAABCAAAQhAAAIQgAAEIAABCEAAAnECBI7iXNg7R2D26CtwgAAEIAABCEAAAhCAAAQgAAEIQAAC EIAABCAAAQhAYIoIEDiaos6u2tTHdu2sWoT8EIAABCAAAQhAAAIQgAAEIAABCEAAAhCAAAQgAAEI ZBLYfO82NzMzk5l7PNkIHI2HM7VAAAIQgAAEIAABCEAAAhCAAAQgAAEIQAACEIAABCAAgc4TIHDU +S5CQQhAAAIQgAAEIAABCEAAAhCAAAQgAAEIQAACEIAABCAwHgIEjsbDmVogAAEIQAACEIAABCAA AQhAAAIQgAAEIAABCEAAAhCAQOcJEDjqfBehIAQgAAEIQAACEIAABCAAAQhAAAIQgAAEIAABCEAA AkMkcGD/bnf48OFONY3AUae6A2UgAAEIQAACEIAABCAAAQhAAAIQgAAEIAABCEAAAhCYFgLHZo90 rqkEjjrXJSgEAQhAAAIQgAAEIAABCEAAAhCAAAQgAAEIQAACEIAABCZDgMDRZLj3otYt923vhZ4o CQEIQAACEIAABCAAAQhAAAIQgAAEIAABCEAAAhCAQDMECBw1w3GQUtasXT/IdtEoCEAAAhCAAAQg AAEIQAACEIAABCAAAQhAAAIQgAAE4gQIHMW5sBcCEIAABCAAAQhAAAIQgAAEIAABCEAAAhCAAAQg AAEITB2Bi6euxTQYAhCAAAQgAAEIQAACEIAABCAAAQhAAAIQqEzgB//XE+7f/W//i/vP7/8596Xf +BV38y0fmZdh+7TB+s/B5CfnCOfDwm8FDvU4XP/+G+ftyQO/8Evu53/hISf789H/aPP874t/7RNY dm4utV8NNfSRwLPPv+RWrLy2j6qjMwQgAAEIQAACEIAABCAAAQhAAAIQmGoCx390xB07eiTJ4Jo1 69zV1647f/zEq0fc8dkL8/9w/173nf9jl3vpxRfcG2+86Q7/zYvny7ACAQhAYJwE/rPP/Nx84PrU ayfcT91wQ7LqXPtmAiz/srn52ZbZzjEun/ruLvexez7qZmZmWq/18Sd+4G754AdK6yFwVIpoejPs 2LHDbb3/wekFQMshAAEIQAACEIAABCAAAQhAAAIQgECPCex56i+T2q/fcNsFx155bv+Sff/v0/vc jn/5qHv1R0eX7GcDAhCAwKQJ/IN/9Mtu68/8F1E1cuybX9Dyr7piubt0xXL/0FjWL73kIrfuyhVj qSs3cMRUdWPpDiqBAAQgAAEIQAACEIAABCAAgSICTH/E1EZMb8U5MK5zYJqmPzJnaJH99Y9Z/t/f 8WWnPxIEIACBrhL4w//5X7t9+/a6O3/6Y+7Bh361VE2zb6UZyTBPgDeOOBGSBHjjKImGAxCAAAQg AAEIQAACEIBAAwQsWPTMX//Qnfrxj93LTH/UAFVEQAACdQjomz36UxrSNzSOHn+7Mo6vffV33ZOP f9Pteep7lctSAAIQgMC4CWz80K3u4V97dD6ANGrdz+/9jrtny9ZRxVQuzxtHlZFRAAIQgAAEIAAB CEAAAhCAAAS6TqDOdzS+++1d7l/+i990s7NMf9T1/kU/CEwDAb3tpD+l3/hn/6N74B89NL+e+u7P /MG5f/ZdDNvOzT+O72jINp8+dca976o1pl7p8kuPfMHt+saflOYjAwQgAIGuEDj07NPuoc9ucxtv vtV99RtP1lbr9MnZ2mWHWJCp6obYq7QJAhCAAAQgAAEIQAACEIDAGAlcc9069+ILLydrvPLia9yP Ti489c70R0lMHIAABDpC4Ev/9FfcN//3neenP3rjb/Ps27z6c/YuJ/84vqNxfPaIe/2ts9mBI71h RNCoIychakAAApUJHHrm6fk3JTV1Xd/Sgf273bsbbnQzMzOdUZ3AUWe6AkUgAAEIQAACEIAABCAA AQj0l0DOvPGa/mgvUx/1t5PRHAJTREC26vVTP3Z3zDkgqzohc+xh11AqqE/QqGu9gj4QgEBVAr85 99bkfT/7X2Z986iq7DbzH5sL9Lu5wFGX0kVdUgZdIAABCEAAAhCAAAQgAAEIQGCYBDT90VcefYRv Zgyze2kVBAZJwKY/+tzPfrzx9u158luNyxxFoN42OnL4pVFEUBYCEIDAxAnIjhEEb6YbeOOoGY6D lLLlvu2DbBeNggAEIACBbhP4/57e7dy5ZVElwznklenQX++J5tVO8sPHPzk4Hzgfhng+jOMbGT63 1HrZdzSY/ihFjv0QgEAfCDQ9/VHXvqPB26B9OAvREQIQyCWg4JHs2mc+9/ncIuSLECBwFIHCrgUC a9aud6+9+U5ncGhu3vnX9hIabbzlziVHyj5ISf4jTkxTCT7w8c8Nzod+ng/L5mIv+utbeutv33Xv notrfdHpM+7MxQvfyLAcb/ztWVu9YEl+NzfHPnzsxOB84Hywc0HLoZwPV1y23F1x+XK/aRNZL/qO BtMfTaRLqBQCEGiYQF+nPyrDoMC+3gYlQQACEBgSgT/4N192G2++tfJUo0NiMGpbCByNSpDyYyNw 5uy5pPPrfVevPf+xXVPo9JxzMeUsI79z8LEzxTnOB86HxbNhWOfDikuWuatWXuI3rxfr12+83cnm 56acOeTtSXfNdawb440funVevF5h1z4l1uHAOcA50MQ5sG7mhnl78unPfn7+KUfZH/s2Ro69mjdI P/lXNb9ftkvrYsD0R13qEXSBAATqELDpjx586FfrFO9sGbtGdVZBFIMABCBQg8DpuW/U1UmrVq+p U2yQZZadm0uDbBmNGpnAyTfPdOqNo7ffededOHVm5HbFBOBQxFHUhKNI5xZyOJfKzoEih2LMPo2y 7+9O/8jd+FPXjyJiImWPvfZOpcBRSkmz7Zpa5PXTP8ZpmQLFfghAoHUCClBbkLppB92xF3/obrnz 7tbbUFbBwaf3uNffOuvCYJemCeFJ9jJ6HIcABPpE4OFHHh15+iNNVffqCz9092zZ2mrTU7bZr/SX PrvN7Z0L8JMgAAEIDI2AHhj96r9/slKzVl2x3F26Yvxv8z/13V3uY/d81M3MzFTSt07mx5/4gbvl gx8oLUrgqBTR9GZ49vmX3IqV13YGQNOBIxyKnelaFIHA1BNoy6F4aPe33Ydvv8tdc926XjHe95d/ 6dbedNtIOsvGazoRnnAfCSOFIQCBFgg04XD01dr9nT92W+9/0N81kfWYc1K2+KE5hyQJAhCAwJAI vG/lle7RHf/r+bdJ67RtXIEj6Xb0+NtJFbHTSTQcgAAEBkCgjr0mcLTY8UxVt8iCtYDAY7t2duIm NFCrkU0cio1gRAgEINAQAb2lpD+lph2KDak4NjHzH1efewJzbc0a9R0N/ZEgAAEIdJWA3r554vFv zjschzbdUci86berQvlsQwACEJgEgbrTH01C17I6sdNlhDgOAQj0mUCf7PXme7e5dVeu6BTuizql DcpAoIDAyVePFhzNOyRn4j0fWjX/5CNPoecxIxcEIDBeAnIoaroIgh/VuWs6JKbZqM6NEhCAwPgJ yFY98dg3nR5mGnLS9YwEAQhAYIgEvvLPHxm5WV34jsaX5t7QJ0EAAhAYMgF7SHfIbWyrbQSO2iKL 3MYJPPfMXqfXuesmHIp1yVEOAhAYN4FpcSg2yVU3vQq6Dd0J2yQzZEEAApMlcOjZp+cfZvrcz358 soq0VLvsMcH8luAiFgIQmDiBo6+8NNK4831XrXE33XzHxNuBnZ54F6AABCDQMgGNuaukPU9+q0r2 QeclcDTo7qVxRgCHopFgCQEI9IXA0B2KTfaDnJM8RdQkUWRBAALjJHDomadHcj6OU9eiujbdeqdb v2Hx+3RMf1REi2MQgEDfCfRl+iObBjrFW99aJUEAAhAYMoGNH7o1u3mjvLCQXUmPMhI46lFnoWo9 AjgU63GjFAQg0A0CQ3EotkVTU/r9JlNstIUXuRCAwJgIyI4NbYpSpj8a08lDNRCAwMQI9OHBpeOz R9zpE+lp/4d27ZnYyVCh4i9+8YtOf3/2Z382v6xQtJNZh9IOwfX7Ru06ePDg/F9T4M+dOzeYfm+K CXIWCRzYv9sdPnx4cUcH1i7ugA6oAIHWCGgQ1IfBXGsAEAwBCAyCgByKehpw6B9Rr9NZejiAb9bV IUcZCECgSwRkxzRmHZKdZ/qjLp1h6AIBCLRBoOr0R23oMKrMO376Y0wrWhGiggth+uQnPxnucjff fPP5fRs3bjy/7q8oz2//9m/7u5asq66Y7CWZGt74mZ/5mWyJCq5s3759/u8rX/mK27lzp3v88cfn 2xTjlC04kTHGqko9sfJ+VWKt9rSRFIRSMl6qy1j59VVpj18uXC9ra5h/yNsaY//Go7/T+SYemwv0 uw03dkpPAked6g6UaZoADsWmiSIPAhCYBIG6DsUbNt3urrlu3SRUHqlOzfmek/h2XQ4l8kAAAn0h IFsvu/aZz32+ksqf2P5ApfzjyqwHHniSfVy0qQcCEJgEgSrTH8X003c07tmyNXZobPs0rSiBfjf/ FkhbAYOizlRASYGClJO/zUBGkV65x/zgmMoYwzb0PnToUJRTlboeeught2PHjmTzFMixNviZFPQp KpfqP19GGDxUParPTxaI8/eNsp6j1yjy+1KWKTnr9xSBo/rsBl9yy33tRNnHBQ6H4rhIUw8EIDAO AnUciiuvzgvAjEP/3DoU6Dr3ntXuzNlzhUX0YMBXHn2kMA8HIQABCPSNwB/8my+7jTff6vr4faD5 72icOuMs+E/QqD9nnxxizzzzjKvylLk9ES2HnZIcYHrSvIqMMkJyoCmZYy3lALN8cmDKMffwww9H nYtl9bV1XKzkrAzTpk2bwl3zzus6DDX9kf+k/wWC2dE5Al35jga2evKnhuxDyr5NXrtiDcJgiHLL hpldLi49maNVAk2modqpN6pSSX0Ys+mWP8YjFQizMiwh0AUCBI660Asd1WHN2vXutTff6ah2xWrh UCzmw1EIQKCfBPrsUGyaeB+dqk0zQB4EIDA8An352HqMvL6j8fpbZ88Hjpj+KEap2X0WvJFUC+Bo 3Z4A19PRZc5IyZBDTH8KPsiRlRNEkpMsdBhavdKhiWRPfdtSTrswKCT97bjV2TUnrPqgyOEovdUO y6NAXpED0tppS6Y/MhLjX/Zl+qMiMtjqIjrjOSZbKhtQZq9Nm9AO2v46S9mP0JbnykkFQ3LLT1O+ 8Dqltlex89PEqo22DsFWt8ElRyaBoxxK5OkEgbs3f8qdmHuKMSfhUMyhRB4IQKBvBPrsUGya9S99 dlvTIpEHAQhAoBMEvvLPH3Ff/fdPdkKXUZRg+qOFqY/qMEwFYOo694p0sGCF5VEdChyVJeUJ9dG2 HIl13pgJ67NgSLg/dKzGgjLSo4oTNqxj3NsK2PlJ+lcJHoX9IAelvaVlctUvMcelHa+6DPuhavmh 5B/C9EfY6vbORgXiLYV21X6jdX5LCo7rr4kU2o8qMmPXqrCdVeQNNW8swKY3REnjI1DVVq9a3b+Z W9qiSeCoLbLInSgBHIoTxU/lEIBAiwSqOBRPnZh1V628vkVtJiNab5UyF/tk2FMrBCDQPoGjr7zk ZOdyH4R64dm97pY7725fsYo1MP3R4rceKqJrLLveQipySiq4Eks5gR/lCQMekhVzJMbqKNonvWLO TDlhYw447Q/zy6nqv4VVVJ+OyYlbxKqs/CjH9fZALICXE/xK8ZhUW0bhQNnJEMBWp7nbG5hhDgv6 2H793vR7DX/HCqLk2FOTk7sM7V1uuabzxfQoam+VN6ViPHP1V7/Z2zzhG1XWJ5KvpOuErlvWFpvy M1aXriuWT3UUffPILx8L2hdx8stqPXUe+vlidfjHWc8noCmXV71/fX6BgeckcDTwDh6lebNHX3Er Vl47ioiJlMWhOBHsVAoBCIyJQBWH4ksH97krLl/u9N2gPqWXD+1za2+6LalyrjM1KYADEIAABDpM oOrbpS8e3N/JwBHTH7n5b85M0plTFsSJPbHuPwUdOtxyfjZyqsUCSmHZlAOxyFko2ea0C+WF21Xy WtlJBVus3tDprG07ZjqGy9j5ZQ7TMC/bzRPow/RHm2690x09/nay8djqJJqsaTvTpds74tvpUWvx gyZVZKWC1lVkjCNveM2woJ8F+0Ibqu3UgwT+NVNyZaPVF0VBoNjbs37/6biCWak6jVFRHcqTc901 WdO47IOt7mq/EDjqas90QK/Hdu10W+9/sAOaVFMBh2I1XuSGAAT6RaCqQ7FfrXNu/uPqJ2fd2gLF v/TIFwqOcggCEIBA/wnoBrfvY1rpz9uh7Z6LegrZUjg9UJkTSgGa0KEmWWXOKauvraXvmGurji7K lRPTf5pdjkVzcKb0jTlufYdkqhz7myNQdfqj5mpuThK2upylvZ1SlDNlu3LKSm5ZkNivW8Ge3Ldd /HKx9TBwEssT2xd7MCG8DsXKjXNfjL3PObS7plssaC97G14zdQ0uumbGrrN+GZMpueqH1DlkerGs T6AvtnrzvdvcuitX1G9oCyUJHLUAFZHtEDj56lHnVqwuFY5DsRQRGSAAgZ4TGIJDcZQuwBE5Cj3K QgACfSBw6Nmn+6BmoY5Mf7Qw/ZmcQX6AJ4QWOqL84ypnTyJrv+/w8vPVWY85qPQW0CRT6g2nIn7S N8awrEyVdsaeGK9SPpW3SK6csvpTP+kciDknYw7fWL5U/XZ+pY5rf6yOovwcq0agC9/RwFYX95mc /+HbgMUlFo/q95P7G6pi32Xz6uq0qN1oazG7W8X+jFZ7XulwulIF1tWf/n7Z17Atso1hYD7Vj36+ 8IGN2HXWfyM0DL6FeuS1klwQaJcAgaN2+SK9QQLPPbPXXXvjR5zmmyxKOBSL6HAMAhAYAoEhOBRH 6Qc9McRN7igEKQsBCHSdwMYP3dp1FUv1Y/qjhUBPkTPQnjaOwZSDK8cJJyeYOad8h1RMpu1LPQVd pKuVbWuZChqpPj1ZX6RbzLGbCrbU0b8tZ16RXP+Y2hKmWNDJf9tIx1UudGSGcsrOMaY/Cokt3R5l +qOufEcDW720T9kqJ+AHSyx3k8F6kznqMgzMyB7qeunb11gdOl6WR+Vi+exaFbu++zY6dtyC+akg VUxX9uURqGqr9zz5LXfPlq15wgeei8DRwDt4GpuHQ3Eae502Q2C6CAzBoThKjxE0qkcvfMLObqbK HHL1alsoZXXqBmjZsmWlonQTpbx285nj9CoVOoAM4miOYd+BWOTwE8ui47lY5DTUjW6Z8zFXHvmG SyD8jgbTH6X72mxdLIfsX24AKAy2aDunbOxJdb+c2Q/tk/0JU6x81beVzLkm+TF5YZ0xPSyP2Ufb tmVRGcujpeni7+vyutoVOjV13pjNV/+ZQ1PX1BSfLrexL7r1Yfqj+WmgT51JPoCLre722abfda4t G1dL7B6ian2y9Tn2vqrcVP7QTqbyNb1f/RUL/oibBf1juumezH8byvRSXitn+1hWI1DFVp8+OVtN +MBzEzgaeAdPY/NwKI7e67rQ2QXLbkBGl1pdgm56LNngRBfNHOejlauytHZPss0xfcVhFIddbJAh x2MT7cShGOsx9rVNgCcj6xGWXY/dxGh/004z2a2wLpXqZ6IAAEAASURBVO0rsztWxm6mtJT9G2oS E13fLBiUsvX+05HGxn9qMeQju698WvrO4DBf2bZdP9Qv+tO5EtOxKYdG0+dhWfu6fLzqk5FdbAtj 8gt7JWYbLVeVgFFKTs7vXmXD5Ad9zOFlY7zQbsfKS/fY79fyhjLC+su26zgazW6VybbjMf3tWNeW sUCQb+vtvsn0tuuGbbOcLgLHZ4+41986mwwcYavLzwfZuLIU+53llIvJNdsZOzaOfeYLUl3huE/X iFhbx6FXlTpiY1PZ+Zj9rCJ3lLxF3Ow66rP36yoq6+djvd8EDuzf7d7dcKObmZnpTEMIHHWmK1Ck KQI4FOuR1OBENxnhBUkX3EndSMX0Ueuk66g3oCElc7LlyB91IBcOvkJdbFvs7UbZnKl1+iLsU8k3 J6XVVWeJQ7EOtWbKDMGhOAoJnoysR0+2x2yJLyG2zz9eZz10WklGWT0x22o3UXV0sDJ2fbPtcS9T b3TJxhsTs9Pajtl5O+7rrv6MJf96pnJy/sopHJMbK+/vC+uVfmG94mvt8MvWXa+jZ926ulyuypOR XW0HY/LFnvF/l4t7F9dk6zQ28+1gzI6Gv8lFCUvXUuN33+5YidDO2thTx/Xblu4WlIiVVz47rnUl 5fPlpPRRXv3m/eC49vUhFQXvY/rH7mtyZfh2V+dIeB74cmLH7fxq0lbH2jiN+4YwJsdWF5+5slE5 Y5PQ7klq3Yc1u/Zb9ds/ycBLcU8tPRoGYMxOhterpaWa2RIv/xpYJlU2ehx6lekx5ON9sdXH5gL9 bi5w1KVE4KhLvYEujRDAoVgPY+xmRpJ0wfUHCvWkL9xAVi0rZ1vsgitdNTCrmmLtiA3wNFArusFN scrVx7/5S5WJORg0SIu1ISWj7f3hTau4hW3DodhOL+Q6FG/YdLu75rp17SjRotSyb9nxZGQ9m1rU ZU3ZVKtDNz8KWIRJNiEV+I/dJOs60EQK7VUTMnNlVLHdunEMU5W+iTkMJc+upVWuIZIVptDBHB5n ezIEPrH9gclUXFIrY/JFQGU2SMfL8ixKi69ZcCBlY1XKbEEoQeNOpZgOvh2OOQz9t5UkIza2Vr1F 9ic15pc8JWvbwlb8f3gNySljkop0szz+UrKLOPt5bd0Y27aWGjdXqVtsw3ZKju5NTH6qD0Mnqsop r5XTNqk6gdwxeUpyF76jga1O9Q77YwRiNiaWb9L7Qlvp+ylkS2PXs7o6xwKEClSFOqTk+9fZVB72 j0ZgVFs9Wu39Lk3gqN/916r2W+7b3qr8toTjUKxHNnXDlnuxK6tVF+amBhmSk7rxLdJDN0y5N3km v8rNXFHdVY9p8BHy0rZu7rrwNAoOxao9Opn8K69eM5mKR6hVga5z71ntzpy9MOhgYqf9yciYU87Y 1F2azatavshGyrEW2jE5t2IpZlOUT3pV1a3u2zUxvdrcF3Piyfbnphh7XeN0nQi5S6Y4VrkOxq7/ Xbj+5PLpe76+PBnpcw6/o8GYfJFOFQfSYqm8NQuQ5IxxY3Y5Zi+sZuU3WxMLTKtddtzKaFu2JrQh RWNYlTFbH9NR9ylhPVaflrGASsyR55fp6ro45/Slr39OH8auOZJRVNavg/XmCXTlOxrY6ry+rRNk lR0sKxezb2FAPk/D9nOVtcXXQIEaP1jjH9O62Xx/v+x/URCl6Drgy9F6eN2VDbTyWm/S9sXG72q7 7nt0zDjEfGL+dTZsg7+tfEWpyfYU1cOx6SNA4Gj6+jy7xWvWrnevvflOdv6uZJx2h2LdfvBv2EIZ uhmzi2x4rO/b1q7YwEUXdjs+7namnH8aEHShP0JngPjgUBzfWdJHh2KTdHgyskmazciSXQqTbpTC mxjt8/PKxmo7ZlNCeUPbjrXZbiz9tsacfboZTiXZYjGNXddSgbtQViyQV1RnWJ7t0Qn08cnI8Dsa jMkXzwP9tmO/+cUc1dfkRJJNrRJkiNnlopptbBez06o/VXdsHKvrQVFQRDZGnGIOPe2L2ULTPWbb tC9my6yMv1S9kxrz+3oYZ72xK77G3/JIx5htt+PhMiYjzMP2aASGMCbHVuedA+GYNq9UeXA25nPw 7ZHsgvKMM4W2R3VLjyoM/DbEdI8FUXSNKisXkxXbF16Hmr4Gx+r096kdfltS/GKsfTlaz7HlsZke QjnTvD0EWz2p/iNwNCny1FuZwN2bP+VOnDpTWm7aHYpVngIphfmTDLpBqTpYiT05k1vfuPPpgh4b uGhgJJ45F/M2dBbD2M2h9vmDkDbqLpIZuwnHoVhErPljfXQoNkmBJyObpNmMLDn0cm7IlMfPZ/a3 GS36I0U3j7EUs+0+r1iZ2D6T419Dcm46TVaszpSD2Mr4S9Wlm/+iFKujKD/H+kdg2sfkfo/pN6nf o34blvzfiB80jo1JrYyW9vvSb1K2pMpYVWVynUv2xLvq8G2J6VA2Po6NY4t+92ZjYgGionI+G39d 4/hcJ6fP35dRtJ6y42EZs8c5QTufs3RXX2mMbWwkW9u5PIqe3A/1ZLsegSGMybHV9fp+XKXKrgnj 0qOP9YR2t+zhhdw26sGE3OuLyfTtu+2z66xts2yPQFVbvWp1/2ZuaYsegaO2yCJ3YgRwKJY/1VKn c6peGDXAsRulVH2pYIMuxP7NdKp80f6qF3Pd/MZupNVu3Rj6bYmxSE2NpMFJ7s1d2B7VmRooVnES hHJH3Y61x7+hLZNvDo+ifLE6ivJzLE7g1IlZd9XK6+MHe7yXJyN73HmB6rKvMZsaZBtpM2WfYs5Q VbRs2bLS+kYpK+Exx6j25z78oWtcbl7JtRQrEzp/Y3n867WO6xpd9oR+irvpErvm2jGWzlV5MvKF Z/e6W+68u3PYGJMv7ZIy26LfVpE9tPGT/bb8MaZ+T6mx6FItFgNP2q/fcWysqbo0Dk3ZOpWN2Yoi /VVGSeVCu7NwpD//1c6YEzDWAv8eIjyua4EdF+tYsv62Y+ozu1eygFdRH1q51FJ9XZRy+rSoPMe6 TwBb3f0+6pOGsYdMc/WXbcstH9rGWB3K4483JT+VcuRZ2dj1z47FlrH8dp2N5WffZAnoe8ur3r9+ skp0qHYCRx3qjK6pMnv0Fbdi5bVdU6tUHxyKpYg6kyF1cdaF1QIHdjMjJ1Uqf6xBGnBUvdHRDXd4 ExjehKcGMnbTF9NllH2xgJaYTOoJwtigB4fiKD1cr2yuQ/Glg/vcFZcvd/puUJ/Sy4f2ubU33ZZU mScjL0TTtl0IbeOFGtTbE5Mrm2LOsDpS27LHdXSpWib3upWbz68/p4wcl2E+nVt2/bVrq/LoOi1n JakdAlWejHzx4P5OBo4Yk+edGxpbhb87v6TZd9+2xcqYPfXz+XJsPQzaWDk7rqWNM1O/8SJ9fTmx dZWVLTG7EssT7jMG4X5/O2xHThkrX8bM8rW5DPVXXf4Y2+qWrr6+MbutvGE/W3l/KUZl+Xynq1+W 9QUCuWPySfLadOud7ujxt5MqYKuTaAoP6PdT52FX83MUCi85WPQgQuz6UJRf9jhHJ9mdmJ0KVVVw pu41QuXqlg31sG31k8m0pR3zl23ZOhs7+3Xl2F4/P+ujE+iDrR69le1IIHDUDtdBSH1s10639f4H e9cWHIrd7TJdIMtSeGG1i7vdwJaV94+H9ZU5IjUYsif2Uhfz2KAqrMfXIbZuN+H+TV8sn+3TTaPV GwayLM84lrEbU7Xdbvyt79Rn0tfaOQ7dpq2OKg7FvrGZ/7j6yVm3tkBxnoyMw/Ftim4aZTf9fWEp /WbDJDsZK2O2MczfxrbZFMmW3fFvUlO2uQ09plFmzG77TsXwSU27Rk8jK9pcToAxeZqRbFuZXdX4 z7eHvjTZd9822jHbF7Pjlsdf6loRJn+sKadoG79zG9eGdae2y65n4hkm6Z7LISzbxraur6l2x/SX DmX3Lspjfa51S+pD0ngIDGFMjq2ud66kHmwNf8+hHWoiQBEbw1srYja7KH84tjM5saXG4ZJv/o9Y XbFyk9wXXseKWDStp86FmN3XNc3OE5uFQP2g/bEkzuPUO6ZD3/f1xVZvvnebW3flik7hJnDUqe5A mSICJ1896tyK1UVZ5o/hUCxFNPYMdlEMK47drKYGH7q5jjm0QplF2yofDtzC/HKQSd9Yvpi+Kq/B SJWkNuomz7/RK3oKSE4DDRRSzoMqdY+SN8Yfh+IoRClblwBPRhaTkw3z7UzK+Rh7IjDHSRWrXfbJ bL1v25Q35sAK85jMWF47xrJdArrOhNdg/2n32HE5DnQNjN0Ut6vt8KUP4clIxuQXnqf6HcVsr+W0 31TZmM/GqTFbavssj8kOl3at8Perfr+c9BjVyZlyMFYZ26pNsXGor3u4LruUGruHeW3bH9favjaX 5rC1PvPrkv31+8I/Zuux9oV9aHlZdpNAF76jga1u7txI2cuy33JVDaqOu6rmT+ljQRgFOKra5JTM ruy3a1WOPuF4OVZG17gU95jNlwydJxZICmWmZIX52IZA0wQIHDVNFHmtEXjumb3u2hs/4jTfZFGa dodi2Q1P6gJWFLgo4p17LOfiWiRr1PJFssNjsYGdbsxSOpTd3Ify62yPo44ivXTehO3HoVhErN1j Q3AojkKIJyOL6YU3crrR0I1sKoBULC3/qNnO2M2QHfOlSU/frkybsyvnBtXnY+xyylne3KUcyLEb Ujk1zTEZ00WOg9gNrvJauVwdyLeUQF+ejFyq9dKtaR+T+zSKxpHKF7PPFozX8djvTL9P2YPYb9Ps cMz2Sp5kWx5tW4rdR/h1+OtWxgL+qitsp/KbTN+hqjIp3UxuuIy1M8wTbtcpE8pIbVu7/eMxpnZc 7Y0d1xg7lsrG/rGxuc87JpN9zRMYZUzele9oYKsXzgsL5DZ9llS1dTn167eeSjG7V5RfcmJlUvIl S20K7zcsf2psqONinFuX72sw2U0spUPswV+7VuXUEV7rcsqQZ7IEqtrqPU9+y92zZetkle5I7QSO OtIRqNEcARyKzbFE0gKB2BOZxqZsEFY0LUWuDMsXLqVXasAW5g23NWDKceppAKV6cCiGBCe7PQSH 4igEeTIyTa/IXo0jgKT6c5JuOPXnP8ygG0lzLMacqCm5Vqccq2WOtpSMce/P0dNY+LpV4eKXq7te dHNvjoOYQ1v1FZWtqw/luk0g/I4GY/KF/or9lsOeNPsc7h9l24IUMadlbPzoB0LMrqqs70yLBSuk Y6yOUHfJ75OdDvX3t83++fu0bszD/alt2cmYrSxzmKp/YmNzOWyt78w2a8yv/bGkulOBq1h+9l1I oA9j8vlpoE+dST6Ai62+sF9tT9038a18W0vfLod1xIIaRflTdj2Uq23xKBvD6noQuyak7FasHttX Vpfla2KZ4xuxemJ2247ZMscPZHlZtk+giq0+fXK2fYV6VAOBox51FqrmEcChmMdpnLk0cIjdoJoO qQtvWVBG5euW1QBJN1JFyQZYNvAJbwaln+VJyUmV9fP7T7yUDViU1x9Apdrvy4+t55Qr418kw26o 7aY11KGobJiXbQiEBKb9yUizKz4X22dL/fZiTiWVKbN9vlxbjzmdrC7LU2cpe6YbydC+FslSfrVP 7RiqLTHHX8ihLQeG+rJKH+Rc/0Ld2a5GoOqTkdWkjyc3Y/IFzgoCpOxx2z1hv2vfXsecitJDY3XL b3r55Wxf3aVk1ZUnm+OPl+vqMOlyakfOdcsf64c66x4mdT6F/WdlxT01Jk/JsrIs+0/g+OwR9/pb Z5OBI2z1Qh/HfptVbFYsCKvffBupyGcQa0fV/Cmdq/AIZRT5g8K82pZt0ni4bp02lg7ve1LXkhi3 mF65+6R3yib7Mto6R/w6WO8PgQP7d7t3N9zoZmZmOqM0gaPOdAWKNEVg2h2KTXFsWk4qwKILeuyC mjOFRWoAlFNW7asyOLABi69rqk0hO5XVn9rq37SZA9Bk5+iUGuiEdTa5Lf38dpfJ1uAnl02ZLI7H CQzBoRhvWd5enoyMP90tm2jBZd/mhE6hWBCojLxvp8ryhsd1o5i6WZStSNkYu+Hz5cluV7FHftk+ rad4jdIPZe2v4tyucw6V1c/xpQSqPBm5tGR3thiTL/TFpJ86ls30bUdq/JvaX3ZG+bLL8uYcF6/Q 0Vc0rgzvB2SfmtQpdi3KaYfy1HEI+m9+5dZDvskRGMKYHFvdzPkT2i1Jbevevaq9rpq/GSKLUmSn 6+ig65f8J0XB9MVaFtdUVxfuF2xsbdcCOx90natyncrxr+S83bxIaPrW+mKrj80F+t1c4KhLicBR l3oDXRohgEOxGGNsQKMSo9wUWY1VLn5WZ+qCLqeZBgmpi2pq8JEbNDKdqyytfdKtjtNM5U1GlXq7 kNcGPTm61GGTI5c8iwRyHYo3bLrdXXPdusWCPVkr+5YdT0Ze2JGy4bpJ0p9uHPSb1U2WbI6OyW7p mG48iuxQ0bELa83bo3qrJgW7woBXVRnKX3RtSwVnisqYDnXK5rK1vrS6/GUTN4Wp66Q5a3VTq3Ul O298HcrOIctrN8m2HS7rnBehDLYXCHxi+wOdRMGYfKFb9NtPjXeVI/Zb0e8wtIHKF46xQrsi+xHW FQYiJKfu7y91H9HkCag2he0qkh+2RXarSvki2alj5vxLHU/tV7lQXz+v+ka6qx9TbZB9Ds8NXwbr 4yWQOyZPadWF72hgq110ysaYbU71Y9HYLVWmyv4qusRsTJXyVfQqyxu7JqmM9InpGfM5yN7J91P0 AEGZHv5xG+P6+8J1XetC/aRbKqVkVg14peSzf3QCo9rq0TXorwQCR/3tu9Y133Lf9tbraKMCHIr1 qIY3mVWl6OKfusGJyUoNIiyvLtT600BButlgJ3YjbWVSzjA7PsoynBZCOjXBrKkB0ChtyymrwZAG UOJvAyMcijnkJptn5dVrJqtAjdoV6Dr3ntXuzNlzydI8GXkhmjCQIdsZCyD5djq8IbpQavt7Qtva ZI11ZY9i28vK+vxTbQ37MpWv6f3Szdcv5QTJuW7pml2Wr4kgWNMMuiSvL09G+szC72gwJl+kozGq PRClvf5vbTHX4pp+f2FwQGOwWDnZOnNO2XGzRbGxcVnwwrQIA07aH143bHxuZeouUw+E1ZEnHUex L8uWLatTbeGDCiZQY+iwX+2YlmY3da7oWqC+sr61fOpj61/bF1s21Tcx2exrhkBXvqOBrR69P1Nj N388rt+/2egqNZpdyC0Ts6dVZeTWVZSvyN+jhyDELLymSJ6uPaGNM7seu6bFdJD9i8nWfusDW8bK i2GYQlscHh91W7yKdBpVPuUhUJcAgaO65Kag3Jq1691rb77Tu5biUOxHl+miqJsipdgTHWEr7MJv y/C4PwgIjw11WwxzBhexm2d7GyGXTVgXDsVccu3k66NDsUkSPBm5lGbq96hcdsOae6O1VHI3t2Tv 5UzLuXZ0swVprYr6Ml2qnSPhTbtqiTmS26kdqX18MjL8jgZj8sXzOBxHmVNKzrOcsdyipKVr5iDU WM/svMmz5dISbj4QoXKyo0r2QFAqv5WXfQqTyQj3x7ZVPhUMieXvyj67Xwn1UXuMmbUtzFOFT2hf dc+jP/VtOG63p/J1PVSyeqo6plW+zKEcu48I2znN20MYk2Or49//tN+Vnd+xoLJ++7HxkpWxpcbj +lNes9V2rGiZsi1FZWL+ErvmFJULj6n9dYMldm0KZWrb2p8KtpldjXHVvlyGsm8+C3tjqK5NyylX ZlPVn3ZN0X2Mkumostb2+QP8a5TAEGx1o0AqCCNwVAEWWSdL4O7Nn3InTp0pVQKHYimizmQIByI2 MLKLZxVFVUYXc11wlTTQKbp50jG7UVb+2MBE+8ed/AFp3aflx6FzjFd4wzsOPaa1jj46FJvsK56M XErTbjJ0I6Kb0ljSzZnl03HZ2zCZ/Qz3j7ptN2pNBHr8GzK1IWaLRtV3kuW70p6Yg4Eb2kmeGf2s mzF5vN98h5r95n37HC914V5fjo5Klq4DGl+XySsLFlxYmzvv7Iody9kn3TRe98fsdfTIqavJPObc 82XqHkK8rf/8Y0XrKUeprpN+n4V1htf28B6qqE6OtUtgCGNybPWi894/W3xfgb9f66P4Lcx26Hev OvzffliPbEYd30gop46MMHAWyoxtl3GxoFGsrL9PTIrabra3iJ2uL3a/Y/nkXxlHMg6qK5e98qlc aP9NhrWlqv5WzhhULT+U/FVt9arV/Zu5pa2+InDUFlnkTowADsVi9LkXrmIpFx7NGViEF2q7KDap k8nS0p7qkbMrfKIzvHDa4OPClrEnJIBDMSTS3e1TJ2bdVSuv766CNTXjycgLwcmm6c9uVMwWWs7w uxi2fxxLc3BJt9DW6ljsCT7dTOtYrMw4dJ5EHeE1MqaDORlix8J9IWs7Hl7/bL8tpUd4/vgBO8vH sl0CVZ6MfOHZve6WO+9uV6Ea0hmTL4WWsmf2Wy37bfrSYr9THdfYV+O0ugEZ6ahkT0Rr3Wx4GLzQ sSLHqo4XJd/O6Brl15kqF9MhlTfcL/tZJ/l6+uVlF1PHLJ/PJwz0WR4t7Z7I9pXJtXw5S/VplXMr RyZ5hkVg2m117N5WPRz73cj26vda9Bs134NsWpHN0jH9KUAS+ir8M0zyqqSYblVlqD7ffo1av8rn Bo2sLl3HUnZT7Yn1j5W1ZU4ey9v0MtYPZXXYeCCWr+hYLL/2WRld/ybJIqVfV/fre8ur3r++q+qN XS8CR2NH3p8KZ4++4lasvLY/Cv9EUxyK1btMF96cwI9JLhoAWZ7UcpSykmk3fWUDNr/+Ohdtv7zW w4GT2lGF26jtDvWZ1HbMUSEOdR0Uk2pH3+vNdSi+dHCfu+Ly5U7fDepTevnQPrf2ptuSKvNkZBLN /E2Bbgx8B2Xs5irmoKtyHUhrkH9EeinpRtJubPJLX5jT5NmR0G7bflumriN2nbF8qWXMrheVLbph U3/F5IV1K485ccNj/nbKCVL2ZmhKDzk0dEzJzh3xSwUkdd3V9YJUn0CVJyNfPLi/k4EjxuSL/a/f Q85vfLFE8VpRYF2/PwXkY046/Y7937BqKRonm01L2ZQiu1bcgoWPo1seySmSVYWfrgWxNom/2qNr Q1FdppOWZvf8fVpXeXGM1WN5/WtvyvlpeX05sTrD65uVs2VRv/p6WH6WzRHIHZM3V2N1SZtuvdMd Pf52suC022r/92eQ7Dcn25MaL1pef6lydl8sO2G/zSL7r/o1DtafP/uI5Josv46y9Zi9qSOnrJ7Y cbU59qZQ7HoUKx/uk94x+z+u9oT65G6LQxP3Nrn1ka+cQB9sdXkrJpODwNFkuPei1sd27XRb73+w F7r6SuJQ9GksXY/diCiHnIU5jiiTFns63I4VLVVH1bIafEm/1E1ezmBON4m6eI+SVF5/YqjBkJIG eUVPB1l90jGWuj7gCXVW22ODXhyKIan2t6s4FNvXptka5j+ufnLWrS0QO+1PRqZsSohMtk+/WdnQ sIxugsOkfWG+ME+4HV47zCEZ5ivabuvmyux2qm61NeYsCNsUK5+yhzllY/Kq3FzKIVB0/Yg5DFRn mfNQPGI2XmVT+olxqs9TsiSPNB0EGJOXT2fkOxn9syL1u/Lz6PenlPp92n7Lp7ySW/W3mbIpFlSS 3JwU1lv2sIJsUpnDNvXggfbHnJfSQX9ikxNEivWD+qwsWb/afUPsWhPKKLLtxsrkqWyOTMuncrHr vmToWJ1k5fzzq46cvpcZwph8mm21ncfheWi/uTIb5JeTTQnHgfp96E/1lNlf37ZU9Zn4esTWR5Fn 9iwmN7ZPvgG7/uh43aCRyRZT8TOZVa89JkfLsH/8Y/567LoXBvX8/HXXrc91voXXyLoyKRcn0Bdb vfnebW7dlSvijZjQXgJHEwJPtdUJnHz1qHMrVpcWnHaHYhGg2M1PUf42junimLrR0TEbpFmgyBxZ dpMnnfzBh3/xV16lcIBX9tT5fKGMf/6AxbLbACZ106QysUHAKAMeq3ucS+uHWJ3GIDwmJqlzLsYk LM82BFIEpv3JyKq/n9z8ss0p+5zqi7L9dkNUli/3uPTTzZxS07pKZtP6SmZZsvaE+aRLePOtPMYg FjyK3eiqjGTF8usYqZsEhvBk5LSPyYvGTjrr7HepsWI4jow5+WNnqsrpL/Xb1xhNAZS6v/+i64c/ Bo/ppn2yVzY+T+Xx9ytvOI73j9u6sdN2bBxaxkXl1Db9qbwFkbTf74tY+/17lfC49NLx0NEpuWXJ bHvs2ubfy8SOl8mOMbIyRccsT7i0MuLm8wrzsV1OoAvf0ZhmW23nr53T6jH9js2+xcZhYa/qd2D5 w2O2bTZJ9j4W1PZtmpXp61JtlQ9AtrzutSdsu/WT5JaxDstOalt9avZa60r+9cPaZPqNEtwzGSwh 0AYBAkdtUEVmKwSee2avu/bGjzjNN1mUpt2hWMQmdRM6zouvBg+6ufUvmtI5vHAWtSN1LGyHbj4t AJUqk7NfA7yipMFfSn8dC5M/GA2PsQ2BHAJDcCjmtDOVZ5qfjEwx6cr+0Inm65UKJPt5ytb9m7Aw r11Xwv2p7dQ1MZW/jf0pZ6/qkrNC15aYg8EcjP4NeZmsMv11vSzqv7LyHG+WQF+ejCxq9TSPyVMP Dhkv2TL9fpVPDkvfaWl5qiwlqyxQVUVeWV49xJWbUnbFgiEpR2pKfo6T1sr6jG1fbCkdfT1le1MB L9NbeVLjf+vXWF3al3ojypyMYTmrR8tRz5VQNtujERhlTN6V72hMs61W79tv2cZR/nhSxzR+9e2D ysiGK1/of9CxomR1hXZPYz4/SX5XUqhbjl5VueTINHY5ebuQx8bxubro2tZWsutWW/L7ILeqrd7z 5LfcPVu29qFpretI4Kh1xFQwbgI4FOPEdfMTuxkZ16BEgyNLscGHf9zypZaxYEwsr10gfdkacFRJ KqsbNP8mNbxhiznwVIcNPsP6Yu0P81TZVt+2MTjzdRDLcMDsH2d9vASG4FAchdg0Pxk5CrdJlPVv vpuqX9et2PXMbH5uPTEZbeib0kfXl5gOyu+/WSvHZ+x6YtceXVPC65Jfpy/L3x+u6/pYJMfyj2vc YPWx7A+B8Dsa0zwmt/Fm7DeV+5us2vMaC9q41crq9yobYik2nlMe3/YpTyxgbTKU39pn++osTYaW OWN7fyxepT7J119OYM1vW+rhAtO7SIei9lj/S07OE+Z1nIlqh5L6lfF7UU+NfqwPY/L5aaBPnUk+ gDvNtto/AywAH95XyyaaPdBvKjzuy8hdN7skmy17EdoV327nypz2fGb3xKFpf0sdtmGflslo4rwq q2Oaj1ex1afnps0nLRIgcLTIgrWBEMChGO9IG+yER/0bxfBYbFuDm1gqctiFN7Gx8lX2yVkWuxHP kVHlAh7TW+VjN9PSSTd/djMYc/JJP938VdGhqE2mnz9IKso/yjHpnMN8HLqM0g7KDoPAtD8Z2dVe TF0fmtZX161YwEVPhOba19ST5E3rmpJn9jt2XHY0bEdR8KjINts1KVZPbJ+uUXIymi23MYKu8aFO sfK2T+XLnB45DlOTN43Lqk9GdpHRtI/J7Tdjv9HY70J57HhZHxaNta1sWGf4O7Tjyu+vW3lb6lhs LBtrg5XRsiyQbXllm/xUVK5uwMiXr3VzyhXZX59XzO7mBnFiZaVDaJO1Xdb/Yb+rD+waqHWlIluN rZ1HNNX/js8eca+/dTYZOJp2W+2fHGYn/H2yh0X20s9bdb1N2VV1qZrft5dVyyr/qOX9OmP95h+v ut6kblXrJv90Eziwf7d7d8ONbmZmpjMgCBx1pitQpCkCOBQvJJl620g5m77IXlh7f/f4N3L+03qp m0G1VGVigSUd081dE7x1w5uqQ/W0lXAotkW2utwhOBSrt3qxxLQ/GTnKx1ljjkCRDZ1Zi7Tz12JT 0YUOr3xp6ZySqYchzFGmdTnRZKflICtzbEpy6mGKJmx0WvOFI0VOyyLdixyrsTrr9Ok42h/TlX0X EqjyZOSFpbuxhzH5YnBG9jH1+9Lv3gIBqZ5TnlzHpTkiZWtiKVeOxrt+0KHIPlk9JrtonBqzTSrn TwelumTjU8ysvjpLn49fZywoJAa+za5yTQvvF1LtVhv8ew6/TbF+17XAOPt5U+uxdqXyVt1fhUdV 2X3JP4QxOba6L2cbekIAAnUJ9MVWH5sL9Lu5wFGXEoGjLvUGujRCYNodiiFE3ez4QQ//uG5GSPUI hDeDvpTYzX/OzbYvI7UuZ2fYn7H6UuVH2d/Gzfso+kxz2VyH4g2bbnfXXLeud6jKvmXHk5HVu1TX giJHnpxW+pODSY6gKk4p0ya0TdpfR47JSy3N6WfHw4cjZBPV3lTdYX6TM65rovohleQQTCW1x3dy pvJpv/ox1f6iclWOFTGuIoe8oxP4xPYHRhfSggTG5AtQQ5sVotbvPmUXRgmeNGEDFOzQtSEW9Ajb Ydt+e2UnLJXpY0GIquPNurY71DOln7/fX7d2FS3tfqEo2GN66NpkDzWo31PX4qo6VOVZ1B6OXUgg d0x+YcmFPV34jga2OtU77IcABIZCYFRbPRQOddpB4KgOtSkps+W+7b1sKQ7Fpd2WuhFVriIH1VIp i1tyWsVS0U2MjqXKhbJijscwT7itG0Z78jw81ua23QyWBW6aChqpLWV1tdneKrJxKFah1V7elVev aU94S5IV6Dr3ntXuzNlzyRp4MjKJJnog9ZZRLLNssP6qBpF856DJLXPm5dhtXT/861jsuhW7bqSu SdIzll865+hjbWtjmXLMSufcgJHppTaq39WmUZyGVrfkmkPTrkPq3xRn04NlfQJ9eTLSb2H4HQ3G 5D6d9Lp+R139LY2qW5V21a1L4/FRU5meZceL6s/VbxRbXVQ/x7pLoCvf0cBWd/ccQTMIQAACkyZA 4GjSPdDh+tesXe9ee/OdDmsYVw2H4iKXImdhXYePOY4Wa8lbK7sZ0lN2KWdeWQ3mxBrVQVZUjxx6 YYo5SsM82pZ+al/qycFYmar7pMsoN7VV61N+HIp1qDVTpo8OxWZaviCFJyPLadqTy2Yfy0tcmEM2 WX85QaTYwwFhIKaujS9yuuXaYbVOedWWVCq7TqXKVd0vLmG/xIJGZmPrclMd+rOppnTdV92xa5Hq sgBdqFuqfcqncrFxgR1LlS3aL5lK476mFek0iWN9fDIy/I4GY/JJnDnUCQEIjJPAEMbk2OpxnjHU BQEITILAEGz1JLipTgJHkyJPvZUJ3L35U+7EqTOl5XAoLjjH5AAqcv7EHHFlzho5IotklnZOkEH1 lT1FLUdXWGdsn/Lor4knrAM1L5ieo45DtooDNqy/aFssiqa/KCqbe0z9hEMxl9Z48vXRodgkGZ6M vJCm7JKSnPihzbww98I31yywkxOYKLNhMRnSRTZZqUyn0K5LnrUppr/ti9Ub+56DZMXympxYGTvW 9FIBKgvmSLYfNMq5LtbVx66T4qAAmpgr2XigrI9i9RYF4oqOxWRpn5UZx1R7KR3Y3xwBxuTNsUQS BCDQTQJDGJNjq7t5bqEVBCDQHIGqtnrV6v7N3NIcraWSCBwt5cHWAAhMu0NRTidzvKS6M/b2jPJa OVumyof7zfkU7g+3pZtSWbBIeSRTziw5+0Jnlk1VFNPTHGPmlJMcOUeLniQvck6aQ095ch2y0r8o yWnnO+5ST4AXydAx060sXxPHwz7IkRnrHytXdMzyhEsrg0MxJJPePnVi1l218vp0hp4e4clIlx2Q iXWx2Vf/WJWAhdkwBZQt6KDfpfb7SbYt3Ocft+9Z+Pv89aKyfr5w3ZerdpU9SCEeRdeIUH4T26pT dtXseFlgK1anZNiDA3XKW/2Srbd7zMbG6mLf+AlUeTLyhWf3ulvuvHv8SpbUOO1j8hI8HIYABCDQ CQJHDr/UCT1QAgIQgEBbBKrYOX1vedX717elSu/kXtQ7jVF4bARmj74ytrqarEgOxWlNOUEjOZpS 07+09cS1HFoK5Mgppb8yZ6AcaeaMTPWl2rBs2bLzT0yn8skxpvpUv/6kS5h8J6N/TDykr8pJRk7w RHyrcDT9Yn2S4qQ6zNno69vWeky3tupCbh4BORRz0ksH9zl9c6Jv6eVD+wpV1pOR054UMMixST4n sx0x+6rfuYInsqu5NszeWFIdKiv5lnJk+LbFl2Uy6iylg8m1a2IRJ+WP8ahTd5Uyaq9vx1PXoZhM vx+trVX7TnJ9VrF6YvtURn85/Rsrz758AlWejHzx4P58wWPMOc1j8jFipioIQGCCBHLH5BNU0W26 9U63fsNtk1SBuiEAAQhMlMDrp3880fr7XDmBoz73Xsu6P7ZrZ8s1tCN+mh2KciDJEZVKcva04SBr SqYcUXJamiMs1Q5/v+rOCSBZmZhzTvWFTjBxlCMu3G9yYkvllT4qp/LinZNSdcTKWx1VGOXo0EQe 6au/VHuaqAMZCwSqOBT7xmz+4+onZwvV5in2hTdEYjYiBs5+l7JPObbDghCyY0W/Z+Xzk70Nqn2y teFxP294rVLe3Pb4csJ1Xwe1NazHz6/6mrp++XJz1tVevy+0XtZ+9YXaU9SPkmvBvzJ5Pivp7OfX uv5Up9Uruapbf0V9m9N+8kwHgWkek09HD9NKCEBgCGPyIbSBMxECEIBAEYGHH3m06HBnjm2+d5ub mZnpjD5ShKnqOtUdKFNE4OSrR51bsbooy/yxaXcoyvkUm5ZHDqAyB5kcfam3XFLgi5xyVkYOJr21 k0pySo3qhLK26XsaRU+X+446Xx9fR7XJ8ml/mcyY/iqvv7Lpn9QvqbarTX7dvl6+7uNYl57GVetK 9oaAzhvjZboU9bflYQmBugSYqm6BnBz/RdOL6beq32nKxpTxNzumfOFUaGYHfBnKr+uP6gxtguWT vYzZDB2XzVM9VacFLWqntcG3papLZey6oe0uJOkTs52xa0yZvn6fx5hKZthHOp/CfUX1SEZbSefI tKcqU9V1lVWVaUG62gb0ggAEIFBEYFQ715XvaLxv5ZXu9CmeyC/qa45BAAL9JcDDTPX7jsBRfXaU HDOB557Z66698SNO800WJRyKC84330mW63SSw6jICelzl9OtipNJOvhBKW2nnId+PVXXzREYc5SV BbnseOg4izlnixyVvs6Spb9UAEmyi5LVPcmgkfSr0tfKj0NRFNpLQ3AojkJHA7+9T31vFBGDKCvb 4n8zzuySGucHDpporMkzW2bboezQpuktlSopJbeKjFheXRt0XVSqas9i8sLrRCxPnX12rWzyGukz 1bVRyd9nelZtU0yGyWI5OgGeAB+dIRIgAAEItE1glOmPuvIdDY2r166/YS5w9HTbuJAPAQhAoBcE 9jz5LXfPlq290LVtJZfNPdmYfg2g7dqR32kCcqxsvf/Bzuj4/ce/mRU40htH0/7WkXWaft5VAw5y Chalqo4lX5YcVlWDRSrjB5wkr2qbihxlvn5F6+ZwHOXpfZNvjldtj8PxFjPzckqOo25rM8tmCcih +BuP/k6p0EO7v+0+fPtd7prr1pXm7UoGTVV3YN9ut/Gue5Mq3fOhVclj03hANmUU2zyNzGgzBLpO INfOqx27v/PHnRmzHz3+9nm0e+YC/A99dtv5bVYgAAEIDI3Ajj/6czfKk+yrrljuLl2xvFUsGluf OHWm8AFc7HWrXYBwCEBgggSq2unTc9Pmv/rCDycSOLr0kovcuitXjIXW40/8wN3ywQ+U1sUbR6WI yNA3AgSNFnus6pPeKtmm87FOoKJOmUUCC2tNyLA3mULZdbbFuE3OoU51zoNQBtsQ6BIB3ixd2hvj tCdLa2YLAhBoi8BQ3ixl+qO2zhDkQgACXSAwStBoXPofnz3iXn/rbGHgSLpgr8fVI9QDAQiMi8C6 mRtGCu6PS0+r58D+3e7dDTd26jtHF5lyLCEwFAJyKJIgAAEIDJmAHIrTnPpwkz7N/UPbIQCB0QkM Yao6m/5odBpIgAAEIACBNgnIXn/8k0zL1CZjZEMAAuMn0Df/8LG5QH/XEoGjrvUI+oxMAIfiyAgR AAEIdJxArkPxhk2392qaOsNe9i073iw1UiwhAAEIOPeJ7Q90FsPDv/ZoZ3VDMQhAAAKjEND0R6Mm fUejK0nTYOfeY3RFZ/SAAAQgkCLw4EO/mjW9f6o8+xcIEDjiTEgS2HLf9uSxLh/Aodjl3kE3CEBg nARWXr1mnNU1Upe+x3T9xtsLZfXtyaHCxnAQAhCAQIRAH98s1Xc0NC98mDT9EQkCEIDAkAg0Mf1R zF5OmpHapT8SBCAAgT4TYOzZXO8ROGqO5eAkrVm7vpdtwqHYy25DaQhAoAKBPjoUKzSvNCtvlpYi IgMEINBzAn186lvf0Th94ugS8kx/tAQHGxCAwEAIDNXnoCf0f33uzSMSBCAAgT4T+Plf+lUne0Ya nQCBo9EZImFMBO7e/KnSDzpKFRyKY+oQqoEABCZGoI8OxSZhHTn8UpPikAUBCECgcwSGZOeY/qhz pxcKQQACIxAY+vRH8qdsvPnWEQhRFAIQgMDkCMhX8pnPfX4kBVat7t/MLSM1uKAwgaMCOBzqJ4Eh 3Wj3swfQGgIQaJtArp07deLCKYPa1g35EIAABCAwOoHXT/84W8gLz+7NzjupjEx/NCny1AsBCDRJ YFqmP/rqN550Dz/yqNv4IQJITZ4/yIIABNojoKC37JYeWBol6XvLN918xygiBlWWwNGgurPZxswe faVZgUiDAAQgAIFGCOQ6FF86uM/pmxN9Sy8f2leo8rS/cVUIh4MQgMAgCOjGNze9eHB/btaJ5WP6 o4mhp2IIQKBBAn2c/mjTrXe69Rtuq0xBT+w//Gv516LKFVAAAhCAQIMEfn5uarpR3zRqUJ3BiCJw NJiubL4hj+3a2bzQMUjEoTgGyFQBAQhMlEAVh+JEFa1Reerj6qGoaXniM2w32xCAwHQQGOLUy0x/ NB3nLq2EwFAJNDH9Ud/YyG5//9nX3I4/+nOnN0dJEIAABLpEQG9Fyj7pbwhj5833bnMzMzNdQuwu 7pQ2KAOBAgInX5372O6K1QU5Fg/JoXj6VP4UH4slWYMABCDQfQJDGBSNQlntX7v+hjk7//QoYigL AQhAAAJjJqDpj7721d91u77xJ+7Qs9jwMeOnOghAoAYBjTs//smtrTzJ3pfvaIiBAmd3zC33PvU9 9/s7vlyDJEUgAAEIjE7Apj9eOxfMll2adt/I6ESLJfDGUTEfjnaIwHPP7HWnT5Z/r8Mcih1SHVUg AAEIQKBhAkyd0TBQxEEAAp0hoKcmh5yY/mjIvUvbIDA8Am1Nf9S372hoylH5WrTUn65VmgVBTlyb 9UWBJR1TYh0OnAOcA02cA7IxG29eeLNItubX575hJPujbxm1FTTa8+S3hncxq9miZefmUs2yFBs4 gR07drit9z/YmVZ+//Fvumtv/IjTAKss7Zl7Cuahz24ry8ZxCEAAAr0jUOU17EO7v+0+fPtd7prr 1vWmnZqq7sC+3W7jXfcW6iw7/8hD/xVvlxZS4iAEINA3Aro5/neP/7CS2ru/88edGbMfPf52Jd1l y3/zkS+4I4dfqlSOzBCAAATaJKDpj+whpbYck9J/1RXL3aUrlrfZlPnvnZ44dSbLj9KqIgiHAAQg 0AMCemHh1Rd+6O7ZsnXs2l56yUVu3ZUrxlLv40/8wN3ywQ+U1sVUdaWIyNBXAkxX19eeQ28IQCBF QA7FNm9eU/V2cb84aNoQTXdEggAEIDAUAnoyc5qSbDnTH01Tj9NWCHSXgMbZ+hva9EfHZ4+41986 S+Cou6cemkEAAhCYJ3Bg/2737oYbO/WdI6aq4+QcJAFzKA6ycTQKAhCYWgLT5lAs62i9nm5TY5Tl 5TgEIACBrhPQ9D6ya9OW1G6N3bXUH9MfMcWTzgOlJqa4QQ5Th6XOAQWJxj39kXQhQQACEIAABGIE js0F+ruWmKquaz3SIX36PFWdYfzS3NQXPI1uNFhCAAJ9JmAOtSpt+LvTP3I3/tT1VYpMPK+mqvub F192a2+6LUsXfZxXdp5pjrJwkQkCEOgoAb0p/+nPfv78tyGqqHnFZcvdFZe3O9VRrj5Vp6rLlUs+ CEAAAkMk8Pze77Q+HdLBp/fMv3G0fkPe2HqInGkTBCAAgVwCk5yq7qnv7nIfu+ejY3njKHeqOt44 yj1zpjDflvu2977V9rp57xtCAyAAgakmIIdinbTy6vJvwtWR22YZfY/p+o23Z1ehgJo+kEmCAAQg 0GcCP/9LC2/b9LkNCvzrZpsEAQhAAALlBLCX5YzIAQEIQAACkyVA4Giy/Dtd+5q16zutX45yOBRz KJEHAhDoOoEhOBTbZKwpjjTVCAkCEIBAHwloys3PfO7zfVR9ic76jsbpE0eX7GMDAhCAAAQgAAEI QAACEOgnAQJH/ey3qdT67s2fqvVBRxyKU3m60GgIDIbAUByKbXfIV7/xpHv4kUfdxg8RQGqbNfIh AIFmCGiMKrs1jd81aoYgUiAAAQhAAAIQgAAEINAsgVWr+zdzS7MEFqUROFpkwdqACeBQHHDn0jQI DJRAEw7FUyema8ogPbH/8K89OtAzgmZBAAJDI/Dzc1NtNvGm0QvP7h0aGtoDAQhAAAIQgAAEIACB sRN431Vr3E033zH2ertaIYGjrvZMB/SaPfpKB7RoTgUcis2xRBIEINA+gSYcii8d3Of0zYm+pZcP 7autsgJu33/2Nbfjj/7c6Tt3JAhAAAJdIqC3ImWf9Cd71UR68eD+JsQgAwIQgAAEBkhg0613uvUb bhtgy2gSBCAAAQi0TeDititAfn8JPLZrp9t6/4P9bUBEc3Mo7nnqe+43H/mCO3L4pUgudkEAAhCY DAE5FO2NmaYcipNpSf1a7ePqa+uLmC8pfprm74655d45m//7O748okSKQwACEKhHQEFs/a2d+5Nd mlb7Xo8epSAAAQhAAAIQgAAEIDB8Apvv3ebWXbmiUw3ljaNOdQfKFBE4+WpzH9s1h6Ke9nxwbpoQ EgQgAIFJEZAz0WySgkZax6nYTG/IvoullvqTzdf3RMRczlslBZbsOsD6wvUQDnDgHBjtHJCN2Xjz wptFsjW//ujvzNsffcsI+96MfUcKBCAAgSEQ4DsaQ+hF2gABCEBguASWnZtLw20eLRuFwI4dOzr1 xtH3H/+mu/bGjzjNN9l00pPocpIceuZp9/U/+t359V3f+JP5pW7w7TjrC5zgAAfOgfrngGzLFSuv nA9gaL3Np88P7f62+/Dtd7lrrlvXtNlsTZ7eODqwb7fbeNe9rdWBYAhAAAJDIrD7O3/ciTH7waf3 uNffOsuUSEM6uWgLBCDQKoFVVyx3l65Y3modEn70+Nut10EFEIAABIZC4Pm933H3bNk69uZceslF Y3vj6PEnfuBu+eAHSttI4KgU0fRmmKbA0fT2Mi2HAASGTIDA0ZB7l7ZBAAIQWCDQlcCRtME5yVkJ AQhAIJ/AOAJHeijrxKkzrTyAm99SckIAAhDoB4HTJ2fdqy/8kMDRT7qLqer6cd6iJQQgAAEIQAAC EIAABCAAAQhAAAIQgAAEsgkcnz3iTp9obtr/7IrJCAEIQAAClQgc2L/bHT58uFKZtjMTOGqbMPIh AAEIQAACEIAABCAAAQhAAAIQgAAEIAABCEAAAhCAQITAsblAf9cSgaOu9Qj6QAACEIAABBoicMOm 23v1fSNrdhvfsjPZLCEAAQgMjcAntj8wtCbRHghAAAJTQWDPk9+ainbSSAhAAAIQ6CeBi/upNlqP g8CW+7aPoxrqgAAEIACBlgisvHpNS5LbE3vNdevcufesdmfOnmuvEiRDAAIQgEDjBPQdjdN8R6Nx rgiEAASGSUDf0SBBAAIQgAAEukyAN4663DsT1m3N2vUT1oDqIQABCEAAAhCAAAQgAIE+EOA7Gn3o JXSEAAQgAAEIQAACEIBAHgHeOMrjRK4OELh786fcibmnGEkQgAAEIAABCEAAAhCAAAQgAAEIQAAC EIAABCAAgSYJrFrdv5lbmmy/L4s3jnwarEMAAhCAAAQGRODUCabAGFB30hQIQAACUQIvPLs3up+d EIAABCAAAQhAAAIQgEA+AX1v+aab78gvMPCcBI4G3sGjNG/26CujFKcsBCAAAQhMmMBLB/c5fXOi b+nlQ/v6pjL6QgACEJgYgRcP7p9Y3VQMAQhAAALdJrDp1jvd+g23dVtJtIMABCAAgU4SIHDUyW7p hlKP7drZDUXQAgIQgAAEpobA/MfV+Vjw1PQ3DYUABCAAAQhAAAIQgAAEIAABCEw7gc33bnMzMzOd wkDgqFPdgTJFBE6+erToMMcgAAEIQAACEIAABCAAAQhAAAIQgEAvCPAdjV50E0pCAAIQmFoCBI6m tuv71/DnntnrTvMUev86Do0hAAEIQAACEIAABCAAAQhAAAIQOE+A72icR8EKBCAAgU4R2PPktzql zySVuXiSlVM3BCAAAQhAAAIQgAAEIAABCPSfgL6jcfT42/1vCC2AAAQgMCAC89NAnzrjFKgiQQAC EIBAMQFeWFjKhzeOlvJgCwIQgAAEIAABCEAAAhCAAAQgAAEIQAACvSdwfPaIO32Caf9735E0AAIQ GDyBA/t3u8OHD3eqnQSOOtUdKAMBCEAAAhCAAAQgAAEIQAACEIAABCAAAQhAAAIQgMC0EDg2F+jv WiJw1LUeQR8IQAACEIBAQwRu2HS7u+a6dQ1JG58YptIYH2tqggAE+k/gE9sf6H8jaAEEIACBKSTA dzSmsNNpMgQgAIEeEeAbRz3qrHGruuW+7eOukvogAAEIQKBBAiuv7t9c5gp0nXvPanfm7LkGSSAK AhCAAATaJsB3NNomjHwIQGBIBPiOxpB6k7ZAAAIQGCYB3jgaZr820qo1a9c3IgchEIAABCAAAQhA AAIQgMCwCfAdjWH3L62DAAQgAAEIQAACEJguArxxNF393evW3r35U+7EqTO9bgPKQwACEIAABCAA AQhAAAIQgAAEIAABCEAAAhCAQPcIrFrdv5lb2qLIG0dtkUUuBCAAAQhAYMIETp2YnbAGVA8BCEAA Am0TeOHZvW1XgXwIQAACEIAABCAAAQgMnoC+t3zTzXcMvp25DSRwlEtqCvPNHn1lCltNkyEAAQgM h8BLB/c5fXOib+nlQ/v6pjL6QgACEJgYgRcP7p9Y3VQMAQhAAALdJrDp1jvd+g23dVtJtIMABCAA gU4SIHDUyW7phlKP7drZDUXQAgIQgAAEpobA/MfVT/Km1NR0OA2FAAQgAAEIQAACEIAABCAAAQhM OYHN925zMzMznaJA4KhT3YEyRQROvnq06DDHIAABCEAAAhCAAAQgAAEIQAACEIBALwjwHY1edBNK QgACEJhaAgSOprbr+9fw557Z607zFHr/Og6NIQABCEAAAhCAAAQgAAEIQAACEDhPgO9onEfBCgQg AIFOEdjz5Lc6pc8klbl4kpVTNwQgAAEIQAACEIAABCAAAQj0n4C+o3H0+Nv9bwgtgAAEIDAgAvPT QJ864xSoIkEAAhCAQDEBXlhYyoc3jpbyYAsCEIAABCAAAQhAAAIQgAAEIAABCEAAAr0ncHz2iDt9 gmn/e9+RNAACEBg8gQP7d7vDhw93qp0EjjrVHSgDAQhAAAIQgAAEIAABCEAAAhCAAAQgAAEIQAAC EIDAtBA4Nhfo71oicNS1HkEfCEAAAhCAQEMEbth0u7vmunUNSRufGKbSGB9raoIABPpP4BPbH+h/ I2gBBCAAgSkkMI3f0bj8Pc6dfe9Jt+fsc2711X/r/mLZX83/3bL+ItbnWMCB84FzIH0O/P7b35m3 G9e9b9kUXjEm0+Rl5+bSZKqm1q4TePb5l9yKldd2Rs3vP/5Nd+2NH2Fu3s70CIpAAAJdJ7DikmXu qpWXdF3NC/Q79tqW5RS/AABAAElEQVQ77sxZhicXgGEHBCAAgQiBKy5b7q64fHnkyHh36TsaJ/iO xnihUxsEINBbAvqOxqsv/NDds2Vrq204+PQe9/pbZ936Dbe1Wk+RcAWLTl9y0v3B60+6Oy6bcV9/ 4y/d99563n3sspvml0VlOQYBCEDAJyC7YWnX+7/gnj/2rnuzwU9sjss2Wxv85VPf3eU+ds9H3czM jL+7lfXHn/iBu+WDHyiVzRtHpYimN8Oateunt/G0HAIQgAAEIAABCEAAAhDIJjCp72jw9Hr6yVw9 yc+Ty/DhHEifAzy9nm3ia2fUm0VPXLTbPXLqa+4P3/ie++Kxr50PFil4RIIABCBQhYDshv2tPPhP 3O0nfsW9fPnz828yVpFD3jwCvHGUx2kqc51884x77c13OtP2t995d/4pxs4ohCIQgAAEOk6AN446 3kGoBwEIQKABAl1542icT7Xz9HoDJw4iIACBeQJtP72ewjyup9rHaZv9tmoqKf3JsUuCAAQg0DYB 2fIPnt3gfvmKvz/SG0iyze+8Pus+fPvdbat8gfwuvnF08QVasgMCEIAABCAAgUEQOHVidm6quusH 0RYaAQEIQAACcQIvPLvX3XLn+G9u49q0v1dPr7970Wvu66cWpjr6wzcW6+Tp9UUWrEEAAnkEfLth QY6vX/eLbt2yq9zyN67KE0KuJQQOX/yKe+hHO93lry3ZzQYEIACB1gjMv4Xknnefe+8tbvbdc27m TL1ZtPS95VXvr1e2tcZNUDCBownC73rVs0df6dQ3jrrOC/0gAAEIdI3ASwf3zX/34prr1nVNtUJ9 Xj60z629aXLzsBcqx0EIQAACHSPw4sH9UxE4sqfX7zn4e8691bFOQB0IQGBQBD79o/9p/vs7TTy9 Pmkwm2690x093uAHQEoadPa9J92eMwfcnrNz09Bhq0tocRgCEGiawOa/+VfzIv901T+uHTxqWqc+ yyNw1Ofea1n3x3btdFvvf7DlWhAPAQhAAAIQWCSgj6vr9fC1i7tYgwAEIACBKSfA0+tTfgLQfAhM gEBTT69PQPWJVak3Qh+anQvukyAAAQhMmMCe5Qfc2hWX9erN0c33bnPrrlwxYXJLqydwtJQHWx0m cPLVo86tWN1hDVENAhCAAAQgAAEIQAACEGiSAE+vN0kTWRCAQFUCbT69vmr1mqrqdDa/3gp99525 uel4y6izfYRiEJgmAo8e/7Y7+t433T9ctn2amt14Wy9qXCICIdASgeee2Tv/FHpL4hELAQhAAAIQ gAAEIAABCHSIgJ5e//jso043/yQIQAACkySgp9cVyG4q6TsaN918R1PiJi5H9vqLx742cT1QAAIQ gIAR+MM3vucuvfo1d/l7bE/ecs+T38rLOAW5CBxNQSfTxHoEZFjmn3CcGwCtvvpv3V8s+6v5v1vW X8T6HAs4cD5wDqTPgd9/+zvzdkNP3pEgAAEIQAAC00BA39FYv6G579PNP73+Xr6sPg3nDm2EQB8I KID9B68/2QdVl+ho00Av2dnwhqYT1XehSBCAAAS6RuBP3/grd/qS/KC/ps0nLRJYdm4uLW6yBoFF Ajt27OjUN46+//g33bU3fsTpyZy2koJFMigaEN5x2Yz7+ht/6TS38ccuu2l+2Va9yIUABIZHQHbD 0q73f8E9f+xd9+b4vks7X/Wh3d92H779LnfNdetMlc4vdXN7YN9ut/GuezuvKwpCAAIQ6AKB3d/5 486M2Zv8APvLlz+PI7ILJxg6QAACSwjsueHX3EWvr2pkXL/qiuXu0hXLl8hveuPg03vc62+dbTSw 7+soH8pNqy9yKw/+E3836xCAAAQ6Q+DO5Te5HZf9YpY+Chy9+sIP3T1btmblbzLT8wf2ug9tuNHN zMw0KTYq6/EnfuBu+eAHosf8nXzjyKfB+lQT0KvV7170mvv6qYVg0R++sYhDwSMSBCAAgSoEfLth N1Jfv+4X3bplV/XqA41V2kxeCEAAAhCAQBMEeHq9CYrIgAAE2iCgp9fvu+Qut/ztq9oQ3zuZejDO 7nV6p/wEFf6zDV9wN1+2zj3z1hH3M8/9TiuaHLzln7kdP/qu++0f/Z+tyC8TqvrbbJ/VPw6WVpe/ /OJ1/4l76Lq/1wrjcbHz2zPkdQW4NZPUsROXdrqZx2aPODcXOOpSYqq6LvUGukyEgKbB0JRbD731 e/Nz8vrO3okoRKUQgMBgCWgKh0dOfc1pKjsNXtpON2y6vVdvGxmPNt8stTqqLtVfTF/KNKVMW8s5 UOccaHv60k9sf6CqSet0ftnb//S66zutI8pBAALTS0BT1j3c0Ld8hvAdDb0dSqpHYOOK69z2Vbe5 c3f9nlOgoMmkoIbkf+X9n5mXre2ipPoVgCnLVyQjPKagldon2aFctVn1FSWVUdkcNsYyJ29RnVWP GWNrjy3D9taRa+fGqLKs7qbkmLw+LeXnle0mVSfAVHXVmU1NiWeff8mtWHltZ9rbxlR1eprx0dM7 5x24BIw609UoAoGpIPDE+/9rN3v6nJs5s7619q64ZJm7auUlrclvS/Cx195xZ85OfiZdOS+ZvrSt XkYuBKaLQJvTl15x2XJ3xeXtTnWU01uaavTEqTONTCt9z+u/klMlecZMwJx8uU/HW/7HTz87sSfe x4yotDpjksuwVGBmBjlTx/Hkf6Y6vc8mm/4H1z4w0tPr45oOqc2p6jRW/tqyx3DI1jijZQsUGLC0 bPcv2GojS/3mFdRQOvR3Pyp9K8bPrzJN6ePLlR6b/vqfSvx8sGx+JfOfXzYs4rPc+dr+0je4FNzJ YRLWE24rEKPAnKWH/+Zr89c6ybeUo4/ltaXfHu0zuXZcS+XRG2u5b5RZPxRx9OUPcf0fvPdj7h8u 217atHHZ5pgiT313l/vYPR9lqroYHPZ1j8Catevda2++0z3FGtJo/snxMwfcnrNzT8i81ZBQxEAA AhDIJLD5b/7VfM4/XfWPWw0eZapDtoAA05cGQNiEAARGIuA/oGRT+gxt+tLjc9Nr6Dsao741Ov/0 +usj4R5MYTmlPvm+D807h8zZNkrjJE/T6ijVkScnlRyRcorlOMMUMJJTTc5RLXPKjNK+JsrKuZbr iKtan/iboziXYdU6UvnVb9Z3MSdkqlzRfrVnUlNgFek1jmP29HqOE3Ic+kyqDk1T9+jrPMVfh7/s o9kDOfObTBYkkMw6gQLZ6lhSsKJq0FvXGgukyAbFZKSCVH47ZJebSrKBuiZZ0KeuHVM5kyHdTI7J 1z71sdpR5Zqra60l9YXJtX22FE9rR9k5pLxKWlbVx+rr+/LQu6+4sytP8tmAih3JN44qAiP75Ajc vflT808xNqGBHIIPzS4+BdCETGRAAAIQqENgz/IDbu2KyxjA1IHXQhlNX6q/ew7OXSN4qKAFwoiE AASMgKYv1VPrHzy7wf3yFX+/kQ+tm+y+LvX0+l491DUFyXeI5TTXHG85eXPyqP4qARIFCczxJPm+ YyunPjm15CjtarKgmtooR5wCbFUcfTntsqCd5RXDcQRf5KgtS3WfXm+DU5muHO8OAT2M+7GzNzn/ 4YjuaNcNTcbxG/db6tvqMGgUC9r4ZW09ZqvtmlUn6CA9/OuH1VNlmQqeVJFhef2ATxv2XvL10IcF Bqu23fKLW06gruyhDJ0TFuAKzwljMg1L2amjK95yM678+3SrVq+ZBiRZbSRwlIWJTEMiIIfgu++8 hkNwSJ1KWyDQYwKaa/foe9/Mem26ajNPnZidm6qO70TkctP0pQ/9aG760rlLBAkCEIDAOAjoJvZ7 7nn3uffe4mbfrTd96QvP7nW33Hn3ONRtvY5penpdQQk5c5TMIWaOOe1LvRViZfxyWleSU9AcVWWO pIUS+f/DoEedoIq1M7/WpTktuLF0bzNb5qgzadqu4yC18uHS71sdS/VvWK6JbT/Ix9PrTRBdkMHT 6869d8UygkaJU8p31ivLqPYvUc2S3X6dsQCBbIEeQqhqf3z7JduYG4Ay5fSQggUuYkEpy5eztOvA qFNvyhba9VJtErsm+0gBH3vgQ7xzk9pnSW1MJf+NtVQe9l9IQA/sujP/P3vvGrNXdeV5bmPAGBtj G2N84VIxCelOkUCAbpUQIekZQhSImPkyKb51qlAp6VKS7pailtLSSC2NNHxpqWYiaqb6Q3VK6k8h UvcMUjEpkkylCpSuJrExVRlCm0ABIWCDb2V8ocCXeX+v+593eXufc/a5Pc85z1lbet9zzr6svfZ/ n7PW2mvtc56L820Ob85vvKG/nxOwfY3h3ANHY5ilOfF4YP+bg/qNo65g4G2jr3f0Y5Zd8eR0HAFH YNoIfPvEM+FrN94bLjm+sdMd56/v27v8uxfXbF153X0MSL/x0t6wbdfKN79nwbN/vnQWKHsfjoAj UIRAm8+Xvrbv+YUJHE1t93rspLLBi7hM905Rvsr7OlrecLjZhFORVOcNJts+9xxHHE41HGY5OFBX jsGUEzW337b1rNMVWnWdtm3719z57vW2SF7Yvs7u9Qtbzvbqlo/fEfYfWvqmXA/pD/f/pAeqwyQZ P8d1uFTQpEhulQUI6vSjAH+RvFMAR2/ZWJkND5IV6pNgCjSV33RDAuMuGrvtq6qO6sIPfwRmij5z p7pFRxvYoQ5vCOX2X0QzzpesRxfl0rY6y75txFyQcunEvPj1eQRuu/qa8LMTZx2OGgh44KgGWFOr +oMnnwgPPvzIQg2b3eR8FsSTI+AIOAJDQ+C7J34aHrjszrD6/epXp4fGe5f88OPq/CDlti6JVtDy z5dWAOTFjoAjMDMEpv750invXpdTaGY3W42O7A7oVPBBTkU5I5u8jZTLjnWk5bbJqdf1bnP1CV3h Q54ciSrv+2jnrsw57bvXm81Ezu71ZpTH0eoPfuNz4Y/3fX8czLbk0r4lCinrwNebJUUBm5ZdZzVX YKuMB3jWJ9SQS2UBLQXeodc0YJTF+H+rBF/wQ3/IqhxZH29iqNNfXLftm1DQS+kR3Rscq+S/ldcE 9WxSAI9jXGbr+Xk5Ao+99Wz4TBjuW/r33v+FsP3qNeWDmHGpB45mDLh31xyBI+/sD2HNlsYE+Gb6 57YsfbLJP0HUGMO+G0pR5u4i7Jsfp+8IzBIBPln3Z6t/ER5b+5VZdjv5vvzzpZO/BRwAR2BQCPT5 +dJBDbSAmSntXo8hwGmm1KUzTDQ5ppxatrzo3H7qrMph1WfQSPwxDpxnXfUlB2mXNOEVPuWY5brK aYjj174BQJu2yXevt0WwvH3b3etj/x2N7x39RTlAC1Zqg0VDGZrkF/zEQSNkUJziIDFyLx6XAjhF AaMyWQU/6IymsoyAFn8p3uOxtL1GJkv3CgMF4JrQBjcr82MaKlNfcbl0LfMY19EGBI4ePIqR8+s+ EfDAUZ/oOu1OEXj558+Fa2/6ROB7k00S30zfsO8bTZp6mxkhgKJEEbLAkTKMFeaMWKnVjYyj3J0x tYgvVYY+qa+AGkZZU5wxrPoa9/KgJ/aPAPeWze+Fg4evmNjI5zdc/3zp/LD3nh0BRyCNQF+fL033 NqzcKe1eL0O+bOczdhuOrpzd2HEfOK3q2tjYoXJYpZxZslPpi/JZJOxWxpGzgzuHHwVXGGdXNJkn OQnBJceJSh3a8FcVZMoZl50baNsEfu6AtIg0O2+ze30Rfkfjz46+3Aw4b5WFAM8w8gkZkhMolwyL iUs2661D5Ivkk+S7bVMlfyQ7Uj4EdBM+AugjZ2K+pcNsf/E5ASvJ+bisy2v6iMcAv+Ce63uxgaYq 3Mp4p0/NRYwZfSjpXgBHT/UR+Or2fxx+9mb1p+r2PP29cPd9D9bvYAFbeOBoASfVh5RG4I0rXwnh eLpsirkoprKdIFXlfWAmRSnasRJX/qyPWvgV7biBH3jnj7p98I3ByF9XC0n41IJReDbhW+PuapEN L31hqHEO+ci30tlt/nurHhoymwvDm3++dGGm0gfiCCwcAmP8fGkXv6Mxtd3r9sZV8IK8MptM9hu2 V1mCXqoOtpschmX9iLZ2QHMdBx/Is+VySpKfm1hzNAmC2SBLyjmZ2z92p01tHH+iA01hLCefysqO mg/a8se4GKfyy9qmyjQ38BDT4D4gcVQ/KRqeN34Elj8Dfex04w24ZQh4sL8MnfNlNrBQVLtIXqs+ zyl04oAC5QrUUIdnHTmcE/SwMkr91DlKhqTawCf6hzqxn4CND1bfpdrPO6+OTgLvMixyxyJMUm8c W/opPZzbh9dbsmMyPlXHZ/M9rSDggaMVLPxsgRFgF/9zZ5YCR54uQAAFpEUJCi9WkFXlFxBreZHa RVFFUkZYWUCnikZOuV5fRpnTZ7yAwzCToo8XZTn069RJLfzUnoV3mZGoYKA1PNRWhmMd/qFXldRn jFlRO81pGwdAEW3PdwQsAv75UouGnzsCjsDQEJjq50ununvdBi9STqOi+zMOcmB3ySaN7eO4LMfm g6+U3VjET7yWKKqnfNl9HFMOUdVLHeEfexH++GtCA7qygTmP8SSvbmoaNFI/mhf4Ylxaq+Xa0qLD fGvuYmzBSkmBLXsPqsyP1Qjk7l6vptRfjUMH3grHT53pJXA05WB/7ozx/On50vNN21gmx/LTyhLq x88xeUplZaoTH5F3Td9eFS14tGNSPkdki2QQslr10FG2zLYZ+zl4apx1xiKZDC7xfaAy6KHXU/TB NLVRpA4PXncYCLzw/O5w9uabws6dO4fB0BIXHjgazFQ4I30iwGfqHj3+VJ9djI62DXag0Mt2LlSV dzF4GRXQ4ryO4kNRolDrLqhy+MYY0gK8qD7KW4tODMBY2Re1a5JftpOTXYXwisHC/HLUTkPhizHC n6VD3SZJtGlbZMRQRt/gwx99lyXxyZE5bWIEl9EfQ9lLZ98MZzYcCatPbBoDu6Pl0T9fOtup06Kn DzltR1K2gLX1/DwPAXQx8r1sU0IeJa/VBIEpfr50qrvXsdmUYrtsnnINZ59Nsnet40q2G/XK7Hfq FZXL7qurI7ATRVM06tiO2O1KQwgaiRfhK7wZm85VprpFR61fkOFxgp5S2RpQdfxYjEDO7vXi1uMv mWqwv+7MVT23sdyP6VetodETyOscGYpNjgxA5jXxW9CXkg0IKU9H+yaOZI7a2jLVn+rRBvnBQGsm YSZcuAeK5gs5X1RGe3CXDhG9qR6HHuw/uBToD0uBoyElDxwNaTacl94QOLPuSLjnzK7AZ6A8XYwA SqjMmKkqv5hivRwpR1pVKT1Rtjt0yMP4KBuD2tU92oU8bYsWo2CEcrfBlLp9dVWfhSJ8gEmO8di0 XxkzZUaMpV01t9aggWYR1pbmIp4jp/avORV2hvaBoxtvuT1cs3X76GBq+lt2dQbqny+tg1b7usgi Fiz8scjs6/mGtoLnXesEyagunIvtEV2h0IYv2pJSWKkMnaJNCXZRKscDst0DSyvz0eVZ7udLP/3Q l7rsdq60prp7XU5+wLfPo57vXIdgl5NH37L1RDdeE9jAS8rOE/+078u2g6745AhPVlaJ9/gIb8I9 HldcN+daMpG6XYxV94F19uXqUK2t4CPGQmXwyZypH66VwEUBOeX5sR8Exv47GlMN9vdzN7SjivyT rc2zn0qSlZRJtqRkAGWxH4Q2+BgsDc6RpSkayB7JRWxnkmhiN0r+LhfM6Z90FHjV9ZvQltR2LBYn 8IQX/DislYQf/cCfp/YITD3Y3wRBDxw1QW0ibe57YHF+Y2PdmlUeNKp537ZVgLndoXBlfKAkMSCK jA9L0xoaqYWqrdvmPO6niJZ2zWgsRfVmlQ8/8UKxy76to4C+itKs7qOi/seav23N2hBOt+d+w+br 2hOZMQUCXecu3xJOnznXW8/++dLeoC0kzIISxycykj8cUqt2f7mwfpsC5DZ/LHqLFs5N6Eu+Q7fP 4Fcd3rTgpU2ZA6CIpuYkFWzT4p624BjrFBa06l94Dy2oVjRuz+8HgS5+R2OKu9d5jmyyjn3JHY48 4ynnnG3b5TnygYSdLXs4tvm0YSolI7rkpYyWbHDVwfbMSRofvLfZzBBvZoMeDj7m1crRIp6EYVF5 nM+9AO2iewF+dN/QVveTzSO/bM6q1laS/dCZemqze30RfkdjqsH+Lu77us9+nT6LZJqVV8gAK0ew 82y55H6qX9qSqoItMR+iSb+yW1P0u86rkll1dazFCXmp1HROwRGdZH048Cy5TR92rtSfHx2BWSDg gaNZoDzSPq7btiMcPfnBSLm/kO0/3P+TCzP8ajAIxIs2nInklSlGLYAYRNmip+0gMQhsip1mcZl2 hHCMjSRbdxHOZfTF+GPgkMrmbxHG3/cYbrv6mvCzE2f77may9P3zpfOZehZFdpGIvOhTVlQFMeJF X5mMBzG7+5qxVCVLv6puV+Xgi6OyaizqTwtSZDqL3brzofqaV47o8EXXgcJvFscxfb60i9/RmOLu dT0/up/s8yPbkjLt2FY9jjxvsqW51jPNOc+0tZltGeVlSQ4r6xBL1RfNHJmYat9FHvLO4pRDU+PD jrV457SN68SbpMAknlPbRg5X8nAS2mCcDXpJvlIv1idlayWLB7zQH30wTovTPOeMMS1Kmvru9SkG +7u6dyU/oWef9yb0aV8md1I0rexRea79qPp1jvITWBlYp32buuDDH7LUjtHKROk7+KyDpfwiXfBn aYgH8LI82zp+Xh+BNsH++r0tRgsPHC3GPE5iFHfd+/lw+FizLfhTXISO4aZAcctg0uKFRTFKEiWe WshpoafxqZ2uuzrSjzUCUov1uC+ML8bDH+3bGoAx/fh6Fn3EfXLNvCnF+LOQZfwc4zK18WM1AlNf hFYj1K6Gf760HX5NW8eL2ioZiR4gIUuq6jblqWm7HH5Y5CGnleI21hHIojCl89S2Tl21qTpaWZ7q 3+6aTDkXRF/j0gIXHVCkw9XGj/kIdPn50vxe51dzarvXrYxognosH62sKCur6kvBKOSYlRW2nfKR H5IDtnyW54w19eZkigcwR17hJCxzxkkHlclm6DN2+rbrBvLBRbKTgFAbjOATfpCvJNFdvkj8Aw/m kHoaI+NWe9+9ngDNsxoh4H6WRrBlNbJvLFY981kE51xJ45nnWCQPU1AocI+s5g8dp/rSG7RL2cza XCYZm6JfJ0/6hzZVOqgOXa+7tK5869nwmXBXJRQbt4zvyy2Vg2pYwQNHDYHzZuNCYGqL0FnODkq0 yUKIdlpg2QUntBR8SDme5JhijFW7ydvgoAUzNCx/ZTTtoo72TXApo2/L5Bign1kbE3ImpnCRscQR 3li4epofAscOHwibNlw/PwYG2rN/vrTdxGjxVOV0S/WC3M6RDdZBJrnfp0xN8dpF3pB5lixnnG0X 8VZ3Q0+6gHNP7RGo+nzpqy8+F269o3oR3J6T/ilMbfc68pCETTWU5wYbE160+7po1iVDhmDrIYNy 5a3q6Zgan9VBqfVI3EZrAPJtsCau1+YanNGH3CtyZhbRS+EhXZrTvoiu51+MwNR3r7uf5eJ7IicH W1qpStaqXp0jcqtOsrZ920B3Ub/y/ShAU1SP/Jw6Ze27KKuSs7YPq8PBsky/2Hapc9rLHsjZvJyi 4XntEOD3ljfesKMdkQVq7YGjBZrMrodyYP+bYc2Ga7smOxd6U1uEsuOhz6CKnUQWISx66y6S7EI5 DnxwzRhQmFbxWgOoz51yVlkz1pg/O/74XIs6eM9ZaNr29AsuMhRsmc4xuLSjhTzqar5Vp8+jnAn0 EeNi5wfjiXLG5Kk+Al0tQl/ftzesv3J14HeDxpTeeGlv2Lbrtt5Y9s+XdgOt5BHPe92ErJMeiNum ZKAcXm0WYnE/U7+2OKcWx1XlMX7S3eQ3uSdien69gkDV50tf2/f8wgSOprR7XfYmNq2CMCuzPp8z eEK28wyn5IK4srz3LZexL608Eg91j9CwNrT0ShUd2uXY9LFdXEW3bnkqGJRLw9roffOZy9Oi1Mvd vT7P8d7y8TvC/kPv98LC1PwsXYGot2+6ohfTKXrO7VretkG+IBOR//xho6doSJakyiy9+Nz6BPrW GXHfs7jGF9aFngIn6Sb08CJiNYv5KOujKz9LWR+LVuaBo0Wb0Q7H84MnnwgPPvxIhxTnR2pKi1BQ Rsmg7PtWNDIAUJJaVBE4qepXC0D4LDI6CHyhNKU4GY+UcdVitu2dpj6hU3eXB2MXr8KkaIwxn7Tl D1wthnq7iPo4F4oW8higwiim3dU1hiQptTPK9j2E3addjXkedMawCO0Ll+UfVz9yIGzrq4MlulPT CT1CuaxvcmVcn3w47XoIaOFPK3RqVwmdiS6yeoq+cmyDrnhYRDpT0glT2r2OvUhiZ/VQAkfiKUeu d2mPa01h7V89y/BSVq56qaO1ocvWHam2Q8iL1wRNeIKGbPS665om/XmbaSHgNnWz+bYyfwhv19hR FMlK+XCoy3mOnhBdBcpybc6ULhCtIR6ZQ/lJGGtT/qWDi+aAsXehF4aI4ax4GrpNfe/9Xwjbr14z Kziy+vHAURZMXmkICBx5Z38Ia7Y0YmVKi1AAYscDiquuQq8LrgwAtctxDGmXS5kyhJ6UrQ0ekV/V jjptEpgpNX2rCSNKhlXd4BF9a+ziwxqWyuvjWGWECBvmwDoF4UVlnBfhxj1pd3pS15MjMA8EpqYT 5oGx9zlcBKwTES5TgX7qKCHzcxP6SzoMGtpIoQ0ZKsul5/Wmh8BUdq/rOZTNJGdR3RmP7WTbvqzM 1tO5bPSc4IJ91tW+6REsJCOgkZITqbym/fXdTjZxzrqojBetJVhv4ZRsgoHFFlnehEYZj14WQtvd 62P/HQ23qfOfAp5HPYMK5tJaeWWU5h1ckjwSj/ib7HiUnzpST0EV2hWlWfk8ivpvk88cSo9prHXp WYy1YQL5L1y4Z5DjKbtdvr+6fXp9RyAHAQ8c5aDkdQaBwMs/fy5ce9MnAt+brJumsggVLjj1pXhY BMZOftVre7RKUQvfMpoyGliQ5hhIKVopRZmq1yQP/mTEpYIjdWjCp4wHBY+aLiDFU53+69Rl3OKV dqm5kTNBdLm/SDFvZbhxj5TdizEf6muKx7aL0CliVmfMU9MJdbDxuouPQOyg5jrOsyhIh9m8nPNY P0jPpHRMDr0p15mSTpjK7nWeuTKbKfd+j21q2f+0j8uw5aztHveBYzInQIG9Bv/xMx7Ti6+pX7WB CDkB7To72eN+hnDNWBmL5F4bnpgzHIdNZKdkO/daEabMZxPabca0SG3b7F5fhN/RcJu6+G7m2SLh /Oc5lr8EWaxEXlFSwKCofBb5sbyvWs+neJIcoqwsACadgrxKpUWVVYwr1hVWV4IHAbciGQ5WVfOS 6iOF8RTycm3qPU9/L9x934NTgKRyjB44qoTIKywCAlNZhNq5QrmgfDFS+lCy0LSpLCCgeixKchcm duGLIsRw0iKszc478RIfrTItW1zF7cquWbBrYS3eua4TQIpxLuvPljHvCu7Y/NS5jDTKihbsNhhJ fWvA2LnqM7CX4n1R89osQhcVky7HNUWd0CV+fdOSc7NqEdQ3H4tKn4WnMI4dyxqz1R8+D0Jlfsex 6IQufkdjKrvXyxxAVXcaNj5/qSCPtelSNrfst5TzLlU/xYvseeRIigfbpg/72tIf4rnWYPDWRn5a x2GT+8Xa57RnLnz3+hDvmP55Wv4M9LHTjTbgVnHnNvXFCMnGogQZgJy0vhLW6Uo2X3ldHK38aErP yu86sozxy3cT912kZ6zPAxlqkzAsamvrzvMcPjW3jCeXX+opuCj+pav7uj/UzxSPOTb1u0ufzfe0 goAHjlaw8LMFRmAqi1A7hSgZGQwEK3IVl6VRdo5yU8Lx1FVCySrYAk3r1NICCIXMX1cBJGsUdRE0 Ej3REt+MxwaQMIqqjAGLM+0ZN/NqcSE/TkXGXWzIVvVv6RIUYm4s34xVTgr67Po+s/37uSPQFQJT 1AldYdeEjmRildwSbe2wlLwrkmeqX3RUILyo3ObTlw2W2LJFPK8j+1MO5kXExMc0DASmuntdtlTO LPD8Iq+QlUV2FzZonOo893Hb1HXX9FJ9eF59BKRzbUutCcmTQ7IsGFWld1N92P6mdJ67e32emBw6 8FY4fupML4GjKdvUPAfxWh1Zzl+RzUsbJZ6zvtKq3V9Okra+gGSFpUz4l01cJQtSNKQbYjmR0kvQ x860OFq7s0xOpfruMg8MrN+jijZ8s54gpfxvwjQ1Jul12qbKyfc0DQReeH53OHvzTWHnzp2DGbAH jgYzFc5InwhMdRGKIkZ5Sfl3pYQwAqQUmbeiRWvdOUWZwitJQRdLA/6tAQIP/OEclNHRhBcUu+1T St32nXsu/qlvcY+NNMowRBhPGc9yoKp/zakcol3NqeiXHeEz5hU+SMyXjMQyGl6Wh8AYFqF5Ixlm ranqhD5nQ7sLUzIJuYGskLyI5UjMl5WjlNkFZFy37Lpo0a428Ky+kK1VMsw63kRjSEfpmapx5/As XKhbNV859LxOOwSmpBN893revYKsRSZhs0ruYlMqYWN6miYCyGycsHatpmBRlZ6bJmLtRp2ze71d D8NuPSWbGhmrAId9vjRDVf4I68egTdXzOE9brCpgUmb3C49YFsV6yQa3tEZQW+iX4VOFteg0Pcof VMaDaOu+YL0iXw1zR761oclLBc9ER7pc12VHaHtqhsDQbeqDS4H+sBQ4GlLywNGQZsN56Q2BqS5C UXRydKWUV1PAZTDRHgdV2yRnF3RQpvqUG/koYKtwOefPtqGdDSJpcUS+dThaOpSRFKyyjjaUdqzo qSssObf1ubbJ1tOn22R0iG9rKNm28bk1GFVmDRL6Ei0bZLLjVruujzKooFvH0Omaj0Wk19Ui9MZb bg/XbN0+Ooia/JZdnUFOVSfUwahuXWQOctg6MS0NyS0WhilZbOvac9rVqW/bTulcuowxa/HdFDe7 GC1b4E4J33mPtUonfPqhL82bxc76n/Lu9bogSq5K7lr7fBZ2YF1+vf7sEGDdITvdbfTZ4d6kp7H/ jsaUbGr7VRQ712V+AVtPm1XJ68KHYml3eY7tJ99FGd2u/EvW7kSvkcrWFDm8lfFdVSabumiOGDc+ HXwvnIOXlbMKKqKTm9riKR5tn+Dkej6FUnVelU1dTWF6NTxwNL05zx7xfQ88lF136BWnvAhFkSn4 kHpltsncSRlCu40yVBAFHqClgBHXGBD0wx9KF8Vo+5LBYGnQjsR4NWbaQ5sdLrY99GW8pYw9W/c8 1Wb/YzriO4caY0slOWhVRr06dNWuzRH8hHGRUdWGvrftBoENm6/rhtAMqRDoOnf5lnD6zLneep2y TugLVGQdshqZKyem7QsZpaB6qlx1Y7k3a9kmPtoe5bAroyMZSh3Oy9qU1bVl6q9N8Mg6n0WvzhH9 EOu+Ou297ngR6OJ3NKa0e73tTCMfkRvIANnN0Gxrn7fly9sPAwHryKziiPvHUzME2uxeX4Tf0ZiS Tc0zJZnL3ZLyIRTdRdi3stdy2k3pmZRPBuys3Y8ty9qBIInNL8K4i3xwZ57o09qylkf6IWiEfymW s7ShLjRYE0GPPK1v4reuynimjYJT1JNPS31O6R4pw8nL+kfAA0f9YzzaHq7btiMcPfnBaPm3jE95 EYpykpHCEQXURvFaBSWlZbGuOqe9lCl1iwwB67hC6RbtqNBYoCunpeUBBZvik7o2UGXbpM7tuCm3 hoStH9ezZXXP9QYRGIGBEn2nxqryvo+MUU5Jd070g3abRWg/HC0W1SnrhD5nUkFtdA1yIpaTkmVl ukhyDz6RL2NNetsU/mMcNCb0sWR7ka5qUldtmh7tHNRZ4NKfHCroKOnnpnx4uxUExqITuvgdjSnt Xl+Z4QvPFGS/MDd9hY1Lfdll1LLyJ93Kcx2BcMGOefRz0VrLsSpHYOq716dmUyNz6/pTsImtvVdk F5bfacMsxd4rG4/GXcQ92MhXZTejQlM+I2hgX6Z8OkV0m+TH/hXZtJYW9jq2cZmNiw6WTuZYho+l zX1FssEirnP6pJ6nPATGYlPnjWY2tTxwNBucvZcOELjr3s+Hw8dON6I05UUoSs0uQK1DKBdM6ziS ErSKPYcOitD2XRQwStFCWVYpXMpVBwOEVOa4KlP2KR6gNcsEXhhRjD2V5KClvO5YUvTq5GnHDX0X GXApp3GdPqZed+qL0L7nf8o6oU9skcFa5ElXSC7Tr+QW5ywCU3JCi0fqFMkXyoae7LhzeLV6Nqd+ n3XsHGixntuf2qrdmOcwd8yzqDclnTCl3etF944+QUx5ynEVt8Me07NHWZUjL27v19NAQGsx3Svc N+geyWmtn6aBho+yKwSmaFPXWXvzXMkmjt80StnBmhfre8BvMrQkv46OKf6qZEoZNtBDNsmPhdxC htXBPsVTWR62K4l50npG9ZGXuZuOWQMwf6KHHi9LRXq+Tp9l9MvK6Dt3XGV0xlSWa1Nv3DK+L7f0 NQ8eOOoLWac7KASmvgi1C0otFppMkJQ/9HKdYrRB8dqFSU7f1ggpc6jJ4LCKVbzpmNNfnTq5xhs8 NU0af9HYNTYd6cfOrc1vykOqnTVsMObAH8NI/MKD5iJuL0dinO/X/SFw7PCBsGnD9f11MFLKU9cJ fU5b2S475JIWz/CAbrCySjqGsqbycxZyEP4WNbEot4nFM3OWs9lDGx7UnnvB02wQePXF58Ktd9w1 m8567mVqu9dz4OT5I/Bu5aXaWbuMethasrem5gwSJn48j4DkOTa61Y3oV9YXfTpgpzQHU9+97jZ1 8d1u5XMcNKIVa2gFKGT3au2voAP12rwNiByw7bVmh25RsvKiqg51sd9T+ilua/uWD4c6KWzUFlzE j9rL/6A6jE9lyss9irbqo0cZC3+avzL+1C4+Il/VPu4jrmvXTpQx5r71t8UfOz9n/mK+F/ma31ve eMOORR5irbF54KgWXNOqfGD/m2HNhmsXYtBTX4RigFiFhaJokuTw0860HBpSvHFdjJgyBW/51QI4 psG16nEUf30ovq6Mt9QYUnmMB6MBo0MLv7heH+OM+9C1NS6Upx1AXMMr91nZvVHleEz1ob6mduxq Efr6vr1h/ZWrA78bNKb0xkt7w7ZdK59n7Jr3qeuEtnjaXZAxLeSSZDFlyC/rnJJjkzLkHM+9ZJml q4Uz9RY1WR1oF/XzHK/lCbmu+bQ6sIg/W0cL76K6nl8PgSqd8Nq+5xcmcDTF3etld0ORXYXslMOR 9nJs2XxksTZvWTlc1p+XjR8BOSvjkczCGUnffTs843HN+zp39/o8+bzl43eE/Yfe74UFt6kvhtXK 4bL1r+Sy/CLYxfzFSXZynG+v6TOVsC+xr62NpnpltifrfGRGKsU8xhvB1Aa+rZ6SbQ+v6KccmYQO tD4HaEOXMWGzwks8trJxiTcd7boEfjQnlBfpX7WtOtI+lsfWzlZ7jYdxFN0vwkxt4iNtY5ziOroG M7tWIx8+245X9Id+rLKph87/PPjzwNE8UB9Jnz948onw4MOPjITbcjZ9EXohPiinIuPiwporV6rP wrSLhFLGSEKxw0+crOKzn+yI60FDxgLKPkUrblP3WmNXu7I+rONT9eseUdwkFl65yfJYZOTl0krV Y8yx0Uk/GIDWwEq19bz6CIxhEVp/VHktln9c/ciBsC2veqNarhMawZZspEWgLbSLMMlnlSPz4zyV aTEVL9xUXvcoWZrTDp7q1M+hWVUnXnhX1Z9FueVJOkjzGQcBLT+UKXU1f6LnxyV74K1nw2fCYrxR VDWfvnu9CqGwbMPL6cPzZp092Gv8yT7mmeZPTkDJ7CL7u7p3r1EHAXSLXdPUadu0LrJb9wc0uEf6 DuawDlGfHMvWSk3H5e2GiYDb1BfOi2QvtlPuc6e1tNpaim19L9IJ9hmFPnIhfk7py673rU1oedI5 NKp8AVY/0U5jLAqQiLY9qh8bECrCLDUuSys+h46wkX6M67S5ZvwaM3SKMNV4ivrSXDE/VXWLaHj+ eQSGblPfe/8Xwvar1wxqujxwNKjpcGbKEDjyzv4Q1mwpq1JYNvVFKMpFi5amxgeLANpKaRWCXaOg SOmhXJVQ/mVJjkbq9KHsoWuDQRg5fScMirpGj+WxLxyYLzlWYyOwb0ycviPQJQJT1wltsbRyN0Ur Dg6xIMvRHVpMNZVh9GNTlZxC16jPnAWs9Kjto+l5zGsOPk37ym0X617xJBsCB2jRXNpgoAJOuf16 PUfAIjDV3euyz/XcWUx0zvMn5zx2YplTUjY2zzUyG1mnP+jxzEIrR/ZVyXzx58fzCFi8cvAtwq2p zuEekvO3qH97L6X6rxPw4r7SfSlarBeqdLDqjv3Ydvf62H9H4xfvHR77FHbGP88sz1xTn4nW2tjB TYL76AXaSv7bgUkuIJ+KdAd1ynSQpdfkXHZmXXzKZAljhS4yq0jeVfHa97jhsUrmVvFIed985vCw CHU+vHZzCCcXYSSzG4MHjmaHtffUEoGXf/5cuPamTwS+N1k3TXURanEqe2vH1kudo4jrBjJSdHLz 7IKrjgPR7kLJ7auqHkqe8SulDDGVxcc6vKstCy2wLjOQVNceLWY2v+vzOnyBnadmCLRdhDbrdTqt XCd0N9cpucvCxjqRcGBpIWrLrF7RYhLO6shZOxIbQIf2WBIL3SEkq0di/QWP6MLU50i0oYAx2Dkd wpgWhYcp6YSp7l6XjEzds9bhxLNYx6EoeWoDSOqjzdpANMZ01EaBMfEMr030mea9aKy639CbVXWL aHj+eQTa7F5fhN/R+PE7h/xW+G8IdCFT66y1LfA803qubb49n/ez3lf/fdG12LU9z5mftn14+2oE 7lm7K3z4is3hvYzA0Z6nvxfuvu/BaqITqOGBowlMsg8xhKkuQruc+6ZGTF0eWBxrYcdCqcoQUF36 qTKW6vJCfeuIzHHuWcdbk/5o02S3tsWhCrOmfOW0s44JOTdy2nmdCxFoswi9kJJfpRBwnZBCpVle kdxVoCFFlZ2GsbNKsjNHzqZoxnlx4CMun/e11S2p4Nus+avSvegVdtKia6ireY/bzcpWmDU+8+5v LDqhi9/R8N3rK3ebbCrkWd0d2itUzp/FtiHP7iySlXXWVp1F3+pDemWWspY+Y8zFT+6xCxplfbkj swyd/LIx7F5f/gz0sdONNuBWIXHbhs3hnrArPHPqlaqqXu4IOAKOwFwRQE69fOxk2Bk2lvLx7tJn 8z2tIOCBoxUs/GyBEfDPErWb3CY73Zr2yG5mpSYBFLXt4siiuunbRk37b+J0szv1tThu2n/ddnJq yBnAvYKDQ+OYlWOiLt9ef9oIuE5oN//2eS+ihINOb6vGzrPYWYUcEc24bhH9VL6CT5TN0kGY4qUq z+oWBWGq2vRZnqN7cVzzJhl/4jmnXZ98O+3FQ8B3r6/MaRt5uEIlfaZnOF16YS52HX9N+ZFt2LT9 hdzUu5pHn7KB63F6ce158H4xF55ThkCd3etldPouO3TgrXD81JleAkd98+70HQFHwBHoCgFk9kcu 2THoL9W98PzucPbmm8LOnTu7GnZrOh44ag2hExgDAv5ZojHM0vkfS5TzkEVm1aLWBiX6CG5ZhxgO s5wk/qk7K8eldZb2vchUkIo+7Vjn6RTImZex1ZnSZ4nmMTeuE5qjbuUujsSiJPmtY1E98iXD2spx K5Ny+i3jqc8yyVH6mHWwPzUu5lTYleleMOXtAYJe+jyd2rV9GyLFl+etIDAlneC711fmfShnbWzL Nm2HMn7nwxEoQiB393pR+0XIX31iUzj5/iKMxMfgCDgCi47AN6/5XFh/ZtWSzDo32KEeXAr0h6XA 0ZDSJUNixnlxBPpCgM8SeeoPAZxgfMLGOhTr9kZb7cDGcZWzW89+/qJuf1X1cYrVdYi1GX8VP0Xl dqd+bnCriFZZPngwx8wRf8KGuaJf5qsv5wB9zwPbMjz6LuOzRF2kG2+5PVyzdXsXpGZKo8lv2dVh 0HVCHbQurGvlbtUznxu8kTzp6i3TIQRjLkRt5crqOnKrMFxp2d+Z3SRRpXvhF7nPnGnewDt3rvsb xWJTrtIJn37oS4sNgI/OEXAEHIEBIqDd621Y43c0xp5+tOQL8OQIOAKOwNAR+I9v/yK8/e5wg0ZD xc8DR0OdmQHwdd8DDw2Ai25Y8M8SdYNjigpOfQV8+HxNEwc/wQ/9kHpu0AhetEud87Kd75TXSU2C RtC3DlWu+3Ck2THTh7AHtz76ow9S7NC1AaO++uVe0m9q6P44z43/z0Vgw+brcqsOph6Brus/cnuv /LhOaA6vZBAyoIukt2/ayjDRgachBGOKsLFBmj6D/UX9x/l288GQA24x3349TASWf0ej5Xfhfff6 MOfWuXIEHIGLEVjevb5m1cUFmTmL8jsaz//docwRezVHwBFwBOaDAIH+r63/7Hw6H3mv/qm6kU9g n+xft21HOHrygz67mBntqXyWCAeQnHpV4GqnMPU4J1hiU1W52tk2nMvBnxtMsEEanFYphx/BA5yK BIf0+TeCNJbHVLuYt5xr8UN/BEtS4yCgYZ1/ClopiEM/s3DAac7gtWqXeM7Yy+qAA5gzxqJ5AhfN f4oWbZnLnMTcxrQYb9/jzOFtFnWm9FmiWeAZ9zEVnRCPu4tryV3JvbY0pbNS9CRTcmSc6FB3qMkG aYbwaTfwld4Ctxw9Kh0JxrThfoAG+UU6c6jzMSa+xqITuvodDXavb9j3jTFNkfPqCDgCE0SA3euP XP6hCY78wiET8P+ddfeEb5945sICv3IEHAFHYCAIfOvah8P6D4b9mbqBQHURGx44uggSzxgqAnfd +/lw+NjpRuzxWaI/3vf9Rm3H1AinD44gUirgMaSx4ECTw6ooECF+V+3+8vK4CCSojco4duEoBDeC QTjBqvgBW/40BjlSxVOuA071mxzlgKSvWQVTqpyKuucIMFXVbTLmKbXhs0SfCXdNacgzHetUdELX oCJ3SF3KOORnip4NUFCnLHAseQhvs5KH9FUn2SDNEIJG8K4NEDl6BP4VzLf1rR6kHPnPBg/pgzoY ed1iBKamE3z3evG94CWOgCMwDASWd6+v/az/vs9/m45vXnN/eOnsm4HfffLkCDgCjsDQEPjxO4fC Has3ZrO1ccv4vtySPbiaFT1wVBMwrz5OBH7x3uFxMt6A66E7a+RkwvFUFaCxw2dc/FlnIuXWgWXr 1zkXT/BTx+moQJ2cafRZZ0x1eLR15YBs0pd25UPPnlv6bc41T21oeNsQPrx2cwgn2yNx7PCBsGnD 9e0JLRgF/1RdswmVzNCnK2N53Izq+bdeq95GLAseiS9kYhcpDpK0pWnpDSVopLnL0aGqCw6x3on1 IJs7+PMAUtu7pl77V198Ltx6x+JsNvDd6/Xm32s7Ao7A7BHw3esXYn7w8BXhgUvvCs8EDxxdiIxf OQKOwLwROHbLvw0/e/NsNhv83vLGG3Zk11/0ih44WvQZbjG+A/vfDGs2XNuCwnCaEl32NF8ECM7g 3ONzRLxB1DQR2MGJBZ0u3mrBWYkjrClPBEpwkJH63GWNc09jBsumzkccvv5GUNO7bzbt2MH44Ss2 h/c6CBy9vm9vWH/l6sDvBo0pvfHS3rBt1229seyfqqsPLXJHbwch90jIY4IiJOUtX8zwH/2Lry50 gsbCeKCtN1HtkJDHuUkbE3ICNLk029ZTIKiKJ/FOf2V1wYo/W18BJDZWoGP71I9t8RhD+6pP1b22 7/mFChwxJ757fQx3pvPoCEwXgbq71+eJ1C0fvyPsP/R+7yx85txd4VtbVoWvH/xO7315B46AI+AI 5CDAZzRfOZgfNMqhObU6Hjia2ozXGO8PnnwiPPjwIzVaDLfqbRs2h3vCLn91eo5T1JVDjyHUeSuo ashNA0aWbpdjs3R1HtOPr1Uv5ygHX05drzMfBPjEw8vHToadIf9V6vlw2k+v+nH1bf2QX6bqn6qr Dy6B/1TwAJkyz0RgJ8VXLk+0VVA+biN5qUAL5XX6Urumgf6YH10TKGuaFACM3xyy9KjDfCsgl6tz 0U2pYJsNItFP13hY3hf1fGqfqmMefff6ot7NPi5HYPwI1N29Pv4R54/gk6t3BTbB+Sfr8jHzmo6A I9APAmxCuuPMx0b1SdF77/9C2H71mn4AaUjVA0cNgfNms0fgyDv7Q1izZfYde4+OgCPgCMwQARZb H7lkRxdfqpsh1+PqakqfL+1iZvRWTxeB9i74EQ3xRSCiScoNwvOmJgGqogBTqm+9zZobdEnRsHm8 sUNq8+YOgSxSUeBGbwwpmNaEdwXbmBvebiVopFQn6KY2fjyPQFefLx0bnr57fWwz5vw6AouPQNe7 1xftdzT41OjD4bPhU9f8bXj00FOLf0P4CB0BR2CQCOBTQV6zEclTOwQ8cNQOP289QwRe/vlz4dqb PhH43mTdhAFzsv+3s+uy5fUdAUfAEbgIgW9e87mw/syqJZl17qIyz+gGAf98aT0cFQyo16r/2rPi q0k/XQfZmvAQzwABMOjYpACP8rri2/KrPnIDdeLFj+cR6PLzpWPE1Hevj3HWnGdHYDER6Hr3+qL+ jsYdq28Ot126OexfdzJ8+8Qzi3kz+KgcAUdgkAhgN39x3T8Kl5zY2CpotOfp74W773twkGOcNVMe OJo14t7f3BD40dKnVzbs+8bc+veOHQFHwBHIQeA/vv2L8MjlH8qp6nUaIuCfL20InDcbNQJx0IjB 2ABPX4ObRR998T4EumP6fGkfv6Phu9eHcBc6D46AIzDm3evLn4E+drrRBtymM4/s/r1VD4XPb701 PHfmFX/7qCmQ3s4RcARqIfDApXeFBy67K7y9uvkm3HePHKjV56JX9sDRos+wj+/XCDz/d4d+fe4n joAj4AgMEQEWpV9b+1l/Q3KIk+M8OQKOgCMwBwTQC1P/fKnvXp/DjeddOgKOwDICXe1enyechw68 FY6fOjPTwJHGe/3JXWH7uk3h7cvPhf+6+mX/7SMB40dHwBHoFIG/vOFfhlXvXxEIWr/9bvOgUadM NSD2wvO7w9mbbwo7d+5s0LqfJpf0Q9apOgLDQwABwjcuPTkCjoAjMFQEvnXtw2H9mlVDZW9h+EIf +OdLF2Y6fSCOwEIjsPz5UtcLy44Adq8/vvUrgc9FeXIEHAFHYBYIaPc6AWxPzRDA7n7k8s+GP9n4 z5ZlOFRcjjfD0ls5AlNHgGC+EsGib2357fDY2i+HDSe2L9uKKhvr8eBSoH9oafW/WUpDY8r5GQYC zz77bLjl1juGwcwSF7/825fCuo3XhTVr1zfm6XPX3BSee/+18PrpI41peENHwBFwBPpC4OPvfyxs +GBTZ+TXX3VV2D6g3So5Azt14nh47+/PhvWbtuVUb1znX930j/2zGY3R84aOgCMwKwTWvrcpfPTM yiI51S/2+uWXDWM/ILva+0zoyA9fsSlc8sHasO7y4DZ9n2A7bUdgwgjgkPzdtf8k7Hr/5nCix99K fuG/PBVu2HVLr0jzqbr3T58LV23u17auGgQ4IsMJIn3qypvDpy79zfDJy24M/+k3fmc5kMRv2lH+ F0s/MeDnjoPfA34PpO6Bb2y8P/zu+k+FO8/+ZvjIuRvDtX+/I2y/ZHP4oEPz8/33ToSTRw/0LptT MvNXr74Ubrzh+rBhw4ZUcad5f/vaG2Hrlmrf06pzS6nTnp3YwiDw4iuvhzUbrh3MeH78wz8N1970 idavWP9o1U/Dv3738cGMyxlxBBwBRwAEjt3yb8PP3jzbKRhrLlsVNm24rFOasyB28OgH4fSZfs2T M+uOhE8deHQWw/E+HAFHwBFohAC7Kh9b+5XKNyTXr10d1l+5ulEfXTbCOXl4hr+jsfWqVWHPmZfD F9/+o2Wn46OHnupyOE7LEXAEJoAAcpbfkiMRLNp76s3lH1W/Z+3NlbK3LTz8jsY7+tt8tAAAQABJ REFUr/517z/Avu9v9ix/qm7Hzbe1ZdnbOwKOgCOw8AjMSjangHz2z58M99z9WzP5VN0P//Kvwq0f rf5tbX/jKDVTnreMwOo168J7H3TrxGwDbRdvHNH/b4QdgR9G/39O/n9t2PG2joAj4Ah0hgCf0fzo +7d0ulMG5i5dvSqsXTN/Z2JdoE6+dzac7TdutLxb/exlp8LeD16vy57XdwQcAUdgJgj8Xzv+Wbhq 1drK3e68bTSEN47eeOWlcPzdd2e2q913r/uufH87we+BtvfALHavFymMWe1qH8obR0U4eL4j4Ag4 AkNCYFayOTVmf+MohYrnDRaBIydPh6MnPxgMf+8vBbHYxdhFYqf5N49959e7i7qg6TQcAUfAEWiC AN/4vuPMx8LO0zuaNC9t428clcITtmx+L/zuO3/iuqAcJi91BByBOSHAN9tzfldjKG8c+a72Od0o 3q0j4AiMEoFZ7Wp32TzK28OZdgQcgTkhgGz+4PiB8LHb75o5B0N842gYH8Oe+VR4h1NHgB9ofDh8 1n+Uceo3go/fEZgzAnweg7eN+ggaMbRjhw/MeYTD7v7g4SsCP3rsyRFwBByBoSHA50tzgkbw/eqL zw2NfefHEXAEHAFHwBFwBBwBR8ARGB0CV226Luz6h58cHd99MeyBo76QXQC6B/a/uQCjKB4Ci/EH Lr1z2WlbXMtLHAFHwBHoHgECRt/a8tvLAWyCF32l1/ftDXyeYmzpjZf2zozlz5y7a3kuZtahd+QI OAKOQAUCbCh45WD+56Jf2/d8BUUvdgQcAUfAEZgqArd8/I7gv2801dn3cTsCjoAj0A4BDxy1w2+h W//gyScWenwMjjePfm/VQ+HxrV/xt48WfrZ9gI7AcBDgLZcHLrsrezf5cDjvnxMCXbwePsv0ydW7 AsE8T46AI+AIzBsBPl+Kfjj5/rw58f4dAUfAEXAEHAFHwBFwBBwBR2BWCNx7/xfCzp07Z9VdVj+X ZtXySo7AABA48s7+ENZs6YWT60/uCtvXbQpvX34u/NfVL/vvXfSCshN1BByBv7zhX4ZV71+xHLR+ +91zDshAENDnSz91zd+GRw89NRCunA1HwBGYGgL6fGmfb6JODVMfryPgCDgCQ0Zg45brhsye8+YI OAKOgCMwcQQ8cDTxG2BMw3/558+Fa2/6ROB7k30kHIePXP7ZsPWq+8Oeq14OX3z7j5bfQnInYh9o O01HYLERwPn3zKlXlgdJsGjvqTfDJSc2hg0ntvsu8oFOPZ8vve3SzWH/upPh2yeeGSiXzpYj4Ags IgLojC+u+0fLesKDRos4wz4mR8ARcAQuRgC/xsYbdlxc4DmOgCPgCDgCc0Vgz9PfC3ff9+BceRhK 56v/zVIaCjPOx7AQePbZZ8Mtt94xGKZ++bcvhXUbrwtr1q7vlacTS58G2fDB+SDSp668OXzq0t8M n7zsxvCffuN3lgNJfNKI8r+4+feDnzsOfg/4PZC6B76x8f7wu+s/Fe48+5vhI+duDNf+/Y6w/ZLN 4YMzvYqvi4gffuvlcO22HeHKdVddVDbUjFMnjod39r8Vrtlx88xZvOSDteHOVR8Nn9t4c/jwFZuX gn8vz5wH79ARcASmh8BX1n42/I9r/9Gyfdlk9G+98teDsNmvuW57WHXFtU2G4G0cAUfAEZgkAldc fkm49NJ+f0GCz0D/3d+927sfZZIT6IN2BByBhUOAz+afPHog3LDrlpmP7dLVq8JVV8zmHZ+/fe2N sHXLpsoxrjq3lCpreYVJIvDYY4+FBx9+ZDBj//EP/7TXN44GM1BnxBFwBByBjhB4afdT4WO33xmu 2bq9I4r9k2Fx+8Le3eEjd97ff2clPZxZdyT8yZGf+udLSzDyIkfAEWiHgP18aRtKu7//HwZjs+8/ 5D/O1GYuva0j4AhMC4GN61eHK9as7nXQ+/5mTzh+6kzYcfNtvfbjxB0BR8ARWAQECBy98+pfz+WN o1deeC78g5tvmsnvHP3wL/8q3PrRD1VOWb9bGyq79wqOgCPgCDgCjoAj4AgMDwF9vvRPNv6z8PjW rywzyI/We3IEHAFHoC4CfIpOiWDRt7b8dnhs7ZeXP1+KrPHkCDgCjoAj4Ag4Ao6AI+AIOALTRuDg gbcGB4B/qm5wUzIchqb6qbrhzIBz4gg4Ao5AOwTWX3VV2L5zZzsiM27Np+re+/uzYf2mbTPuOd2d f77UP8vqn6f1e6DtPdD350v5tPTllw1jPyC72j05Ao6AI+AI5CHwwn95qvfPIfE2//unz4WrNg/D ts5Dxms5Ao6AIzAfBN5/78TcPlX3q1dfCjfecH3YsGFD74P3T9X1DvHid/DiK6+HNRuG851y/1Td 4t9zPkJHwBHoFoE1l60KmzZc1i3RGVA7ePSDcPqMf0l3BlB7F46AI7AACKxfuzqsv7LfTx3lwIRz 8vCx04EffPfkCDgCjoAjUI7ArD6H5J+qK58HL3UEHAFHwCIwK9ls+9T5s3/+ZLjn7t/yT9UJED8O G4Hrln5Q3ZMj4Ag4Ao6AI+AIOAKOgCPgCDgCVQgcWvq8xruH91dV83JHwBFwBBwBR8ARcAQcAUfA ERgBApeOgEdn0RFYRuCuez+/vIvR4XAEHAFHwBFwBBwBR8ARcAQcAUfAEXAEHAFHwBFwBBwBR8AR cAS6RGDjFn97XngO42PY4saPjoAj4Ag4Ao6AI9AZAscOH+iMlhNyBBwBR8ARGCYCr7743DAZc64c AUfAEXAEHAFHwBFwBByBESHAJ5d3/cNPjojjfln1wFG/+I6a+oH9b46af2feEXAEHIGpI/D6vr2B 35wYW3rjpb1jY9n5dQQcAUdgbgi8tu/5ufXtHTsCjoAj4AgMG4FbPn5H2HHzbcNm0rlzBBwBR8AR GCQCHjga5LQMg6kfPPnEMBhxLhwBR8ARcAQmgwCBLn6Q0pMj4Ag4Ao6AI+AIOAKOgCPgCDgCjoAj 4Ag4AlNA4N77vxB27tw5qKF64GhQ0+HMlCFw5B3/sd0yfLzMEXAEHAFHwBFwBBwBR8ARcAQcAUfA EXAExoGA/47GOObJuXQEHAFHYKoIeOBoqjM/wnG//PPnfBf6COfNWXYEHAFHwBFwBBwBR8ARcAQc AUfAEXAEHIEVBPx3NFaw8DNHwBFwBIaEwJ6nvzckdubKy6Vz7d07dwQcAUfAEXAEHAFHwBFwBBwB R8ARGD0C/I7G/kPvj34cPgBHwBFwBBYJgeXPQB87HQhUeXIEHAFHwBEoR8A/m38hPv7G0YV4+JUj 4Ag4Ao6AI+AIOAKOgCPgCDgCjoAj4Ag4Ao6AIzB6BA4dWPr90MOz/+z/lZeHcGbdkbDnzMthy+b3 wo9W/XT579Ydl/j5EhaOg98Pfg8U3wN//P73l+XG1qtWjV4G1xnAC8/vDr/61a/qNOm97qpzS6n3 XryDUSLw2GOPhQcffmQwvP/4h38arr3pE75TZjAz4ow4Ao7A0BF4afdT4WO33xmu2bp96Kz+mj92 Rb6wd3f4yJ33/zrPTxwBR8ARcASKEdj9/f8wGJvd3zgqnicvcQQcAUcgRmDj+tXhijWr4+xOr/f9 zZ5w/NSZsOPm2zqlmyJGsOjdy46Ef3/86fDJtTvD4yd+Ep459Uq4Z+2u5WOqjec5Ao6AI5BCALmh 9OQNvx9eOXg2nJzBi+28cfTOq38d7r7vQXU/s+Ozf/5kuOfu3wo7d+7svc8f/uVfhVs/+qHKfvyN o0qIvIIj4Ag4Ao6AIzBOBG685fZRBY2Esn9KQ0j40RFwBByBagQ+/dCXqistcA3f1V68Y5cd/r6j 2fHxe6D4Hpj3rvZF+h0N3iz6y0t2h28e+0749olnwtcPfufXwSKCR54cAUfAEaiDAHJDfxv2fSPc fvhfhTeufGX5TcY6dLxuOwT8jaN2+C106xdfeT2s2XDtYMbobxwNZiqcEUfAERgJAmsuWxU2bbhs JNyusHnw6Afh9Bl/IXoFET9zBBwBR6AYgfVrV4f1V/a7Y72495US3hg9PKPf0fBd7Su4+5kj4Ai0 Q2DRd7X3/cYRn5LiD8euJ0fAEXAE+kYAmf3RMzeHr63/bC9vIPkbRxfO4KUXXvqVI7CCwHXbdoSj Jz9YyfAzR8ARcAQcAUfAEXAEHAFHwBFwBBII8DsafA6p77dG2dV+9pKj4fFj5z+B9O0TK8z4rvYV LPzMEXAE8hCwckPBj8e3fiVsX7UprD6xKY/IRGv96tI3w1fffiJceXSiAPiwHQFHYOYILL+FFF4J /3TdreHA2XNh5+kdM+dhSh164GhKsz3ysd517+eXdzGOfBjOviPgCDgCjoAj4Ag4Ao6AI+AI1ERA u9rv3vfvQjhVs7FXdwQcAUegBgJffPuPln+Xp89d7TXYGWTVM+uOhD2nXwh7zix9hs5l8iDnyJly BBYZgXt/+QfLw/vuxn/RefBo45brFhm6WmPzwFEtuLyyI+AIOAKOgCMwHgSOHT6w9Km668fDsHPq CDgCjoAjUBuBV198Ltx6x121242pge9qH9NsOa+OwGIg4Lvai+eRNz+/emApiO/JEXAEHIE5I7Bn 9Qth25q1nb0hypvzG29Y/LeYzp07F/irSpdUVfDy6SJwYP+b0x28j9wRcAQcgQVA4PV9ewO/OTG2 9MZLe8fGsvPrCDgCjsDcEHht3/Nz63sWHS/val9yCrCr3X5SahZ9ex+OgCPgCLCr/X86+r8FAthj TLd8/I6w4+bbOmOdtz/PrvNv03UGqBNyBByBVgg8euip8O+PP92KhjcuRsADR8XYTL7kB08+MXkM HABHwBFwBByB2SJAoIsfpPTkCDgCjoAj4Aiwq/1TBx4NOAU8OQKOgCMwTwTY1U4ge+oJufz1g9+Z Ogw+fkfAERgQAt8+8Uy4YvPRcOXlA2KqASv33v+FsHPnzgYt+2vigaP+sHXKHSNw5J39HVOsJofQ Wd7luGQcbdn8XvjRqp8u/9264xI/X8LCcfD7we+B4nvgj9///rLcYFeeJ0fAEXAEHAFHwBGoh4Dv aq+Hl9d2BByBfhHoY1f72H5Hg7eu+P0nT46AI+AIDA2B7574aXj3Mg/udz0vq5a+Z1f9Qbuue3V6 o0DgscceCw8+/MhgeP3xD/80XHvTJwLfm+wzESxC2PCq4yfX7gyPn/jJ8mcx7lm7yz+P0SfwTtsR WEAEkBtKT97w++GVg2fDyfeV0//xpd1PhY/dfme4Zuv2/jvrqAfeOHph7+7wkTvv74iik3EEHAFH YLER2P39/zAIm33f3+wJx0+d6eyTSG9c+Yo7KBf71vXROQKjRGDPjf86XHJ8Yyc2/cb1q8MVa1b3 jsP+Q+0XIPhJdm25JGzY943e+fUOHAFHwBFogsAdq3eFx9Z+pUnTC9q88tz3w933PXhB3iwurrjs krD96jWz6Cr84C/+c7j1ox+q7OvSyhpewRGYEAK8dn32kqPh8WPng0XfPrEyeP+m+goWfuYIOAJ5 CFi5oUXW41u/Erav2tTZjzfmceK1HAFHwBFwBByBfhHgdzS6cE7Cpe9q73eunLoj4Ag0R4Bd7Q9c dmdY/f6m5kRm2HL5M9DHTrfegMvmN61nZsj+KLr6v2/+/fAP124Pj7395+Fbb/+/M+GZPkk/fPfF Rn1+fet/16hdzuD23fq/hJ+feiv8Dy//HznV51JHPIIfKTVvYKSUKldZm6P4GDJWbcY367YEuPla 1MHDVzTu2j+bfyF0/qm6C/Hwq4kiwKcw+OTWV0/9u+Xv9Vpn70Qh8WE7Ao5ATwjweYdvHvtO4FN2 GDaeHAFHwBFwBBwBR2AFAXTj57Zev5LhZ46AI+AIDAgBPln3z0f0Gz+HDiz9fujh9p/95y1QT2kE cPp/ZM3W8L/f8NuBQMCs0kMbb1vu89ydS34sE+So6p+68Eo7AlB12lbRphws4E30c9rMo47w++rW f5Ls/r+/6h8s4ySskpVaZlqsupqHrui0HNpcmuPLRUaPNb3w/O7wq1/9alDse+BoUNPhzMwDgfM7 Gv/P8MAvh7sbYh64eJ+OgCPQHwIYNASOjq17a3lXdX89OWVHwBFwBBwBR2BcCPiu9m7mC8cRDkH+ unBkQkM73HM4VP0+HVgaXw4/tk6dcdh2dc7r8qb6feGl+agzBq9bjIB2tRfXWKwSxvvcGQ8clc3q S3//9nIxgYAuZG5ZX3EZfTd9I4bgCQGSOHUlJ4vepEHW1ZVL8EQwqmt8eVOsKj1x9PnCKvDThKcc jKkD7VzdQN1ZBzALgfGC2ggcXAr0Dy35p+qGNiPOz0wROLPuSNhz+oWwByPo1Ey79s4cAUfAEQj3 /vIPllH47sZ/EXae3tE5Ijfecvuoft9IAPT9W3bqx4+OgCPgCCwCAp9+6EuLMIxfj2F5V/vxX1/6 SSYCOJXk/MMRGCecSbf87H+Os7OvcYbyh9MOB1qRM1AEccThvJJTsunnlEQvddQ4c3mCBjjRrk6b VN9VeXy2qg5e4CO8OOZgXMWDLbfz989/+Z3GTmZLEyybOqstnTGea1f77616qBX7e57+3lx+R6Mu 0wT0Hz0+3l38dcfbpD6fZuM5I3Gc9/NBwAE5VCX3CTql5Pks5KSVS3Uwp11bnVanv6K6zDFvK2ne 6/LE/Cgh84vkKfTRC/wpQKl28VG8DAWjmL9ZXL909s1wZsMR/2mAjsD2N446AnIRydz3QDsjaOiY 8HtGnzrw6KhfYxw6xs6fI+AI5CGwZ/ULgUB212nD5uu6Jtk7vWu2bg/Xf+T23vtp0gG7LZc3HCzp D76d/KNVP13+41Onfv7T5U++Og6Og98D6XuAt0yRG3weeVHT8u9oHDnQani+q70aPhxV/GkXMgEQ /hR0UDAFSjiY9Mc17ZqkeFe0fhOijBYOMO3Qhif4a9p/qp+mtBRcgyZ8xWNL9VU3D97kvKOtdQ7m 0GLOcjDOoUWdnDHqfsrF1Xe156JfXG9Mv6OB/XvP2l3Fg/GSi4IvVtbMAx5kiIIHdfvn+VZCTtpr 5Xd5ROat2v3lyj/bZ9FbQsgw+K36szIa/ZSqb2W3cLD1aGfp1MVbbRl/Knhnx8s5OpVAYNGfxQSa VUHDmP6iXBPY3//3/mZAV/O56txS6oqY01ksBI6cPB2OnvxgMIP68Q//NFx70yda/6gjA2LR/uQH P13+PaPBDNAZcQQcgUkj8Dvr7gltdy3GAK65bFXYtOGyOHvw1wePfhBOnxmGeYIT893LjoR/f/zp 8Mm1O8PjJ34SMEZZPHP05Ag4Ao5ALgLW6fbkDb8fXjl4NrCLu21av3Z1WH/l6rZkWrff9zd7wvFT Z8KOmy9+26UO8buP/6s61RemrnXYW4cjjis5l+LB4hhilzvJBhqKdi3H7XOvCUwp1X1bxbbt8i0a 8MJpp4TTMScRIMEBSOqSH9s3jkU7Zzm82fF07fCz/BSN2eLCWOChLNnxdc1vWb9DKkOmP7rhtxvv aidw9M6rf937G0ddyOYrNh8Nd7z+vw4J/kHyYp+1XFmpZz+3vgaudlwXPYP2ubb0q9pauW3bqe+q o21fJP+qeEj1kUOXdtAmlenCnLmy+BXJzuWOGvzLpW1xquLB1i26JxqwOsomT1/3zcHL5hSwz/75 k+Geu38r7Ny5M1Xcad4P/uI/h1s/+qFKmv6pukqIvMJQELjr3s+Hw8dOd8IObxt9fUQ/aNnJoJ2I I+AIDBqBb594JnztxnvDJcc3duJIHPRgR8IcuuLsJUfD48fOB4u+fWKFcQ8arWDhZ46AI5CHgJUb G/Z9Y7nR41u/Erav2tR4cZvX83hqLe9qPzO9wDwOpDgpEKQj5TjBrGOIPMrLnGPUaZMsbzit6vZF GwVq7FgsTzjw2Cldh7YNrtFHbhIv1M/Z4Z1L19azQZWYN8ZKqjteS7/uufjBkZgzZnguq2fvwSk7 J5Hp+9ecCjvDprpTMrr6f7j/J6PjeR4M81wjm3Llsg0eEAjns2ddviUCH5J50M+RsW1lfhnuyI4q HnLqlPVBWVUfVe1nUa55ieUy4yeNYQyzwKlpH7ddfU342YmzTZuHjVvG9+WWxoOtaOiBowqAvHjx EPjVpW+GL779R4s3MB+RI+AIjB6B7574aXjgsjvD6ve7WYAeO3xg6Y2j60ePy6wHwFup/N29b2mH tb/lPmv4vT9HYFIIYJOya/2jZ24OX1v/2UYbB1598blw6x13LQRu69asmuTbnGVOejux1mFPPgEB nJR9OpiKnFuWr7JzHJe8NZUKlNjx5Do11Zf9hFBRQAoHqMVWDjloxAEd0W17tE7X2CEIbQVx+nAS p3i3/OjttFQ962BOlXteGoFta9aG0M3e1nQHA8n9g9/4XPjjfd8fCDf9smHfRGnaE3KTZ7xuQj7Q f1fBI3RD3d/gaSvzi8YsXKuCY5SD3SIHpa1cRjfapPniGJfZen5ejsBjbz0bPhOa2cb83vLGG7r/ /elyjodb6oGj4c7N3Dk7sP/NsGbDtXPno0sG+OTQ57YsOVGPdknVaTkCjoAj0A0Cjx56KvzZ6l+E x9Z+pROCr+/bu/z5In43aEzpjZf2hm272n3qqOl42Vzw1befCFe6nmgKobdzBByBmgiwa/2Z8Er4 p+tuDQfOngs7T9dbrL627/mFCRz5rvbim8cGWahV9VZIMaX8Er0dQ4uUAwuecG7lJOrFdRVEUfs6 DlPbNg6cia/YCWvfUioKNokXjtCJadvy1LkNaKUws226cg5bmvF5kROYsZHqji+mP/XrtrvaZ4Hf LR+/I+w/1O67qN87+otZsDqIPnguy54PnP48V7kyGFo2iNTk02+5wIg3G3RBDql/ZKLGlqIpmW/b p+rZPLWxefacciuvJZeL5CMBburwx6fp+sRLfFbJQfDI0RmiV3WUnoBu3Lew4ujBoyokvXwWCHjg aBYoj7SPHzz5RHjw4UdGyn2abb4jr0+DpGt4bg4CGBtaeKH02i56MCYwEOyOwDI+VB/lHSvasnZe 1g8Cmo/c+euHi8WhSoCbH1A/ePiKxRlUjZHox9W31WjTVVU+kbTn9Athz5ml3y7yN426gtXpOAKO QCYC9/7yD5Zrfnfjv6gdPMrsYvDVprSrvc5kNHE84kBsY5vRpxxYKccdDj0cp6wDivqSw7COEzLG RY7QON9e29+9sPmcMwb4gE8FUeC7bA0R411W1/YHr8Is5RCkXInyvpPtL3bS4pB0x2T7GWizq719 77Oj8GdHX55dZwPoqeyZR64ic+T8r8tuGe0iWjzLZf1Jzkn+cLRBFwWOiuiTb2V+LC/K2tm6GpuV yUW+IvqrSlWyuqo95WCXCvTBt/gtotNGhxbRhB/NU4wNukpJejMHJ7Xx4woCX93+j8PP3mz+qboV SrM9u/f+L4TtV6+ZbacVvXngqAIgLx4OAkfe2R/Cmi2tGHrjyiVn4PFWJCbZGGWlQJEWXBYILcZs Xp1zFKeMm5ydOyh5jB94ga+uAkiME7o5PFCXBVdZwCunTg5OGBdtxojhxpja0Cjj085fyrFQ1rao DOyqDLmitmPPZ+c5bx793qqHxj6UUfHP7xl99cDKj3+Pinln1hFwBBYKgT2rXwh8/mj1iW4+Wzom cKa0qz13XmSfUh9HUpWzS/anbOumtpneDkoFQOTcwhaXczIej3WOwUvT9QKOO8akhH0oRyB5OXY7 9WijJL51XXaUwzXHLrWOXetMFX1bXvbZONWPj4yhjiNT/aXmkDkhcfRd7THSs7sey+9oeFD/4ntC z9DFJRfmyI9CLvKqSZIctHLIylgFGYpoUw6/kgVWpqqNZH5dnWF5Eq0hHcEO/SO5L53Rlm8wbEID Pkipe8HeUykdMiRch87LVIL6s5gHDxzNAmXvoxMEXv75c+Hamz4R+N5kk8Qu/ufYRe6pEAEZEBg3 LDSs4oobYXTY1FRx2kUc9AhuVCUUNDyidPVHmyaK2/ZFewwmaGJcVC3MwYc/u6PG0tM5dXLoqX58 BBMWrVrU1R0ncyWcoFPXGIz5sdfx/NkynVOH+6kKT9UHKzBjvPEuHNXxoyPQJQL8ntHZD5a+Tedv GXUJq9NyBByBhgiweWD/upOT3EAwtV3tVbeIbCLqydlV1gZ7XIEO1ZMzsI79qH6xIWNbjD6w05Tg K0VbQQvqpeiofc4xpo9daxO2ZlVARW1yeLG2PfVzUoxLVZsqfuP2mhOO8ZzEdbkGE81TXB8aSsID /j3VR6DNrvYx/Y6GB/UvvDd4bni+6sieCynUv4rloJWxVdRYh+M/KZI7ev679BNU8TTLcmSg5Dq6 IDVvlKPPcjbbSh7X9c9I9nL/xHOhMnAp0qvwrnHMEr8p9rXn6e+Fu+97cIpDv2jMHji6CBLPWFQE +Ezdo8efWtThlY5LhgCV7I6XsuAQygyFRbLBnNhgWa7Q4p8WcZCoY6igaK3SZFxd8Ga/qauFdw7d Vbu/fBEKMiguKqiZQf8KlLUJINEt85oznlwWrcFaZOBAC8Ma3vmDh7KkRS5HMIwXu2VtF6XspbNv hjMbjkxyt/k85pC3jb5+8Dvz6Nr7dAQcAUcgicC3TzwTvnbjveGS4xsDNuwYUhe/o+G72s/PNE4t 2cjYTTmbb2wbqOQ6wOJ7y9qv9GtT3EeR7U492XNFdSzdOud2XQM22mDFuoDrlN1o28Rjivu2devw rgCd6KXWEcKEOnYdozY6Uq+oXPZx1T2h+0frOdHmaPmowsO28/OLERjDrvblz0AfO914Ay6j9qD+ hXMvn4FdC19YI31l/SrpGvm59jmuasX6v8wHkCqXLkCGxEGOqv7alNfFNLcv5LnksuQjbdFXzAv6 g3z+qnwWwp6jaJbhq37UjmvwJdk8ruGjCO+quUB/iR9oTTm1Ceq/e+TAlKG7aOweOLoIEs9YVAT4 7Yp7zuwKfAZqSglFGCcZLDpSjqKLFQ3lVQowpl3n2vKGEqzbF22k9O1YLA8o5KqFla2PkpaRRD6L wLp8WXo6x7hsQ8fyVcdAUf86NvkshtqmjjJ0ygwc266OsVO0+Lf0FvUcObV/zamwM0zvM0WzntNf Xfpm+OLbfzTrbr0/R8ARcAQqEfjuiZ+GBy67M6x+fzq6YOq72rGNZdvaGwR7VIEJ2V623J5jP9Wx fW1b+rf06VNOKOjasiLbnfWExhAHXmT7t1lj2E1wcdAD/ug/trk1BvGTqiMc4rrKLztCz2JDXfCy fGjslKXsYWio77Y2sByS0IkdkCoTH5ZH8kjMX1Hg6nwN/z8mBA4deCscP3WmVeDIg/oXzjjPFc9I /NxfWOv87wbZvNTzZstzz608KWpjn/WiOuQzhlRdjQ15QHkqKF9Gt4uyIh9PE9pgb2UsNBgX42Q+ pWPJT20KJl/JysciXai6Osb+HOQzvhlwFR/UjfWa2vuxHgJjCOqnRvTC87vD2ZtvCjt37kwVzyXP A0dzgd07nQcC69asmlzQCJzjxUIR9naxQh0UaFdv8RT1qUVlalFT1MbmY0iwIyW1OLbjwUCoY6Rp BxF9yWCy/c7rnHHK2IGHvuenapzWYC0LSDFPmusqml6+ggC/bxFOr1z7WfcI8AnTz225PoSlr9R5 cgQcAUdgaAjwybo/W/2L8NjarwyNtd74mfqudutYEsiyRXFOkaxTSW+kk489nbKJKctNcf/Yd/yR j90nXspsdznfqBPb36KPXYhNq0BOLn/UszYl9LH5lVJ9yl61ZQqIkWcxE61cR6D61ZhpJ/5i21i7 6OkTHPpKdp7oQw5hzZ36LeODcZTxaNdZojfVY5td7WPCbOpB/dRc8QzxXPHMFT0vNtAtGZ6i1TYP PuLgDgEJntVYDuf0FT/jVu/ktC+qIxnbhKcimqn8onGjc5DXGg+4MY9tUtHcp2jSL/1Lr1IHXiWf 6+qeVB+eN24EDi4F+sNS4GhIyQNHQ5oN56VXBP5w/096pT9m4rFhULVY6GKsWsRAS4rb0oUnLcJs fuqcenFdKV/Vjw0p5VcdMS6GkjCwrIOgjpHSxxi0MI4XnswdqW+DsI8xDYnmbVdfE3524mwrlm68 5fZwzdbtrWjMo3HT37Kryyuff9qw7xt1my1cfeSjXcBUDVDyGdnd5XMuPtrsRK/iva9ynAY4Bevg 2BcvQ6bLDk1sjDHO8bxwJcC9ZfN74eDhKwpZ+PRDXyosG1uB72o/bxcTVCl7VpA5ssOY4yYBmKJ7 A2dj7AhF7qs/7L6inefIcTniiuqQr3qMExs+V5/IxoR38MlJ8F3EM7zCA/a17Oq66yB4gk4VP1qb pNY9OePIrcM4hK/mAt1kcYdW33zk8jv2em13tY/ldzSmHtRP3ac8VzxjCgqn6khuUobt01WK+0T+ 0Bd2ltUHXdjpyM8u6CArkbezSOgV+rJY0C/j0FiQkyTmcVbJ9q8+hUnsU1G5H5shMJWgfjN06rXy wFE9vCZV+74HHlqo8fpCND2dsQKPlWuqVbyYTNUpy9MCizqp/uRYYoFT1JcWREULwbL+q8pYcNFv mWPL7h6Ch1kleAM/GTyz6jfuB3yU4oUnhhpGtBwBqufHegi0XYjS24bN19XrdAC1CXSdu3xLOH3m XO/cvHHl0qdLj/fezSg60GIzR6Yi/3jGWejwnHcZLIEP/iQ/rKxD7rBQznUwWuDbtLV0is7lqKuD YxGteedrIV3k9C3jD/1EsvOm+irTHFtHLXWk13F+lOlf0ZvKkU+X8ubR760avl3exe9o+K72Cx1b 8X3OcyQnE2WpIAfyDpnUJtn2ts8yHaFnuKyOeEK+6FM/0ieUpWSH2nBENyjlOGHhKYWRaOio8dJ/ FQ9qo6N4goa1j1XOUflgU5e+pZN7jp6M9TPzCNYkMJkFH7n8TrXemH5Hw30pF9+lPPPIMT1XcQ3Z Pcrv8plL9clzjY0lHdFlfxpDfJTNGOfba+kGmweP8JtKdmzYik3GIR1DP/ylfE70g0yW/E/x0nee xa+J3d03f2Om34UvZczj75J3Dxx1ieaC0bpu245w9OQHCzMqX4hePJXxQrDKGUd9FiEo2Xg3y8XU i3O0wEotnqQ85XxDyceJxZcMCo606VrR1jEgZrlLBSyaGE8xhm2vtcspNYd2bpjrOLDUtm9v7wh0 gQC7+J87M63fvENu88yWyUv7vCJrkcWx003PP/PA827bdDE3opGSdfSnRSBjyU2SS7QlpWjn0iqq p0Uq5fTXh24q6rurfHgWVk34l43AQj8O/pCnxNzFehb8ZJfI8ZFa6IuGH4eHQBe/o+G72tPzam1w asRy2bbi2ZO87yKwb+32lP6IeUMnkEeyz32sO5ADkjfURT6XyWZr/1O/rG7ME/X7SOKpyAGqPjX2 vvSl+tERbGJ8pP9S8lft/FgfgansandfSvrekBxL2UySnbRM+TTSFKtzkTsk9a0WyH7sJ5Ke91gO qG5XRyvTbF/oIKWU3qAMOS1+VTc+Ug6tMp0Xt9E1mAsHHcWjMJy1H0e8cWT80oFd3h+2Dz93BLpA wANHXaDoNGaCwF33fj4cPtb8Bz98IXrhNFnnUI4iRrFJ4YqSjCEpYOWXHdUvhk5sRFjlCQ34StHW 4os6KTrk952skZOz47FvfmZJX4tk+oznkPlV0twwr57qIzCVhWh9ZLppwWfqHj3+VDfERkIFmaoF WJFD3spcyTmOPPdy9GuRw7CL6DSBhMWbaFct5HL0lniw+gu5ZMeoOl0dhXEdemAbB1ni9oxBQZm4 rK9r5gKZjlMgFzPNH/cMujq3ncag+rI3ODLuWNeo/lSOL519M5zZcCSsPrFp4Yfsu9ovnOL42UfG VMkL+xzxTCqIVOdZFhdldrvqcNSzz7meX85JyF0l1bM2YlxfdeOjdYpSZh2Tqqvx6pojeYzDyhHx YevVPWdukHWMRfoxRYN69MfcaW5S9frMs/a5xaHPPqdCeyq72t2Xkr6jZbvGMkXPvVp1+ezLF4JM t/KTPgjWy37nvMt+NRZ7rKJv5b9tN4vzGA/sSfErjMpkd588cn9o7sBIfPXZ59Rot/WlbNwyvi+3 9DXHHjjqC1mnOzgEfCF6fkpwUElRoqRyFpG2DVRyFq2pG0CLT8ro16a4jyJnJPVkmBXVsXSbnqPM ixQ4ZUq5il4GntqJRlEfqjfEo+4f7oM4aW7Ij+c4ruvX5Qh0sRA9dvhA2LTh+vKOJlp6Zt2RcM+Z XYHPQE0lsTiSo02LlSIZhKxVsrJWsktlRe1VPrRjVUDK8itHW46eVDswlq6rkoFgqWCQ5GoRnuTz x7wUOY01t/Bi50y82WOdurZd2bm9Z9CNsXPS6sGyeRAGukfRK2Aa0yvjZdHKkFP715wKO0M6cPTq i8+FW++4ayGG7bvaz0+jlQ/k5NrsuglSzxHPVJ1ArGQZNMvkGX1JlsEnydqDenatDS8ZYNsuNyz5 pzHRl5XLYCV5kZI9JSSXcYVXeKvrQIQPksZX1U9d+kX0pIeFR1E95VNf84Fu8OQINEHAfSlp1Kzd Z20V+7Zlas2cpladKzkqWasWsrHiALvKZ3mUjGrSZ1FbxtUkWTykx2Svxhg2od+0jfRHmc4Ci1w5 35SPRW7XxpfC7y1vvGHHIsNTa2weOKoF17QqH9j/Zliz4dqFGfTUF6IoSDmm7KSitKS4tKiw5fYc xWYXaras6lxGjurRp13k2b6LduShPDWG2CkmA6DIoaZ+c470o8V1arzCC1oyQFJ0tQOJMsaHManz 5ZOlf/SzaveXdVl57NuAAMeyha3GwL0Q11MZgyiaQ+bPOiwrB+wVWiHw+r69Yf2VqwO/GzSm9MZL e8O2Xec/tdAX3+vWrJpU0Eg48mxKjiJ/UguSMlnb10JY/A3tiOwGJ/7qprrtqA++sWy1/ZaV2Xrz OJfTgr7lFG7KB/clula2gY5N6S1Cu21r1oZQ8OL9a/ueX5jA0ZR3tSN7kQGS0bpvkdtymsneVRlH ++xxrecFW40/XausytaTHUx9koIN4o889cmzzjn2sJVfdWw9Ai/wpDFCvyghG1J6q6h+X/nwC67C pqyfLnmO56YKC1ufe6Gqftk4vCyNQNtd7Wmq3ebe8vE7wv5DS6/at0hT96WUQac1v2Qtz52V413a blb2pnjiGZet3mW/qb5y8sAEPKpkj3wq4r2ItvRhFT21Vz0dydfcqE/VbXJErtZN+Ex0r6D/wIdx a24pg26KP3i3Ppe6fXt9R6AJAh44aoLaRNr84MknwoMPP7Iwo53yQpRJxHCwSoo8KSwUMMkqJ5SX lKoUl1W4yw1q/Iv7x8Dij3wtviBHX0VGjgI21Il5EX14xvkWB5aKWKVvKWnVES4cY0eexbCqD/Fk 6akPe8wxpqivvsEhZ3ej7aPqHB4YK4l+UvTtPKkeR42Pc1LZHHKvFc0vbS0fXE85jWEh2sf8LP+4 +pEDYVsfxA3NP9z/E3M1nVOevyqHnmRtSsZJL4BYjpOvC2SRPWVyo4s+qmjkyq4u9GUVL0Mtt7og NV9V5fG40EO6V8F16um2q68JPztxduFhmPKudmt724lG7lrZy/OADW3zFMCI7WPoxLZVbPfavuK6 lMk+5Fx9y4YnTynVt8qqjimZUdWmaTljVGIcyKYyTFTXHtF//FWNmb5sENzSKDuHJ8m/onrMS9Wa QPqceUvZ9tCGx6pxFPHg+Uvr57eeDZ8Ji/HGZ9l8Tt2XUoYN8kvrdI42STbbvKbnPKvIBp5n+rSy zNKUPJX8sWWzOLfBH+znIlkluaNjDm8aW05d1bH0WVOQwNDmq27OUTRy6to6zIfVp5RZOS/9WiSr qZ+7HqHu1NNYfSn33v+FsP3qNYOaPg8cDWo6nJkyBI68sz+ENVvKqpSWTXkhKmAIDKGsUDhFix0U YbwQbapU1a+OKMHYAYgCVX9lixoZY2V1oK96MlAYcxn/1uhSPYsB/clAEW3Gk3Koapz2KMXPOEXf lsfnKYMiroPBKBxj4zSuyzX1lcA61cbW4Zw64l1twUEYUMcaN8qnrg1Aqq0f6yMwlYVofWS6aTFl ncCzyzOcWswig1SGzLKyi3Ml9EiVTJOcUpu6R/qTww0Zg4NvqEmLZLBD/1RhM9RxNOWL+VHi/uoq cY+CrfQwdOmrSrd31f+Q6ExFJ0x5V7u1s7j3ZGcpSB/LFetwisvsvasyOazKZGlc1/Jhn0NLPz63 uiIum8e1+NHYUjwgu+ukMlqWDvX4Qx8Wrb1UHz41R8x9bIerXu7R2ubQgj7yVEEyxkw/Kbu9aL2Q 27fXy0dgLL+jMWW7OWc2eY54fq0s4fnKlRU5fSgQnHpmU+1t3/Y8VTfOs/IoLqtzbfUaOisOfMR8 yS9EH+Bn8azTb1Fd0S/Tg3HbeA0iGUq9OnQYKzJYPNCeMUIjV7/SxlMeAlOxm/PQaFfLA0ft8PPW M0Tg5Z8/F6696ROB7002SVNeiAovlFWsnFUWGwexUqdeWycgNKxStH2iNIsWSFr4lNWBNgkaWkhj aGgBVjRu2pSVyRiwPNR1WGmcVbsCxQv8xFiLBnXAQTgy3rgudWwS7+Sl5tXWrTpn7IzDGjjwJqMu x5lc1YeXOwKzQGDKOqFI1oK75CFHyR2eeZ59BUeoJ0cm56kkucMx7g+6Wvym2pLHosourJAxkjMq l6wvojHLfMtrKiA3S15m3ZfVAfSdcmhQRwkdlpu4D3VP6r7J1e25fXi9YSEw9V3tyEvudd33Xc0O 9CTDZUMW0Vbfkv26Lqpfll/neS+jU6cM/BQgQV5gm1qdJRygST5OQOpV2dN1eIjrVmEe129zzfi1 /hEdqy+ZE+z4WDerLseq9UKqD9t+SudtdrWP6Xc0pmw359zPyElkprVVU/ZQDq1UHZ45aPP81pHJ deqm+m2SZ21i2iNrtC6gLLU2oB5jVEIG2QCN8tsc6VepjkyWXo7lKrSkWyQTq2Qn/YqPMhksPv04 PwT2PP29cPd9D86PgQH17IGjAU2Gs9IvAlNfiBahi5KzRk6ZskMxsvDQgqOOwk31L8ch9FKKM+YN 40sGhV30WaNCBpU12lDybYwmGTp6y4hr8Z4aV5wnXjiCn+jE9ex1GbYKZql+WV3V6eoIjjGWMqKY x1ny0tWYhkqnzUJ0qGMaEl9T0gmSYTn4y7mk55o2yC6uecaVuLZ1lB8fU3LPyhB7jtNO8jKliyjX YjRVHvetay3muLb6QuVtj9JLomPHpLyiI23r1C+iM8/8WB9yHedZ/phjLZptftW57g3V0/03dvw0 nqrjGHRCF7+j4bvaVwL4uickY9re63VsNPpq2p+10TWGWR2RE8gGdATrhtQYpEfEE3Y17frQD+pj lkfGzBzYcXa1dpvlOMbS1xh2tS9/BvrY6cYbcJmLKdnNTe49a8OqPbZQSgapvM4RWkU+kzp0+q4r fUU/yGEl5LHsNuRtyv5VOW3QV2W2otYEZX4V2stvgnyXHWnXM+Kv6sg88mfXVGV9l9FL+b2K6ls8 i+p4fhqBNnbzu0ufzfe0goAHjlaw8LMFR8AXohdOMEoIA0QKFMVOYKjMuFEZSp12CiIVLcwu7PHC KyndKgNI/NHaGhNcW6WveqLH+OL6tGmS4vFp14kWZVUOTDli6dvy3ISXobWxBl0dI2ho4xgiP2NY iA4Rt1yepqQTeDZZYMUyPiUnV+3+ciGEVpal6kmuQ6BKLkqfFHbWoEDjSemzKn4adPfrJtZJyiIy J1kdjK5quvjM6avvOrq/cFIWjcPqij7nou+xzpP+VHSC72q/8C6TXFNumexEzuMcw1FWJ0gk2n0c 5bTrkjaYSO7a4Ij6KJJDlNPWJvDkD/2mtYQtH+u5dbq6fT7WWeyO70MH3grHT51pFTiakt1cF3lr /8oOtP6SMpmU05fkVvwsSw7m0JhVHcuT3sahb+Ss9T1Rz+ozjZG62IldJGufWnpt9JJoFunYLjYg SJejk7Smsfz7eR4CY7WbX3h+dzh7801h586deQOdQS0PHM0AZO9iGAj4QvT8PKCUrdImkBEHRspm TApeQRkUGufQjI2ZIjrWuKLvomQNDAVc7KJO/aFclS9DwLYtop+brzHb+spjwVpmIFgjiPZ1sLb9 DfGcsQl3GclD5NN5cgRSCExNJ8QLHJ5fyXGLD/I55XREzpKQxXrubbv43C4W47K+r5HL/LEoZdzI a8nspn0j523grIgOmKZwLaqvfLVpy6fozfoY319l/c/z3ijjy8uGgYDval+Zh1hOV8kJnkPaYJMj r5DXKXm+0kN3Z/Qr+WXt4jrPOzRIomO5s440mx+vD7hOtVcb69S0zknpNvqpI89Ed4hHrZNyeBP2 OXW9zoUItNnVfiGlYV9NzW7OnQ3r14gDRJLZHOv4SuK+kWllci2u3/V1jt1Pn8gRBfORrzHPyKSU LU07YYUs7lIGSy+KPnzW0UvUj1OKP+mWXKwszVi/gQG6WzLc5bNFa/HPDy4F+sNS4GhIyQNHQ5oN 56VXBKa8EEXZoMykyAW03cEgp6DKONqFH9dShCgzLbDIJ1FWtdiyRgFtFGwQf+SpT5Ql5wRa5Pyj PGVskJ9KKFt4amscpGiThzGEESJcUvVkRFCWMqBSbcaQZ+eSeyE2DMcwhqHz2MVC9MZbbg/XbN0+ 9KFexF/T37K7iFBJxpR1ArCwgCUhl5C1kmPIXnSFnI4Kdkt/UE5dZED83IvGMuE5/0MupRZ2Tdli 3Hajg8ZuZSFYdtlnU167aMe4dI9o4dqGrr03hF0belNsW6YTPv3QlxYGEt/Vfn4qrWwhB5kmeVw2 2Txf/MmZybOHPO9KPsGXbFtrs1vZ1+R513iLbGWrp2I81LYMF5VJl3Ft1wfSbbZcbRb1aJ2V4G7x WNQx9zGutrvax/I7GlO3m+N7x8qdlHyWraOAhWRxqm5Me6zX0g3wb3WCHQ/+H+vboUwYcZ5rc0r/ QEtY0z6VKLd9pOp0mce9UcaT/G4pvYYuKsKuSx6nQKvMbp7C+LscoweOukRzwWjd98BDCzWiKS9E UaiphRB5Nh9DBmVl8xTcSSk/azBxs0iBp26cuC51rAJX3yllmeo71Ucqr2/FC98YgkVBM4vlIi3I 5FBk/EUGXpXRlJovz1tBoO1CFEobNl+3QnAkZwS6zl2+JZw+c65XjqesE+RQ5PlFRnKtpGvkGn9W TuNYmkdCviJL4bcs9b0wTOkiu0heFBkf62vujyI5XzYfKoOeUtUcqp4fL0agC51wMdVuc7r4HQ3f 1X5+17aVvfEu9pxZ45m1zzIyVBsCcp5n2kq+yb5HJ5B4jrHXU3SsPqmjM9RX0djoS5vHmuABXSuL 4gAVuk/028q8ojHMO98GiuAlnkeLz7x5nUr/Y/odjSnbzfH9iIyQPESWFPkbsBv5s/VlW7OWRo5i O6bsy7jPoV8jP+T3kP8oxbMwoYw20nXII7tBK9XW5gl/m1d2Dv06beCtzrxIT8KDxhS3t/eB5VVj j+vbOm3P6Ttn80nbfobUfgx285DwKuPFA0dl6Ey87LptO8LRkx8sDApTXohaRyATqoWCnFyxktLC ibpxGXlKKpNyxPgpSnFd6omPImMrpjXEBQ1jxgixxoL4tvwyVmGg8rEerdEjxwQLfmEAHjKA4jFi UNLekyMwbwSmqhP0/JYtdHmuVY95kkMPnaFzjmUyrawsd+6RoQpS85tKOL206JP+yqVFPY0J+ZRy eJbRKupPi2Ta2jFLzqEjcnVcUf9y9hWVp/LRy8IuVW7z4rrCWHW4Zjx1MVN73TO6rnusu3ivS9/r d4dAF7+jMfVd7ZJTzEoTWWVnUzJJdjplVc8zz5utL3rwUqY3qEdbKz/ayj71rWPTgJHa23GleGOM 8M/fIsgddAcJ+9zOC+PsQjcJ16kfp7Krfap2s72/eaZk9yEPsQ0lZ229+FzrZewyPYuSNdBDNvFc kuRPScmomG7qGtll+0nV6SNP8jVXTltdw9hTNqb8LPBr1x20VQK/HHkt3NUudbT9gWGu/RrL2BRt 8gjcCCeuGXffwRyLM33n3K/w5skRsAh44Mii4eeDRuCuez8fDh873ZjHqS9EZbB0rSygJ6VaZeCo bxRxWyUp46rxDdGiIUajxsrRLvItWWsYMN6xJ2t4aCw2yMicYHClDD/Vz3E6WNzUborHqSxE5zW3 U9MJ9vnNWdTxHCv4waKM51synGsFijV/0O8yQV/9SqbYPpETZbKCBaKVT5Y3yhhbWz0kpxy0kW1x klMAPnIwj9vrGj1DX1UOCjveqv7q1BUfTY923uQQyaUl/YqdIb2b23bR6k1FJ0x1Vzsy1Dr7qp7h 3PtbctvKS2STtWUtLepbPqrsNrW1OoY8+G+SrLyI22sscX7OtfQZdYt4Q9dINgqvNn3m8NVHHcnN mPYsnJRd6NaY76FfT2VX+9TsZnvfIS+xSUl1AkaWBrJE8iT1jCKXSdhJRZuVLL2ic/WTYzcW0SA/ lulldSVfc/RWU12HblA/wko8obOErfKaHGVvM9ey4evSKZOz8Ig9C/0i3VqFO22lp6p4YwzSZaoL hlpXKW9Rj23t5o1bxvfllr7m0gNHfSHrdAeHwFQXonYiYoWKYiLF+bZNznkdZw59Ne1PAaocnvqq I4PF0tfuFKuIhS31MAyajtn2M+9zxiBjR7woWFTnHlBbP5Yj0MVC9NjhA2HThuvLO5po6ZR0ghYh ZYsZbgNklU0sLFh4svDQIgM5EC9CbBvOYzpxedG1dRjSZ9kClDeQUkmLKcYqnlP1usiTEwFaZTKw bBy5fJTRT9EYks5hLpXALKVHVR4f1Vbt+p7TuP8hXZfphFdffC7cesddQ2K3MS9T3NUuGQ1oKWcS 5TjGSHWDr7SRPKiS3dQlSfbnyh3LP+2LZB7OUCs3qask+c8zDz3xrPI2R+kxaBTxJvrgLx6FV5e8 qJ8+j2yKEO/0U6X7u+DF3gP0PTbMusBg0WlMyW5mLrmnte5FLlTJjjrzL1sG2YTsk63TZR+58rsO 36m62HTwX8W7xROZVFWfvhiD6AujmIeUzozr0LdNzGuRjOobtyr64gseq+raMfn5xQiU2c0X174w h99b3njDjgszJ3zlgaMJT37V0A/sfzOs2XBtVbXRlE9xIVo2OdbAp56UVKqNjBoWq0NRYE0Wzqmx 1cmT4RI7LMFEZeAKlnbBNgvM6L/t7vkcLDRW6srozWnndeaDwOv79ob1V64O/G7QmNIbL+0N23ad 39nXF99T0QnIBuRl0QINmcVijEVcKrGgpW2c4gUcC5wmif7t7nbRYCFYppdUb15H+FaC17oJvVr1 BlFdmkOszzht4l5CP+Ys9Glr77NFeHPXYtHl+Wv7nl+YwNGUdrVb+Vf2TCAL+eOZUFDD3j9F8tvW ob2VtVU72nNtV8sTfOTahgoGi0f7rHe1exzaYCzMivSgeOAoO1f8IK/qOPAUALM0Z33OXMMz4y66 r8DFrlViHmmrjRhxWXwNVjEtbI/ceyGmN7brtrvaZzHeWz5+R9h/6P1WXf3ivcOt2o+lMTKN5xjb GTmZKwubjM/Spl+e3SEl2beWT8sfPJNi34itwznyRuuEHDls23chR6xMRE8Vjcf2O89z+B3avTBP PJr2/eG1m0M42bS1t7MIeODIouHnFyDwgyefCA8+/MgFeWO+mNJCtGqe4sWCjP0iBYVypQ0LORYR KNxZBZHoV3zZxVjVgtdiAA2S6Niy3HMFhlIOVGhodx8YyTAiv6g+ZV0leCO1GV8dXuoYcMK+Dn2v ex6BMSxE+5ir5R9XP3IgbOuDuKE5FZ1Q9bxK/stJZiBaPk21RwcU1adRjnyWThEdaJJ0vXwR/VOZ 6kbFvV7G8lW40WnOeMWcHbecmTFt1a1ztLJ2HvgU8Wr1NnwxVrDT2IvakW/r4LzoAqey/oZeNhWd MKVd7diLdTb9yNklm1T3bG5QFXmOow+Z1fZ5svMkrXcAAEAASURBVLKMZzulK8SfjupT8lMyXeWS XTm01KbsyFiRI9CtgzP9W4yhwfqnKAhTxsO8ynSvFPWvueAerKpbRMPzzyPQZlf7mDD88TuHxsRu Y17n9Tw07Rf51odfBhkhOVEEZi7PObSK+ugqP5fXrvpzOvNF4J61u8KHr9gc3hth4Oje+78Qtl+9 Zr4ARr174CgCxC+Hi8CRd/aHsGZLYwantBAtA4mFnhZs1MtdTEnhayHFYq/LRRR8KeAiR1NsBNkF ZpUhIww03jZOJ425bIcM/Ggnp/gE21w+xW/dI7yRulpk1+0/VZ+FOnMIDuBex6maojfVvKksROc1 v64Tzu8AtPhbOWJlZ9Fii2ddZdbJXyX35MxT38hK+iZf8lNlOsKPErphFqmIF8ld8YDs588m29aW 23zqSx9XYWZpp86lP1Nl88yz45VzG73A/WLvn5hHypS4P3SfKW+Kx6nohKnsaucebnpfIwN5tpoE Mpr2aZ85nk/sPPiwesPWKTpH1rWVd0W0bb5s9yYYQYdxSdbXCTpZHuqeWzluZWddOrn1ZzUXufyM tV7bXe1j+R2N2zZsDveEXeGZU6+MdaoWju8u5PnCgeIDcgSWEEBOvXzsZNgZNjoeHSDggaMOQHQS s0Hg5Z8/F6696ROB7002SVP5LFEZNnIEqk5ZIER14iMLKUtHu/Dk+Ivrx9e01cJIASItjqBRtAjV 4g16LAJzk/rKrR/XkzOUPssWuoxL44hp9HWtRfEs3moqG4McCBp/PI9g48kRGBoCU9EJPH8KalfN QeqzNMhAZI11DsppKRle9xlnoSv5las72sryqrHXKQcL5B7YFOlRjQ+6s3A6ai7oj/kZQoqDP9Kh zD/3Gvhx7yjf8izdS54CTrbczxcXgansam8zg/N2Fs67/xR22Ol6kwr5W7SeSLUtyrN6r6hOnE+/ /DXFSDZ00/YxP37dLwJtd7X772j0Oz9O3RFwBKaJALL5I5fsaPWluj1Pfy/cfd+D0wQwGrUHjiJA /HJxEZjKZ4mKZtA6sXIddUW05OTRTmnqETSgj6JFFs4hW1+04aVqNyBtFZSgXd+LKeuAoz94LOvT jo26OLkYKzx39VZW7DTVfFYFtOC/6yRnIDjZeWHsbRbLXfM5dnpT+SzRvOZpKjoBec0fcook+R3L LSu7bRltYsc98hDZZp9/6pGQSTkJmgS0bL9l7axcxjmIDISGxlPWljLJzKJAT9xeeJGPbItTmU6I 6876eii82TlDN9jEfUJwiHsgnkPmSgns43KVTe04Bp3Qxe9o+K72qd3Z7ceLjLByIlevtO/5Ygpt 5G+bthdz4jmzQGAsu9qXPwN97HTjDbhgufrEpnCy3c8kzWJKvA9HwBFwBMI3r/lcWH9m1ZLMOtcI jXeXPpvvaQUBDxytYOFnC47AVD9LhPPL7jbPdZpV3Q5aoNlgEE5EggqphQ/1LR9VwSL1Hzswm75d Yx1Yop17jJ2maleGLeOVoxLnGE7WrgIr2okNvRTW4q/ro8YT04WPOg7cuH3ONX333UcOH7OsM5XP Es0SU9vX1HSCZLYwQB4rxTLOBqqLdAbPvWS+6HDM/TQl/MQ8WTrxuYJU9Es7dI/+yIsT9W0AQu2l s+r0HQc94r6GcK3xpbCYB3/oR8tTrKu4VvCRupqPuN08HcDzwK2sT9cJZeh4mSPgCDgCs0egi13t s+D60IG3wvFTZ1oFjuDzR0vr/A37vjELlr0PR8ARcAQaI/Af3/5FeOTyDzVuP8+GLzy/O5y9+aaw c+fOebJxQd8eOLoADr9YZASm8lkiO4c4YOQkSwVqKJfzsIljTI4e9WH7Tp3jACoKLKXqW/4pL3Jg 4qhUMCWmo4ARDizoiee4nr0Wn9As6pNxqE+w1ecxYjo22AIP/NkgEvVjh5qloXONQ9ccZ+1Qw7ls 5xoHZd/BHHsP0HfO/FmM/NwRKEJgijpBWPBcyamP/LLPFWWSbdS3ZWrPEZ0BDWSTaJFfVJ+yLlKs q5BDVbLQyhHq981j3XGiT1I6JJcO7ZVifJQ/66NsC/qNA5PiBf2KXLeyPaed2vtxMRHwXe2LOa8+ KkdgERFou6t9bJg8/3eHxsay8+sIOAITQ4CA/tfWfna0b0geXAr0h6XA0ZCSB46GNBvOS68ITOWz RICIkwznC868VMBIQOM8488GQVTGMWfnMu3VF22qdpvnBEmgY3nKcQzShoTDM7XLnDL4zHUYpvgE V3biy6laFDCiLyU5NG0AiTLmRvMD3Sq+cLxZnHG4zTrBo8ZfdF9ZB22KP7AjcJaTwMcGqmgDjsI0 h8aY63TxWaIbb7k9XLN1++hgaPpbdnUGOiWdEOOCLFGKZbYtK5Mz9o0R0SqrrzpNjjYwkpLNdWjm Blb+//buNrau40zw/EOREvVKUxQlvllSQsZ0K5EjiWIWgWHL7m5ZDUsC+8ts4o9OjIZnsunONpAv GWCAXgwwDSwa6G2Pke1gkU0D/WXSC0xvC9tab6yM220jmfFaIpl4JTUVKZIsUqQkkgqpF5sixb3P dYo6vLov595b55yqc/4FKPftnKqnfnV8pZznVlVw1lWhUTXtlTs2+H1p/l6p9HdBsfrMufpZvT7F 6q/2Pe2Xfn9rKZeoC/6dYv7eNufptVSLRbWx+nR8ub8TXhh61aeuVIyVX7VXJOIABBBwQMDGr9p9 2kdDE/vf2PSc/Oju+w7oEwICCCDwuMAb21+RzQ9qX6bu8Rp5h8QR10BJgcNHh0p+5uMHWVqWSG94 VTMTxNxoKkxulPqVcOH46418vbFXzy+mTZ16w8kkSMImjMzNJZNkMDeeTJ0mAVZrwiEYk9ZZKmli 2iv2aNpWJ/ML/WpujGkf9Y+5uWb6XKytKN8z10qpNkxceg1WOrZUHbz/mYCNZYla2jq849RE1/K6 dllcqm1N4rAdztLfCYUmmjzRP/pdZGZ86Pekvme+P8vd8C+sz7w2//2b17YezYxL811uq95y9Zg2 9Rjtl/nuLndO8DPjqO/p32nBhJw5LniMvqdjUe13p/k7Qc/Xv5tcKMG+mr/7SsWlf08U/ttD+xHV tVQqDh/et/F3QtT9tLGPhsbIr9qjHinqRwCBegVs/Krdx300vrftiFx4OCG6vxMFAQQQcE3gZzen ZaCx1bWwvI6HxJHXwxdt8B2d3XL73oNoG4mx9l99MhNja8k2VesNe3PTsJbESK1tBqXMjTmNo9LN puB5+lxvMtm80aTJIr2BpzcPNZ5qEnGFsQVf1+tUrYu2rfGbx3rbz1dU4X9sj0WF5lL78Rc2tInc S233Eu9YlpeqK/weMN+9wZkrOkB6Q7/Ud59+RxYWfc/m97DWr7GZBEst33+FMYZ9bdo0yRg101jC /kAimAwpZRg2llLHqbeJU5NqheNa6rwo3w+Ol7GLsj3qdkvA1j4a/KrdrXElGgQQeFwgq79qvzWz Xo42Dcr7QuLo8auCdxBAIEmBuf6/kI8mHiYZQirbJnGUymFNZ6cGD70sM3OLNXdOM8+U8gJJ33RK uv2gTpqSHy65Bo15XlpAf8X4hfVt8gmJo9JIdX6S5aXqCuk0QW4SEHqzP/haZ8HoDJJg0kYTFmaG pyYszLnmPZvJIzPzJ84kRDApFlymzrXvUuOtYxAcn8Lxjeu1upnkY9hEVjDBZq4lraNc0jKu/rjW Trml6lyL1UY8/KrdhiJ1IIBAVAJZ/lX7i8uD8kZ7g/zJrfiXTo9qPKkXAQT8FtBlNC/dspc0am33 b+WWqEZwTVQVUy8Crgnsa2kTvRlLQQABBFwX0OUfLs7VnzWam5lyvauJxadL1WW96I3+4I17XT5T kyOahAgmakxiSL0Kk0Z6bHBvI01m6KwTG0Xb0rbDJiFstKl16GxTLWpgMwmWr9TS/+i4aXElaaSx mCXqwsSkY6v73ZnxbTj9+qrrTt8315IeSxHRpepKlcvnh0t95O375lft3naAwBFAILUC+qv2gca+ 1PYvTMcONPZybyUMFMcggEDkAvpjo6NrB+Xegp2mdL/l3j0H7FSWglqYcZSCQYyqC1OTE9Lcsj2q 6qkXAQQQQKCEgCa5n1rTXfdKdVfHRmTzxkbRfYN8KtcujEhn775IQ87yUnUKq8kdMztEEySFs2n0 td6w12SASRwVJplMUsU8mhkwYWaMaN16vCYZzHKaJh4z8CYREXa/PXNevY8mjuBso3rrtHm+GYcw CRqb7Zarq5qYzLFaX+G1Z6674LWk46HJvLDLBJaLM62fXRkblb0Dg6nrHr9qT92Q0iEEvBew/av2 OED6nxmQyWlLd1R/G7AuKfqKvCTPb/u1/Pn0T+LoBm0ggAACjwnofRP9XtYfHFGiESBxFI1rKmo9 dfKEHHvltVT0RTuh/7ixlYFODQodQQABJwW+t+0PZPNSQ+47a9nJ+KIMKr+5+uyUdEbZSK7urC5V V5gwKnczXhNC+keTPOZmvyYriu3ZU5g8MjNGNPmjiaHCxFSwbpMkMEOubWjROirN+tFjdOaKrWJm t2gMpk+26q63nmAiT2d5uRJf8Noot2Re8Norl/Qy10bweE0e6R+9VvSaKHfd1uvs6vlZW6rOjIP5 VTsbsRsRHhFAICkB/VX7wNIXuafw2wHQWVf7mtpkctM9+dHd95MaFtpFAIEMCmjC6GubviJr7ram Kml06Mhx6Xqi2akRJXHk1HAQTDmB2ZuTIs3t5Q6p+Nk/5X5h3TL23YrHcQACCCCQpMB/vvEreW3d 55MMIfVt61J1Pxx7O/X91A5qwkFnbOiNd73pXk3SQc81iZ1K55lERnCWkiZ2NHGk9ZjPg+jmPdOG SShoMkifFyacgufqc3N84fvB18E+mD2Tgp8Hn5s44p7lFIyh2HPTB+2vLutms+i1Ycah2no1uWMS fKXGSo8x+2aFGS8Tg5l9FLye9LNgEklfV7ou9Zg0FF2q7kVJ36yiSmPDr9orCfE5AgjEIRDVr9p9 30dDv6P/qGFIXt6xV4aXLjH7KI6LkTYQQECONg3ml6e70Zi9H9rGPfwkjuIWp72aBS6eG5btu78s ut5krWX0N9O1nsp5CCCAQCwC+n9M/3jDS/yaMWLtX30yE3ELblSvN+216AyNUjf2i0VqEhX6WTU3 5jUBoX/MbJEwSQ6TtDCPOoOlmgRDsfhreU/7rKWa/tbSTrXnmMSLzbg0gailmmuiMG4dJy2l4jLX gI6lJg/LzUYqrNu8NteTjo1JfprPkrhGTNtJPH5hQ5vUvX5pEoFbaJNftVtApAoEEKhJIMpftet9 jdad3TXF5dpJT97rla5NW+XGumX5l8aLwixR10aIeBBIh8A/7/xTaVhYn19R6sZ8dEmjM++9Jc8e PpYOtDp7QeKoTkBO90tAfxGj618yldqvcSNaBLIk8Mb2V2Tzg2wuUxfnOP/sZjZ+SFBLYkBn+1Q7 M6lw7Kpt1ySNtJ5KCQZNIphkhCbEwhTtT6WYNDGh9QZjCVN3qWO0TRtLqlWKu1T75d63UWexJQtN gse0HSZxaI4t92gSSHqMacNGH8q16dJneuPyC+vb5JN7LkX1eCxR7KNhWuFX7UaCRwQQiFMgDb9q zy8DPbdY1w9ww5jr9/Rr616SHVuOyJktF+VrN/5adHk/9kAKo8cxCCAQFNB/+5oEtCaLRu5P5Jel a7nbFfkPbOdzy+ZTHgk0/lmuPHrJMwQeCXzwwQfSv3fg0RsJP/v41xdkU2uHNG/YXFckf7Bttwwv XJGri7N11cPJCCCAQBQCzyx8UVoebLVS9cz1i7K9s1s2btpipb44Krl/947cnLwu27r7Im1ux5YG ufBwgr8Liij/T9f/L/lPs/+v/Le7vy7yafJvaVz/8cY7oWPU47U/lYoeo/XaKNXEZ6O9JOoodn0Y a7UMY15L3KaNWs719Rz9N+vhhoPS8rD4d/n1S79w5t/sd+4vRcqsfz9+Yf1WWfNgg2xaJ3yHR6pN 5QhkV0BvVH5zw+9K70Kf3F2IzmH9ujXS1LQmugZyNV+7dEHuzM/LlraodxD9rBvqpd/VmkR6fmOf PN/0JTmwdpf8/ee+kU8k6d51+vm7uVnxPMeBa4BroNg18N3WI/LNzc/LwYdfkqeWd8n2T7ula02b PIj2n5n5L7GFT+7KvdtTsrO3P9Lv5mKVj310Rppzfye0tLQU+9jqe5euXJMd7ZXvOzUs54rVlqks NQJvvvmmHHvlNWf687Of/mPdS9WZzvxTw4fyb+f/zrzkEQEEEHBCYK7/L+SjiYfWYrlw+ifyxf0H ZduOLmt1Rl2R/iry7MhpeergkUibWto0K9+b+/HKL5kibYzKEUAAgToE9FeXb2741yV/YXn67b91 5t/sk9MR3mEtMNQfAJxZ4lftBSy8RACBKgRK/ar9uQ19Jb9zq6i+4qGtmxtlfXNjxePqOWDsl2dE k/rdffvqqYZzEUAAgUwI6Iyjm5d/kchSdR+8c1Kee/ar0tPTE7n1qXd/LnufrryvNjOOIh8KfxtI 64wjHZHPSbfsa2mT//ve/+fvABE5AgikSkCX0Xx6od/qr2g2b9kiXTH8o8PmQOiMo08+fSibt0b7 q0j9tfo/fPqhXF9m9qnN8aMuBBCwL/C/dr4i3blfWZb61buuELBubbS/WA/bq6hnHAXj4Fft/Fqf WQtcA/VeA0n+ql2/z87+t59E/qt2/VHWwuJybDOOgt/TPEcAAQR8E0hyxtH45Quya+eTzDjy7aLJ arznL12V5pbtznTf5owj7RS/NndmaAkEgcwL6PrfA0tflJ5FuxvkNq9tkK0ta73zvXX7gSwuRT8h em93bhr42He98yFgBBDIloAu96N/SpXNGxpl88Zof7Fequ3g+3pzciaGfTSCbfIcAQQQ8FUgrl+1 M+PI1yuEuBFAIAmBuL6bi/XNxRlHbvw0rZgW7yUu0JHbFyPNRTdvfEVeyq+zm+Z+0jcEEHBbQJfI 0NlGtpNGbvfajehGfzPtRiBEgQACCJQQ0L8j/nhz6aRRidMSeXt66rrMz0wm0jaNIoAAAggggAAC CCCAgF2BJrvVURsC0QkMHno5/ytGmy0MNPbJvqY2mdx0T350932bVVMXAgggUFZAbwZ+bdNXZM3d Vrk1s77ssXwYjYD+gECTdnz/R+NLrQggUL/AG9tfkc0PGnJ7bUQ/C7P+aKkBAQQQQAABBBBAAAG/ BVrbO/zugMXomXFkEZOq/BTQG4d/1DAkf7fjXzP7yM8hJGoEvBQ42jQoR9cOiiawoypzM1NRVZ2a enWZQE3iURBAAAEXBX52c1puzJdPGl0+P+xi6MSEAAIIIIAAAggggIBXAlu2dkjvngNexRxlsMw4 ilLX87qnJiec2uMoas4n7/VK16atcmPdsvxL40V5//6lqJukfgQQyKDAP+/8U2lYWC+atK50M7Be nqtjI/l9L7bt6Kq3qljPv3ZhRDp798XSps720iTe+8J3fizgNIIAAqEF5vr/Qj6aeFjx+Ctjo7J3 YLDicRyAAAIIIJA9gf5nBmRyeiF7HafHCCCAAAJ1CzDjqG7C9FZw6uSJ9HauRM/0Rq5uPvw3rf8m PwNJD9Nfo1MQQACBagWCs1g0WfRG+9flzQ2vS8vdrnzSqNr6snK8bq6uG1LGWV5cHsyPT5xt0hYC CCBQTkCX0bx0q3LSqFwdfIYAAggggAACCCCAAAJ+CBw6clx6enqcCrbxz3LFqYgIxhmBDz74QPr3 DjgTz63chrvStDGWeO7mfpDT8uCzJNLzG/vk+aYvyYG1u+TvP/eNfCLpQGNv/vN3+74lPN8qOHA9 cA08fg18t/WIfHPz83Lw4ZfkqeVdsv3Tbula0yYPlmL5Gss3MnP9omzv7JaNm7bE12idLd2/e0du Tl6Xbd3RLeFXLMSO5g1y4eGEXF2cLfYx7yGAAAKxCeiPlg417JMND8J9d1+/9Asn/s2uif+FxWXZ 0tYZmxUNIYAAAr4KLHxyV9bl1gDSf6tHXe7cj/H/gETdGepHAAEEIhZYv26NNDXFP9emqbFBtqyP Z3G4S1euyY72rRUlG5ZzpeJRHJBJgTfffFOOvfKaM33/2U//Ubbv/rLoepMUBBBAAIHKAhdO/0S+ uP+g+LRUnd54PDtyWp46GP9szzNLF2V846/lz6d/UhmXIxBAAIEIBHS26v++/VXRZTTDltNv/60T /2Yf++UZ0ZuT3X3xLDUa1ofjEEAAAVcFWjc3yvrmxsjDY6m6yIlpAAEEUiRwafhtefbwsdh7tH7t Gul6ojmWdk+9+3PZ+/TnK7YVTxqrYhgcgAACCCCAAAIIJCsw0Ngn+5raZHLTPfnR3feTDYbWEUAg UwKaMPrapq/ImrutVSWNXEJiHw2XRoNYEEAAgc8E8stAzy3yA1wuCAQQQCCEQNzL5ocIKdFD4p93 lWh3aRwBBBBAAAEEECgtoHvd/VHDUH6fO/a4K+3EJwggYFfgaNOgHF07KJrApiCAAAIIIGBLYDq3 5P/8zKSt6qgHAQQQQCAigbOjp2V8fDyi2murlhlHtblxFgIIIIAAAgikWODJe73StWmr3Fi3LP/S eFHev38pxb2lawggkJTAP+/8U2lYWC+atL4xzwriSY0D7SKAAAIIIIAAAgggkKTArVyiX/p2JxnC Y20z4+gxEt5AAAEEEEAgHQK7+vd7tb+RUXdlLzu9kfvaupfkb1r/TX4GksbHLCQzSjwigEA1AroU nSmaLHqj/evy5obXpeVuVz5pZD6r5fGFoVdrOY1zEEAAAQQSFjjz3lsJR0DzCCCAAAIIlBZo/LNc Kf0xn2RZoKW9U5qaNzlD8PGvL8im1g5p3rDZmZgIBAEEEHBZYNPmzbIhhg13bRps3LRFmjbtkIcO /fD+7oJIy4PPkkjPb+yT55u+JAfW7pK//9w38omkA429+c/f7fuW8Hyr4MD1wDXw+DXw3dYj8s3N z8vBh1+Sp5Z3yfZPu6VrTZs8WKr/G3RdbiNd/ZN00X00fvObef6tnvRA0D4CCHghoPto3Ls9JTt7 +yONV7+bFxaXZUtbZ6TtUDkCCCCQBoGFT+7G8t1czGr88gXZtfNJaWlpKfax1fcuXbkmO9q3Vqyz YTlXKh7FAZkUmL23KLfvPXCm7z/76T/K9t1fZlNHZ0aEQBBAwHWB5rUNsrVlrethPhbfrdsPZHGJ f548BsMbCCCAQBGBzRsaZfPGxiKfxPvW2C/PyJ37S9Ldty/ehmkNAQQQ8FBAE0c3L/9Cnj18LNLo +W6OlJfKEUAgZQJxfTcXY/vgnZPy3LNflZ6enmIfW33v1Ls/l71Pf75inexxVJGIA1wRGDz0sszM LboSDnEggAACCCCAAAIIIIAAAggggAACCCCAAAIIpESgtb0jJT2pvxvJr2lQfx+oAQEEEEAAAQSK CMzNTBV5l7cQQAABBNIkcPn8cJq6Q18QQAABBBBAAAEEEEhEQPdb7t1zIJG2XWyUxJGLo+JITFOT E45EQhgIIIAAArUIXB0bEV3X3Ldy7cKIbyETLwIIIJCYwJWx0cTapmEEEEAAAbcF+p8ZYAlRt4eI 6BBAAAFnBUgcOTs0yQd26uSJ5IMgAgQQQACBTAlookvXFaYggAACCCCAAAIIIIAAAggggAACWRA4 dOR4LPsbVWNJ4qgaLY5NVGD25mSi7dM4AggggAACCCCAAAIIIIAAAgggYEOAfTRsKFIHAggggEBU AiSOopKlXusCF88N8yt066pUiAACCCCAAAIIIIAAAggggAACcQqwj0ac2rSFAAIIhBc4895b4Q9O +ZFNKe8f3UMAAQQQQAABBBBAAAEEEIhYQPfRmJxeiLgVqkcAAQQQqEYgvwz03KJoooqCAAIIIFBe gGXzV/sw42i1B68QQAABBBBAAAEEEEAAAQQQQAABBBDwXmB6Krd/6AzL/ns/kHQAAQRSL3B29LSM j4871U8SR04NB8EggAACCCCAAAIIIIAAAggggAACCCCAAAIIIIBAVgRu5RL9rhUSR66NCPEggAAC CCBgSWBX/37ZtqPLUm3xVcNSGvFZ0xICCPgv8MLQq/53gh4ggAACGRRgH40MDjpdRgABBDwSYI8j jwYr7lAPHx2Ku0naQwABBBCwKNDS5t9a5proWl7XLotLyxYlqAoBBBBAIGoB9tGIWpj6EUAgTQLs o5Gm0aQvCCCAQDoFmHGUznG10quOzm4r9VAJAggggAACCCCAAAIIpFuAfTTSPb70DgEEEEAAAQQQ QCBbAsw4ytZ4e93bwUMvy8zcotd9IHgEEEAAAQQQQAABBBBAAAEEEEAAAQQQQAAB9wRa2/1buSUq RWYcRSVLvQgggAACCCQsMDczlXAENI8AAgggELXA5fPDUTdB/QgggAACCCCAAAIIpF5A91vu3XMg 9f0M20ESR2GlMnjc1OREBntNlxFAAIH0CFwdGxHdc8K3cu3CiG8hEy8CCCCQmMCVsdHE2qZhBBBA AAG3BfqfGZDuvn1uB0l0CCCAAAJOCpA4cnJY3Ajq1MkTbgRCFAgggAACmRHIb64+y0ypzAw4HUUA AQQQQAABBBBAAAEEEEAg4wKHjhyXnp4epxRIHDk1HARTTmD25mS5j/kMAQQQQAABBBBAAAEEEEAA AQQQ8EKAfTS8GCaCRAABBDIrQOIos0PvX8cvnhuWeX6F7t/AETECCCCAAAIIIIAAAggggAACCKwI sI/GCgVPEEAAAacEzrz3llPxJBlMU5KN0zYCCCCAAAIIIIAAAggggID/ArqPxuT0gv8doQcIIIBA igTyy0DPLYomqigIIIAAAuUFmLCw2ocZR6s9eIUAAggggAACCCCAAAIIIIAAAggggID3AtNT12V+ hmX/vR9IOoAAAqkXODt6WsbHx53qJ4kjp4aDYBBAAAEEEEAAAQQQQAABBBBAAAEEEEAAAQQQQCAr ArdyiX7XCokj10aEeBBAAAEEELAksKt/v2zb0WWptviqYSmN+KxpCQEE/Bd4YehV/ztBDxBAAIEM CrCPRgYHnS4jgAACHgmwx5FHgxV3qIePDsXdJO0hgAACCFgUaGnzby1zTXQtr2uXxaVlixJUhQAC CCAQtQD7aEQtTP0IIJAmAfbRSNNo0hcEEEAgnQLMOErnuFrpVUdnt5V6fKukve0TGW+akDNLF2Vv 9xr5p4YP8394jgPXANdAsWvghwtvr3xX6PfGji0NsnGdb998xIsAAggggEB9AuyjUZ8fZyOAAAII IIAAAggg4JJAw3KuuBQQsbgjMHtvUW7fe+BMQAsPHsrM3GIk8Wiy6M+nfyKjn0ys3PB9//6lSNqi UgQQSLfA97Ydkffu/UqeXuoTfX7n02W5t5BMn5vXNsjWlrXJNF5Hq7duP2DGUR1+nIoAAtkS2Lyh UTZvbEy802O/PCN37i9Jd9++xGMhAAQQQMB1AZ1xdPPyL+TZw8ciDZXv5kh5qRwBBFImoN/ND+5M yRf3D8besw/eOSnPPftV6enpibztU+/+XPY+/fmK7bBUXUUiDkirgM4ImF87K9+59WPZeFNkJVF0 P609pl8IIBCHgCahtbwvl2THQoNsedAqTzV1S89i/LM452amcomjJ+PoNm0ggAACCCQkcPn8sOwd iP//3CbUXZpFAAEEEEAAAQQQQCASAd1vuXVn/PduIumMhUpJHFlATGsVU5MT0tyyPa3dk5MPPpT5 htu5JelyM4tIFqV2nOkYAkkKmCTScxt65Y3tr8gnM62xhnN1bCT/K3TdN8incu3CiHT28ot1n8aM WBFAIDmBK2OjJI6S46dlBBBAwGmB/mcGZHI6oeUPnJYhOAQQQACBSgLscVRJKMOfnzp5IpW9X9o0 K//b8gn5t/N/l1+eLpWdpFMIIOCUgM5oHLj6H+Tb9/9a9DuIUlogv7l6bno4BQEEEEAAAQQQQAAB BBBAAAEEEMiCwKEjx2NZpq4aSxJH1WhxbKICszcn625fN67/3tyP5Ud336+7LipAAAEEqhXQGY4n F0/LeNNEtadyPAIIIIAAAggggAACCKRIoLW9I0W9oSsIIIAAAmkTIHGUthFNcX8unhsW3aSs1qK/ 8v9P8vajvYxqrYjzEEAAgToEdPm6//72/8LMozoMORUBBBBAAAEEEEAAAZ8FdB+N3j0HfO4CsSOA AAKpFDjz3lup7FctnWKPo1rUOMdLgeV1n5A08nLkCBqBdArod9LGByL3WHI8nQNMrxBAAIGMCbCP RsYGnO4igIAXAvlloOcWRRNVFAQQQACB8gL1TFgoX7OfnzLjyM9xI+oqBf6p4UM59PFfVnkWhyOA AALRCeh30n+883Z0DVAzAggggAACCCCAAAIIZFpgeuq6zM/Uv+x/phHpPAIIIBCDwNnR3LYG4+Mx tBS+CRJH4a040lMBXaJuft1tT6MnbAQQSLPAvzRelPa2T9LcRfqGAAIIIIAAAggggAACCCCAAAII IFBG4FYu0e9aIXHk2ogQj3WBv5n9UHRPEQoCCCDgmsD79y9F+v20q3+/bNvR5Vq3K8bDUhoViTgA AQQQWBF4YejVlec8QQABBBDwR4B9NPwZKyJFAAEEsihA4iiLox6yz4ePDoU80t3DdmxpEP1FPwUB BBBwVeBHd98XnRkZRWlp828tc010PfnU/ig4qBMBBBBAIEKB/D4as1MRtkDVCCCAQHoE2EcjPWNJ TxBAAIG0CpA4SuvIWuhXR2e3hVqSreLM0kXRX/RnsYzt/ffyD33fkj/Z8XtZ7D59RsArgX1PbPMq XoJFAAEEEECgUIB9NApFeI0AAggggAACCCCAgL8CJI78HbvMRT546GWpdvmir93468w5mQ4/1bxD hlr3yV/t/LpoEsmXosmu5YM/yCe9fIk5a3GapGTW+h1lf78z/n9GWT11I4AAAggggAACCCCAAAII IIAAAghUEGht92/llgpdqvljEkc103Gi6wK6TN1zG3pdDzOy+C58emOl7jdvvLPy3PUnf3jx+6Kx a9Ir6gSSzsYK24YeWylhEuaYMP71zhQzfYpqtplJSmo7ttqwVU8YXxePiWq5urkZlgxycbyJCQEE ELApcPn8sM3qqAsBBBBAAAEEEEAAgUwK6ISF3j0HMtn3Yp0mcVRMhffyAlOTE15LXH84k9ll6sIO nN6sN0mGcudowiTMceXqqOaz/o/+3crhmkDSREoU5Y0b/2UlSaV9rJS8CCZM1KPwj87uMseEqa9U n346f35lplilmIrVYRJvGo/GWEsdxerV98KMhR5TTf/1WN9mxpXyqfV9TXJ3NG+o9fSS510dGxHd c8K3cu3CiG8hEy8CCCCQmMCVsdHE2qZhBBBAAAG3BfqfGZDuvn1uB0l0CCCAAAJOCjQ5GRVBOSFw 6uQJOfbKa07EUksQfzP7YS2nZfIcM7unUuf1OL3JH0zsVDqn1s+/8/GP88kEPX/Phq5aq6l43rn7 1/PJHk34aPJCiyaUKpWG068/dojaaD31Fm3/97f8zspSg9/e8buis8bCxFXYtiaRajmvsB7zOjgW J26PlqzbeKppcPabqSf4aMz0Ma7rK9i+C891L7bRuRnpEf/3lqvX02yu3llvRZyPAAIIIIAAAggg gAACCCCAAAIIeCBw6Mhx6Xqi2alISRw5NRwEU05g9uakSHN7uUNWffY/dH5Ffnj17VXv8aK8QLFk iM5WMQkVPbueZe80KaCJGp1RUymZYT7XpEmlRJXOcNGkliabzHnle/roU10aL5jw0faqreNRbY+e aT/rqScYl0nCaO3V1qlx2CwmyaPJII2xUtHkUrnjgteX1llprCu15/PnF5YmSBz5PIDEjgACCCCA AAIIIIBAFQLso1EFFocigAACCMQuQOIodnIarFXg4rlh2b77y6LrTYYpv/pkJsxhHFOFgI3ZK5rg 0T9hZqKY0DSxU66YZIbWGSbRVFiXmXWk75u6Co9J4rUm6YJJO52FVG3iyGbcwWXqyiWkNDGoY0yp TuDbXf+dfDTxsLqTOBoBBBBAAAEEEEAAAQS8E9D7Gq07WW3Au4EjYAQQSL3AmffekmcPH0t9P8N0 kMRRGCWO8VLg/7l90cu4ow5aZ3gkmXww/as0E8UcV+nR9owVnbXkStFxMkvWaUzlZu7EEbNJBhXO NtIx0OLCdRWHQ1RtvHn9A3lRBqOqnnoRQAABBBCIVED30ZicXoi0DSpHAAEEEKhOIL8M9Nxi6B/g Vlc7RyOAAALpEpifnUpXh+rszZo6z+d0BJwV+MvP/YGzsSURmN7c15k7OoPFzODhRv9nI6EJGU1k lVvqThM4pmjiJK6isWlcxZYRjCsGbSc426hwuUKd5WWuK5NEijM22kIAAQQQQAABBBBAAAEEEHhc YHrquszP5Jb9pyCAAAIIOC1wdvS0jI+POxUjM46cGg6CsSnw1u1f2azO2brM/j7lAgwud6bH6XJs mjzK8n4yhV7VzOYpt0xbYb02XruQ4NuzoSvflWLLFZrl/fRRk0iFiSUbBlmog6XqsjDK9BEBBBBA AAEEEEAAAQQQQAABBBBYLXArl+iXvt2r30z4FYmjhAeA5qMTyMpSdSbhoTM9ggmG5YM/WMEtN5Nm 5SCelBUwy7TpQbqHT5aKJidNcqgw2Whmr6mHJpX0c2Yd1XZ1RLFU3a7+/bJtx2dJv9qiSuassHvZ JRMdrSKAAAJuCbww9KpbARENAggggEAoAfbRCMXEQQgggAACCQmQOEoI3odmDx8d8iHMkjHqUnU/ HHu75Odp+yCYNPLhxr0mYoLJLRvjYZIbtdRVmHgL1hH0LDbjJniseW5m6JjXpo7gOJnPXH80STNd zq+wBM2ZaVSok/zrlraO5IOoMgJNdC2va5fFpeUqz+RwBBBAAIEkBdhHI0l92kYAAd8E2EfDtxEj XgQQQCB7AiSOsjfmoXvc0dktt+89CH28awdmZam6Yu7B/XiKfe7Ce5qEMLOlSsWjM10qHaMJGbMU X617D5k6zDJrhckdfd+UcskRXcLOJFL00czGMe9pHRprNfsVaWyF8ZhYbDxWMjZ9UNvCsTCfaRw6 nsXijCJBaKPfLtbBUnUujgoxIYAAAgiEFdB9NO7cX2ID9rBgHIcAAggggAACCCCAgMMCJI4cHhxC Wy0weOhlmZlbXP1mmVdZWaquGEHhbJdix/jwnkk6VEoyVfo82FdNlBT6mMSOPmpiRxNvJkmiyRHz eaUl//Sc4PHmvGD7+jxsMsjUpYmrwiXiCuus9rVJlul52k6x+oNL1Jnj9LGwX8WSSnqclkpjE4zj szOy+79RLFWXXU16jgACCCCAAAIIIIAAAggggAACCFQn0Nru38ot1fUw/NEkjsJbcaRnAllbqi44 PIU39jXxEEyGBI91+bkmajSRYxJIxRI3Osul2EyXUv3S5I4mK7SY8zRBYpZjCyZBTOJGjy3Wtr5f WEwCJmxyKEziRMfTzAzSmCqV4Phrv4qdEzxGnxdLHgUTYXqM2uisKu1j0KbcLKxKsfJ5tAJzM1Oy teXJaBuhdgQQQACBRAUunx+WvQODicZA4wgggAACCCCAAAII+C6g+y237uz2vRvW4idxZI0yfRVN TU5Ic8t2bzuW1aXqTFIkOHB6s98kX/Tmv0luBI+J+/lP589XbFITO5r0MkkOfW6SPRVPLnNAuTrU SotJjKiXJkbKnVPYlEkGhZkppPXqH5MYMnWZOvR1MJmlY1d4rDnHPJrY9XWlGT/mnFKP2nfth7qY WVgamxkTrb8am1Lt8L5IFEvVXR0bkc0bG0X3DfKpXLswIp29+3wKmVgRQACBxASujI2SOEpMn4YR QAABtwX6nxmQyekFt4MkOgQQQAABJwVIHDk5LG4EderkCTn2ymtuBFNDFFldqq7Y/kaapNHl2fRm v/5ZPviD0DNoaqC3eoomLsweRmEqrpRUCVOHSbyYWUb6WpMnYYtJqlRjbZIyxdowySzzWbljzTG2 Hk1iK1ifGY9gQiv4Oc9rE2Cpus/c8purz05JZ22MnIUAAggggAACCCCAAAIIIIAAAgh4JXDoyHHp eqLZqZjXOBUNwSBQRmD25mSZTx//SJeqy2IJLrkW7L/OVNEb/aZUkwgx59h8DDtLxRynsZebKaWz YDTBU2pptmpi12RVw+nXV2bSaLv6niZwNBmkj/peqT/BtoLmwfd9fa7GppQbD3MMjwgggAACCCCA AAIIIIAAAo8LsI/G4ya8gwACCCDgjgAzjtwZCyKpIHDx3LBs3/1l0fUmw5QsLlWnyZNypdrZO+Xq quUzMxNHzw0uxRamLjN7J+yxmuCoNbFhklXBtsx7mpjS2VulSuEYqLk5t9Q5vryvfTNjqLOxKHYF oliqzm6E1IYAAggggAACCCCAAAI2BNhHw4YidSCAAAL2Bc6895Y8e/iY/Yo9rJHEkYeDRsjhBLK4 VJ1Zpk73nSmW3NAEhs400pv/mtAIJjninBmjbZlkinkMjqouNxecOVVrAihYp43nGqsu02aSJ8Xq NGOgn6Vp/59goi84fsUMeK82AZaqq82NsxBAAAEE3BBgHw03xoEoEEAAgaBAfhnoucXQP8ANnstz BBBAIGsC87ll8ymPBFiq7pEFz1ImkMWl6kyyRfc0KlU0CWP27il1TBTvB5NUpv5iSSPzmauPJsGm ya1ixYyBflZuHIqd6/J7ZmlD7X+pRF6xMXa5T8SGAAIIIIAAAggggAACCKRZYHrquszPVLfsf5o9 6BsCCCDgqsDZ0dMyPj7uVHjMOHJqOAjGpkDWlqoziQwzG8Tc6C9mWixho/v2RFmCM3EqtRWcLVXp 2ChjLla3xqMzjoIxmuOCiRMzDuYznx912T8zy0qTRtpPHU9joJ9pf3UWW2HRRFpwX6TCz3n9SICl 6h5Z8AwBBBBAAAEEEEAAAQQQQAABBBDIisCtXKJf+nY71V0SR04NB8HYFMjaUnVmpkuxm/elXIPJ nFLH2HrfJBm0vj+8+H1b1ebrMYmNqGZSaVLOxKyPpr3CTugydqZUMw7mHNceNUEU7JPGt3zwByth arJIE2mlZiDpgbpcn7FbOTHwpFgbgY8z9TSKpep29e+XbTtK78nlKnDYvexcjZ+4EEAAgTgFXhh6 Nc7maAsBBBBAwJIA+2hYgqQaBBBAAIFIBEgcRcKajkoPHx3yuiO6VN0Px972ug9hgzczXeqZ5RL1 smpmxorGWKmYY/W4SjNWgsdqkkOTYeUSFZXaLvy82GwZM+tIPzNJEzMGen5a9jbSmWnqaZKS2jeT LLJprPVSohFoaeuIpuIIa9VE1/K6dllcWo6wFapGAAEEELAtwD4atkWpDwEE0izAPhppHl36hgAC CKRDgMRROsYxkl50dHbL7XsPIqk7jkqztFSdmRVS7SyXYEKg2PJ1UYxTpaXnzJJ7pu2G06+bp0Uf 9XjTD01q2ExomJlFhTFoG+YzTRipnRkDDdJmDEU7nXtT29fxjnrcTF81DpMkKxUT79cnwFJ19flx NgIIIIBAsgK6j8ad+0tswJ7sMNA6AggggAACCCCAAAJWBNZYqYVKEIhBYPDQy1X9H9GsLFVnZrpU u0ybOU+HTmfI1FI0eRFcuqxUHcFkUKWkSnBJuzBxBY+vlJQqFV+x901iSF2LFZOk072kgv0rdXyx Omp9T2PTEnXSyMSnCaOwSaPgdWXO5zGcgC5VR0EAAQQQQAABBBBAAAEEEEAAAQQQSEagtd2/lVui kiJxFJUs9SYuoEvVZaHoTJdalkYL7m8U9TJ1JrlTaZk6TcAEl56rlGSKanyDSaNSyRl9X/uj8QZn PJU63lasJmkUNpFjq91y9ei4aVyaRAxeV+XO4bN4BOZmpuJpiFYQQAABBBITuHx+OLG2aRgBBBBA AAEEEEAAgbQI6H7LvXsOpKU7dfeDxFHdhOmtYGpywuvOZWGpOp3doUmjWhIsNpMdlWaZmGSQmaVT 6sIyCSb9PMxso1L11PO+umi8lZJx2mfTr3raq+Zck9Cq5FhNnbUcG0wUabJIx01ne+mSfrVci7XE kMZzdKk62+Xq2IjonhO+lWsXRnwLmXgRQACBxASujNU2czyxgGkYAQQQQCA2gf5nBqS7b19s7dEQ AggggEB6BNjjKD1jab0np06ekGOvvGa93rgqzMJSdTq7pZYZLsGl1epJQoRJnJi2dHZOuVj1OFNf rXsV1TpzKpiw0uuzUvuaNDJ7GumxaqivNX5NpNSazAv+t1E4c8ckjSoltIJ12HpuxlCdzBhp3dp3 TRiRLLIjrUvVvSiDdirzuJb85uqzU9LpcR8IHQEEEEAAAQQQQAABBBBAAAEEEAgrcOjIcel6ojns 4bEcR+IoFmYasSEwe3NSpLk9dFW6VN0Px94OfXyWDjSzjardF6mUkSY5SiWFTFvlllbTRIw5Ttuo JpkVTGSUiqFU3KXeL9W+xql7Gpk2g37atknuaF80gWQrsWJsKiW0SvWn1vdNfwrPN8kyW96F9etr bVvHIco2irXLewgggAACCCCAAAIIIIBAHALsoxGHMm0ggAACCNQqwFJ1tcpxXuwCF88Ny3zuV+hh SxaWqgtrETxOb8hr0Zv/9dyU1ySKKZrYCL4275uZKuWWndPzzOwdPS+YjDH1lHos1mapY8u9r0kt E2Op9rUvZlaRHlvsOK1HXU3RBJNJIqm71mFMzDGlHgtnQelx5ZJvpeqp5/3CBJr2TfutcdRz7ZSL ScdUk25qF7wuyp2Tls+iWKouLTb0AwEEEEAAAQQQQACBNAmwj0aaRpO+IIBAmgTOvPdWmrpTV1+Y cVQXHye7LJCFperK+ZtZMcFj9Ka8vq8JgLBJCE0QmBv4eq5JPBWrP9iWPtekibZVaimzYNKoUkwm SRRMWOjsH1P0/HpKsRi1TZ1NZWb8aMJIl8MLxlDYpnFVp6CRPtc/WofWW64OrVOTNoWzmwrbivq1 xmj6r3GXMjLXR7F4TOKs2GeF76lPYV3qaEwLj0/ba5aqS9uI0h8EEEAgWwK6j8bk9EK2Ok1vEUAA AccF8stAzy2KJqooCCCAAALlBaqZsFC+pnR8SuIoHeNIL4oIsFTdahSTpKmUoFl91mev9ByTBDGP weM0qVCYCNEb/uXa0pk3wYRMsaREsA19rkmMwsSCOUb32rFV1CqYtCmVNCnXnkl2aD/N3kDFZimV qkM99Y9J1BX6ljrP9vuVxsXEpWNT6VjbsVEfAggggAACCCCAAAIIIIBAaYHpqety5/4SiaPSRHyC AAIIOCFwdvS0POzbLT09PU7Eo0GQOHJmKAjEtgBL1T0SNUmQWhIgWotJgjyqsfIzTTBpoqSwBJMy 1cRjEilaX+FsHk1Q1Zu00Lg0+aFJHk1C2dpfp964arE3STR9rLf9wvEr9jo4NsU+571wArpU3UcT D8MdzFEIIIAAAggggAACCCCAAAIIIIAAAqkQuJVL9EsuceRSIXHk0mgQi1WBrC9Vp5iamDFLq2li xMwOsQpdorKG068/9omZfaMJjVoSIqZCs4ybvraV4ElT8iOOZJEZCx7tCUSxVN2u/v2ybUeXvSBj qomlNGKCphkEEEiFwAtDr6aiH3QCAQQQyJqA7qPx7OFjWes2/UUAAQQQ8ESAxJEnA5VEmIePDiXR rLU2s75UXWHiJs6kUalBtJXQSFOSp5QV7yNgQ6Clzb+1zDXRtbyuXRaXlm0QUAcCCCCAQEwC7KMR EzTNIIBAKgTYRyMVw0gnEEAAgVQLrEl17+hcXQIdnd11nZ/0ySxVl/QI0D4CCFQjoEvVURBAAAEE EPBVQPfRmJ+Z9DV84kYAAQQQQAABBBBAAIGAAImjAAZP3RYYPPRyVRs6slSd2+NJdAggsFpAl6qj IIAAAggggAACCCCAAAIIIIAAAggkI9Da7t/KLVFJkTiKSpZ6ExfQpeooCCCAQJYF5mamstx9+o4A AghkQuDy+eFM9JNOIoAAAggggAACCCAQpYDut9y750CUTXhVN4kjr4Yr3mCnJifibdByayxVZxmU 6hBAIFKBKJaquzo2IrrnhG/l2oUR30ImXgQQQCAxgStjo4m1TcMIIIAAAm4L9D8zIN19+9wOkugQ QAABBJwUIHHk5LC4EdSpkyfcCKTGKFiqrkY4TkMAgUQEWKruM/b85uqzzJRK5CKkUQQQQAABBBBA AAEEEEAAAQQQiF3g0JHj0tPTE3u75RokcVROh8+cEpi9Wd1muyxV59TwEQwCCCCAAAIIIIAAAggg gAACCPxWgH00uBQQQAABBFwWIHHk8ugQ2yqBi+eGZb6KX6GzVN0qPl4ggIDjAlEsVed4lwkPAQQQ QAABBBBAAIFMCrCPRiaHnU4jgIAHAmfee8uDKOMJkcRRPM60koAAS9UlgE6TCCBQswBL1dVMx4kI IIAAAg4IsI+GA4NACAgggECBAMtAF4DwEgEEECgjUM2EhTLVpOYjEkepGUo6UijAUnWFIrxGAAEE EEAAAQQQQAABBBBAAIGsCExPXZf5meqW/c+KDf1EAAEEXBI4O3paxsfHXQpJSBw5NRwEY1OApeps alIXAghELcBSdVELUz8CCCCAAAIIIIAAAggggAACCCDgnsCtXKLftULiyLURIR5rAixVZ40ytor+ oe9bon/+ZMfvxdam7w0tH/yBU2aMYe1XVBRL1e3q3y/bdnTVHlRCZ+qa7xQEEEAAgXACLwy9Gu5A jkIAAQQQcEqAfTScGg6CQQABBBAoECBxVADCy0cCh48OPXrh4TOWqvNv0P7w4vdlz4Yu+audXxeT EPGvF/FHPNS6b8Us/tZXt8gYrvZI+lVLm38JGE10PfnU/qTpaB8BBBBAoEoB9tGoEozDEUAg0wLs o5Hp4afzCCCAgBcCJI68GKZkguzo7E6mYUutpmWpumpn4OjxY3v/fX4WiiXKVdWY+le9afHFmzfe WalNEyLaF0o4ge98/ONwB0Z8VFxjqDPT9HpMS2GpurSMJP1AAAEEsinAPhrZHHd6jQACCCCAAAII IJBOgaZ0dotepVFg8NDLMjO3GLprvi9VpzfFv73jd/P91Vkc1ZSnmneI/tFZO1EVrVsTFW/c+C9W m9D6fn/L74gmjbRoP9TCdjtWg3akskpGmmSp9lqqpWtxjaG2o/+N6LV44vZoLH2rxSPsObpU3Ysy GPZwjkMAAQQQQAABBBBAAAEEEEAAAQQQsCjQ2u7fyi0Wu7+qKhJHqzh4kSYBXaruh2Nve9klnWWj CZN6b4Zf+PSG9H/078oaBJNLDadfL3usiUsP0rorJSrKVlbmQ01uBOPSRFJUbZUJIzUfaeJNl//T omNY6Zqw0fG4xlD7ogkxMztNZztxrTwawbmZKdna8uSjN3iGAAIIIJA6gcvnh2XvAD88SN3A0iEE EEAAAQQQQACBWAV0v+XWnX6vwGUTjMSRTc2U1TU1OSHNLdu97ZWPS9UFb/BHMZvH5mAGlyOzWa+p S5NmmgzQBFU1s2TM0nZxJEdMrLYfg9dBNXUHk22lzjMz0eK4vuIaQ70+jJlJkPmYPNKl6j6aeFhq 6Gp6/+rYiGze2Ci6b5BP5dqFEens/WzWoU9xEysCCCCQhMCVsVESR0nA0yYCCCDggUD/MwMyOb3g QaSEiAACCCDgmgCJI9dGxKF4Tp08Icdeec2hiKoLxbel6syNb+1lHDf1q9OM/+hqkkUmuuCMqLhm 1pi2bT4Gkx7B58XaCCaLKs0YK3Z+lO/FOYbGSRNHviaPWKrus6vRbK7eGeXFSd0IIIAAAggggAAC CCCAAAIIIICAIwKHjhyXrieaHYnmszBIHDk1HARTTmD25qRIc3u5Q1Z95tNSdcGkUZRLwK0CiviF Lh+2Z0O8sxx0No0p+lyTR74uXWYSIaY/STz6NoZqpnse6dj7mjxKYpxpEwEEEEAAAQQQQAABBOIX YB+N+M1pEQG7B5pjAAAnYklEQVQEEEAgvACJo/BWHJmwwMVzw7J995dF15sMU3xaqs7c5A6zJ1GY vrtwjM420cTDT+fPh95zxuxVo/GnycKF8SgWgyYsyyWofBxDXaLQzDwz/12V62Mxl6Tei2KpuqT6 QrsIIIAAAggggAACCCBQWoB9NErb8AkCCCCQpMCZ996SZw8fSzIEZ9pe40wkBIKAZQFflqrTm9ym RL1vkGknrkdNPPhy0z4uE1fa0etOEyuarCtXfBzD4H9HOgPJl6JL1VEQQAABBBDwVUD30ejuY386 X8ePuBFAIJ0CZhnodPaOXiGAAAJ2BeZnp+xW6HltzDjyfAAJv7SAD0vV6YwPs7xaWpaoKz0i1X1y 7v716k7w/Ggby8IFk5CVOMx1N9S6Lz9DR2fq2C5JjWFwyTrtp9pqAoyCAAIIIIAAAggggAACCGRJ YHrquty5vxR65ZYs2dBXBBBAwCWBs6On5WHfbunp6XEmLBJHzgwFgdgW8GGpuuBsiOAsCVsWetO8 mmRCpWNNssFWfIX1xL0nUmH7Sb7WxIYmErXUOkur0tJzpn/BcdaEpc0EjytjqImw5YM/yHdZk2M+ FJaq82GUiBEBBBBAAAEEEEAAAQQQQAABBBCwK3Arl+iXXOLIpULiyKXRIBarAj4sVRdMxNSaLCiH FmafIHNzXeupNOtEEw7BmMu1Xe9nujdS1kqpa8Ds/XTi9mjJPaM0aaRLz+mfcsdpXWYMw1wf9YxB 0mOo/TN99WHWkS5V96IM1kP+2Lm7+vfLth1dj73v+hth97JzvR/EhwACCMQh8MLQq3E0QxsIIIAA ApYF2EfDMijVIYAAAghYFWCPI6uc6ars8NEhrzukS9W5XPRGtil6g5siKzf51aJUEiXopIksTXwF LYOfp+W5zkbSa0RnzpTal+j3t/zOSnf1uODrlQ9yT8yMoO98/OOKicLgeWGfm0SNHp/0GAZnUpl+ h+1HWo5raevwriua6Hryqf3exU3ACCCAQNYF2Ecj61cA/UcAgWoE2EejGi2ORQABBBBIQoAZR0mo e9JmR2e33L73wJNoHw/Th6XqTNTBG9zmvaw/BmdCVbKIcp+eSm3H9bnOBjMzvrS/6qPJn2LJGU0y FdvTx8w2KnWe7b4kPYY640mttAQTWrb7aas+lqqzJUk9CCCAAAJJCLCPRhLqtIkAAggggAACCCCA QDQCJI6icaXWCAQGD70sM3OLoWt2fam6rM6AKDWAZn8f/VwTH5WWzdMkiEkK6DlR7BGl9bpUtI86 48gUnVVULHFkPi98LJZMKjymnteujaHaBL3q6Vsc50axVF0ccdMGAggggAACCCCAAAIIIIAAAggg kAaB1nb/Vm6Jyp2l6qKSpd7EBVxfqi5xIMcCCC6tVu0MLE00VZNAcazrocPRPur+RaZEnQgy7YR9 dH0Mg4mtsH3y/bi5mSnfu0D8CCCAAAIVBC6fH65wBB8jgAACCCCAAAIIIIBAJQHdb7l3z4FKh2Xm cxJHmRnq6js6NTlR/UkOneHTUnUOsSUWSrUzsILHV5toSqyTIRvW2VSl9m7SZJEmj3S5uWBxwSMY QzC2Us+Dx6dtDEv1udz7ulSd7XJ1bER0zwnfyrULI76FTLwIIIBAYgJXxh79qCSxIGgYAQQQQMBJ gf5nBqS777Plu50MkKAQQAABBJwVYKk6Z4cm+cBOnTwhx155LflAaozA9aXq9EZ51PuuaP26L07Y UunYYLzVLpNWKYZg3a7NpKkUu+3Ptf86FmYvI00UBU2Cz223XU99jGE9ernlFq9/IC/KYH2VpOBs s7l6Zwr6QhcQQAABBBBAAAEEEEAAAQQQQACBSgKHjhyXrieaKx0W6+ckjmLlprF6BGZvToo0t4eu Qpeq++HY26GPT+OBYfYK0pktplTaV0iTGcHkgDmv3kedYWOKxhymBOP46fz5MKd4dYyOhfHWBJI+ rzQ+poNJeDCGRp9HBBBAAAEEEEAAAQQQQKCyAPtoVDbiCAQQQACB5ARYqi45e1quUuDiuWGZnw2/ X4frS9UFb+5rYsCnojNggvHXG3twybKwyZFgm2nd3+jNG++sdFMTZeX26Akm0pLwcHEMC72ScFkZ wBBPoliqLkSzHIIAAggggAACCCCAAAIxC7CPRszgNIcAAgiEFDjz3lshj0z/YSSO0j/Gme2h60vV RX0TW5M7wcSDjQtBkzoNp1/PL5tmK369uW+SHmFnGxUmBGz0zcU61FjH0RRb5lqfGupsMxuWro6h LqdoSthryxyfxKMuVUdBAAEEEEDAVwH20fB15IgbAQTSLGCWgU5zH+kbAgggYEugmgkLttp0uR4S Ry6PDrHVJaBL1blegkmB4FJf9cStM4G+8/GPrSZ36omn0rnf3vG7K4eETXTVmxDQRIcu/aZ/bLmv dMLyEx1PTXromJYqweRPmASJ9vmvdn49X50+qkM9JYkxDBNvcCaf7ilGQQABBBBAAAEEEEAAAQSy JDA9dV3mZ3LL/lMQQAABBJwWODt6WsbHx52KkT2OnBoOgrEp4PpSddrXP7z4/fysD30evMmtr2st Nmel1BpD2PMKZ6rEFbu2o8kOnemkf3TmjSZcNHEVVwxBozCJG403mKAJnh98rv2pVJ+Z4WXOM+fU skxgUmNoYi/1GEym6TH635rrRZeq+2jioethEh8CCCCAAAIIIIAAAggggAACCCCAgEWBW7lEv/Tt tlhj/VWROKrfkBocFXB9qTrDpjNJzOwPveFfy817U5dvjyYRokmbavod3E+n1pkk2p4mF4y9Jk/0 ucZUTSw2zLU9nQWks4tqSVwFE0W6lGCcJckxLNdPE5ceE5zZV+6cpD/TpepelEGrYezq3y/bdnRZ rTOOynTNdwoCCCCAQDiBF4ZeDXcgRyGAAAIIOCWg+2g8e/iYUzERDAIIIIAAAkaApeqMBI+PCRw+ OvTYez694cNSdeqpiQKzvJgmLwpnSvhkXk2smuwwM1/CLlFXTf1hjlX7wiXgzOybuMdBZ8TUkjTS hJNxNNdRmL7bOMaFMSzWj0ITH2YbFeuHjfda2vxLwGii68mn9tvoPnUggAACCMQowD4aMWLTFAII eC/APhreDyEdQAABBFIvQOIo9UNcewc7OrtrP9mBM31Yqs4w6YwTc9NfZ73EnbQwccT1GLyxr4mb ahMmJlGi8eosnXpKqeRRcMZKPfVHea5eJ2aJQ71+1EWX3VPfqK8hl8YwaBw00feTSkoGYwr7XJeq oyCAAAIIIOCrAPto+DpyxI0AAggggAACCCCAwOMCJI4eN+EdRwUGD70s1Sxf5MtSdYZbk0dmSa00 J4+CN/ZrSRppwiJYqk06Bc81z7UOY2/e0yRM1MkX01YtjxqbWWZPz9cEiS5Tp/3QZJJ+ZpJIthNJ Lo6hGhSa1HJ9aT1JFV2qjoIAAggggAACCCCAAAIIIIAAAgggkIxAa7t/K7dEJUXiKCpZ6k1cwJel 6oJQuqSWWTpNb/wH964JHufr8+CN/XI39cslOoL7G5lZWjY81L6wvt/f8js2qrZeR9BRKw9aaj80 gWSuI00iFSaS9PxaS7DtYLuF9cU9hsG4dBzLxVYYa5pfz81Mpbl79A0BBBBAICdw+fwwDggggAAC CCCAAAIIIFCngE5Y6N1zoM5a0nN6U3q6Qk9sC0xNTkhzy3bb1cZWn09L1QVRdPaL/tEb73rDX5NH OhvJ92L6ozf1K/VHl5/TpeLMjBozG0iTRsFl6s7dv26VResL1m+1ckuVBfcV0ipLJUjMdRRMqOjx JpGkvjpLSY8LW1wdw2Af9VrxdU8jXaruo4mHYYcj1HFXx0Zk88ZG0X2DfCrXLoxIZ+8+n0ImVgQQ QCAxgStjo7J3YDCx9mkYAQQQQMBdgf5nBmRyesHdAIkMAQQQQMBZAWYcOTs0yQd26uSJ5IOoIwLf lqor7KqZOaLJDL0x7nPRZIcmLPSmfqWkkfZTkxl6XOGsmcKkju0EgdZnZh3pY737J9kcM03a6NJz xkDj05lFlRI/+nlwBpKJSevRxFzYa8vVMVQX7YdeW3q92L4mjFccjyxV95kym6vHcbXRBgIIIIAA AggggAACCCCAAAIIuCJw6Mhx6enpcSWcfBzMOHJqOAimnMDszUmR5vZyh6z6TJeq++HY26ve8/FF nDfCNYlQKRFRjaGZCWKSHNWcq8eaWMzMI3O+1qezZaIoYRJbUbRbrE5NigRnWWm/NZFYyzWhlvqn cMaSLsdnnIvF4MMYlpp1Vaw/vIcAAggggAACCCCAAAIIuCDAPhoujAIxIIAAAgiUEiBxVEqG950T uHhuWLbv/rLoepNhiq9L1YXpm+1jdLaGzq4pl0Cotk1NOOhyaDrbpZ6iMWlyQxMoZmm6WhIn9cQQ 57nFkkU2l1/TxJhJBmm/gntGFfbThzFM07UQxVJ1hWPKawQQQAABBBBAAAEEEEheQO9rtO7sTj4Q IkAAAQQQWCVw5r235NnDx1a9l9UXJI6yOvIZ6LfvS9XFNUT1JnZKxakJH1uJqDQlB4p56SwgTYqZ JI4+r3b/oWL1lnrPjIvZ56jccebYUseEfT/tYxjWodxxulTdi8IeFeWM+AwBBBBAwF0B9tFwd2yI DAEEsiuQXwZ6bjH0D3CzK0XPEUAAAZH52SkYAgIkjgIYPE2XQFqWqkvXqNCbYgJJLI9nM7FXrE+8 V73AFza0idyr/jzOQAABBBBAAAEEEEAAAQSKCUxPXZc795dIHBXD4T0EEEDAIYGzo6flYd9up/Y5 WuOQD6EgYFVg9DfTVuujMgQQQCAqgec29MoX1ucSRxQEEEAAAQQQQAABBBBAAAEEEEAAgUwJ3Mol +l0rJI5cGxHisSYwOjdjrS4qQgABBKIUeP/+Jbk4Z3+60a7+/bJtR1eUoUdSd9i97CJpnEoRQAAB zwReGHrVs4gJFwEEEEBABXQfDQoCCCCAAAKuCpA4cnVkHIjr8NEhB6KoPYR9LW2iv+KnIIAAAq4L 6HfVU2vsb47b0tbhetcfi08TXU8+tf+x93kDAQQQQMBtgfw+GqwL7/YgER0CCDgjwD4azgwFgSCA AAIIlBAgcVQChrdFOjrt38SM03XLg63ytU1fibNJ2kIAAQRqEvjetj+Qzc0NNZ3LSQgggAACCLgg oPtozM9MuhAKMSCAAAIIIIAAAggggECdAiSO6gTk9PgEBg+9XNWGjvcWRIbvj8cXIC0hgAACNQr8 5xu/khvzyzWezWkIIIAAAggggAACCCCAAAIIIIAAAvUKtLb7t3JLvX0udT6Jo1IyvJ8KgW9ufp7l 6lIxknQCgfQK6DJ1f7z5pUg6ODczFUm9VIoAAggg4I7A5fPD7gRDJAgggAACCCCAAAIIeCqg+y33 7jngafT2wyZxZN80NTVOTU543xddri6KfUO8h6EDCCDgjMAb21+JbJm6q2MjontO+FauXRjxLWTi RQABBBITuDI2mljbNIwAAggg4LZA/zMD0t23z+0giQ4BBBBAwEkBEkdODosbQZ06ecKNQOqIQper O/jwS/K9bUfqqIVTEUAAgegEfnZzmmXqArxsrh7A4CkCCCCAAAIIIIAAAggggAACCKRe4NCR49LT 0+NUP0kcOTUcBFNOYPZmbZvtPrehj8RROVg+QwCBxATm+v9CBhr7EmufhhFAAAEEEEAAAQQQQCAZ AfbRSMadVhFAAAEEwgmQOArnxFEOCFw8Nyzzs9Xv16Gzjj6aeJi7OdvrQC8IAQEEEPhM4BubnpNL tx7CgQACCCCAAAIIIIAAAhkTYB+NjA043UUAAW8Ezrz3ljexRh0oiaOohanfGYHvbRli5pEzo0Eg CGRbQJfPPLp2UDSxTUEAAQQQQCANAuyjkYZRpA8IIJA2AZaBTtuI0h8EEIhSoJYJC1HGk3TdJI6S HgHaj02gZ7FbBpa+GFt7NIQAAggUE3huQ6/obCP9TqIggAACCCCAAAIIIIAAAlEJTE9dl/mZ2pb9 jyom6kUAAQQQeFzg7OhpGR8ff/yDBN9pSrBtmkYgdgG9Uft/tP6P0rGlQQ59/Jext0+DCCCQXQFN GH1t01dkzd1WuTWzPrsQ9BwBBBBAAAEEEEAAAQQQQAABBBBAYEXgVi7RL327V1678IQZRy6MAjHE KqDJo+7cn9fWvSR6I5eCAAIIxCFwtGkwvzzdQGNfHM3l29jVv1+27eiKrT1bDema7xQEEEAAgXAC Lwy9Gu5AjkIAAQQQcEqAfTScGg6CQQABBBAoEGDGUQEILx8JHD469OhFyp7dmF/OJ46WNg3Kpu0N MnD1P6Ssh3QHAQRcEfjnnX8qDQvrpfHuVtHvnjhLS5t/CRhNdC2va5fFpXit4hwX2kIAAQTSKJDf R2NuUUj+p3F06RMCCNgWYB8N26LUhwACCCBgW4DEkW3RFNXX0dktt+89SFGPHu+K3sj95K7ISNv/ LL3ta+Tox9+X9+9fys9E0kcKAgggEFZAZzCa7w1NFo3cn8gvS9dyt0vuLYStheMQQAABBBDwU0D3 0bhzf4nEkZ/DR9QIIIAAAggggAACCKwSaPyzXFn1Di8Q+K3AJw8eiv5xpXTs/II8XLMxknAeLEl+ JsBLawbljze/JP9q6155vvlpObCmV/7+c9+QA4290vJgq7zb9y2e48A1wDVQ9Br4busR+ebm5+Xg wy/JU8u7ZPun3dK1pk30+yWp0tTYIBuaG5NqvuZ2733yUB4y4ahmP05EAIFsCaxbu0b0T9JFZxwt LC7LlrbOpEOhfQQQQMB5gYXcL1jv3Z6Snb39kcbKd3OkvFSOAAIpE9Dv5nW5aTbbc5Mp4i7jly/I rp1PSktLS+RNX7pyTXa0b63YTsNyrlQ8igMyKTB7b9GpGUcLuSTWTG75CwoCCCCAQDiBT+dvyO7P PRnuYIeOunX7AUvVOTQehIIAAm4L3LryC9k7MJh4kGO/PJOfcdTdty/xWAgAAQQQcF1Al6q7efkX 8uzhY5GGyndzpLxUjgACKRRo3dwo6xP4Ae4H75yU5579qvT09ESueurdn8vepz9fsZ3kf5pWMUQO SEpganIiqaZpFwEEEEDAgsDVsRHRXxn6Vq5dGPEtZOJFAAEEEhO4MjaaWNs0jAACCCDgtkD/MwNC Qt/tMSI6BBBAwFUBEkeujowDcZ06ecKBKAgBAQQQQCBLAvnN1XO/wKQggAACCCCAAAIIIIAAAggg gAACWRA4dOR4LLONqrEkcVSNFscmKjB7czLR9mkcAQQQQAABBBBAAAEEEEAAAQQQsCHQ2t5hoxrq QAABBBBAIBIBEkeRsFJpFAIXzw2LrgNMQQABBBBAAAEEEEAAAQQQQAABBHwV2LK1Q3r3HPA1fOJG AAEEUitw5r23Utu3ajvWVO0JHI8AAggggAACCCCAAAIIIIBAUED30ZicXgi+xXMEEEAAgYQF8stA zy2KJqooCCCAAALlBZiwsNqHGUerPXiFAAIIIIAAAggggAACCCCAAAIIIICA9wLTU9dlfoZl/70f SDqAAAKpFzg7elrGx8ed6ieJI6eGg2AQQAABBBBAAAEEEEAAAQQQQAABBBBAAAEEEEAgKwK3col+ 1wqJI9dGhHgQQAABBBCwJLCrf79s29Flqbb4qmEpjfisaQkBBPwXeGHoVf87QQ8QQACBDAqwj0YG B50uI4AAAh4JsMeRR4MVd6iHjw7F3STtIYAAAghYFGhp828tc010La9rl8WlZYsSVIUAAgggELUA +2hELUz9CCCQJgH20UjTaNIXBBBAIJ0CzDhK57ha6VVHZ7eVeqgEAQQQQAABBBBAAAEE0i3APhrp Hl96hwACCCCAAAIIIJAtAWYcZWu8ve7t4KGXZWZu0es+EDwCCCCAAAIIIIAAAggggAACCCCAAAII IICAewKt7f6t3BKVIjOOopKlXgQQQAABBBIWmJuZSjgCmkcAAQQQiFrg8vnhqJugfgQQQAABBBBA AAEEUi+g+y337jmQ+n6G7SCJo7BSGTxuanIig72mywgggEB6BK6OjYjuOeFbuXZhxLeQiRcBBBBI TODK2GhibdMwAggggIDbAv3PDEh33z63gyQ6BBBAAAEnBUgcOTksbgR16uQJNwIhCgQQQACBzAjk N1efZaZUZgacjiKAAAIIIIAAAggggAACCCCQcYFDR45LT0+PUwokjpwaDoIpJzB7c7Lcx3yGAAII IIAAAggggAACCCCAAAIIeCHAPhpeDBNBIoAAApkVIHGU2aH3r+MXzw3LPL9C92/giBgBBBBAAAEE EEAAAQQQQAABBFYE2EdjhYInCCCAgFMCZ957y6l4kgymKcnGaRsBBBBAAAEEEEAAAQQQQMB/Ad1H Y3J6wf+O0AMEEEAgRQL5ZaDnFkUTVRQEEEAAgfICTFhY7cOMo9UevEIAAQQQQAABBBBAAAEEEEAA AQQQQMB7gemp6zI/w7L/3g8kHUAAgdQLnB09LePj4071k8SRU8NBMAgggAACCCCAAAIIIIAAAggg gAACCCCAAAIIIJAVgVu5RL9rhcSRayNCPAgggAACCFgS2NW/X7bt6LJUW3zVsJRGfNa0hAAC/gu8 MPSq/52gBwgggEAGBdhHI4ODTpcRQAABjwTY48ijwYo71MNHh+JukvYQQAABBCwKtLT5t5a5JrqW 17XL4tKyRQmqQgABBBCIWoB9NKIWpn4EEEiTAPtopGk06QsCCCCQTgFmHKVzXK30qqOz20o9VIIA AggggAACCCCAAALpFmAfjXSPL71DAAEEEEAAAQQQyJYAM46yNd5e93bw0MsyM7fodR8IHgEEEEAA AQQQQAABBBBAAAEEEEAAAQQQQMA9gdZ2/1ZuiUqRGUdRyVIvAggggAACCQvMzUwlHAHNI4AAAghE LXD5/HDUTVA/AggggAACCCCAAAKpF9D9lnv3HEh9P8N2kMRRWKkMHjc1OZHBXtNlBBBAID0CV8dG RPec8K1cuzDiW8jEiwACCCQmcGVsNLG2aRgBBBBAwG2B/mcGpLtvn9tBEh0CCCCAgJMCJI6cHBY3 gjp18oQbgRAFAggggEBmBPKbq88yUyozA05HEUAAAQQQQAABBBBAAAEEEMi4wKEjx6Wnp8cpBRJH Tg0HwZQTmL05We5jPkMAAQQQQAABBBBAAAEEEEAAAQS8EGAfDS+GiSARQACBzAqQOMrs0PvX8Yvn hmWeX6H7N3BEjAACCCCAAAIIIIAAAggggAACKwLso7FCwRMEEEDAKYEz773lVDxJBtOUZOO0jQAC CCCAAAIIIIAAAggg4L+A7qMxOb3gf0foAQIIIJAigfwy0HOLookqCgIIIIBAeQEmLKz2YcbRag9e IYAAAggggAACCCCAAAIIIIAAAggg4L3A9NR1mZ9h2X/vB5IOIIBA6gXOjp6W8fFxp/pJ4sip4SAY BBBAAAEEEEAAAQQQQAABBBBAAAEEEEAAAQQQyIrArVyi37VC4si1ESEeBBBAAAEELAns6t8v23Z0 WaotvmpYSiM+a1pCAAH/BV4YetX/TtADBBBAIIMC7KORwUGnywgggIBHAuxx5NFgxR3q4aNDcTdJ ewgggAACFgVa2vxby1wTXcvr2mVxadmiBFUhgAACCEQtwD4aUQtTPwIIpEkgzn007sxOycTF0Txf d9++VYwaR7ml7Dgen+AFw/XA9ZD26+F67ruyqbEh2M1MPydxlOnhL9/5js5uuX3vQfmD+BQBBBBA AAEEEEAAAQQyL6D7aNy5v8QG7Jm/EgBAAAGXBLZ1rF59oHPbulXhrV1qkuX7javeC77geHy4Hh4J 8N/LIwt9lsrvh+5uKfzeXN3rbL1qWM6VbHWZ3oYVmL236FTiaOHBQ5mZWwwbPschgAACmRdoXtsg W1vWeudw6/YDZhx5N2oEjAACSQls3tAomzeWvukXV1xjvzyTTxwV/ho5rvZpBwEEEPBJQGf63Lz8 C3n28DGfwiZWBBBAAIGIBD5456Q89+xXpaenJ6IWHlV76t2fy96nP//ojRLP2OOoBAxvI4AAAggg 4LvA3MyU710gfgQQQACBCgKXzw9XOIKPEUAAAQQQQAABBBBAAIHqBFiqrjqvTB09NTkhzS3bM9Vn OosAAgikSeDq2Ej+V+i6b5BP5dqFEensXb3+uk/xEysCCCAQp8CVsVHZOzAYZ5Ml22IfjUc07Bvy yEKfFc5EwwefoEAWrwf20QheATxHAAEEEHBRgMSRi6PiSEynTp6QY6+85kg0hIEAAgggkAWB/Obq uaU7OrPQWfqIAAIIpEigcD34VK57zz4gK1cs48u+JysXQ+4J10MN1wP7aAQvIZ4jgAACmRc4dOS4 dD3R7JQDexw5NRxuBfPmm286lTiampiQ5eZ2t5CIBgEEEHBY4MLpn8gX9x8Un2YcaeLo7Mhpeerg EYdlCQ0BBBBwR+D023/r1L/Z3ZEhEgQQQAABBBBAAAEE/BBYv3ZNbIkj9jjy45ogyioELp4bFp3C TkEAAQQQQAABBBBAAAEEEEAAAQQQQAABBBBAAIFoBFiqLhpXakUAAQQQQACBOgQmLo7mz2ZPhCmZ n5ksKYkPPsGLg+uB6yF4PfAcAQQQQAABBBBAAAEEEKhVgMRRrXKcl4iA3jwL3kDjBgk3SIIXItcD 1wPXwyMBnaE5N+PfLE1dVq+jq3ulI6yZX8Oa+ezBwfXzW4G1S1w/KxdD7klav0+++ntHg93kOQII IIAAAggggAACCHgmcHb0tDzs2y09PT3ORM4eR84MhXuBuLbHke57MT11fQVKN+At3Ldj7JdnVj4v fMLxIvg8uiq4HrgeHl0NImm9Hor1K9hvniOAAAIIIIAAAggggAACCCCAAAIIJCvwwTsn5blnvxpL 4ijsHkckjpK9Jpxu3bXEkdNYBIcAAggggAACCCCAAAIIIIAAAggggAACCCCAQJUCLiaO1lTZBw7P kMDho0MZ6i1dRQABBBBAAAEEEEAAAQQQQAABBBBAAAEEEEAAARJHXAMlBTo6H+0xUfIgPkAAAQQQ QAABBBBAAAEEEEAAAQQQQAABBBBAAIHUCJA4Ss1Q0hEEEEAAAQQQQAABBBBAAAEEEEAAAQQQQAAB BBBAoD4BEkf1+XE2AggggAACCCCAAAIIIIAAAggggAACCCCAAAIIIJAaARJHqRlK+x2ZmpywXyk1 IoAAAggggAACCCCAAAIIIIAAAggggAACCCCAgLMCJI6cHZrkAzt18kTyQRABAggggAACCCCAAAII IIAAAggggAACCCCAAAIpFTh05Lj09PQ41TsSR04NB8EggAACCCCAAAIIIIAAAggggAACCCCAAAII IIAAAskJkDhKzp6WEUAAAQQQQAABBBBAAAEEEEAAAQQQQAABBBBAAAGnBEgcOTUcBIMAAggggAAC CCCAAAIIIIAAAggggAACCCCAAAIIJCdA4ig5e1pGAAEEEEAAAQQQQAABBBBAAAEEEEAAAQQQQACB DAucHT0t4+PjTgmQOHJqOAgGAQQQQAABBBBAAAEEEEAAAQQQQAABBBBAAAEEsiJwa+q6c10lceTc kBAQAggggAACCCCAAAIIIIAAAggggAACCCCAAAIIIJCMAImjZNy9aPXw0SEv4iRIBBBAAAEEEEAA AQQQQAABBBBAAAEEEEAAAQQQsCPQZKcaakmjwJM9PXJvYSnftY9GPpSbZabM7d03KNs7u1YYOH6F Iv8EH66f4BXB9cD1wPXA3xfBayD4nO8Hvh+4Hvh+CF4Dwed8P/D9wPXA90PwGgg+5/uB7weuB74f gtdA8DnfD3w/cD348f1Q7r57cAzjfN6wnCtxNkhb/gqU26CrJ5dkKiwc/0gEHym7wRs++Dz6r0WE 64HrgeshKMD1ENTg+4HrgeshKMD1ENTg+4HrgeshKMD1ENTg+4HrgeshKMD1ENTg+4HrwaXrodj1 GIzP1vNT7/5c9j79+YrVkTiqSMQBCCCAAAIIIIAAAggggAACCCCAAAIIIIAAAggggIDfAmETR+xx 5Pc4Ez0CCCCAAAIIIIAAAggggAACCCCAAAIIIIAAAgggYE2AxJE1SipCAAEEEEAAAQQQQAABBBBA AAEEEEAAAQQQQAABBPwWIHHk9/gRPQIIIIAAAggggAACCCCAAAIIIIAAAggggAACCCBgTYDEkTVK KkIAAQQQQAABBBBAAAEEEEAAAQQQQAABBBBAAAEE/BYgceT3+BE9AggggAACCCCAAAIIIIAAAggg gAACCCCAAAIIIGBNgMSRNUoqQgABBBBAAAEEEEAAAQQQQAABBBBAAAEEEEAAAQT8FiBx5Pf4ET0C CCCAAAIIIIAAAggggAACCCCAAAIIIIAAAgggYE2AxJE1SipCAAEEEEAAAQQQQAABBBBAAAEEEEAA AQQQQAABBPwWIHHk9/gRPQIIIIAAAggggAACCCCAAAIIIIAAAggggAACCCBgTYDEkTVKKkIAAQQQ QAABBBBAAAEEEEAAAQQQQAABBBBAAAEE/BYgceT3+BE9AggggAACCCCAAAIIIIAAAggggAACCCCA AAIIIGBNgMSRNUoqQgABBBBAAAEEEEAAAQQQQAABBBBAAAEEEEAAAQT8FiBx5Pf4ET0CCCCAAAII IIAAAggggAACCCCAAAIIIIAAAgggYE2AxJE1SipCAAEEEEAAAQQQQAABBBBAAAEEEEAAAQQQQAAB BPwWIHHk9/gRPQIIIIAAAggggAACCCCAAAIIIIAAAggggAACCCBgTYDEkTVKKkIAAQQQQAABBBBA AAEEEEAAAQQQQAABBBBAAAEE/BYgceT3+BE9AggggAACCCCAAAIIIIAAAggggAACCCCAAAIIIGBN gMSRNUoqQgABBBBAAAEEEEAAAQQQQAABBBBAAAEEEEAAAQT8FiBx5Pf4ET0CCCCAAAIIIIAAAggg gAACCCCAAAIIIIAAAgggYE2AxJE1SipCAAEEEEAAAQQQQAABBBBAAAEEEEAAAQQQQAABBPwWIHHk 9/gRPQIIIIAAAggggAACCCCAAAIIIIAAAggggAACCCBgTYDEkTVKKkIAAQQQQAABBBBAAAEEEEAA AQQQQAABBBBAAAEE/BYgceT3+BE9AggggAACCCCAAAIIIIAAAggggAACCCCAAAIIIGBNgMSRNUoq QgABBBBAAAEEEEAAAQQQQAABBBBAAAEEEEAAAQT8FiBx5Pf4ET0CCCCAAAIIIIAAAggggAACCCCA AAIIIIAAAgggYE2AxJE1SipCAAEEEEAAAQQQQAABBBBAAAEEEEAAAQQQQAABBPwWaPqvH4743QOi RwABBBBAAAEEEEAAAQQQQAABBBBAAAEEEEAAAQQQKCvQ1tpS9nPzYcP169eXzQseEUAAAQQQQAAB BBBAAAEEEEAAAQQQQAABBBBAAAEEsivQtLxM3ii7w0/PEUAAAQQQQAABBBBAAAEEEEAAAQQQQAAB BBBAAIFHAv8/7mOCFH4HctMAAAAASUVORK5CYIJQSwECLQAUAAYACAAAACEAsYJntgoBAAATAgAA EwAAAAAAAAAAAAAAAAAAAAAAW0NvbnRlbnRfVHlwZXNdLnhtbFBLAQItABQABgAIAAAAIQA4/SH/ 1gAAAJQBAAALAAAAAAAAAAAAAAAAADsBAABfcmVscy8ucmVsc1BLAQItABQABgAIAAAAIQBQATsU JgQAAAMJAAAOAAAAAAAAAAAAAAAAADoCAABkcnMvZTJvRG9jLnhtbFBLAQItABQABgAIAAAAIQCq Jg6+vAAAACEBAAAZAAAAAAAAAAAAAAAAAIwGAABkcnMvX3JlbHMvZTJvRG9jLnhtbC5yZWxzUEsB Ai0AFAAGAAgAAAAhAO7O9t7eAAAABwEAAA8AAAAAAAAAAAAAAAAAfwcAAGRycy9kb3ducmV2Lnht bFBLAQItAAoAAAAAAAAAIQB41QTvuagCALmoAgAUAAAAAAAAAAAAAAAAAIoIAABkcnMvbWVkaWEv aW1hZ2UxLnBuZ1BLBQYAAAAABgAGAHwBAAB1sQI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7" type="#_x0000_t75" style="position:absolute;left:1220;top:13;width:49762;height:4176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4fBoxQAAANsAAAAPAAAAZHJzL2Rvd25yZXYueG1sRI9Pa8JA FMTvQr/D8gq91Y0WxaauUv9UBPXQ6KW3R/aZDc2+DdltjN/eFQoeh5n5DTOdd7YSLTW+dKxg0E9A EOdOl1woOB2/XicgfEDWWDkmBVfyMJ899aaYanfhb2qzUIgIYZ+iAhNCnUrpc0MWfd/VxNE7u8Zi iLIppG7wEuG2ksMkGUuLJccFgzUtDeW/2Z9VUKwXB7Nfv+3osFmN2pHJfsarq1Ivz93nB4hAXXiE /9tbrWD4Dvcv8QfI2Q0AAP//AwBQSwECLQAUAAYACAAAACEA2+H2y+4AAACFAQAAEwAAAAAAAAAA AAAAAAAAAAAAW0NvbnRlbnRfVHlwZXNdLnhtbFBLAQItABQABgAIAAAAIQBa9CxbvwAAABUBAAAL AAAAAAAAAAAAAAAAAB8BAABfcmVscy8ucmVsc1BLAQItABQABgAIAAAAIQCr4fBoxQAAANsAAAAP AAAAAAAAAAAAAAAAAAcCAABkcnMvZG93bnJldi54bWxQSwUGAAAAAAMAAwC3AAAA+QIAAAAA ">
                  <v:imagedata r:id="rId31" o:title="" cropbottom="5f" cropleft="4787f" cropright="1054f"/>
                  <v:path arrowok="t"/>
                </v:shape>
                <v:shapetype id="_x0000_t202" coordsize="21600,21600" o:spt="202" path="m,l,21600r21600,l21600,xe">
                  <v:stroke joinstyle="miter"/>
                  <v:path gradientshapeok="t" o:connecttype="rect"/>
                </v:shapetype>
                <v:shape id="文本框 30" o:spid="_x0000_s1028" type="#_x0000_t202" style="position:absolute;left:1902;top:41778;width:4871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l4g+wQAAANsAAAAPAAAAZHJzL2Rvd25yZXYueG1sRE/LasJA FN0X+g/DLbgpOtGCSOoomih00S584PqSuU2CmTthZvLw751FocvDea+3o2lET87XlhXMZwkI4sLq mksF18txugLhA7LGxjIpeJCH7eb1ZY2ptgOfqD+HUsQQ9ikqqEJoUyl9UZFBP7MtceR+rTMYInSl 1A6HGG4auUiSpTRYc2yosKWsouJ+7oyCZe664cTZe349fONPWy5u+8dNqcnbuPsEEWgM/+I/95dW 8BHXxy/xB8jNEwAA//8DAFBLAQItABQABgAIAAAAIQDb4fbL7gAAAIUBAAATAAAAAAAAAAAAAAAA AAAAAABbQ29udGVudF9UeXBlc10ueG1sUEsBAi0AFAAGAAgAAAAhAFr0LFu/AAAAFQEAAAsAAAAA AAAAAAAAAAAAHwEAAF9yZWxzLy5yZWxzUEsBAi0AFAAGAAgAAAAhANKXiD7BAAAA2wAAAA8AAAAA AAAAAAAAAAAABwIAAGRycy9kb3ducmV2LnhtbFBLBQYAAAAAAwADALcAAAD1AgAAAAA= " stroked="f">
                  <v:textbox inset="0,0,0,0">
                    <w:txbxContent>
                      <w:p w:rsidR="008C01A0" w:rsidRPr="00D31674" w:rsidRDefault="008C01A0" w:rsidP="008C01A0">
                        <w:pPr>
                          <w:pStyle w:val="26678388"/>
                          <w:ind w:firstLine="400"/>
                        </w:pPr>
                        <w:bookmarkStart w:id="29" w:name="_Ref103619782"/>
                        <w:r w:rsidRPr="00D31674">
                          <w:rPr>
                            <w:rFonts w:hint="eastAsia"/>
                          </w:rPr>
                          <w:t>图</w:t>
                        </w:r>
                        <w:r w:rsidRPr="00D316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9"/>
                        <w:r w:rsidRPr="00D31674">
                          <w:t xml:space="preserve"> </w:t>
                        </w:r>
                        <w:r w:rsidRPr="00D31674">
                          <w:rPr>
                            <w:rFonts w:hint="eastAsia"/>
                          </w:rPr>
                          <w:t>组织架构图</w:t>
                        </w:r>
                      </w:p>
                    </w:txbxContent>
                  </v:textbox>
                </v:shape>
                <w10:wrap type="topAndBottom" anchorx="margin"/>
              </v:group>
            </w:pict>
          </mc:Fallback>
        </mc:AlternateContent>
      </w:r>
      <w:r w:rsidRPr="008C01A0">
        <w:rPr>
          <w:rFonts w:cs="Times New Roman" w:hint="eastAsia"/>
        </w:rPr>
        <w:t>架构如</w:t>
      </w:r>
      <w:r w:rsidRPr="008C01A0">
        <w:rPr>
          <w:rFonts w:cs="Times New Roman"/>
        </w:rPr>
        <w:fldChar w:fldCharType="begin"/>
      </w:r>
      <w:r w:rsidRPr="008C01A0">
        <w:rPr>
          <w:rFonts w:cs="Times New Roman"/>
        </w:rPr>
        <w:instrText xml:space="preserve"> </w:instrText>
      </w:r>
      <w:r w:rsidRPr="008C01A0">
        <w:rPr>
          <w:rFonts w:cs="Times New Roman" w:hint="eastAsia"/>
        </w:rPr>
        <w:instrText>REF _Ref103619782 \h</w:instrText>
      </w:r>
      <w:r w:rsidRPr="008C01A0">
        <w:rPr>
          <w:rFonts w:cs="Times New Roman"/>
        </w:rPr>
        <w:instrText xml:space="preserve"> </w:instrText>
      </w:r>
      <w:r w:rsidRPr="008C01A0">
        <w:rPr>
          <w:rFonts w:cs="Times New Roman"/>
        </w:rPr>
      </w:r>
      <w:r w:rsidRPr="008C01A0">
        <w:rPr>
          <w:rFonts w:cs="Times New Roman"/>
        </w:rPr>
        <w:fldChar w:fldCharType="separate"/>
      </w:r>
      <w:r w:rsidRPr="008C01A0">
        <w:rPr>
          <w:rFonts w:cs="Times New Roman" w:hint="eastAsia"/>
        </w:rPr>
        <w:t>图</w:t>
      </w:r>
      <w:r w:rsidRPr="008C01A0">
        <w:rPr>
          <w:rFonts w:cs="Times New Roman" w:hint="eastAsia"/>
        </w:rPr>
        <w:t xml:space="preserve"> </w:t>
      </w:r>
      <w:r w:rsidRPr="008C01A0">
        <w:rPr>
          <w:rFonts w:cs="Times New Roman"/>
          <w:noProof/>
        </w:rPr>
        <w:t>7</w:t>
      </w:r>
      <w:r w:rsidRPr="008C01A0">
        <w:rPr>
          <w:rFonts w:cs="Times New Roman"/>
        </w:rPr>
        <w:t>.</w:t>
      </w:r>
      <w:r w:rsidRPr="008C01A0">
        <w:rPr>
          <w:rFonts w:cs="Times New Roman"/>
          <w:noProof/>
        </w:rPr>
        <w:t>1</w:t>
      </w:r>
      <w:r w:rsidRPr="008C01A0">
        <w:rPr>
          <w:rFonts w:cs="Times New Roman"/>
        </w:rPr>
        <w:fldChar w:fldCharType="end"/>
      </w:r>
      <w:r w:rsidRPr="008C01A0">
        <w:rPr>
          <w:rFonts w:cs="Times New Roman" w:hint="eastAsia"/>
        </w:rPr>
        <w:t>所示。</w:t>
      </w:r>
    </w:p>
    <w:p w:rsidR="008C01A0" w:rsidRPr="008C01A0" w:rsidRDefault="008C01A0" w:rsidP="008C01A0">
      <w:pPr>
        <w:pStyle w:val="be7a6077"/>
        <w:numPr>
          <w:ilvl w:val="0"/>
          <w:numId w:val="154"/>
        </w:numPr>
        <w:ind w:firstLine="560"/>
        <w:rPr>
          <w:rFonts w:cs="Times New Roman"/>
        </w:rPr>
      </w:pPr>
      <w:r w:rsidRPr="008C01A0">
        <w:rPr>
          <w:rFonts w:cs="Times New Roman" w:hint="eastAsia"/>
        </w:rPr>
        <w:t>项目管理团队</w:t>
      </w:r>
    </w:p>
    <w:p w:rsidR="008C01A0" w:rsidRPr="008C01A0" w:rsidRDefault="008C01A0" w:rsidP="008C01A0">
      <w:pPr>
        <w:pStyle w:val="be7a6077"/>
        <w:ind w:firstLine="560"/>
        <w:rPr>
          <w:rFonts w:cs="Times New Roman"/>
        </w:rPr>
      </w:pPr>
      <w:r w:rsidRPr="008C01A0">
        <w:rPr>
          <w:rFonts w:cs="Times New Roman" w:hint="eastAsia"/>
        </w:rPr>
        <w:t>项目管理团队负责对项目进度、工程质量进行宏观管理，提供对</w:t>
      </w:r>
      <w:r w:rsidRPr="008C01A0">
        <w:rPr>
          <w:rFonts w:cs="Times New Roman" w:hint="eastAsia"/>
        </w:rPr>
        <w:lastRenderedPageBreak/>
        <w:t>项目出现的重大问题进行协调和指导，完成重要阶段评审，与项目内外部人员及合作方进行沟通，确保项目顺利成功实施。</w:t>
      </w:r>
    </w:p>
    <w:p w:rsidR="008C01A0" w:rsidRPr="008C01A0" w:rsidRDefault="008C01A0" w:rsidP="008C01A0">
      <w:pPr>
        <w:pStyle w:val="be7a6077"/>
        <w:ind w:left="556" w:firstLine="560"/>
        <w:rPr>
          <w:rFonts w:cs="Times New Roman"/>
        </w:rPr>
      </w:pPr>
      <w:r w:rsidRPr="008C01A0">
        <w:rPr>
          <w:rFonts w:cs="Times New Roman" w:hint="eastAsia"/>
        </w:rPr>
        <w:t>项目管理团队包括以下角色：</w:t>
      </w:r>
    </w:p>
    <w:p w:rsidR="008C01A0" w:rsidRPr="008C01A0" w:rsidRDefault="008C01A0" w:rsidP="008C01A0">
      <w:pPr>
        <w:pStyle w:val="be7a6077"/>
        <w:numPr>
          <w:ilvl w:val="1"/>
          <w:numId w:val="152"/>
        </w:numPr>
        <w:ind w:firstLine="560"/>
        <w:rPr>
          <w:rFonts w:cs="Times New Roman"/>
        </w:rPr>
      </w:pPr>
      <w:r w:rsidRPr="008C01A0">
        <w:rPr>
          <w:rFonts w:cs="Times New Roman" w:hint="eastAsia"/>
        </w:rPr>
        <w:t>项目管理委员会：负责从商务角度对项目发展方向、管理策略、资源调配等进行决策，并有权任免以下层次人员组成。管理委员会成员由甲方、卖方人员组成；</w:t>
      </w:r>
    </w:p>
    <w:p w:rsidR="008C01A0" w:rsidRPr="008C01A0" w:rsidRDefault="008C01A0" w:rsidP="008C01A0">
      <w:pPr>
        <w:pStyle w:val="be7a6077"/>
        <w:numPr>
          <w:ilvl w:val="1"/>
          <w:numId w:val="152"/>
        </w:numPr>
        <w:ind w:firstLine="560"/>
        <w:rPr>
          <w:rFonts w:cs="Times New Roman"/>
        </w:rPr>
      </w:pPr>
      <w:r w:rsidRPr="008C01A0">
        <w:rPr>
          <w:rFonts w:cs="Times New Roman" w:hint="eastAsia"/>
        </w:rPr>
        <w:t>项目经理：负责从项目运作角度协调管理，支持项目实施团队工作，向管理层汇报，对项目成败负责。项目经理成员由甲方、卖方人员组成。</w:t>
      </w:r>
    </w:p>
    <w:p w:rsidR="008C01A0" w:rsidRPr="008C01A0" w:rsidRDefault="008C01A0" w:rsidP="008C01A0">
      <w:pPr>
        <w:pStyle w:val="be7a6077"/>
        <w:numPr>
          <w:ilvl w:val="0"/>
          <w:numId w:val="154"/>
        </w:numPr>
        <w:ind w:firstLine="560"/>
        <w:rPr>
          <w:rFonts w:cs="Times New Roman"/>
        </w:rPr>
      </w:pPr>
      <w:r w:rsidRPr="008C01A0">
        <w:rPr>
          <w:rFonts w:cs="Times New Roman" w:hint="eastAsia"/>
        </w:rPr>
        <w:t>实施团队</w:t>
      </w:r>
    </w:p>
    <w:p w:rsidR="008C01A0" w:rsidRPr="008C01A0" w:rsidRDefault="008C01A0" w:rsidP="008C01A0">
      <w:pPr>
        <w:pStyle w:val="be7a6077"/>
        <w:ind w:firstLine="560"/>
        <w:rPr>
          <w:rFonts w:cs="Times New Roman"/>
        </w:rPr>
      </w:pPr>
      <w:r w:rsidRPr="008C01A0">
        <w:rPr>
          <w:rFonts w:cs="Times New Roman" w:hint="eastAsia"/>
        </w:rPr>
        <w:t>实施团队负责系统平台集成和建设实施，对于项目最终产出提交物负责。</w:t>
      </w:r>
    </w:p>
    <w:p w:rsidR="008C01A0" w:rsidRPr="008C01A0" w:rsidRDefault="008C01A0" w:rsidP="008C01A0">
      <w:pPr>
        <w:pStyle w:val="be7a6077"/>
        <w:ind w:firstLine="560"/>
        <w:rPr>
          <w:rFonts w:cs="Times New Roman"/>
        </w:rPr>
      </w:pPr>
      <w:r w:rsidRPr="008C01A0">
        <w:rPr>
          <w:rFonts w:cs="Times New Roman" w:hint="eastAsia"/>
        </w:rPr>
        <w:t>实施团队包括以下角色：</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方案设计组：对系统的建设进行设计规划，包括了业务分析设计和系统分析设计两部分。</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业务分析组：负责收集、分析、汇总用户需求，与系统设计组及实施开发组配合工作；</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系统设计组：负责从系统架构和技术选型角度进行分析设计，建立系统逻辑模型，从而指导实施开发组工作；</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机房设计组：配合买方负责对整体机房做整体建设设计，输出建设图纸。</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实施开发组：负责从系统实施角度进行代码开发，完成软件模块的开发、修改和整合。</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应用开发组：负责除数据库开发外的代码开发内容，包括界面操作逻辑、业务逻辑和接口等；</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lastRenderedPageBreak/>
        <w:t>数据库开发组：负责对数据库操作部分的开发实施工作，对应用开发组予以技术支持。</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系统集成组：负责设备平台的架设、安装、调试，同时将开发完成的软件有效的集成发布在测试、生产环境，并确保调试通过。</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硬件平台组：负责设备平台的架设安装及调试工作；</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系统软件组：负责系统软件及第三方软件的发布和调试，并配合实施开发组对开发完成的应用在测试和生产环境进行发布，并确保调试通过；</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机房建设组：配合买方对机房建设提供必要的支持。</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质量保障组：负责从质量管理角度，定制适合本项目应用的工作流程，同时定期实施质量审核，以确保整个项目的质量水平。</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功能测试组：负责对整个系统进行软硬件测试，完成测试文档，并及时将所发现的问题向有关的部门通报；</w:t>
      </w:r>
    </w:p>
    <w:p w:rsidR="008C01A0" w:rsidRPr="008C01A0" w:rsidRDefault="008C01A0" w:rsidP="008C01A0">
      <w:pPr>
        <w:pStyle w:val="be7a6077"/>
        <w:numPr>
          <w:ilvl w:val="1"/>
          <w:numId w:val="153"/>
        </w:numPr>
        <w:ind w:firstLine="560"/>
        <w:rPr>
          <w:rFonts w:cs="Times New Roman"/>
        </w:rPr>
      </w:pPr>
      <w:r w:rsidRPr="008C01A0">
        <w:rPr>
          <w:rFonts w:cs="Times New Roman" w:hint="eastAsia"/>
        </w:rPr>
        <w:t>文档规范组：负责汇总并整理相关工程技术文档，提交有关责任人审核通过，同时管理各类技术规范和资料库，支持项目其他团队工作。</w:t>
      </w:r>
    </w:p>
    <w:p w:rsidR="008C01A0" w:rsidRPr="008C01A0" w:rsidRDefault="008C01A0" w:rsidP="008C01A0">
      <w:pPr>
        <w:pStyle w:val="be7a6077"/>
        <w:numPr>
          <w:ilvl w:val="0"/>
          <w:numId w:val="154"/>
        </w:numPr>
        <w:ind w:firstLine="560"/>
        <w:rPr>
          <w:rFonts w:cs="Times New Roman"/>
        </w:rPr>
      </w:pPr>
      <w:r w:rsidRPr="008C01A0">
        <w:rPr>
          <w:rFonts w:cs="Times New Roman" w:hint="eastAsia"/>
        </w:rPr>
        <w:t>维护支撑团队</w:t>
      </w:r>
    </w:p>
    <w:p w:rsidR="008C01A0" w:rsidRPr="008C01A0" w:rsidRDefault="008C01A0" w:rsidP="008C01A0">
      <w:pPr>
        <w:pStyle w:val="be7a6077"/>
        <w:ind w:firstLine="560"/>
        <w:rPr>
          <w:rFonts w:cs="Times New Roman"/>
        </w:rPr>
      </w:pPr>
      <w:r w:rsidRPr="008C01A0">
        <w:rPr>
          <w:rFonts w:cs="Times New Roman" w:hint="eastAsia"/>
        </w:rPr>
        <w:t>维护支撑团队负责系统的维护优化，并保证生产环境的正常工作。同时，维护支撑团队也面向用户提供咨询、培训和技术支持。</w:t>
      </w:r>
    </w:p>
    <w:p w:rsidR="008C01A0" w:rsidRPr="008C01A0" w:rsidRDefault="008C01A0" w:rsidP="008C01A0">
      <w:pPr>
        <w:pStyle w:val="be7a6077"/>
        <w:ind w:firstLine="560"/>
        <w:rPr>
          <w:rFonts w:cs="Times New Roman"/>
        </w:rPr>
      </w:pPr>
      <w:r w:rsidRPr="008C01A0">
        <w:rPr>
          <w:rFonts w:cs="Times New Roman" w:hint="eastAsia"/>
        </w:rPr>
        <w:t>维护支持团队包括以下角色：</w:t>
      </w:r>
    </w:p>
    <w:p w:rsidR="008C01A0" w:rsidRPr="008C01A0" w:rsidRDefault="008C01A0" w:rsidP="008C01A0">
      <w:pPr>
        <w:pStyle w:val="be7a6077"/>
        <w:numPr>
          <w:ilvl w:val="1"/>
          <w:numId w:val="155"/>
        </w:numPr>
        <w:ind w:firstLine="560"/>
        <w:rPr>
          <w:rFonts w:cs="Times New Roman"/>
        </w:rPr>
      </w:pPr>
      <w:r w:rsidRPr="008C01A0">
        <w:rPr>
          <w:rFonts w:cs="Times New Roman" w:hint="eastAsia"/>
        </w:rPr>
        <w:t>咨询服务组：就系统运行维护相关的主题，提供各类咨询服务以及培训支持；</w:t>
      </w:r>
    </w:p>
    <w:p w:rsidR="008C01A0" w:rsidRPr="008C01A0" w:rsidRDefault="008C01A0" w:rsidP="008C01A0">
      <w:pPr>
        <w:pStyle w:val="be7a6077"/>
        <w:numPr>
          <w:ilvl w:val="1"/>
          <w:numId w:val="155"/>
        </w:numPr>
        <w:ind w:firstLine="560"/>
        <w:rPr>
          <w:rFonts w:cs="Times New Roman"/>
        </w:rPr>
      </w:pPr>
      <w:r w:rsidRPr="008C01A0">
        <w:rPr>
          <w:rFonts w:cs="Times New Roman" w:hint="eastAsia"/>
        </w:rPr>
        <w:t>系统平台组：从设备平台的角度提供运行维护支持，以及有关系统的性能调优；</w:t>
      </w:r>
    </w:p>
    <w:p w:rsidR="008C01A0" w:rsidRPr="008C01A0" w:rsidRDefault="008C01A0" w:rsidP="008C01A0">
      <w:pPr>
        <w:pStyle w:val="be7a6077"/>
        <w:numPr>
          <w:ilvl w:val="1"/>
          <w:numId w:val="155"/>
        </w:numPr>
        <w:ind w:firstLine="560"/>
        <w:rPr>
          <w:rFonts w:cs="Times New Roman"/>
        </w:rPr>
      </w:pPr>
      <w:r w:rsidRPr="008C01A0">
        <w:rPr>
          <w:rFonts w:cs="Times New Roman" w:hint="eastAsia"/>
        </w:rPr>
        <w:t>应用软件组：从应用软件的角度提供运行维护支持，以及相</w:t>
      </w:r>
      <w:r w:rsidRPr="008C01A0">
        <w:rPr>
          <w:rFonts w:cs="Times New Roman" w:hint="eastAsia"/>
        </w:rPr>
        <w:lastRenderedPageBreak/>
        <w:t>关功能的优化开发。</w:t>
      </w:r>
    </w:p>
    <w:p w:rsidR="008C01A0" w:rsidRPr="008C01A0" w:rsidRDefault="008C01A0" w:rsidP="008C01A0">
      <w:pPr>
        <w:pStyle w:val="be7a6077"/>
        <w:numPr>
          <w:ilvl w:val="0"/>
          <w:numId w:val="154"/>
        </w:numPr>
        <w:ind w:firstLine="560"/>
        <w:rPr>
          <w:rFonts w:cs="Times New Roman"/>
        </w:rPr>
      </w:pPr>
      <w:r w:rsidRPr="008C01A0">
        <w:rPr>
          <w:rFonts w:cs="Times New Roman" w:hint="eastAsia"/>
        </w:rPr>
        <w:t>支持团队</w:t>
      </w:r>
    </w:p>
    <w:p w:rsidR="008C01A0" w:rsidRPr="008C01A0" w:rsidRDefault="008C01A0" w:rsidP="008C01A0">
      <w:pPr>
        <w:pStyle w:val="be7a6077"/>
        <w:ind w:firstLine="560"/>
        <w:rPr>
          <w:rFonts w:cs="Times New Roman"/>
        </w:rPr>
      </w:pPr>
      <w:r w:rsidRPr="008C01A0">
        <w:rPr>
          <w:rFonts w:cs="Times New Roman" w:hint="eastAsia"/>
        </w:rPr>
        <w:t>支持团队负责提供与本项目相关的外部支持，包括了商务合作、后勤保障、专家咨询等。支持团队包括以下角色：</w:t>
      </w:r>
    </w:p>
    <w:p w:rsidR="008C01A0" w:rsidRPr="008C01A0" w:rsidRDefault="008C01A0" w:rsidP="008C01A0">
      <w:pPr>
        <w:pStyle w:val="be7a6077"/>
        <w:numPr>
          <w:ilvl w:val="1"/>
          <w:numId w:val="156"/>
        </w:numPr>
        <w:ind w:firstLine="560"/>
        <w:rPr>
          <w:rFonts w:cs="Times New Roman"/>
        </w:rPr>
      </w:pPr>
      <w:r w:rsidRPr="008C01A0">
        <w:rPr>
          <w:rFonts w:cs="Times New Roman" w:hint="eastAsia"/>
        </w:rPr>
        <w:t>商务合作部：负责落实与项目相关的商务运作，主要包括设备订购。跟踪设备的到货情况，确保设备按期、准确、全部到达。同时，也可对客户提出的其他商务合作要求提供支持；</w:t>
      </w:r>
    </w:p>
    <w:p w:rsidR="008C01A0" w:rsidRPr="008C01A0" w:rsidRDefault="008C01A0" w:rsidP="008C01A0">
      <w:pPr>
        <w:pStyle w:val="be7a6077"/>
        <w:numPr>
          <w:ilvl w:val="1"/>
          <w:numId w:val="156"/>
        </w:numPr>
        <w:ind w:firstLine="560"/>
        <w:rPr>
          <w:rFonts w:cs="Times New Roman"/>
        </w:rPr>
      </w:pPr>
      <w:r w:rsidRPr="008C01A0">
        <w:rPr>
          <w:rFonts w:cs="Times New Roman" w:hint="eastAsia"/>
        </w:rPr>
        <w:t>后勤支持组：负责整个项目的后勤支持，安排项目人员的工作环境和起居安排，减少项目组的无效投入；</w:t>
      </w:r>
    </w:p>
    <w:p w:rsidR="008C01A0" w:rsidRPr="008C01A0" w:rsidRDefault="008C01A0" w:rsidP="008C01A0">
      <w:pPr>
        <w:pStyle w:val="be7a6077"/>
        <w:numPr>
          <w:ilvl w:val="1"/>
          <w:numId w:val="156"/>
        </w:numPr>
        <w:ind w:firstLine="560"/>
        <w:rPr>
          <w:rFonts w:cs="Times New Roman"/>
        </w:rPr>
      </w:pPr>
      <w:r w:rsidRPr="008C01A0">
        <w:rPr>
          <w:rFonts w:cs="Times New Roman" w:hint="eastAsia"/>
        </w:rPr>
        <w:t>技术专家组：从技术角度对整个项目提供支持，制定并审核本项目中的技术实施方案，解答技术问题，处理工程中出现的技术难点，必要时组织团队进行技术攻关。技术专家组成员由甲方、卖方人员组成。</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30" w:name="_Toc90975316"/>
      <w:bookmarkStart w:id="31" w:name="_Toc104913740"/>
      <w:r>
        <w:rPr>
          <w:rFonts w:ascii="仿宋" w:hAnsi="仿宋" w:cs="Times New Roman" w:hint="eastAsia"/>
          <w:b/>
          <w:szCs w:val="32"/>
        </w:rPr>
        <w:t>7</w:t>
      </w:r>
      <w:r>
        <w:rPr>
          <w:rFonts w:ascii="仿宋" w:hAnsi="仿宋" w:cs="Times New Roman"/>
          <w:b/>
          <w:szCs w:val="32"/>
        </w:rPr>
        <w:t xml:space="preserve">.3.2 </w:t>
      </w:r>
      <w:r w:rsidRPr="008C01A0">
        <w:rPr>
          <w:rFonts w:ascii="仿宋" w:hAnsi="仿宋" w:cs="Times New Roman" w:hint="eastAsia"/>
          <w:b/>
          <w:szCs w:val="32"/>
        </w:rPr>
        <w:t>人员保障</w:t>
      </w:r>
      <w:bookmarkEnd w:id="30"/>
      <w:bookmarkEnd w:id="31"/>
    </w:p>
    <w:p w:rsidR="008C01A0" w:rsidRPr="008C01A0" w:rsidRDefault="008C01A0" w:rsidP="008C01A0">
      <w:pPr>
        <w:pStyle w:val="be7a6077"/>
        <w:ind w:firstLine="560"/>
        <w:rPr>
          <w:rFonts w:cs="Times New Roman"/>
        </w:rPr>
      </w:pPr>
      <w:r w:rsidRPr="008C01A0">
        <w:rPr>
          <w:rFonts w:cs="Times New Roman" w:hint="eastAsia"/>
        </w:rPr>
        <w:t>为确保项目的顺利开展、实施和运维，严格按照</w:t>
      </w:r>
      <w:r w:rsidRPr="008C01A0">
        <w:rPr>
          <w:rFonts w:cs="Times New Roman" w:hint="eastAsia"/>
        </w:rPr>
        <w:t>7.3.1</w:t>
      </w:r>
      <w:r w:rsidRPr="008C01A0">
        <w:rPr>
          <w:rFonts w:cs="Times New Roman" w:hint="eastAsia"/>
        </w:rPr>
        <w:t>设置的组织结构组织项目组人员，并按照一定的比例设置</w:t>
      </w:r>
      <w:r w:rsidRPr="008C01A0">
        <w:rPr>
          <w:rFonts w:cs="Times New Roman" w:hint="eastAsia"/>
        </w:rPr>
        <w:t>AB</w:t>
      </w:r>
      <w:r w:rsidRPr="008C01A0">
        <w:rPr>
          <w:rFonts w:cs="Times New Roman" w:hint="eastAsia"/>
        </w:rPr>
        <w:t>角。</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32" w:name="_Toc90975317"/>
      <w:bookmarkStart w:id="33" w:name="_Toc104913741"/>
      <w:r>
        <w:rPr>
          <w:rFonts w:ascii="仿宋" w:hAnsi="仿宋" w:cs="Times New Roman" w:hint="eastAsia"/>
          <w:b/>
          <w:szCs w:val="32"/>
        </w:rPr>
        <w:t>7</w:t>
      </w:r>
      <w:r>
        <w:rPr>
          <w:rFonts w:ascii="仿宋" w:hAnsi="仿宋" w:cs="Times New Roman"/>
          <w:b/>
          <w:szCs w:val="32"/>
        </w:rPr>
        <w:t xml:space="preserve">.3.3 </w:t>
      </w:r>
      <w:r w:rsidRPr="008C01A0">
        <w:rPr>
          <w:rFonts w:ascii="仿宋" w:hAnsi="仿宋" w:cs="Times New Roman" w:hint="eastAsia"/>
          <w:b/>
          <w:szCs w:val="32"/>
        </w:rPr>
        <w:t>经费保障</w:t>
      </w:r>
      <w:bookmarkEnd w:id="32"/>
      <w:bookmarkEnd w:id="33"/>
    </w:p>
    <w:p w:rsidR="008C01A0" w:rsidRPr="008C01A0" w:rsidRDefault="008C01A0" w:rsidP="008C01A0">
      <w:pPr>
        <w:pStyle w:val="be7a6077"/>
        <w:ind w:firstLine="560"/>
        <w:rPr>
          <w:rFonts w:cs="Times New Roman"/>
        </w:rPr>
      </w:pPr>
      <w:r w:rsidRPr="008C01A0">
        <w:rPr>
          <w:rFonts w:cs="Times New Roman" w:hint="eastAsia"/>
        </w:rPr>
        <w:t>由项目建设方负责本项目资金的筹措和分配实施，详见</w:t>
      </w:r>
      <w:r w:rsidRPr="008C01A0">
        <w:rPr>
          <w:rFonts w:cs="Times New Roman" w:hint="eastAsia"/>
        </w:rPr>
        <w:t>7</w:t>
      </w:r>
      <w:r w:rsidRPr="008C01A0">
        <w:rPr>
          <w:rFonts w:cs="Times New Roman"/>
        </w:rPr>
        <w:t>.4</w:t>
      </w:r>
      <w:r w:rsidRPr="008C01A0">
        <w:rPr>
          <w:rFonts w:cs="Times New Roman" w:hint="eastAsia"/>
        </w:rPr>
        <w:t>经费概算。</w:t>
      </w:r>
    </w:p>
    <w:p w:rsidR="008C01A0" w:rsidRPr="008C01A0" w:rsidRDefault="008C01A0" w:rsidP="008C01A0">
      <w:pPr>
        <w:pStyle w:val="be7a6077"/>
        <w:keepNext/>
        <w:widowControl/>
        <w:numPr>
          <w:ilvl w:val="2"/>
          <w:numId w:val="0"/>
        </w:numPr>
        <w:spacing w:beforeLines="100" w:before="312" w:afterLines="100" w:after="312"/>
        <w:jc w:val="left"/>
        <w:outlineLvl w:val="2"/>
        <w:rPr>
          <w:rFonts w:ascii="仿宋" w:hAnsi="仿宋" w:cs="Times New Roman"/>
          <w:b/>
          <w:szCs w:val="32"/>
        </w:rPr>
      </w:pPr>
      <w:bookmarkStart w:id="34" w:name="_Toc90975318"/>
      <w:bookmarkStart w:id="35" w:name="_Toc104913742"/>
      <w:r>
        <w:rPr>
          <w:rFonts w:ascii="仿宋" w:hAnsi="仿宋" w:cs="Times New Roman" w:hint="eastAsia"/>
          <w:b/>
          <w:szCs w:val="32"/>
        </w:rPr>
        <w:t>7</w:t>
      </w:r>
      <w:r>
        <w:rPr>
          <w:rFonts w:ascii="仿宋" w:hAnsi="仿宋" w:cs="Times New Roman"/>
          <w:b/>
          <w:szCs w:val="32"/>
        </w:rPr>
        <w:t xml:space="preserve">.3.4 </w:t>
      </w:r>
      <w:r w:rsidRPr="008C01A0">
        <w:rPr>
          <w:rFonts w:ascii="仿宋" w:hAnsi="仿宋" w:cs="Times New Roman" w:hint="eastAsia"/>
          <w:b/>
          <w:szCs w:val="32"/>
        </w:rPr>
        <w:t>质量保障</w:t>
      </w:r>
      <w:bookmarkEnd w:id="34"/>
      <w:bookmarkEnd w:id="35"/>
    </w:p>
    <w:p w:rsidR="008C01A0" w:rsidRPr="008C01A0" w:rsidRDefault="008C01A0" w:rsidP="008C01A0">
      <w:pPr>
        <w:pStyle w:val="be7a6077"/>
        <w:numPr>
          <w:ilvl w:val="0"/>
          <w:numId w:val="157"/>
        </w:numPr>
        <w:ind w:firstLine="560"/>
        <w:rPr>
          <w:rFonts w:cs="Times New Roman"/>
        </w:rPr>
      </w:pPr>
      <w:r w:rsidRPr="008C01A0">
        <w:rPr>
          <w:rFonts w:cs="Times New Roman" w:hint="eastAsia"/>
        </w:rPr>
        <w:t>建立软件质量保证活动的实体</w:t>
      </w:r>
      <w:r w:rsidRPr="008C01A0">
        <w:rPr>
          <w:rFonts w:cs="Times New Roman" w:hint="eastAsia"/>
        </w:rPr>
        <w:t xml:space="preserve"> </w:t>
      </w:r>
    </w:p>
    <w:p w:rsidR="008C01A0" w:rsidRPr="008C01A0" w:rsidRDefault="008C01A0" w:rsidP="008C01A0">
      <w:pPr>
        <w:pStyle w:val="be7a6077"/>
        <w:ind w:firstLine="560"/>
        <w:rPr>
          <w:rFonts w:cs="Times New Roman"/>
        </w:rPr>
      </w:pPr>
      <w:r w:rsidRPr="008C01A0">
        <w:rPr>
          <w:rFonts w:cs="Times New Roman" w:hint="eastAsia"/>
        </w:rPr>
        <w:t>建立软件质量保证小组，软件质量保证小组在整个软件生命周期</w:t>
      </w:r>
      <w:r w:rsidRPr="008C01A0">
        <w:rPr>
          <w:rFonts w:cs="Times New Roman" w:hint="eastAsia"/>
        </w:rPr>
        <w:lastRenderedPageBreak/>
        <w:t>中应评审项目的活动并审计软件工作产品，使管理层能观察到软件项目是否遵从已建立的计划、标准和规程。并应指出在该软件项目中的问题：如果可能，则应及时解决；如果不能解决，则应提交到适当的管理层解决。</w:t>
      </w:r>
    </w:p>
    <w:p w:rsidR="008C01A0" w:rsidRPr="008C01A0" w:rsidRDefault="008C01A0" w:rsidP="008C01A0">
      <w:pPr>
        <w:pStyle w:val="be7a6077"/>
        <w:numPr>
          <w:ilvl w:val="0"/>
          <w:numId w:val="157"/>
        </w:numPr>
        <w:ind w:firstLine="560"/>
        <w:rPr>
          <w:rFonts w:cs="Times New Roman"/>
          <w:szCs w:val="28"/>
        </w:rPr>
      </w:pPr>
      <w:r w:rsidRPr="008C01A0">
        <w:rPr>
          <w:rFonts w:cs="Times New Roman"/>
          <w:szCs w:val="28"/>
        </w:rPr>
        <w:t>制订软件质量保证计划</w:t>
      </w:r>
    </w:p>
    <w:p w:rsidR="008C01A0" w:rsidRPr="008C01A0" w:rsidRDefault="008C01A0" w:rsidP="008C01A0">
      <w:pPr>
        <w:pStyle w:val="be7a6077"/>
        <w:ind w:firstLine="560"/>
        <w:rPr>
          <w:rFonts w:cs="Times New Roman"/>
        </w:rPr>
      </w:pPr>
      <w:r w:rsidRPr="008C01A0">
        <w:rPr>
          <w:rFonts w:cs="Times New Roman" w:hint="eastAsia"/>
        </w:rPr>
        <w:t>SQA</w:t>
      </w:r>
      <w:r w:rsidRPr="008C01A0">
        <w:rPr>
          <w:rFonts w:cs="Times New Roman" w:hint="eastAsia"/>
        </w:rPr>
        <w:t>计划应在整个项目的早期制订，并应与整个项目计划平行开发。</w:t>
      </w:r>
      <w:r w:rsidRPr="008C01A0">
        <w:rPr>
          <w:rFonts w:cs="Times New Roman" w:hint="eastAsia"/>
        </w:rPr>
        <w:t xml:space="preserve"> </w:t>
      </w:r>
      <w:r w:rsidRPr="008C01A0">
        <w:rPr>
          <w:rFonts w:cs="Times New Roman" w:hint="eastAsia"/>
        </w:rPr>
        <w:t>此计划包括：</w:t>
      </w:r>
    </w:p>
    <w:p w:rsidR="008C01A0" w:rsidRPr="008C01A0" w:rsidRDefault="008C01A0" w:rsidP="008C01A0">
      <w:pPr>
        <w:pStyle w:val="be7a6077"/>
        <w:numPr>
          <w:ilvl w:val="1"/>
          <w:numId w:val="158"/>
        </w:numPr>
        <w:ind w:firstLine="560"/>
        <w:rPr>
          <w:rFonts w:cs="Times New Roman"/>
        </w:rPr>
      </w:pPr>
      <w:r w:rsidRPr="008C01A0">
        <w:rPr>
          <w:rFonts w:cs="Times New Roman"/>
        </w:rPr>
        <w:t>SQA</w:t>
      </w:r>
      <w:r w:rsidRPr="008C01A0">
        <w:rPr>
          <w:rFonts w:cs="Times New Roman" w:hint="eastAsia"/>
        </w:rPr>
        <w:t>小组的职责和权利。</w:t>
      </w:r>
    </w:p>
    <w:p w:rsidR="008C01A0" w:rsidRPr="008C01A0" w:rsidRDefault="008C01A0" w:rsidP="008C01A0">
      <w:pPr>
        <w:pStyle w:val="be7a6077"/>
        <w:numPr>
          <w:ilvl w:val="1"/>
          <w:numId w:val="158"/>
        </w:numPr>
        <w:ind w:firstLine="560"/>
        <w:rPr>
          <w:rFonts w:cs="Times New Roman"/>
        </w:rPr>
      </w:pPr>
      <w:r w:rsidRPr="008C01A0">
        <w:rPr>
          <w:rFonts w:cs="Times New Roman"/>
        </w:rPr>
        <w:t>SQA</w:t>
      </w:r>
      <w:r w:rsidRPr="008C01A0">
        <w:rPr>
          <w:rFonts w:cs="Times New Roman" w:hint="eastAsia"/>
        </w:rPr>
        <w:t>小组的资源需求（包括人员，工具及设施）。</w:t>
      </w:r>
    </w:p>
    <w:p w:rsidR="008C01A0" w:rsidRPr="008C01A0" w:rsidRDefault="008C01A0" w:rsidP="008C01A0">
      <w:pPr>
        <w:pStyle w:val="be7a6077"/>
        <w:numPr>
          <w:ilvl w:val="1"/>
          <w:numId w:val="158"/>
        </w:numPr>
        <w:ind w:firstLine="560"/>
        <w:rPr>
          <w:rFonts w:cs="Times New Roman"/>
        </w:rPr>
      </w:pPr>
      <w:r w:rsidRPr="008C01A0">
        <w:rPr>
          <w:rFonts w:cs="Times New Roman" w:hint="eastAsia"/>
        </w:rPr>
        <w:t>该项目的</w:t>
      </w:r>
      <w:r w:rsidRPr="008C01A0">
        <w:rPr>
          <w:rFonts w:cs="Times New Roman"/>
        </w:rPr>
        <w:t>SQA</w:t>
      </w:r>
      <w:r w:rsidRPr="008C01A0">
        <w:rPr>
          <w:rFonts w:cs="Times New Roman" w:hint="eastAsia"/>
        </w:rPr>
        <w:t>小组活动的进度安排和经费。</w:t>
      </w:r>
    </w:p>
    <w:p w:rsidR="008C01A0" w:rsidRPr="008C01A0" w:rsidRDefault="008C01A0" w:rsidP="008C01A0">
      <w:pPr>
        <w:pStyle w:val="be7a6077"/>
        <w:numPr>
          <w:ilvl w:val="1"/>
          <w:numId w:val="158"/>
        </w:numPr>
        <w:ind w:firstLine="560"/>
        <w:rPr>
          <w:rFonts w:cs="Times New Roman"/>
        </w:rPr>
      </w:pPr>
      <w:r w:rsidRPr="008C01A0">
        <w:rPr>
          <w:rFonts w:cs="Times New Roman"/>
        </w:rPr>
        <w:t>SQA</w:t>
      </w:r>
      <w:r w:rsidRPr="008C01A0">
        <w:rPr>
          <w:rFonts w:cs="Times New Roman" w:hint="eastAsia"/>
        </w:rPr>
        <w:t>小组参与建立该项目的软件开发计划、标准和规程。</w:t>
      </w:r>
    </w:p>
    <w:p w:rsidR="008C01A0" w:rsidRPr="008C01A0" w:rsidRDefault="008C01A0" w:rsidP="008C01A0">
      <w:pPr>
        <w:pStyle w:val="be7a6077"/>
        <w:numPr>
          <w:ilvl w:val="1"/>
          <w:numId w:val="158"/>
        </w:numPr>
        <w:ind w:firstLine="560"/>
        <w:rPr>
          <w:rFonts w:cs="Times New Roman"/>
        </w:rPr>
      </w:pPr>
      <w:r w:rsidRPr="008C01A0">
        <w:rPr>
          <w:rFonts w:cs="Times New Roman" w:hint="eastAsia"/>
        </w:rPr>
        <w:t>由</w:t>
      </w:r>
      <w:r w:rsidRPr="008C01A0">
        <w:rPr>
          <w:rFonts w:cs="Times New Roman"/>
        </w:rPr>
        <w:t>SQA</w:t>
      </w:r>
      <w:r w:rsidRPr="008C01A0">
        <w:rPr>
          <w:rFonts w:cs="Times New Roman" w:hint="eastAsia"/>
        </w:rPr>
        <w:t>小组进行评估的内容。</w:t>
      </w:r>
    </w:p>
    <w:p w:rsidR="008C01A0" w:rsidRPr="008C01A0" w:rsidRDefault="008C01A0" w:rsidP="008C01A0">
      <w:pPr>
        <w:pStyle w:val="be7a6077"/>
        <w:numPr>
          <w:ilvl w:val="1"/>
          <w:numId w:val="158"/>
        </w:numPr>
        <w:ind w:firstLine="560"/>
        <w:rPr>
          <w:rFonts w:cs="Times New Roman"/>
        </w:rPr>
      </w:pPr>
      <w:r w:rsidRPr="008C01A0">
        <w:rPr>
          <w:rFonts w:cs="Times New Roman" w:hint="eastAsia"/>
        </w:rPr>
        <w:t>由</w:t>
      </w:r>
      <w:r w:rsidRPr="008C01A0">
        <w:rPr>
          <w:rFonts w:cs="Times New Roman"/>
        </w:rPr>
        <w:t>SQA</w:t>
      </w:r>
      <w:r w:rsidRPr="008C01A0">
        <w:rPr>
          <w:rFonts w:cs="Times New Roman" w:hint="eastAsia"/>
        </w:rPr>
        <w:t>小组指导的审计和评审。</w:t>
      </w:r>
    </w:p>
    <w:p w:rsidR="008C01A0" w:rsidRPr="008C01A0" w:rsidRDefault="008C01A0" w:rsidP="008C01A0">
      <w:pPr>
        <w:pStyle w:val="be7a6077"/>
        <w:numPr>
          <w:ilvl w:val="1"/>
          <w:numId w:val="158"/>
        </w:numPr>
        <w:ind w:firstLine="560"/>
        <w:rPr>
          <w:rFonts w:cs="Times New Roman"/>
        </w:rPr>
      </w:pPr>
      <w:r w:rsidRPr="008C01A0">
        <w:rPr>
          <w:rFonts w:cs="Times New Roman"/>
        </w:rPr>
        <w:t>SQA</w:t>
      </w:r>
      <w:r w:rsidRPr="008C01A0">
        <w:rPr>
          <w:rFonts w:cs="Times New Roman" w:hint="eastAsia"/>
        </w:rPr>
        <w:t>小组在评审和审计时引用的项目标准和规程。</w:t>
      </w:r>
    </w:p>
    <w:p w:rsidR="008C01A0" w:rsidRPr="008C01A0" w:rsidRDefault="008C01A0" w:rsidP="008C01A0">
      <w:pPr>
        <w:pStyle w:val="be7a6077"/>
        <w:numPr>
          <w:ilvl w:val="1"/>
          <w:numId w:val="158"/>
        </w:numPr>
        <w:ind w:firstLine="560"/>
        <w:rPr>
          <w:rFonts w:cs="Times New Roman"/>
        </w:rPr>
      </w:pPr>
      <w:r w:rsidRPr="008C01A0">
        <w:rPr>
          <w:rFonts w:cs="Times New Roman" w:hint="eastAsia"/>
        </w:rPr>
        <w:t>记录和跟踪不协调事项直至解决的规程。</w:t>
      </w:r>
    </w:p>
    <w:p w:rsidR="008C01A0" w:rsidRPr="008C01A0" w:rsidRDefault="008C01A0" w:rsidP="008C01A0">
      <w:pPr>
        <w:pStyle w:val="be7a6077"/>
        <w:numPr>
          <w:ilvl w:val="1"/>
          <w:numId w:val="158"/>
        </w:numPr>
        <w:ind w:firstLine="560"/>
        <w:rPr>
          <w:rFonts w:cs="Times New Roman"/>
        </w:rPr>
      </w:pPr>
      <w:r w:rsidRPr="008C01A0">
        <w:rPr>
          <w:rFonts w:cs="Times New Roman" w:hint="eastAsia"/>
        </w:rPr>
        <w:t>要求</w:t>
      </w:r>
      <w:r w:rsidRPr="008C01A0">
        <w:rPr>
          <w:rFonts w:cs="Times New Roman"/>
        </w:rPr>
        <w:t>SQA</w:t>
      </w:r>
      <w:r w:rsidRPr="008C01A0">
        <w:rPr>
          <w:rFonts w:cs="Times New Roman" w:hint="eastAsia"/>
        </w:rPr>
        <w:t>小组生成的文件。</w:t>
      </w:r>
    </w:p>
    <w:p w:rsidR="008C01A0" w:rsidRPr="008C01A0" w:rsidRDefault="008C01A0" w:rsidP="008C01A0">
      <w:pPr>
        <w:pStyle w:val="be7a6077"/>
        <w:numPr>
          <w:ilvl w:val="1"/>
          <w:numId w:val="158"/>
        </w:numPr>
        <w:ind w:firstLine="560"/>
        <w:rPr>
          <w:rFonts w:cs="Times New Roman"/>
        </w:rPr>
      </w:pPr>
      <w:r w:rsidRPr="008C01A0">
        <w:rPr>
          <w:rFonts w:cs="Times New Roman" w:hint="eastAsia"/>
        </w:rPr>
        <w:t>为软件工程小组和其他软件相关小组提供</w:t>
      </w:r>
      <w:r w:rsidRPr="008C01A0">
        <w:rPr>
          <w:rFonts w:cs="Times New Roman"/>
        </w:rPr>
        <w:t>SQA</w:t>
      </w:r>
      <w:r w:rsidRPr="008C01A0">
        <w:rPr>
          <w:rFonts w:cs="Times New Roman" w:hint="eastAsia"/>
        </w:rPr>
        <w:t>活动反馈信息的方法和频率。</w:t>
      </w:r>
    </w:p>
    <w:p w:rsidR="008C01A0" w:rsidRPr="008C01A0" w:rsidRDefault="008C01A0" w:rsidP="008C01A0">
      <w:pPr>
        <w:pStyle w:val="be7a6077"/>
        <w:numPr>
          <w:ilvl w:val="0"/>
          <w:numId w:val="157"/>
        </w:numPr>
        <w:ind w:firstLine="560"/>
        <w:rPr>
          <w:rFonts w:cs="Times New Roman"/>
          <w:szCs w:val="28"/>
        </w:rPr>
      </w:pPr>
      <w:r w:rsidRPr="008C01A0">
        <w:rPr>
          <w:rFonts w:cs="Times New Roman"/>
          <w:szCs w:val="28"/>
        </w:rPr>
        <w:t>坚持各阶段的评审和审计，并跟踪其结果作合适处理</w:t>
      </w:r>
    </w:p>
    <w:p w:rsidR="008C01A0" w:rsidRPr="008C01A0" w:rsidRDefault="008C01A0" w:rsidP="008C01A0">
      <w:pPr>
        <w:pStyle w:val="be7a6077"/>
        <w:numPr>
          <w:ilvl w:val="1"/>
          <w:numId w:val="157"/>
        </w:numPr>
        <w:ind w:firstLine="560"/>
        <w:rPr>
          <w:rFonts w:cs="Times New Roman"/>
          <w:szCs w:val="28"/>
        </w:rPr>
      </w:pPr>
      <w:r w:rsidRPr="008C01A0">
        <w:rPr>
          <w:rFonts w:cs="Times New Roman" w:hint="eastAsia"/>
          <w:szCs w:val="28"/>
        </w:rPr>
        <w:t>评审：包括</w:t>
      </w:r>
      <w:r w:rsidRPr="008C01A0">
        <w:rPr>
          <w:rFonts w:cs="Times New Roman" w:hint="eastAsia"/>
        </w:rPr>
        <w:t>里程碑活动评审、基线评审、</w:t>
      </w:r>
      <w:r w:rsidRPr="008C01A0">
        <w:rPr>
          <w:rFonts w:cs="Times New Roman"/>
        </w:rPr>
        <w:t>SCM</w:t>
      </w:r>
      <w:r w:rsidRPr="008C01A0">
        <w:rPr>
          <w:rFonts w:cs="Times New Roman" w:hint="eastAsia"/>
        </w:rPr>
        <w:t>评审、</w:t>
      </w:r>
      <w:r w:rsidRPr="008C01A0">
        <w:rPr>
          <w:rFonts w:cs="Times New Roman"/>
        </w:rPr>
        <w:t>SQA</w:t>
      </w:r>
      <w:r w:rsidRPr="008C01A0">
        <w:rPr>
          <w:rFonts w:cs="Times New Roman" w:hint="eastAsia"/>
        </w:rPr>
        <w:t>工作评审。</w:t>
      </w:r>
    </w:p>
    <w:p w:rsidR="008C01A0" w:rsidRPr="008C01A0" w:rsidRDefault="008C01A0" w:rsidP="008C01A0">
      <w:pPr>
        <w:pStyle w:val="be7a6077"/>
        <w:numPr>
          <w:ilvl w:val="1"/>
          <w:numId w:val="157"/>
        </w:numPr>
        <w:ind w:firstLine="560"/>
        <w:rPr>
          <w:rFonts w:cs="Times New Roman"/>
          <w:szCs w:val="28"/>
        </w:rPr>
      </w:pPr>
      <w:r w:rsidRPr="008C01A0">
        <w:rPr>
          <w:rFonts w:cs="Times New Roman" w:hint="eastAsia"/>
          <w:szCs w:val="28"/>
        </w:rPr>
        <w:t>审计：包括基线审计、</w:t>
      </w:r>
      <w:r w:rsidRPr="008C01A0">
        <w:rPr>
          <w:rFonts w:cs="Times New Roman"/>
          <w:szCs w:val="28"/>
        </w:rPr>
        <w:t>SQA</w:t>
      </w:r>
      <w:r w:rsidRPr="008C01A0">
        <w:rPr>
          <w:rFonts w:cs="Times New Roman" w:hint="eastAsia"/>
          <w:szCs w:val="28"/>
        </w:rPr>
        <w:t>审计。</w:t>
      </w:r>
    </w:p>
    <w:p w:rsidR="008C01A0" w:rsidRPr="008C01A0" w:rsidRDefault="008C01A0" w:rsidP="008C01A0">
      <w:pPr>
        <w:pStyle w:val="be7a6077"/>
        <w:ind w:firstLine="560"/>
        <w:rPr>
          <w:rFonts w:cs="Times New Roman"/>
        </w:rPr>
      </w:pPr>
      <w:r w:rsidRPr="008C01A0">
        <w:rPr>
          <w:rFonts w:cs="Times New Roman" w:hint="eastAsia"/>
        </w:rPr>
        <w:t>有背离之处，则对其进行标识、记录、并跟踪直至其符合。</w:t>
      </w:r>
    </w:p>
    <w:p w:rsidR="008C01A0" w:rsidRPr="008C01A0" w:rsidRDefault="008C01A0" w:rsidP="008C01A0">
      <w:pPr>
        <w:pStyle w:val="be7a6077"/>
        <w:numPr>
          <w:ilvl w:val="0"/>
          <w:numId w:val="157"/>
        </w:numPr>
        <w:ind w:firstLine="560"/>
        <w:rPr>
          <w:rFonts w:cs="Times New Roman"/>
          <w:szCs w:val="28"/>
        </w:rPr>
      </w:pPr>
      <w:r w:rsidRPr="008C01A0">
        <w:rPr>
          <w:rFonts w:cs="Times New Roman"/>
          <w:szCs w:val="28"/>
        </w:rPr>
        <w:t>监控软件产品的质量</w:t>
      </w:r>
    </w:p>
    <w:p w:rsidR="008C01A0" w:rsidRPr="008C01A0" w:rsidRDefault="008C01A0" w:rsidP="008C01A0">
      <w:pPr>
        <w:pStyle w:val="be7a6077"/>
        <w:numPr>
          <w:ilvl w:val="1"/>
          <w:numId w:val="159"/>
        </w:numPr>
        <w:ind w:firstLine="560"/>
        <w:rPr>
          <w:rFonts w:cs="Times New Roman"/>
        </w:rPr>
      </w:pPr>
      <w:r w:rsidRPr="008C01A0">
        <w:rPr>
          <w:rFonts w:cs="Times New Roman" w:hint="eastAsia"/>
        </w:rPr>
        <w:t>对软件产品的验收</w:t>
      </w:r>
    </w:p>
    <w:p w:rsidR="008C01A0" w:rsidRPr="008C01A0" w:rsidRDefault="008C01A0" w:rsidP="008C01A0">
      <w:pPr>
        <w:pStyle w:val="be7a6077"/>
        <w:numPr>
          <w:ilvl w:val="1"/>
          <w:numId w:val="159"/>
        </w:numPr>
        <w:ind w:firstLine="560"/>
        <w:rPr>
          <w:rFonts w:cs="Times New Roman"/>
        </w:rPr>
      </w:pPr>
      <w:r w:rsidRPr="008C01A0">
        <w:rPr>
          <w:rFonts w:cs="Times New Roman" w:hint="eastAsia"/>
        </w:rPr>
        <w:lastRenderedPageBreak/>
        <w:t>把握采购软件的质量</w:t>
      </w:r>
    </w:p>
    <w:p w:rsidR="008C01A0" w:rsidRPr="008C01A0" w:rsidRDefault="008C01A0" w:rsidP="008C01A0">
      <w:pPr>
        <w:pStyle w:val="be7a6077"/>
        <w:numPr>
          <w:ilvl w:val="1"/>
          <w:numId w:val="159"/>
        </w:numPr>
        <w:ind w:firstLine="560"/>
        <w:rPr>
          <w:rFonts w:cs="Times New Roman"/>
        </w:rPr>
      </w:pPr>
      <w:r w:rsidRPr="008C01A0">
        <w:rPr>
          <w:rFonts w:cs="Times New Roman" w:hint="eastAsia"/>
        </w:rPr>
        <w:t>监控分承包商的软件质量保证工作</w:t>
      </w:r>
    </w:p>
    <w:p w:rsidR="008C01A0" w:rsidRPr="008C01A0" w:rsidRDefault="008C01A0" w:rsidP="008C01A0">
      <w:pPr>
        <w:pStyle w:val="be7a6077"/>
        <w:numPr>
          <w:ilvl w:val="0"/>
          <w:numId w:val="157"/>
        </w:numPr>
        <w:ind w:firstLine="560"/>
        <w:rPr>
          <w:rFonts w:cs="Times New Roman"/>
          <w:szCs w:val="28"/>
        </w:rPr>
      </w:pPr>
      <w:r w:rsidRPr="008C01A0">
        <w:rPr>
          <w:rFonts w:cs="Times New Roman"/>
          <w:szCs w:val="28"/>
        </w:rPr>
        <w:t>采集软件质量保证活动的数据</w:t>
      </w:r>
    </w:p>
    <w:p w:rsidR="008C01A0" w:rsidRPr="008C01A0" w:rsidRDefault="008C01A0" w:rsidP="008C01A0">
      <w:pPr>
        <w:pStyle w:val="be7a6077"/>
        <w:numPr>
          <w:ilvl w:val="1"/>
          <w:numId w:val="160"/>
        </w:numPr>
        <w:ind w:firstLine="560"/>
        <w:rPr>
          <w:rFonts w:cs="Times New Roman"/>
          <w:szCs w:val="28"/>
        </w:rPr>
      </w:pPr>
      <w:r w:rsidRPr="008C01A0">
        <w:rPr>
          <w:rFonts w:cs="Times New Roman" w:hint="eastAsia"/>
          <w:szCs w:val="28"/>
        </w:rPr>
        <w:t>记录不协调事项</w:t>
      </w:r>
    </w:p>
    <w:p w:rsidR="008C01A0" w:rsidRPr="008C01A0" w:rsidRDefault="008C01A0" w:rsidP="008C01A0">
      <w:pPr>
        <w:pStyle w:val="be7a6077"/>
        <w:numPr>
          <w:ilvl w:val="1"/>
          <w:numId w:val="160"/>
        </w:numPr>
        <w:ind w:firstLine="560"/>
        <w:rPr>
          <w:rFonts w:cs="Times New Roman"/>
          <w:szCs w:val="28"/>
        </w:rPr>
      </w:pPr>
      <w:r w:rsidRPr="008C01A0">
        <w:rPr>
          <w:rFonts w:cs="Times New Roman" w:hint="eastAsia"/>
          <w:szCs w:val="28"/>
        </w:rPr>
        <w:t>跟踪不协调事项直至解决</w:t>
      </w:r>
    </w:p>
    <w:p w:rsidR="008C01A0" w:rsidRPr="008C01A0" w:rsidRDefault="008C01A0" w:rsidP="008C01A0">
      <w:pPr>
        <w:pStyle w:val="be7a6077"/>
        <w:numPr>
          <w:ilvl w:val="1"/>
          <w:numId w:val="160"/>
        </w:numPr>
        <w:ind w:firstLine="560"/>
        <w:rPr>
          <w:rFonts w:cs="Times New Roman"/>
          <w:szCs w:val="28"/>
        </w:rPr>
      </w:pPr>
      <w:r w:rsidRPr="008C01A0">
        <w:rPr>
          <w:rFonts w:cs="Times New Roman" w:hint="eastAsia"/>
          <w:szCs w:val="28"/>
        </w:rPr>
        <w:t>收集各阶段的评审和审计情况</w:t>
      </w:r>
    </w:p>
    <w:p w:rsidR="008C01A0" w:rsidRPr="008C01A0" w:rsidRDefault="008C01A0" w:rsidP="008C01A0">
      <w:pPr>
        <w:pStyle w:val="be7a6077"/>
        <w:numPr>
          <w:ilvl w:val="0"/>
          <w:numId w:val="157"/>
        </w:numPr>
        <w:ind w:firstLine="560"/>
        <w:rPr>
          <w:rFonts w:cs="Times New Roman"/>
          <w:szCs w:val="28"/>
        </w:rPr>
      </w:pPr>
      <w:r w:rsidRPr="008C01A0">
        <w:rPr>
          <w:rFonts w:cs="Times New Roman"/>
          <w:szCs w:val="28"/>
        </w:rPr>
        <w:t>度量软件质量保证活动</w:t>
      </w:r>
    </w:p>
    <w:p w:rsidR="008C01A0" w:rsidRPr="008C01A0" w:rsidRDefault="008C01A0" w:rsidP="008C01A0">
      <w:pPr>
        <w:pStyle w:val="be7a6077"/>
        <w:numPr>
          <w:ilvl w:val="1"/>
          <w:numId w:val="161"/>
        </w:numPr>
        <w:ind w:firstLine="560"/>
        <w:rPr>
          <w:rFonts w:cs="Times New Roman"/>
          <w:szCs w:val="28"/>
        </w:rPr>
      </w:pPr>
      <w:r w:rsidRPr="008C01A0">
        <w:rPr>
          <w:rFonts w:cs="Times New Roman" w:hint="eastAsia"/>
          <w:szCs w:val="28"/>
        </w:rPr>
        <w:t>测量的目的是为了判断</w:t>
      </w:r>
      <w:r w:rsidRPr="008C01A0">
        <w:rPr>
          <w:rFonts w:cs="Times New Roman"/>
          <w:szCs w:val="28"/>
        </w:rPr>
        <w:t>SQA</w:t>
      </w:r>
      <w:r w:rsidRPr="008C01A0">
        <w:rPr>
          <w:rFonts w:cs="Times New Roman" w:hint="eastAsia"/>
          <w:szCs w:val="28"/>
        </w:rPr>
        <w:t>活动的成本和进度状态；</w:t>
      </w:r>
    </w:p>
    <w:p w:rsidR="008C01A0" w:rsidRPr="008C01A0" w:rsidRDefault="008C01A0" w:rsidP="008C01A0">
      <w:pPr>
        <w:pStyle w:val="be7a6077"/>
        <w:numPr>
          <w:ilvl w:val="1"/>
          <w:numId w:val="161"/>
        </w:numPr>
        <w:ind w:firstLine="560"/>
        <w:rPr>
          <w:rFonts w:cs="Times New Roman"/>
          <w:szCs w:val="28"/>
        </w:rPr>
      </w:pPr>
      <w:r w:rsidRPr="008C01A0">
        <w:rPr>
          <w:rFonts w:cs="Times New Roman" w:hint="eastAsia"/>
          <w:szCs w:val="28"/>
        </w:rPr>
        <w:t>与其计划相比，</w:t>
      </w:r>
      <w:r w:rsidRPr="008C01A0">
        <w:rPr>
          <w:rFonts w:cs="Times New Roman"/>
          <w:szCs w:val="28"/>
        </w:rPr>
        <w:t>SQA</w:t>
      </w:r>
      <w:r w:rsidRPr="008C01A0">
        <w:rPr>
          <w:rFonts w:cs="Times New Roman" w:hint="eastAsia"/>
          <w:szCs w:val="28"/>
        </w:rPr>
        <w:t>活动完成的里程碑数；</w:t>
      </w:r>
    </w:p>
    <w:p w:rsidR="008C01A0" w:rsidRPr="008C01A0" w:rsidRDefault="008C01A0" w:rsidP="008C01A0">
      <w:pPr>
        <w:pStyle w:val="be7a6077"/>
        <w:numPr>
          <w:ilvl w:val="1"/>
          <w:numId w:val="161"/>
        </w:numPr>
        <w:ind w:firstLine="560"/>
        <w:rPr>
          <w:rFonts w:cs="Times New Roman"/>
          <w:szCs w:val="28"/>
        </w:rPr>
      </w:pPr>
      <w:r w:rsidRPr="008C01A0">
        <w:rPr>
          <w:rFonts w:cs="Times New Roman" w:hint="eastAsia"/>
          <w:szCs w:val="28"/>
        </w:rPr>
        <w:t>在</w:t>
      </w:r>
      <w:r w:rsidRPr="008C01A0">
        <w:rPr>
          <w:rFonts w:cs="Times New Roman"/>
          <w:szCs w:val="28"/>
        </w:rPr>
        <w:t>SQA</w:t>
      </w:r>
      <w:r w:rsidRPr="008C01A0">
        <w:rPr>
          <w:rFonts w:cs="Times New Roman" w:hint="eastAsia"/>
          <w:szCs w:val="28"/>
        </w:rPr>
        <w:t>活动中完成的工作，花费的工作量及支出的费用；</w:t>
      </w:r>
    </w:p>
    <w:p w:rsidR="008C01A0" w:rsidRPr="008C01A0" w:rsidRDefault="008C01A0" w:rsidP="008C01A0">
      <w:pPr>
        <w:pStyle w:val="be7a6077"/>
        <w:numPr>
          <w:ilvl w:val="1"/>
          <w:numId w:val="161"/>
        </w:numPr>
        <w:ind w:firstLine="560"/>
        <w:rPr>
          <w:rFonts w:cs="Times New Roman"/>
          <w:szCs w:val="28"/>
        </w:rPr>
      </w:pPr>
      <w:r w:rsidRPr="008C01A0">
        <w:rPr>
          <w:rFonts w:cs="Times New Roman" w:hint="eastAsia"/>
          <w:szCs w:val="28"/>
        </w:rPr>
        <w:t>与其计划相比，产品审计和活动评审的次数。</w:t>
      </w:r>
    </w:p>
    <w:p w:rsidR="008C01A0" w:rsidRPr="008C01A0" w:rsidRDefault="008C01A0" w:rsidP="008C01A0">
      <w:pPr>
        <w:pStyle w:val="be7a6077"/>
        <w:numPr>
          <w:ilvl w:val="0"/>
          <w:numId w:val="157"/>
        </w:numPr>
        <w:ind w:firstLine="560"/>
        <w:rPr>
          <w:rFonts w:cs="Times New Roman"/>
          <w:szCs w:val="28"/>
        </w:rPr>
      </w:pPr>
      <w:r w:rsidRPr="008C01A0">
        <w:rPr>
          <w:rFonts w:cs="Times New Roman"/>
          <w:szCs w:val="28"/>
        </w:rPr>
        <w:t>软件质量保证管理流程</w:t>
      </w:r>
    </w:p>
    <w:p w:rsidR="008C01A0" w:rsidRPr="008C01A0" w:rsidRDefault="008C01A0" w:rsidP="008C01A0">
      <w:pPr>
        <w:pStyle w:val="be7a6077"/>
        <w:ind w:firstLine="560"/>
        <w:rPr>
          <w:rFonts w:cs="Times New Roman"/>
          <w:szCs w:val="28"/>
        </w:rPr>
      </w:pPr>
      <w:r w:rsidRPr="008C01A0">
        <w:rPr>
          <w:rFonts w:cs="Times New Roman" w:hint="eastAsia"/>
          <w:noProof/>
        </w:rPr>
        <w:lastRenderedPageBreak/>
        <mc:AlternateContent>
          <mc:Choice Requires="wpg">
            <w:drawing>
              <wp:anchor distT="0" distB="0" distL="114300" distR="114300" simplePos="0" relativeHeight="251659264" behindDoc="0" locked="0" layoutInCell="1" allowOverlap="1" wp14:anchorId="0E5E065A" wp14:editId="48265C5F">
                <wp:simplePos x="0" y="0"/>
                <wp:positionH relativeFrom="margin">
                  <wp:align>center</wp:align>
                </wp:positionH>
                <wp:positionV relativeFrom="paragraph">
                  <wp:posOffset>1660736</wp:posOffset>
                </wp:positionV>
                <wp:extent cx="5534660" cy="5936615"/>
                <wp:effectExtent l="0" t="0" r="8890" b="6985"/>
                <wp:wrapTopAndBottom/>
                <wp:docPr id="53" name="组合 53"/>
                <wp:cNvGraphicFramePr/>
                <a:graphic xmlns:a="http://schemas.openxmlformats.org/drawingml/2006/main">
                  <a:graphicData uri="http://schemas.microsoft.com/office/word/2010/wordprocessingGroup">
                    <wpg:wgp>
                      <wpg:cNvGrpSpPr/>
                      <wpg:grpSpPr>
                        <a:xfrm>
                          <a:off x="0" y="0"/>
                          <a:ext cx="5534660" cy="5936615"/>
                          <a:chOff x="0" y="0"/>
                          <a:chExt cx="5277485" cy="5936615"/>
                        </a:xfrm>
                      </wpg:grpSpPr>
                      <pic:pic xmlns:pic="http://schemas.openxmlformats.org/drawingml/2006/picture">
                        <pic:nvPicPr>
                          <pic:cNvPr id="41" name="图片 41"/>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284611" y="0"/>
                            <a:ext cx="4708264" cy="5715000"/>
                          </a:xfrm>
                          <a:prstGeom prst="rect">
                            <a:avLst/>
                          </a:prstGeom>
                          <a:noFill/>
                          <a:ln>
                            <a:noFill/>
                          </a:ln>
                        </pic:spPr>
                      </pic:pic>
                      <wps:wsp>
                        <wps:cNvPr id="51" name="文本框 51"/>
                        <wps:cNvSpPr txBox="1"/>
                        <wps:spPr>
                          <a:xfrm>
                            <a:off x="0" y="5772150"/>
                            <a:ext cx="5277485" cy="164465"/>
                          </a:xfrm>
                          <a:prstGeom prst="rect">
                            <a:avLst/>
                          </a:prstGeom>
                          <a:solidFill>
                            <a:prstClr val="white"/>
                          </a:solidFill>
                          <a:ln>
                            <a:noFill/>
                          </a:ln>
                        </wps:spPr>
                        <wps:txbx>
                          <w:txbxContent>
                            <w:p w:rsidR="008C01A0" w:rsidRPr="00D31674" w:rsidRDefault="008C01A0" w:rsidP="008C01A0">
                              <w:pPr>
                                <w:pStyle w:val="26678388"/>
                                <w:ind w:firstLine="400"/>
                                <w:jc w:val="center"/>
                              </w:pPr>
                              <w:bookmarkStart w:id="36" w:name="_Ref103619850"/>
                              <w:r w:rsidRPr="00D31674">
                                <w:rPr>
                                  <w:rFonts w:hint="eastAsia"/>
                                </w:rPr>
                                <w:t>图</w:t>
                              </w:r>
                              <w:r w:rsidRPr="00D31674">
                                <w:rPr>
                                  <w:rFonts w:hint="eastAsia"/>
                                </w:rPr>
                                <w:t xml:space="preserve"> </w:t>
                              </w:r>
                              <w:r w:rsidRPr="00D31674">
                                <w:fldChar w:fldCharType="begin"/>
                              </w:r>
                              <w:r w:rsidRPr="00D31674">
                                <w:instrText xml:space="preserve"> </w:instrText>
                              </w:r>
                              <w:r w:rsidRPr="00D31674">
                                <w:rPr>
                                  <w:rFonts w:hint="eastAsia"/>
                                </w:rPr>
                                <w:instrText>STYLEREF 1 \s</w:instrText>
                              </w:r>
                              <w:r w:rsidRPr="00D31674">
                                <w:instrText xml:space="preserve"> </w:instrText>
                              </w:r>
                              <w:r w:rsidRPr="00D31674">
                                <w:fldChar w:fldCharType="separate"/>
                              </w:r>
                              <w:r>
                                <w:rPr>
                                  <w:noProof/>
                                </w:rPr>
                                <w:t>7</w:t>
                              </w:r>
                              <w:r w:rsidRPr="00D31674">
                                <w:fldChar w:fldCharType="end"/>
                              </w:r>
                              <w:r w:rsidRPr="00D31674">
                                <w:t>.</w:t>
                              </w:r>
                              <w:r w:rsidRPr="00D31674">
                                <w:fldChar w:fldCharType="begin"/>
                              </w:r>
                              <w:r w:rsidRPr="00D31674">
                                <w:instrText xml:space="preserve"> </w:instrText>
                              </w:r>
                              <w:r w:rsidRPr="00D31674">
                                <w:rPr>
                                  <w:rFonts w:hint="eastAsia"/>
                                </w:rPr>
                                <w:instrText xml:space="preserve">SEQ </w:instrText>
                              </w:r>
                              <w:r w:rsidRPr="00D31674">
                                <w:rPr>
                                  <w:rFonts w:hint="eastAsia"/>
                                </w:rPr>
                                <w:instrText>图</w:instrText>
                              </w:r>
                              <w:r w:rsidRPr="00D31674">
                                <w:rPr>
                                  <w:rFonts w:hint="eastAsia"/>
                                </w:rPr>
                                <w:instrText xml:space="preserve"> \* ARABIC \s 1</w:instrText>
                              </w:r>
                              <w:r w:rsidRPr="00D31674">
                                <w:instrText xml:space="preserve"> </w:instrText>
                              </w:r>
                              <w:r w:rsidRPr="00D31674">
                                <w:fldChar w:fldCharType="separate"/>
                              </w:r>
                              <w:r>
                                <w:rPr>
                                  <w:noProof/>
                                </w:rPr>
                                <w:t>2</w:t>
                              </w:r>
                              <w:r w:rsidRPr="00D31674">
                                <w:fldChar w:fldCharType="end"/>
                              </w:r>
                              <w:bookmarkEnd w:id="36"/>
                              <w:r w:rsidRPr="00D31674">
                                <w:t xml:space="preserve"> </w:t>
                              </w:r>
                              <w:r w:rsidRPr="00D31674">
                                <w:rPr>
                                  <w:rFonts w:hint="eastAsia"/>
                                </w:rPr>
                                <w:t>软件质量保证管理流程图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E5E065A" id="组合 53" o:spid="_x0000_s1029" style="position:absolute;left:0;text-align:left;margin-left:0;margin-top:130.75pt;width:435.8pt;height:467.45pt;z-index:251659264;mso-position-horizontal:center;mso-position-horizontal-relative:margin;mso-width-relative:margin" coordsize="52774,5936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Y5SpE9gMAANEIAAAOAAAAZHJzL2Uyb0RvYy54bWycVs1u4zYQvhfoOwi6 O5Ic2XKEOAuv84MFgl2j2WLPNE1ZxEokS9I/adFb0W1vPfXSXnrvGxTo22z2NfqRkpzEzqKLHCIP h8PhzDffDHP6YltXwZppw6UYh8lRHAZMULngYjkOv3172RuFgbFELEglBRuHt8yEL86+/up0o3LW l6WsFkwHcCJMvlHjsLRW5VFkaMlqYo6kYgKbhdQ1sVjqZbTQZAPvdRX143gYbaReKC0pMwba82Yz PPP+i4JR+6YoDLNBNQ4Rm/Vf7b9z943OTkm+1ESVnLZhkGdEURMucOnO1TmxJFhpfuCq5lRLIwt7 RGUdyaLglPkckE0S72VzpeVK+VyW+WapdjAB2j2cnu2Wvl7PdMAX43BwHAaC1KjRp39++vjbLwEU QGejljmMrrS6UTPdKpbNyiW8LXTtfpFKsPW43u5wZVsbUCgHg+N0OAT8FHuDk+PhMBk0yNMS5Tk4 R8uL7mQ/y9LR4OBk1F0cufh24ShOc/y1QEE6AOr/CYVTdqVZ2Dqpv8hHTfT7leqhpopYPucVt7ee n6ieC0qsZ5zOdLO4xzxNOsw//vHvp18/BFAAYnfCGTVHiEvpWtL3JhByWhKxZBOjwGz0m7OOHpv7 5aP75hVXl7yqXJmc3GaGLthj0RPgNAw9l3RVM2GbltOsQpJSmJIrEwY6Z/WcgUH61QL5ULS7BYuU 5sL6ngANro11tztC+K74oT+axPFJ/2VvOoinvTTOLnqTkzTrZfFFlsbpKJkm0x/d6STNV4YhfVKd K96GDu1B8E+2QDssmubyTRqsiR8FDjgfUPfrQ4TKIeRiNZp+A5BhB9lqZmnZgX0PqIPeoC+c0V4n 9EfpMAEeh+2QZvGoP0xbUmfJII79INqRGhXXxl4xWQdOALIIxENJ1gizCb0zcVcL6errQ63EIwV8 Oo0nRROoFxG3a23MXNPRAasvw9RN3Kem1U1JFEOUzu09xQc7it/9/uHuz7/v/vo5gA6xtnZurAR2 +1JiUOz0n8EUI8RNkCzrA7RmguxmzMNJkQzTdOhHzPMxNbLii65tHNjTSjfk2ZTcMt95YMZDq89g 7xJtEnKS3c63fuDukp3LxS0w0BKVRoZG0UuO+66JsTOi8RxBiSfWvsGnqORmHMpWCoNS6u+f0jt7 lBO7YbDB8zYOzXcr4sZa9Uqg0HBpO0F3wrwTxKqeSrQJaodovIgD2ladWGhZvwMPJu4WbBFBcdc4 tJ04tc0ji5ebssnEGzXT8VrcKMzUxPPZ4fp2+45o1TLdop6vZUclku8RvrFtGD5ZWVlw3w0O1wZF UN0tQGsv+XfTd3j7xruH+eHaW93/J3L2HwAAAP//AwBQSwMEFAAGAAgAAAAhAKomDr68AAAAIQEA ABkAAABkcnMvX3JlbHMvZTJvRG9jLnhtbC5yZWxzhI9BasMwEEX3hdxBzD6WnUUoxbI3oeBtSA4w SGNZxBoJSS317SPIJoFAl/M//z2mH//8Kn4pZRdYQde0IIh1MI6tguvle/8JIhdkg2tgUrBRhnHY ffRnWrHUUV5czKJSOCtYSolfUma9kMfchEhcmzkkj6WeycqI+oaW5KFtjzI9M2B4YYrJKEiT6UBc tljN/7PDPDtNp6B/PHF5o5DOV3cFYrJUFHgyDh9h10S2IIdevjw23AEAAP//AwBQSwMEFAAGAAgA AAAhAFA0fjjgAAAACQEAAA8AAABkcnMvZG93bnJldi54bWxMj0FLw0AUhO+C/2F5gje72WpjjdmU UtRTEWwF8faafU1Cs7shu03Sf+/zpMdhhplv8tVkWzFQHxrvNKhZAoJc6U3jKg2f+9e7JYgQ0Rls vSMNFwqwKq6vcsyMH90HDbtYCS5xIUMNdYxdJmUoa7IYZr4jx97R9xYjy76SpseRy20r50mSSouN 44UaO9rUVJ52Z6vhbcRxfa9ehu3puLl87xfvX1tFWt/eTOtnEJGm+BeGX3xGh4KZDv7sTBCtBj4S NcxTtQDB9vJRpSAOnFNP6QPIIpf/HxQ/AAAA//8DAFBLAwQKAAAAAAAAACEAtne5ISmsCAAprAgA FAAAAGRycy9tZWRpYS9pbWFnZTEucG5niVBORw0KGgoAAAANSUhEUgAABKMAAAVdCAIAAACkdx2b AAAAAXNSR0IArs4c6QAAAHhlWElmTU0AKgAAAAgABAEaAAUAAAABAAAAPgEbAAUAAAABAAAARgEo AAMAAAABAAIAAIdpAAQAAAABAAAATgAAAAAAAADcAAAAAQAAANwAAAABAAOgAQADAAAAAQABAACg AgAEAAAAAQAABKOgAwAEAAAAAQAABV0AAAAAZKBLEgAAAAlwSFlzAAAh1QAAIdUBBJy0nQAAQABJ REFUeAHs3QmcZ0V1L/D/0j09Mww7DPsm4AAKIqJGjUbFhRfRqCEGEo2JvsREX5LnM5/4jEmeScxm jERNjMGocXlGn0bBHQQUFEUWkVVAkH1fZ4ZhZnr5/9+37um+/OmZaXpmemb6331KvFO36tSpU7/b /7r1u6eWZrfbbWRIBBKBRCARSAQSgURgbiFghCOMjY21qtBsNt1qYp3SqYJMWcPDw0NDQ3JFBgcH pRCTLxLFxUVGR0cjhaTI2rVrBwYGRIRIcc2QCCQCicAsQWC815sl1qQZiUAikAgkAolAIpAIzAgC WBm2tmDBAtrwtKB5KBnChs5V7KzQMzLtKlxxxRW7VoHkJZdcssMOOzz5yU9euXLlPffcs8suu+y0 0051kTCPTuUkBnUUiXTF63ik5DURSAQSgW2CwMA2qTUrTQQSgUQgEUgEEoFEYIsiEL44VWBiPG8i IyMj6N/999+P/i1atOiRRx755Cc/iZgdddRRDz744FlnnbVw4cJ9992X8I9+9COk71nPehav3cUX X3zIIYccf/zxJG+66SbxJz7xibU3jxKqZNVtSZpXQ5GRRCAR2LYIpE9v2+KftScCiUAikAgkAonA zCMQ1AvpEhE48e66667tt9+ej+7jH//4nXfeud9++3HW3XvvvatXrw6nHGZIXuCsY5AIWmhKp6tb 9A8PxOsOPPDApz/96W5XrVr1nOc859BDDw2v4My3ITUmAolAIrB5CCTT2zz8snQikAgkAolAIpAI zFYEwvOGkn3jG98477zzdtxxRxwP2ePcQ/8wOkTOFW0Lv5+roDWcftJxPzxQrkjciiN7BLbbbjtZ Rx99NF+fRGwQ/ZMuPlvBSLsSgURg3iGQTG/ePfJscCKQCCQCiUAiMDcQqNx144viuODwN5TM2jnp bm+99dbPf/7zKBnf3VVXXbVmzRqJETQfN7PzCnmRIHISIxepo0GiK21uZYkECQxhdSkeFYkgeK95 zWvM9lyyZEncEqY5GGOYFJirQqmoK1LymggkAonAFkIgmd4WAjbVJgKJQCKQCCQCicCWQgBZCr6k gqBe9e2KFSvQsIcffviiiy761Kc+xWvHC4fv1QIzYlNN2GgLza6HH344dnfssceeeOKJPH7W7xEL oijCzqiapFDfzog9qSQRSAQSgXURyDkG62KSKYlAIpAIJAKJQCIwqxGoGRR3WRga9AnROv300y+4 4AK3t99+u1yEyvq6GW8M/bVOxgiceDyHQTLFYzLnQQcdFNM+CQflEyGcNK9GLyOJQCKw5RBIn96W wzY1JwKJQCKQCCQCicCWQgCbQpmCcblagIfm2T/znHPOsTBPrdhUbLBpamU993ILWRNmqFHgzXNd unSpbWD+5E/+xJYtdW7UzuwtZEaqTQQSgUSgF4Fker1oZDwRSAQSgUQgEUgE+gAB3AmvsyIubP3p T396yimnmLEp4FcWy/Gt8aHFUjoy5IUt17CaSeJ4sYQPEcUwncfwqle9yll8Bx98cO3cY0ZvfMtZ lZoTgURgniOQTG+e/wFk8xOBRCARSAQSgb5BAFsLP54rKoXsLV++/L777vv6179+/vnnS0HtkC48 StykTXtvhnwkbrl2BnML89SF7KF5bpmBdoq/7GUve/WrX+0WFSQQklvOntScCCQCiQAEkunln0Ei kAgkAolAIpAIzHYEUCkmumJNdfx73/veZz/7WX480zUxOmH2NAOXYwyTgu/tueeeNuf8uZ/7OTvE aAKOGgJkEL/K9llk/OyBMS1JBBKBzUEgmd7moJdlE4FEIBFIBBKBRGBrIBC8yLWO3H333R/60Icu vfRSTjMWoH+RtTWsmUYdYUyQz+B7fIz777+/kxhOOOEEzj0Er1bD+OB7dUpGEoFEIBHYfARy783N xzA1JAKJQCKQCCQCicCWRQBZwo4E1Vx99dUXXnjhNddcc9111zkMnUOvXrC3ZY3YGO3B8aIE1ofL mdJpc04pzlvfZ599TOOUqEWMF98Y3SmbCCQCicC0EEif3rRgSqFEIBFIBBKBRCAR2IYIBMdDn2y4 8rGPfeyrX/0qJ5hzyWuORKCXXG1DU6PqMKb2QEoMamfe5iGHHBLbtDh/T6IgMX162/yRpQGJwNxD IJne3Hum2aJEIBFIBBKBRGAOIuAAdEcpfOtb33KOQhC/mLGJ72FKGjybmR46h6M69YHlAv/eM57x jD/6oz9C8CzbYzmBOfjMskmJQCKwTRHI2ZvbFP6sPBFIBBKBRCARSATWhwAWh//US+8Qoa985Sto 3gMPPIDXWfPmiiMFcZpVHC9aU1vuNhpiliabGcxsuWafXnbZZY5h2HXXXd1GqPme21nYqPU9qExL BBKB2YtAfkCavc8mLUsEEoFEIBFIBOYzAuGyw47wH/uv3Hjjjffccw/+wzPGPyYSbLC/IOLEw+Ls wLly5coPfvCDn/jEJ7gopWimhojU1/5qV1qbCCQCsxCB9OnNwoeSJiUCiUAikAgkAvMdAewO+UHn bLjC/fXDH/7woosuCm8Ygocv9TVAmsYtuWbNmrPPPltznve85wVrxfQ0XEiHXl8/3zQ+EZglCDw6 L2KWGJRmJAKJQCKQCCQCiUAiEIePm+v4/e9//5RTTumlQOEB62uypwm4HOKK8mnIiSee+Iu/+Ivb bbedRFla7Q9Abv4ZJAKJQCKwOQjk7M3NQS/LJgKJQCKQCCQCicAWQSD8WmZpOjGvpnluxdXX7ywI oxPWrl2rLbx5n/vc597znvdccskl4lK0va957Bb5g0iliUAisPEIJNPbeMyyRCKQCCQCiUAikAjM NAIoXG/AeS644IL//M///O53v1vzOttskoklbTNd/9bWpyHonGuwu8svv/z666/vnbcpi02u4eLb 2vZlfYlAItD/CCTT6/9nmC1IBBKBRCARSAT6H4EgNtEO5Oe+++777Gc/e9ppp8VmlcgegZAJgtT/ LS4tCOeeCI53/vnnOxR+9erVboPdmcKqybKCDZYCGRKBRCARmDYCyfSmDVUKJgKJQCKQCCQCicCW QQCf4alDbMJfJ3LTTTc9/PDD9qh0OIGdS6RsmZpni1bUTpM/9KEP/fu//7uTA8MsbRfBBoPizhZb 045EIBHoEwRysW+fPKg0MxFIBBKBRCARmNMIxMo0lMaJeVdeeeUXvvCFe++9N9xZCI90YQ4DEBNT nSSB0y5fvnzx4sX8eJqvySK5bG8OP/psWiKw5RBIn96WwzY1JwKJQCKQCCQCicB0EYh5jOichXkf +MAH7rjjDuQHyZHO3zXnpy9qI3+mowLvuusuJ+zxZ0bDwaftMZlzulCmXCKQCCQCFQLJ9PIPIRFI BBKBRCARSAS2AQLrkrdwYaE6/FooH4GYvigebr1tYOXWqhKv03yB++6ss8469dRTb7vtNg2XzoS4 bi1bsp5EIBGYIwgk05sjDzKbkQgkAolAIpAI9BcCiFzQuXBYia9cudIJ6d/5zncQm3oyp0bhP/xd c57taCAoXFesWGHfUYxX3Jo9V6G/Hm5amwgkArMBgVynNxueQtqQCCQCiUAikAjMLwTQPFwufFaI nFtc7j/+4z/sPynCgydlfiHS09rgdRdffPHRRx9tTxq3tXOvRyqjiUAikAg8DgLJ9B4HoMxOBBKB RCARSAQSgRlHINgdFxa+Fz491O7uu+92mLipm5ieEOkzXvXsV4jaAeHcc8+1UvG5z33usmXLZr/N aWEikAjMQgSS6c3Ch5ImJQKJQCKQCCQCcxyBmKbolDwRHA+3ueiii5wmh/ihN3igY+ViAuccB2ID zePKGx4e/uIXv7jddtsdeOCBgJrPaGwApExOBBKBx0Egmd7jAJTZiUAikAgkAolAIjDjCOByZiSi eSJo3kc/+tFLLrkEn+HLCo9WHJU+nXp7XX+TZjlSToPE6eipZRggxC0WurHFJ9lAVZhR63/ciCLh 2KTKCfKuwuOWSoFEIBFIBCYhkExvEiB5mwgkAolAIpAIJAJbHAFkJtiLVXnYlAP04liFYIDTITZk KFH2gAMOEBGCKDKd+4semu+///6TTjrpKU95CuHwHEbDCNdVRESRIHUiX//6108//XSuRcI7V0EE n6Q/lETVoSqukRJqQybitNlexaxU2noZaW/ZdeO0sZ+84lyd7D/22GOlhM5Yxyi+bsFMSQQSgUSg F4Fker1oZDwRSAQSgUQgEUgEtgYCNR2yHu/aa681U1EkKg6e4zq1HXiXUvjP2972tv3333+9wh/5 yEdMg9xnn32Cia1XhiWU9GbttNNOYYN9L3/+53/+DW94Q2/u9OMoGSPxxve///0i0y9IkgGKrFmz xsF6TlxwmvwrXvGKYHeACnCS7G0UpCmcCMxDBB7Ttc3D9meTE4FEIBFIBBKBRGCbIIBicVuheWef ffYtt9yyUbyFsPmNWJwdXMJXRlsoDBakRdJRtXDN1crlEnOVK0JsEs2TUudyqalFSlHd6YhHxDUq lVUHieLhouyNkKxJbC08nQibGa+NDz30EMrHTgaE/WqpWzQdVSmTCCQC8xOBjfvCND8xylYnAolA IpAIJAKJwMwigLEInHJOVrjqqqvsOxJMaZq1KIv5uCJRweXc4j+9tA1P23777a+//noTMNEtWarY fffd9957b7W4RZxuvPFGV/EgfkHJTLZcuHBhTSYJq0jZ8MttiGJF1SolwBIRISpSVi3Td+upjjAS S4OdaVjlxIXnPe95e+21F82yNmTDNNFLsUQgEZgnCCTTmycPOpuZCCQCiUAikAjMIgRwGHyGq0rY BJeXsggeLoTz2LHTerylS5dicdIxrnvuuee2224jIGKd2znnnKM6dGvVqlUnnHDC61//emJSli9f /m//9m/Kygp7pAtYGbUiOJUsqNEphePxhhtuiF0x3Qa1C0zdCuHoU9x80cMPP9wttdisLG2kcJoP IFTRH21kA0b68Y9//OSTT7YPZ5C9aapKsUQgEZjPCCTTm89PP9ueCCQCiUAikAhsJQTwHAQmrqqM CJJmIxZxpEju9E0hjOYFE/vwhz/M8WU13atf/epQQu373vc+aoNDmv0YVZPHwTAoWeoycRRzw6OI oWdSRIKekRHEg+nJcnv55Zdbccfdh7/hYFEkbKYwjCGPT6JkmB4xudKVlb5RDYwatUtFygrOlH/G M56B6VGouo3VFnbmNRFIBOYVAsn05tXjzsYmAolAIpAIJALbBoHgWkGx8BYs6L/+67++/e1vh4dK emRN37igTyGPDlEopb4NjocUvfWtb7Vfi1ro547bddddY1YkFvekJz0Jc1OQbYKyEs866yx7qIi4 VSTYWqjlnaOHZgRMoDzSoyBhSsILF8UjV6L21pLTj0TtoYoS1dmdhfGopiwhbJ6+wpRMBBKB+YbA o53UfGt5tjcRSAQSgUQgEUgEthoCmEkQvKAoCMyDDz54++2384whYDNOWqjFiEwNtbZNoF+NaJsr qsYSKfbY3HHHHfHDMCmuZoEqFWyqFxxFnHbw+7//+4r3crxeGTopQQg3tBdor/BGxWnGIW1dw62H rLJBykZpSOFEIBGYhwgk05uHDz2bnAgkAolAIpAIbG0EMJPgVDhYMC4bYzJi0aJFHGW1O26mzFJF LJBDvehE8KKK8NHV1QVfciUmoHPhrBNf15JDqrBu+ropqqOqrmVdgY1NCfstPjzllFP+1//6X7Gp zMYqSflEIBGYbwgk05tvTzzbmwgkAolAIpAIbBsE0CecikMMm7LqzH6S/FT4HrKHycy4TeoKXhd0 DvH7yle+wpGIgKkuspiEZ774xS8+6KCDiNXcTHxdshfkLVoR19rm3kQKKY9Ka4HNjDBM7dTaY8Y6 wJmlkZtpWxZPBBKBWYtAMr1Z+2jSsEQgEUgEEoFEYO4ggJxoDP4j2NrkU5/6FL7Hv7dkyRJkz3TE dZnVJjc+VNFpVVsowZEknnHGGXFwn6rdBtnDNi3YO/jgg1nItpgYGfFeA6SQdxWIRbwWoA17lI6S CcgeQuu2FtjMCP0UIquwuu+++w499NBQKF0tcd3MKrJ4IpAIzD0EkunNvWeaLUoEEoFEIBFIBGYd AkF7cJJgQUGZgr24Sp9Bi4P8qIhOvMuV/lgQuHjx4mc+85lHHXVUEDZH+V1wwQVRdVgonXCU6jUJ tbvwwgtxRasKyRBwrQWirIao1L4pxx133Ate8II6d/Mj0SKVso1nEju1aDCYKuUqlVXfbn51qSER SATmBgLJ9ObGc8xWJAKJQCKQCCQCsxqBYFDYCKfZXXfdhQ7hRVvTYtWxwdTHo48++vjjj4+q2WOz zWBQUxuDa916663f/e53zTUlH2c81EUQsAhapwrr6Gac6TFAvWrkEd1jjz2OPPJILYr1eyJqr43J SCKQCCQCgcBW7WQT9EQgEUgEEoFEIBGYnwgEm+J94kM788wztz4zQfPwOptqImP8e4iTB3HFFVdg buExi5Qpng5PWnAqxivV2wRxpIvD0OxKMmqZQs8mZEVd0YRaPzC1SCKFIpugNoskAonA3EYgmd7c fr7ZukQgEUgEEoFEYFYggJAI6NBll112zTXX7LzzzuJbzbJgcWoU2W677Won2M033xxWPa5bT9nn Pve5/IE0iNMQHra6CfRIwb5E8MA6fUYiwfTQOfop/OlPf2qpoSMiWCLRlcDjMtUZsSSVJAKJQB8h kEyvjx5WmpoIJAKJQCKQCPQrAsGLEJLtt99+kkNsxpukFnQrrqFcXAQpsqnJLrvsEmyN/01EVr30 bgpLSGKnQVDFJ9E8BekJBthb7xQKNypLjQLNHJLI3k033fTxj3/8ta99rba4RTu1l8BG6UzhRCAR mPMIlAnfGRKBRCARSAQSgUQgEdiiCOAh2Mj9999/5ZVXqggp2pzqcB7F0a3gPyKClEhXEUpmO01X cSHS0Twbmey+++5SsL4VK1ZYLqigRXdhHrFQ6LqueaFEQUUi3iujSNhA+XoFeoU3Nh72RKXi2J3V eg888ICKzESlbb0Gb2wtKZ8IJAJzDIH06c2xB5rNSQQSgUQgEUgEZikCmMmnP/3p66+/3skKKJZl b+vypWmajthgXLHcTmTNmjXitAlYkN1K3vWudx1wwAGf+MQnsLsgYCG25557on/hB7PxphMLwhFH oaD28O/RM8kS/E0tDz30EAcana69AuRrPXJNEN1tt916BTYzHvawkBmVpU3ocY1qdRhMf9i/mRVl 8UQgEZhLCDymn5pLDcu2JAKJQCKQCCQCicDsQQBX4Tr7yU9+Yv6hNWY1P9lkCzGr8GjhVLTtu+++ QYdwsJ2qQDM6ZKKjXIxI7YcddtgrX/lKBbE+t0996lNPOOGE8847j8yuu+6qoKw77rgjJpfiVL22 yXXa+yc/+UksDlGkIaoLGSzLbXjz7L35ile84uSTT+4tPrNx1eGc3Hr77LOPet1G1TNbS2pLBBKB fkcgmV6/P8G0PxFIBBKBRCAR6A8EMC67U3KjIWDIUrjaNtn04DYcd29961sPPPDAmuqIBAnEf7DK 97///ViZFLfveMc7SPK5iUvk3HvTm97keD2eRoE9LAweGBom2cYPee+9965cuVJZ1LHX/pCXonZM TxsnlZ3ZW/YzxsF6T3jCEw4//HDKe42Z2bpSWyKQCPQvAsn0+vfZpeWJQCKQCCQCiUDfIIAL2egS U0L2YvYjUrTJ1qM6nGzoIoV4o1uBtuBpvbRHLbIOOuggTjZOPAzNLQGBMIeY7TT333//00477etf /7oUSqilM+K1hfTY/sTaP+wRIYzidS6dBGiTi+khYHXWFoo4yIFrVGCteqERCGyh6lJtIpAI9CMC yfT68amlzYlAIpAIJAKJwKxGAPcQmBiMyPW2227793//dxwPIwqSJnGT20CJ4vSgOpxsSA4/m0RX O2o6mf3HP/6xBYHXXXedowhe+MIXmk65dOnSsMf13HPP/dnPfmbvSgVN4zTZ8/Wvf/3Tnva0T33q Uw4wCMpEv4BHkdcWljsMPc5Dl6jqKYzHEskwhiplRaYQ3rQsjWW5FY8MM900bN40VVkqEUgE5ioC U/VTc7XN2a5EIBFIBBKBRCAR2KIIoDfBu8KHpq6Y7oiQcEahKJhSUMFNM4MegU4kyjxGquzqeeut t9pkxWo6KbiW9XtW5ZncyBEXvIgwZ90ll1xy6qmn3n333eZY/s7v/A4qKBepsy2n/VrM9rz22mvD WonB6NSlIDGRuBKYRPakC6pgDDFl4xblY4zim9Pe9aKE5TqckM0qUp1K1yuWiYlAIjBvEUimN28f fTY8EUgEEoFEIBHYUggE8UCHguGgIggeb5t0NI8PynVzmEnNuOj54he/iN3x0XEbusW1BHMy3/nO dwYZC+rFAKW+/e1v/8u//EvwwO985zt33nnn8ccf/5KXvISFEvfYY4+//uu/Puussz72sY/Ffp4B EA0EBM2hXGJce+ErtU7QPOmENVYkEOB5m1mypy1a9JnPfGaHHXZ46Utf2mtJxhOBRCARCASS6eVf QiKQCCQCiUAikAhsEQQsWkP2cBLXq6++evny5RbpYVDh5pK7yW4uBQVEDrlyQN8VV1yBVlFoY0xk T9wmnxdeeOGzn/1sYigcSWc8nHnmmV/96lcJEItJj9x3t99+O5OQpdiOBUO75557eAUVwc0IBzQq 4jO85pprTJiUKJfmGjU1xq3GimCMy5YtC6IblG9maV7Ua0GgeadOolcRe1Rd25ORRCARSAQgkEwv /wwSgUQgEUgEEoFEYIsggGLRi4SYZOhou3DrIXuYEuaDAm1yrdgUcoWt0YmDBc9BIOmUQr+sb3zj Gw7WQ4SkX3TRRZ///OexTbWrWgpe5CrXHEgevIsvvvj3f//3Hap+zjnnfO5zn6MwaCr6x0h1uTrV 4EMf+pAsVahIqO1nDzOIqZpCKwBjS8woGzjUwjMSUTszqEJTVa0tDJ4RzakkEUgE5gwC5cvTnGlM NiQRSAQSgUQgEUgEZgkC6E3wHxH+tHe/+9233HILTsK8GHtsjg+KBsQGrcLEkDqqIiA8mBgW5Fa9 xx133LHHHou8WZsnUVYI1IMfMhIJ84/xwpnGefrpp9vQhXJZTEUFBQJY3IoVK7glNSGyenEmQKer RJKmp5pUKU6Ye9AaQvRy3VK9GjYhrkbNedGLXvTmN79ZpcImKMkiiUAiMIcRSKY3hx9uNi0RSAQS gUQgEdhmCGBWQX6wEdtj/umf/qlFccH0tppNyFXYgAUFDZuiagYLLOyVVFxilJqOkpDsLUXbluBg 7AzXKHj/4i/+gvey1+wpmplZiUAiMH8QyNmb8+dZZ0sTgUQgEUgEEoGthACqI2A4rqq0ai7OQthK 1U9Us1HEkrXCRNHxf9GnjVISxTat1KSqp75FYvkzbXJz6KGH7rrrrknzpoYrcxOB+YnA5B5tfqKQ rU4EEoFEIBFIBBKBGUQA8cCaguaZu2iRntVr6/KoGaxxvqnCP01bNSnUhNIZnxc638DM9iYCcxWB ZHpz9clmuxKBRCARSAQSgW2JAPqB7wk777yzQ8lNNdyW1sy5uuFpMSF4rYG8+eab7csy55qYDUoE EoHNRSCZ3uYimOUTgUQgEUgEEoFEYF0EOJ349Cxyw0k49NYVmHspGovfCvXSvi3XRhvJ1BV98pOf 5DjdcnWl5kQgEehTBJLp9emDS7MTgUQgEUgEEoFZjQAewj5Op5tuusmx5pjJDJqLQ9JMYcwRFZ8U YuKoRIRT1SE/Sab3NgTsbkKe5W4jEja7VVHoibjcaB1h8aB2u+yyy7777nvwwQfbeDMU1lUQliKI EN78iayUUM6tJ/LEJz5xxx13rJVHJCzPayKQCMxnBGay253POGbbE4FEIBFIBBKBRGASAigHHuKw 8vp8hUkCm3yL5IRyVAc9q1llKJSFfcX8RqeKE3DsAUumqI5CSmgzDdLiN0vgKEHtFJfIJ+kajE4i SUEkiBxhROs3fuM3nvzkJzuT3UYpDug77bTT4ry7ulIaSLpKmdqYusgUEcagi9royuZgoeyZokhm JQKJwHxDIJnefHvi2d5EIBFIBBKBRGCLI4AmqQPxQEhe8IIX/PjHP0a3ZpaH0Ibk2HySG+23f/u3 99xzz95WYWLYlNrPOOMMZ+WdeOKJvbnrjZPH69773vfecccd7Oea+93f/d0lS5awXFZNpVQqF5Gj WUQVSlF44IEH7rHHHiQJMAmjE6krkh5oSGSbgr25tdj0I0gjVhm089Zbb+U1rc9qn76SlEwEEoG5 jUAyvbn9fLN1iUAikAgkAonANkAAqxHwmag7fFn17UwZFCwLidpvv/1222239arFuNChvfbaa725 6ybShtpJ55o74IADFJfiFjETqemZ1kU6G8jcfffd3/zmN9/ylrcoyyXIuWcm50MPPUQsqiDD8xa3 rvRsJhochhx6aqfn9ttvv/jii4844gh1US5IdI2q85oIJALzFoFkevP20WfDE4FEIBFIBBKBLYUA piHgIStWrHCYHp7DkVXTpBmplX60ShU1pZFSx9GwmonhbGqU61oLTLJBrhBkDDOk2TXmRqoihMN+ YnI50J7//Odvv/32FApax8NGXikuPj6997znPRKjIAHbY/7zP/8z76LioV/iJBs26lbrol7G7LPP Pk960pNUV5u6UapSOBFIBOYqAsn05uqTzXYlAolAIpAIJALbDAEkJHgRZ9c555wTq92QnBk0SBUC ekN5aBZ/+OGHranDghwmHsvkJArqxYiI2R7GhE+MSDw0SF+6dCmnH4ODKUkJeZRMCv133XXXfffd Z5+Vgw46KOqSbr7oTjvtRJL+KFhnidDZ21heTTIhOSOMVxtDISO1muaoXaOCBPbWnvFEIBGYnwgk 05ufzz1bnQgkAolAIpAIbEEEgnWogLvJVMYf/vCHdcoM1ho6ESeRmCD6/e9//zOf+YxK3/a2twXT Q4eQH5WKcNmdfvrpl156qXg41hTE60466aRXvvKVZIL7hULcCWUS3J555pn2lXnhC1/45je/mUzQ qmCYNNAWjYqKQk+kuBKWTlicb5N8xGuBTYuEqcyLhlgJ+ZSnPCUsp1Bk09RmqUQgEZhLCCTTm0tP M9uSCCQCiUAikAjMFgQwqGAjK1euZJM4krPljLM6jnLeLfNFkZ91KwoWhBCyJ7gZmlRHJskzNYzH 0xQ0LfPee+9FFInJitwoi7b96Ec/uvzyyyeRK82n/6UvfekhhxwSpRSv+V7Qs0mVbtRtNCeYnkmh bHjVq14VixVZrvb1grBRVaRwIpAI9DsC6+kK+71JaX8ikAgkAolAIpAIbFsEkA1ECBu54YYb7rzz zi1N8zQWJQvqhZUhVGqchAB6ZsHem970pte//vUkcaSwSsS0zEnCoTB4lKtNNS2Ew6NopkRBkcWL F4u4RfM+97nPOcihV0nww2OOOSaYHmHbeCpV8cTiSOwV3oQ4q7SCAVRp+7Jly+wBE7fShU3QmUUS gURgjiGQTG+OPdBsTiKQCCQCiUAisO0RwGfCiOuuu84Kt5hIiZxsOctwG4QHs8KpVOc6qS4mMSC8 XtgRebwoZNzy9YVXsC6FwoWbTsFXV6G2n7vs/vvv/+hHPxp068orr1TjJB+aUhSeddZZJosyjH6e N5HYnEbttba6xo2N0MBI7JGdIlqhRcxQtVC3bmPVpnwikAjMGQSS6c2ZR5kNSQQSgUQgEUgEZgsC aAaygXsceeSRNqK0o0mwpi1hn7ooD27DgRY+tKioMJ4JzoMXoV5xO4mVrWsbsZqJhXDcuhLG00zm /PKXv/yEJzxBRXbgtBZxUtOQOmIaThION954I6cfmqe4aZyyJslvwi2OR2c033l6Zq6yJDSv26JN 0J9FEoH5jEDpOzb73MttDmAyvW3+CNKARCAR2CAC0c8axwgbFMqMRCARmJUIoBx+wqhITZlm0Eya qUWc+MpE0Kq6o5Cloug0XLG7ONtA3K6bZ599NlJEhnnokLJ41/Oe97xjjz2217zwjNnGk6TpoCpy iAIBFVGioHSH+L373e+2yWdvwfXGr7322re//e3KonxUhfL1Sm5UIj3InnbR6fD0W2655alPfaoW CRulJ4UTgURgvQhEZxI/qD79epJMb71PNhMTgURg2yOghxWib+2Nb3vL0oJEIBGYBgJICDZ1/fXX x6zFmR0nBZFDnFSB8Fx99dVOD9dRIJaHHXYYTqU6icxEgZA08lKM2OwC+oMf/MBkSyk4nkmPEp2d 8MxnPrO3TXT+9Kc/fec734nmqeK44457zWteQ4NDI/7mb/5G05SlREWCepVVpFeDRGXpl6iK4GMR p1CpGQQE3bWM8OCDD6ZWRRF6jcl4IpAIbBQC+pb4HcWPV3yjis8e4cf0SrPHrLQkEUgEEoF6sBI0 r3/72XyUicA8RMDwSKsRD7v/2+sSATNymkEcokNAllApXO4DH/gAtqMKB5q/733vQ6WQsX/7t3/j vmPDySefrOoosuOOO2JoHH0stIVJcDZxEZ6x2sLgkLxk9D/wwAN4YBAzksgeMRH7uATHqzurunhE ggoqSHnUjvshhCpSfJLwZt6qpaZ56zZnM5Vn8URgviEQv3fX+I27xk+473BIptd3jywNTgTmEQL6 VmMXXW3d286jxmdTE4F+RsBvFpvSgl/4hV+4+OKLH3zwwUkur81vnCrwMb61Qw899I//+I/1FV/5 ylcuu+yyGJNhO7KC88QQjTDq9YY3vOFXf/VXwxgalGKJ5W3ivSbhZi9+8YvtwyLxz//8z0NMnELL 4dA/rbP07n//7/8thTby6zaQJTgnzVgouqtITAFlmPTe6jYzrgp0VNh5552pWteSzdSfxROB+YZA dAh+wsKGPuX0BSbJ9PriMaWRicC8RkCHq6s1AezCCy80xoJFjNui/53X0GTjE4HZioCfJ3bkp4rS 4Dm4h7jEmbI39MfcSMRpr732wrj46+gPhx5a9eu//uvW1Ok3cDzp0W/w41lZF71HXMOk4HIhI8Ut 5XvuuWfkBnfSEFt3vvWtb7V+z4ai+++/v0opUVc0NoRrhbQpEq5CJPOiiy4yd1SHFvRP2V75zYkz 74477vjiF78Yu9HEIDWum6M2yyYC8xMBP2o/zyc+8Ym+IvX7d5NkevPzbzhbnQj0DQKGRDpcQxZL a4zbfBF3G4n6YqFvWpKGJgLzCQEkJ36nNt60Cs6tX67rDGJAW1A4RItavYQqgrAFuXrBC14g3ech 34miXkUE8ehGdCBxK4W1tLmVaGyHPdZMqZYRMWPzZS97mdxrrrnm6KOPDrXTvOKHmJ6KGDmzfRdt 5sc608/MUkZqvrbMbBXTbGOKJQJzAwETrTG9008/faeddvJT8rOqO4T+amAyvf56XmltIjC/EKgH WJq9fPlyQ5mPfOQjvscbZhmKGTDlUGZ+/UFka/sKAb/Qhx566Hvf+94FF1wQh4bPuPl6AKG3o6hH Y9JVJwupq316IjfddJMUn+p1IxjRFVdcQczcSwXtpYkpiQuTPuRHFWQiwlNnIKggVRLdBtuMupRV ey1ctzrMiKw6cUYiDEanHQof38LCql5YZqSWVJIIzBME/HZwvE9/+tMmBZgF4Dcr9Gnbk+n16YNL sxOBeYGAvrUerBgkmf707Gc/e90DkecFFtnIRKA/Edhjjz1sYrlixQrmIz9brRF6D9uxoECmWUan oXYUyBRHB9z97d/+bfj9bBgjZffdd3/Oc56zbNky8z/1OcTWdbtRKB3Bs00LlkgJt158dULzVGSN nEmk4sSk33nnnRLFKVS1YLFiKMGBpc8gFJQj1WrvPUtwBvWnqkRgviGg9/Czqr/g+M32KQLJ9Pr0 waXZicDcR8CQKIKmGipFiI/iMUErUuY+ENnCRKBvEfBTNVQySIqIX/RWawo/2ymnnIKViZx00klR L36FfWFcaBgPHnt+/ud/3vEMJ5xwwhFHHOHWwrw//MM/PPXUU6+66io9zCRrkUPC73jHO4Knadrx xx+vissvv9zMzOc///k2htFHEbNq7k//9E9NHP1v/+2/3X///d/97ndNSZAu0Bk+wBkkexBGaDkk MT2toDm7x0nPLm8Tgekj4OfjR1r3ACifn1V9O309s0Eymd5seAppQyKQCKwHgRip1IMht2OdseGR 4RDV866nTCYlAonA7EDAwEgwj9FsSSwoGM7WNC2mX+ooej/GM8ntbbfdZt2v/VTcWkb4e7/3e1x5 GFoUMcIjs+6oLlJclaKW/IknnmgbT14+zr0PfehD0jVQWRHBvp2OfHjyk5+MgwkIoSw8ExQooojb mQKEzRYNOlIPo2Zhdo8zBWzqmbcI+BEZftQjkP7FIZle/z67tDwRmOMIGDSZ3tQeazWMnxY0VrVG O44gbjcbo91WpzVivUyjO7jOR/c5Dko2LxHoEwSCEaFDZjla6xIkagZtDzaFMqkiyJUaDcuiXlfp qnMlGcwnUhAtueeccw53nMMVGGaTFQRJWacmfP7zn7dpioIxzhNRXMEoS0a6FPJHHXXUL/7iL0qx RSeKZdsGwjTLolPELp1k3C5duvSVr3ylE/+UFRRhMDNEFNnkoAplwyRxPkNqhTBPivgmK8+CicA8 R8AvFwLxK/Obikg/YpIfxfvxqaXNicC8QMAgqHS0CN9Y+VJevqQ3uu1Ws9HpNhtNucZ08wKIbGQi 0J8IGCoZHjlPz/oxLiyjpRlsRzAZviw6KXcrropIUTUKxGtnNqMNFYKnkRG44Kz4vf7668844wxi kYUUIXhvf/vbzz77bAqJyaJWnE5UjRIKpdta5rWvfS3Jt73tbcgVAelf+tKXLrnkEizObXBacYf7 /eQnPwnqZRHgscceG0fqxahRKcKbE+gJVZSoxXxRTWN2JIYxm6M/yyYC8xwBP6VAwA+/f6FIn17/ Pru0PBGY4wjoYjuF1fmWJtpaONZsDzfbWF+30/BV3WCsAJCfq+b4n0E2r08RwGQEIyTOKzwE8RCv R06b36halQj9QfCwqX322QfbUR1X21ve8hbE7L/+67+slIsamSTLkrzDDjvMLr5ons1ayLPtaU97 2m/91m+dd955duNU9hlVIEA5UmdPS3EuRG5AkzbJu6UNr7Oz6Ne+9jUpqnCNKtRijuhXv/rVOI8L t+RCpFldAkyYHUU2GYpAgHlqpMQiPSency2qWmBecM5N1p8FE4FEYA4gkExvDjzEbEIiMFcR6HR5 9Tjxqs9qLf489K7RLhRPrEztTJo3Vx99tqvvEUA2MA1eJlQKpUFLgpnMVMNCJ57DcfcHf/AHwZrM ohTseymdAXxuWBBmhWipXQoK95u/+ZvYmsAS1MuGmcihXDJ2T7FBiz33Lr30UpLHHHOMsrLIUCiO TyJ7oZ9mMjfffPNnP/tZpNHunQcccAABLI4k5cjhxRdfbOsXSwGl0MY2rr/a6beZgGhycDx6uB+5 DQ888MCw01WYKahTTyKQCPQvAjlO6t9nl5YnAnMcAXyu1WgbnXXapacabrY6zYGxVrs70Oo2WwPN Fs43xyHI5iUCfYtAUCxc64YbbuBrQjyCjM1Ug2jD3DAcxAx3qqjNOBnD2eLWlQxH34te9CL2oGFS 9t577zh0DkGyZ6blc/fccw8xt3aOYfBTnvIUas8991ym9pIxZdE8ifQr+NGPfpSr0LxNav/xH//x 7/7u7+zOEq0L6uVqgeJpp50mkX4701DLVHFF+NxCeJOvEFBFBGrRUao0s07fZM1ZMBFIBOYMAunT mzOPMhuSCMw1BNC7Zrc13EDrmoZXNjzuDLRH2q1Rs8DMezKFE9FLrjfXHnu2Z44gEHxDY9Ab9GnV qlVSZrBtKA3vWUyhtP4NfQrl+JgsnA29FJAxp/nx1CF4DAgiFMJKLV++/LLLLnvve9978sknP/Wp T2UnJRbXWa3HRyeOQXFLImbOA3Q2gyIOThA5//zzefO47NyaMGnmJHmOO/JRyiENxPgzLf9DNbny TPJE/FSNm4VMRMQ3OdQtUq/jHxig+ZEosslqs2AikAjMGQSS6c2ZR5kNSQTmIALGbsNljV7DpptD zcZgtzNQttws0znbow1OPXM5MyQCicAsRADfQD+QmSOPPNKmLKeffrqUzec2dUupwsFcedhwKowL r0PSBLMrEUvL5NA8leJpshx4ECzr1ltv/d73vocXOfmAaw67u+6669797nc/+9nPtpTOXNAvf/nL eJ2Zme9///vppzk8h2qhgUI2iPDvRQq2aX9RB8TLwiSxQQqt93MrS1mntEfBMCCKbz4UlGOSWgcH rWCwFGiE/hqojCQCicB8RiCZ3nx++tn2RGC2I2CjgcFWc2ztmhUrVw7efOM+q1atve7a9r77L9p+ p0a31a1Y32xvQ9qXCMxLBDAZtIdnCdWpd0kJmjQjeITzCslRy8c//nG34ggev5lacCopaI9c1Vl3 961vfYtJtk4hgwESRkTt1yIxjOTH44jjJ+SgQ5y4+xShiv0SqUKlei1HqwSSqN373vc+xC98esRs g6mUFMppULy34EzFtVFj1aIhzOO31JxQrl6RGUR7pmxOPYlAIrCVEUimt5UBz+oSgURguggYqnRb jQXNxjmf/uSZH/znpXfc9bQHH/zYr7/27qVLf/+U9x9y1FGd0Zy8OV0wUy4R2MoIoBkYFMqBhJi4 KC4lGMiMWILC0YbkCFxqSFcwMdWpSG4IhIwa//Vf/zWYDw7GFRY0LGSkYE04Gz1YmVV8Jn9KCYWE Kadhkv1uZSkrgjpGA5E9KRgXq8Sjxhlp77pKKFcpn56Ik99NT9VYcSGsXbdIpiQCicB8Q2B8Xvt8 a3a2NxFIBGY/Ag48HimbbXbuu/qqHa/+yYtGOq9ftMOyO+5cfemP7rvhWva3tsiH8tkPTFqYCPQB AliHUBGucdI140YHuQrvHNIV+qNSRAtPw4LIhA2YGwrkFhUMPuYa3jbCISaLEj66yJIoguYp6Epz 3QQpsmiWIo4lRooiiGJkSanlt0RELarTLmbYVMa6QTUK7IzIlqg0dSYCiUB/IZA+vf56XmltIjCP EKhcADYrH1nabvpCfrhJWSZELVl888LBdmfY4j1H6+UyvXn0B5FN7SsEarKBhzjYwLYoGBRaMlON oJ8qrAZbC3bntk7kWMPfBFmRG0yPMSEjizwqGPZgTfRELr6nSFA7YhIRKqVEQtiVQC2vrEAgqlNw Xfm64AxGVBfNZJhDI5jEhmgsAyTOINozaHaqSgRmCQLx5cZvRs/RrY5ziu7Job3NRnPU3kmtsimA /8I73+4poAlkZklDpjZjxvrcqavJ3EQgEUgENhYBvepiHW1jaJXtV0bHWmNrm+3RnYZbgyODD25X vt9z922szpRPBBKBrYZA8CV8Q2SvvfZy3aiqQx5jQWAEZREqHMY1dEaW9BCQpYggNxiaLDLSpYjg YBGJ9LiSDG2UKOtKTIgaXRUsTK46Ik+ROoRCt2QEEcXVFeyLPIFaOCK1WpFIUZBkbdUk+alvlVId VSJHH320vUPVSKFbBcOkqTVkbiIwbxHw4xxpNNbgcSOdRqfrk8+KTnds1NGUY52Gn+fI/QtHm0Mt PyQy9zQ6a3RfvjyT63bGdEX9M/xIpjdv/8iz4YnArEegTN1suow6ZsHYpURLJ+uIvW67fI8fP1J9 1rcjDUwE5icCmA8ehcnYytIB4m43CgeMRdnwXKFPwY7sqykl6E3Nr2gWgudIjHhvXVKCAlEYpSiX SMaVcol2NxGJRAwqipsaGvUGH+vVqUi0LpTLkkKeS5CRjAnGFUVk0RMTR8nTTzKMIVZb3qv/ceMc kqHT9YlPfCL5qFFdj1s2BRKBeY4A/lP9TnQC3U6ji8Q5uKm49kbH2t3RRnfkwFXDe6wYXrxqzaJG c6jy8gVinTIWKY6+fgk5e7NfnlTamQjMPwQKr6vIXdWrxsyk6GON0eYfHNniRKD/EAjCY6Ljrrvu 6riCjWoAAhOMy8q3fffdN1QhV45KFw9KNn2F5JWiEB1CsRQMRqQWa/wOPfRQTE8iGUecy8Kj2Lx0 6VIR23Xao8W1l0SRJE+hRPHgXVLQRdu9xJzS2shgd7IE5+/ttttuWJ/FdbZysZ5QLjNqYUqmE0Ch CFbJBpNjX/ziF7vttXA6SlImEZi3CPicU4YYTuatPhu7bbYag4OtH5/5zcu+8tV7rrjqoLvu/ebb 3rHyoL1e9vY/3GHpPiW78pcr5dtzNTDpg68qyfTm7V94NjwR6DMEcLvoU8s1iV6fPb00dz4igHgg IWjVsmXLXvnKV/7TP/0TFKZPRVAyxfEr5we8/e1vD4cVDX/wB39wyy23uJ2+qqgXo+NJQ41EMDfm 2UkF/3zOc57zR3/0R/GEHnrooXe+85033ngjmVe/+tUvf/nLMUA2OHHh//7f/4uehZgr2xA8SgTG POtZz3ra054WuV/84hexOEysFhZhrepOOumko446as8998T3/t//+3+f+cxn2IMW0kZPr/zjxtWu CtTRIj2kdKPQeFzlKZAIzHEE+OaKG7wMLDrV2MIX5M7oiJ/1Ved958KPfPx5A4uOXrDkwbPO/dba +5/1ulftiem1fNxp+ZrSbrSrFXwxJJntOD2mG5rtxqZ9iUAiMK8QqIY9QfB8cSvLpku/WiZxWowy r5DIxiYCfYdA8J/wnuEku++++w477GAa5/QJCfrE0+WKBWl+0CpxGiJlozBRHLtjj5Pc//t//++x Q6ZD85yZjiwFy6IZ71IpP9vOO+98xBFH4Hgksb5woE2qkTbuO8UVodbB6yFw1llnma0aRer2MoD8 gQceeNhhh5EnacqliiT2cjzxusik6ta9pVMt1kC+6EUvqnN7tdWJGUkEEoHHIFANMAphq8YW7hzp 1DaLszm6eHT4yQsWvWhg8dCa0dsWti9btFOrawO4YbM4+fKEailJv2zIUrkhH9PyvEkEEoFEYFYi UHO70j/XN7PS1DQqEUgEAgGkRcDWeMnQqoi7xUYwHLdTAEVGIBDsjrAIFxxuE4vcpigrCwtyjSow K6rq3TLNBd1jjz0cQIcj0SlUVZW6UC9F2MZ9RywIIfp31113RXGqCAimayqlLcHopKsxKJwsAuKK 0BnKpZireckllxATl7j//vs7B09bQk9Ioo4KUutKTOKGQujBRenh1mNzSCoVYUMFMz0RSAQg4NdV TcYcX4Q3oMMYaHPcDY0N77ZmeHDVA0vWrFgyvKox8kir2cEIYxslRcr6EdSvT0L69PrkQaWZicA8 REA3XLnxdKjls5vBS3Hrlc2Qc53ePPxzyCb3FwJ+rwxGP7AdTAanMl/xwQcfxGFwG/MYRXjDpmiU UjgYYZK0ITZSEDAzLYObTVFWFnkF68jZZ59ttmQvqZMVbJOkeAirwq1g2RvWp/ZYdPdrv/Zrv/qr v0pMICOEVaeddtpXv/pVt0GuXKNRIpr8xje+EQ1TJHS60hllVc3J+a53vas2MmwzWfQTn/jE5Zdf TgPJqsL1X8hTSMzCRaXAu365TE0EEoF1EagGGIXkVS66ir+VL0PxcWj7sc6QrzSOWmj4r/wOy+DD tfRqEeIshom7WfxvMr1Z/HDStEQgEehBQCcbfWy5TjX+6SmT0UQgEdhGCGApAjYS5MfitOc+97lI EWITMx6lC1NYF7mu4RlTkELyGBR/F0/aFGUji7ziccUtH1c+iFPMqDz88MMVDJqq6l122SUoWa0E VdM6TjkpaoncsFYpqggcdNBBCoaAlJAJehmGWbCnFnpCrbimxXpC17CnrnFShLAUm7scfPDB4Yqc JJC3iUAisEEEcLtgcGVkoZsop+Y1BgrjG2s1FyJ2Dl9oNsZaduYsn5dN7ZwYg/i3y69XDUSm6sE2 WPXWzXj8jnLr2pO1JQKJQCIwgUAZxhROV7rhXKc3gUr+mwj0BQJ4CKISMxtdERjeLREzGxGb4GkE pmgLDaGkJkI1oZIiy+0UxWXRX5etI1MUoZBHzgnvzqZjbVV/oWGMd6Wtl+zVyvkYcS3zPIN/Sv/j P/5jEz4/8pGPIHVhRm2521DlOqkJCsq1mJANgdvUDWQMSQz2ZS97We9WMVM0MLMSgURgAoGKzJVh BhZXOeyckWf2ZqM90motLonFY95pDPhW1OoOtvxwiXUaI2LNTqtQw/EPNBMKZ+m/yfRm6YNJsxKB RGASAvWYrvTM9c0kobxNBBKB2YEAHoKo1FQNdYlJhhx6DAxS9LiWKk6mpoXBfO644w40ybxK1yk0 KMu3hguJcHk98MADUwiHqa50Ej7uuOOUZaSriZEmnYYHLyhfmMEqEUvvjjnmmH322YeAJhNwtQgQ 0xMJ950I/vaTn/xE26NFkaIiylE1HI9rjhLpagyZKayNLMrZcMABByj4uMIpkAgkAr0ImHzpS3L5 WNQt26yUMUWnHI0+1mgPO+Ky7LPZdXhvszs4IG2sdDXt6sPUWMNxe52BRreswe2HkEyvH55S2pgI zE8EShdc+t/SH/viVo3Fyr+5Tm9+/j1kq/sNAQQGdRGCJj396U+/7rrrrr/+emSm+jUXFjdFCEJV S8btbbfd9r73vY/bjfJI2ZAGfEnVrhGpqdd65cmENmK2xGSqlGCYFvh97GMfe+Mb32ge5n/+539i jEuWLMHQ0DbtsiGKAyToVBcNiGK45lzruHSt/od/+Ac8UKmwSiIZi+vM0rzmmmte85rX/MZv/EaY EWSYgNv1WhuJ9FB46623OtHB5jF1E6YoklmJQCIQCFSDC7+xjiGFYUYZaQzoUkzKHBwr/41Kklgm afohVmVKtETKYj7/9MtCvWR61dPLSyKQCMx6BCY62fEudtbbmwYmAvMdgdrnFhFL9W6//XZnfHPH IVGPy0wI4EL4TExNdCtu8iefXuzAKWVqiKMIJeEoq+3ZUCnK+dmQLuwrZPC6L33pS6997Wtf8pKX UCIXz7SPqDMYnLwXVBDXQvlwNhM4g+zdfffduCh3olt6mEEAP3QWwnnnnYesKsgqx7L/3u/93n77 7ffRj340uGuQQPJyhSi+IWuJsfOlL30pPYSJPW4DN6Qq0xOB+YdARdisp20Xrtf0PWpouN0tC/Sa 3QXNVvnxtrq8fWMdUzbbZd/Njnmb3Qbi5N8WD2CfhGR6ffKg0sxEYB4iUI3iguDlOr15+PyzyXMM ATzEAd9oG9qDpbgNfrKhZpaRVqvl/AAH0JFRRFD8SU96knP5RKYurggN6lIRhsn5pvgUddFGElsz kRIXxeukODDdse+//Mu/rCBVyOrf/d3fff7zn0fYeN7IIIcf/vCHVXTCCSe86lWvIsbP9i//8i83 3HADpvdXf/VXrhLt7/Jnf/ZnZlrS8MEPfpA9mOFb3vIWbdHG//E//seZZ56J9QUjRS9FNmRqb7pT Cn/hF35B7SyfonW9RTKeCCQC4whUw4uJTkHvUKK+zSB+ZT5nlYH4oXSVK6/KrooUf14JkVxFZ/El md4sfjhpWiKQCPQgUPep451xT1ZGE4FEYPYjgJA4lQ4REjATVyRnCrMLsasIof0tg4ZhTaYp/p// 83+mKLVuFjLGEff9739/CvoUFdHP28a9hl7Sw2v39a9/PWZXYpvsZzAD3vSmN1lchwRafUenyZPS tYiARknRTFlSMDq3pmU6s4EeraDnN3/zN//+7//ebWzLiVVyFb785S9HKf/pn/6Jh1ARqlhCm8i6 LYoUM0gPOeQQekhioVODuSElmZ4IzE8Eerla/MZcsbuYmjm+s+acgGaqTnZONDAbkQgkAn2LQNX7 uuiRdb9l6XTpm3OdXt8+0DR8fiOATdm85MlPfjIKhNtMwWFqnMgINYdRMLJQpscNyA8ZVw5A1KvW ud6IWki6onkf+MAHrr32WmXPOOMMZe+8886//hfuBLcAAEAASURBVOu/Pv/888MM6Wjeb//2bz/v ec8Tp413kWFYogbSIJEkpiccffTRSB13X2y7QoC/zqo8pZj0jne843vf+x6eRjLWByKxRxxxhFsO QwppW6+1kYjjsROPRQinEMusRCARWBeBMrTw/4nfWJnASchQo+J7ZaxR7l1svFkNPSKhShzPG08u YrM5pE9vNj+dtC0RSAQeRUDPG31suZZuOEMikAj0EwIo0N57723B2xVXXIGcBC+augEoEx7FwxYs K66K1JEpimNuctWyfPlyjjJ6IsXQDrmKgiITI72iM5iblYR/8zd/Y16l/WPkCrxnp556qgmZvHOU kET8HG4ezjcpQkiGkuc///lomHpPPvlkFclihqxLL73UVE8cDzNUNbVYJb+flYFSYGLFnUme73nP e6688kopSm2ogUw1FfZ1r3sdDokWup0OnhvSlumJwDxEYJy1TbQ8fF8S47+J5L7/N5le3z/CbEAi MGcRqAY5QfBynd6cfcrZsHmDAKqjrc49t52JcwtQnWBWNQBBkzAWWcGdeLcIf/vb33bCOB9XaECc osgkIhTpChIzx9JkSHGqBCRKXYgZJWZLOvAAjyJvZxdZQdjolMjZKNxyyy0spAeJCoVom403XX/n d37nRz/6EeLH+6cglxo9zjmoT0in5NWvfrWCNtuk5wlPeALNXHlf+MIXzjrrrJirSWcQM1ZJp+oV r3hFnKKODSolV6iREanbToMWqfQZVQhVvZIZTwQSgcdFoPy6/N/PLHbSLB6+mDfUuP+uu/cr5cvo wxLYzshanUXcV2nj0YmPz0V0NodkerP56aRtiUAi8CgC44O7qvcd9+49mpmxRCAR6AME0BU7o5ip iKugKMHNwm5ZaI9EzrcQcCuOI33mM58h2Su83qbibEiasgZvv/u7vxsr60jSoywCRrkr19zb3/52 BmB99l/BsqTYQ4Uk5oZHmbHJIxdVKBIaFJRo3xT6zZnkjpNFyYEHHojXHXnkkbbWJKlq1aF5jKGW b/DP//zPeRQ/9alPceVpYzScZLSXMJs/97nPXXXVVW9+85udzscS6wMtTZw0e5NmOjWEcsYwg0xg Eg2kMGzOayKQCDwuAhWNi/FEj2w1e9MvzW/Jmr3qrvC/x+18elTMumgyvVn3SNKgRCARGEcAt4tu t/q39LU+cud5evn3kQj0JwLl63mziYD94R/+oVmL/HW97YhcHIaXDPkJKkUgxlhoFYGpyYxcPjpl FeFhq+WDrVElBZfDi0466SQHHqhLikAggoIC5oaPSZ9UnRRlmR2L7hyNcO6551qtZ/dLymUJEaE5 eJoj1FnCpD/5kz8Jwwj0BvWqUUUYpt04zd4kxo2puCzWqrSWj1spwGFDzEdlqnp7xWr5jCQCicCG EBj/duznNy4x8W9x1ZV9N6sfXvnNO1kh8sp1XMo/ITJ+v6FaZkN6Mr3Z8BTShkQgEXh8BHSr0aeW a9UHP36ZlEgEEoFZg4AxFQKDBdl05KCDDrr66qt7TcNVhBh38ao95SlPsV8lthPpIalsb5FJ8ZDk FuMDxJ3qIRxXWGiOK28Y75ypkiEQibUqrElZiVJqDXVuRMhQgmKxx3xO3A89k1WrwgAvvvhiTjwe P/QM2QuStl6FMJFLp8YG3+MMROSCbdZVExBXo+Zw673whS90kh4ZxNhtb+11kYwkAonAdBGIEUY1 tLAFS9l70w+u6wtO2belGnKExHT1zR65ZHqz51mkJYlAIvBYBKo+NzrXXKf3WGjyLhHoPwSCCGE7 At4SvrveZqBY2A7WxGd18MEHH3fccb2504w7tfyzn/1s8KIoQqcI5UGokCUGMAbFkogs1WLSpbgV cQ2+V9+KsFnxUE5SnJKYq8mdyCkXxW3aabmd4txuQQJ7lUxSyyq5URDBU4VSUjC64IfiApMEieIq 4khUhKpemUowL4lAIjB9BMpHnTg6r5SpPicbb0zMhO6OdTtlJlGVXoYkMSIZ/9hcpU6/qm0kmUxv GwGf1SYCicBGIlD3qaW3rW82UsmsEu80uqONzmh5yzSN9Qb9M9Ys3xFbjW67Mdxs6KA1tCwWqP7X isHeRBvgUAawGw7eVeXD5IbD6OPAqHBxI0zAHbqiTIm3jE6rz52VzHouW1r/WJnO+2iosHqcJj0q Xewv/9HQ819pj+ch3ah6vPWtgjMZWSU9pEOR+wzTRiDIjCtqtP/++9tzEjvCmqRAGx9DulxRHbfI HsVBisqz2HAIDQriXaR42NChKKK4SMQluhXqGoPjccr97Gc/Q65sncIwuVbu3XTTTRgUthnuMinX X389mUMPPVQVKuLTC81a4RA8So499li7qtCvOeQRPKo4GDn3xIOh0alSal3l8uDZ55M2pcKzp9Xi EFCvQKZut+po1kzp2kgDbZEbDVSwFu6PCNKqr2s1/KudhteeXzzparqcnM74j7C0TFrpKjuN9kij qcjCbmegW3eBE+VKyzMefwnbEAcGNEdbZdqjd5c3Hd9Y9ahLF9ouvaxXU9OvtHrHldebh+ZvoPq3 nFoefxDjT7I805kPpRaW+I85FVSldgnlxepSTk8v/Ye3nD/DKsQ/Rbzkj5eqYrP6kkxvVj+eNC4R mNcI6FC9Darev7wwDGe8L+bWOj2t81neUxbxkvFCMbppTbx9LL7xNophHIESqd6J8Veh2KQBcE9m JUKivFM3GKiblD++CdmjJRSPd1pJqmKP3pb7nrtHC03Etrz+ya2bBAgAJ2wp/07KZXz19/UoSJpP Y8F8olw0sRqGlsSS7j+DkqrmMlbIMG0EggW54ipWyin35S9/2Z4oWBBKg7qIYFPIDEqDHYlUP/qJ h/HYiiIr6I3iguIKhn67lbilUyFZhIVQgFkRi7jEO+644y/+4i+wr7/927+VKMXWl3/5l3+53377 OQovUmyp8t73vteET+fdOfKBTNAzepDVc845h6lHHXVU6HRVb8ggcqeccorcqBRDM3PVMXpImrLc j+9///tNVQWIWyEIpMml4TysFYpoVzghXbHKqKJXQI29t/0Rr56t35f/2lVnPzGGjp+uFlWNqlL9 XnVY/u+bV7skS530E+xFIOPxJ7AtcPCn2G22fbj0ZHElD670teXB+a8h3Z3eNihIoVvl70DKBNmr nnrV00YbtsR1HBcDC8ZVFpUKq1cgalrZzkzZpfL6z5FlJUFqSdrCJs5Qs5PpzRCQqSYRSAS2MAJ1 n1r6WTf9H8prr9Ma9FXa+83LcKA53G6s5dxrNCz6WSCxeqdMNLZqd0/DyxinyIxLVS+d6qVUpU3n Ur6t9igcLxIpNMmNt9x0dK1PZkvrb0Xze6suZlf3FRLV2LEne93GVuL1aNHH5/E4Sf+5mXDoeVny JhTvnuHIQGNNhZz9GTcO8R5b5mG0jNOraZOoFyb2cz/3c84ND54TlEwuGlOG8q3WRRddZNdNkm7X ixVhYq7oE2qETRGmh6MMx6tpnrLhKAu6hXGRJxO1KCKdEoRNEQRMXJYibiMrar/33nvZjJKFPcQE xVGymJ/pdl07VcRI6SLRFtcQC3m1UIjgaTjjzd5knix29tauCD0SeQtRyje+8Y1xqMO6NfZTSuXC 83T9q9Mz4K6+dZUWFCyrwTfST2CinytfvtqdxoB7Y/CB5hivUaAefyMZnyU4NEvfyffqyRVOXh6n T5gi7dKvlpTylAfEx/8r91ggYQ/U460Y4VbuXSubil3j5kU07gLXOqW/Isn0+ut5pbWJwHxCoOpc Xar3QvmWW3X8MR7o6ZT7F5Lykpv4jDnRWG/D8o50W153VduqK8EQj4iMIhYjoECAwMRtpaySIBQh kkLhRLxMgarCeEIwuxraOjIu5SNm+TIrhHxxPm5b/WUBRWUPU6uPxOWmx+zxdtUy6+Bj5DjeFuVq DZL8R7hKMUrB7/w3QHP1n5SeSkqdGaaPAMbiDwmZQXLQGxG3WA2W5SpOAKEy7/Gee+6ZQm0QJ5Ii VGFBygZfkhh7bypOf3AnkShCv+BWdUrVxcUlKoJx0SA3aqeWTEyVVFBdEY9KSeJpBGRNspYeSoiV +qrglmQtFjawmRJ0UUVMrc1QQkotHHqI2atmhx12wDCDl9YCfRcZK99O/JS4dmJy3/iPrjREb9Zq +PIVP8SAzGTOsq1qcRE1GliEZ+VbzqMI1R1ThUSmVzAUrOqw1eLVi2JsMGasxAQInXXbM/XcfM30 QG0itIg9tUkiRPyGqlei3x7+778tHtQ73p9XpsQr7lFncYw3xr95FgkC5Md/mP3xHkimt8X/irKC RCARmBEE6j619Lb1zYyo3lZKqtGM16EWVV+3OwuLAwN96lrhNjrQXFja6b9Y51DIBknvSFf/yRh8 7NjS8LW3KSRjvUEBrMpRqjdepphVKXGpNIdIJNTx8XJl4k1PKFNcJm63jX7D9R6TvILjNT1hlLxi cBitDWUY0RO0VxMigQxdFX4hJN3bviSXtSbV4GNY+yuNXpwLq5KTFPbozuh6EAjqUv7EK3Z3yCGH /Mqv/MqXvvQlDjRZwfrM3sR2sJqYwbgeLRNJKBNhvjI0KdgRJVLwn9/6rd/ae++9CUgnTn/UKC4S V6Qr4oorKATjkiiioJSoSgp70DYpbDN7UzrlUmQFeXMrhHx9lVL0VucE0hDGaH6EUMuJZ42fFLdx VTyyaNYWiaEwBOhxGxyylq9r7KuIho2BuGX4X6atV7Z7OBM/UkPsoZGSXH2OIeyhVA+vPWI9X3fI 46lm/5XnmWEWItB9gM/Vg8LPy1PVh45KWNAcaFefKEunOvG4x9eTVz1ySStcvv6DmIVN6zOTkun1 2QNLcxOBeYSALt8gu2I1/o2hUPnXq39i9NPXaHiVedUVUtfoVDM2jXzGmq2m/Sjua4w+0Bhb1TCj bHjN2JrV9m4YGSkDyXYrBkX1axA+8VW74FJgKTmR6+XqP+lCyNBQ5MchJTZZvowmi3iRIeVL+0S8 Ep1wGk7ob5tuw9laZKqkray/U62UV7P/GFzcNI+xvxHr9Kq2RFMDjBIX+AOKS6DKZj8St3hwaLvm 0Hatoe3aC4fagzs1lvjwPGSjiDEjle5ou2WbHKAt7DYG0AStlR3aK4V5mRqB4EKYT4jZQNKhdlay 2bMEuYqFeTUj4rPy91wLr6uZ5DOf+czXve51XGqE8SLCijiMbtddd61vpdg0hX65T3va0970pjeJ 4FfSUS/XAw888MMf/jDuJFEtjFy2bJnjy6WEn41MpCCfQvkb63YJU/WGN7zBrM6vfOUrd955p81a pAuUkGHeX/3VX+27775SouFB/FSKjoqTOeCAAxytXjctyhLAfukMz2GUCp3iv/RLv/T85z/fLeEp wKl1zuZI9f1ES/yoyq/IpQPalt9ip/wwuw0TW+1TZUOMxqpVjZUrR2+7ZfWK5SsfXrl6dFhP6GvL 4Gj8+gvipaUV+Bnf9jjoJVvdlQuaI63u4FhnQdd7ojW4eLsd99l3aLfd2zvu1HYqSXugU5byNcfK z6V86yyERKdanrg/Bn8OW6VvVUmpTt1VdRNfB8ubrwQ5mjKBqIRxgfK6LSW3jpGVKZt8Saa3ydBl wUQgEdiqCNR9aumP3fR/8ProFH9Rt8031uw+POqErsGbhh+49pH7Ln349suW33Jz94HVw6vXDK8d 7oyOjYsWZlhCoRzVN1FRiqo3kn8iM+BZ0G0NVCtfiJd3FRdf5YSLuDfYyMTn85BvY5nVrjCUVMzN vqCltqn0d72tizmzUn9jtFOcjr2Y9MaHHouPKYBDC4a2Gxhc1Fqw64477jyw0zOWPOkZOx14pD3t Ucq1YwMLF4y2u8MmjmF6SGJBNPQVBDI8LgKTmAmuwj/mIPXvfOc7IkF+JJZxXxXqyHo1l7/VTme3 3XaLIr0FxdWF7GFrdj35wQ9+EKrQM7uq0Eag1ol37bXXXnUiyXVTFMTZemXEMVVXxOx//s//iROK RxO4GVXtlm2CyKRQm8o8R6VPynULDTI16dUWVJawDUtPOOGEsHZqcNbVOQtTdD+lnymD+zIPnKdu Nc9dY7Tty1c5xWxs1DrmNStv+cHFt37jO6svu7Z5+z3dh1etXfWIBZTNBQMLumODtmmtGhaPM+Oz BwdvhMGxQdsjj3ntcJgvHFizZGhk5+0bey/d85gjD3/Os5Y+7djWzkuHO2PD1l02+a47O7Z8Oqz+ Hqzua1evoFn4V9uHJiXT68OHliYnAvMEgeqt5eL9Xb76GpyVN7kXgHX78U7vbyAMVC1QqZyU3ZF2 5/5298KVN3zhjvMvu/em+9vDy0dWDbY7uBmOZuuJ9iDHUndEwnijwxlV3Y2jMY5PlV/SbXVWuviJ AqKcYFVuQc9QsiJpgWToqZhfLV8YXj09c6Jc9fEzyJ/R2UAZoFVZ1WV26WdStRCo/PmUEIY+GocP j8Gj5rfQ1lX3reo0RsfaD/IZDHxr6Kpf2HnZq3Za9vJdD9t5aEmzM2Ken+/Q5uT5Vj0wvqqr0p2X TUIATVqyZAn2ZaMRf5CTqODUKgnffPPNpj7avRPFiomOlIQeRAg1MtmSf8ySPxUhTjU7qiO9Vayb OJ0Uarn18EARAUvkY0T2woxe/XV8XbV1VkQ0TYvQS3q0i7y2rFq1avfdd7f+sF6h97h6JqmdbbfF O+LnV2ZnlujaRmdtWRM7sqjRGuyM2JGmc8UVV33sU5ed8e3BW+/eZWTt4moCOz/6Gv8N8gB2W2MT rpeqbfHbjmZmfNvioPbBxgLfP8xU0ct2l7dG72491Bhe02jfesa5a/c5fdkvvXz33zx58ZOWNbvD awfK7i3mJZeNecLunshEwpb5119guOniVRBvhFynt2XATq2JQCKQCEyFQP0CKEPz+maqErM9rxC0 4gXorGk3rhi589PXnPvluy+7b8Ejaxa3mkMDY4+MFEJbWorUdUeqjSYLU6vaPs5QxnGYYCuPEuCS QWb0MQOhCbITrzQS1VblFUyhaEJPlVQqKryuJ3GSftOreBp7w/jdROK21V8Mi3aFiZPjgU9Q10q0 2RkbbS5oNIfamjXcbaxtr/zaXRfecNPVl+9xxCsPesYxOxyCmbcdgtgcGObFbJbJmxk2GQFEBR16 +tOfjtL867/+a7Cj6WtDh2677TYnIhx++OHW2nGjUShIp9baPGeXf+1rX7vyyivRpEhEC3/0ox+J xy2x6Vc3SVJF4TNE87A7TE8tAm553nnnmczJy3f11VfLnX4tJKsWNBUXwegoAYurrD322MNRENFA xoiE/CTD+ufW77F49WL5rF9T2bLDCthGa8HaNaadD5/7w2vf9TeXX/iD3RqDi8dGFzbGTK7Vn1m7 Z2nzwmo3qUc7mP5p9jyxtHwnbBQi7l+Lmqs1mZ2dy+dHC2G7a392w3c/+C9LrvrJS/7sjxf/3NPa 3bWrm0M+ZQ6Updflj6JM6az+PuYJXFu0menT26LwpvJEIBHYDAT09JWbynDMv3NvnZ5WeaU91Bz9 /vBtX7rxh5+/+ftrly4YXmj0MtYdWWUvCQuPqpFQ9eW7eP+Kd+8xgIYbbyIpBq7lTVmFgltVRbkT EYKqjccnPF5VzkRadfPopSykfzTUvLFKpNzQdFwgyrupnlopIlpveDKholdZVSJe7BPZE/rH2Vev fiIK9NovZUK+V+2Ersn/jhs4kRxmxtTTaELBsjp+jeEYbLPTHeBD3a557eCKW+79wRWdB1+3bM3z Fx22e3cBT+AYh6j9WsKeCZ3578YigKuYqWi53WWXXfbNb34TYZu+BrQKF/rgBz8Y/jpXZSl0xYK4 1/A6rkIeP7eCrKuuugozVMotXxmZ6Vc3STIqUqkVgGZgUos9crup4sYbbwx33KmnnsrISQWnuPXZ h7wr5TS4slBEFcKv/dqvOZcCRCGgCVOo6ossq1/LfHG2Vk2xNm+4O7yg2fFRa+TKa8/5+1PW/uD8 vZuD5YTtge7aZmukM1L6QE/YZi0W83mmdcdWNdhtDUr5O+i5re4ec5kkELfrLTJF1mM0PvZmkv7e zCmyesV647UNdaKWTkqc1HaSdUpdqjcyqXhk1UXk1vHeUuJ1wVogUnpv9eGjmHwh8PhefKLsDjmk xO6zo8NLWu29O81bvnX++YPvf8G7/2TgSU+0k5I5m0VPWa5Z/Ht+z499202yYoZuGV1erFXF1SWi E+8WOblOb4agTjWJQCKQCEyNQP3iKR1x/aqZusw2zy3DkWKESxmVVPEwvrxaePOaoxeuvuUfrvzq Dx++ee0B2zU6q8uihs7YwGjHS3INx1FroBrOxABHkUpFRfAshHDKArmyjUHRXwazXks+jY9XWSou LNG98iVx4oVWbsTLboGRXb6mjxcr7+aQllKViqub8r6OUMnK50GpFFQ2iDkhMNbsWWdfZos6MYn9 QCiG2WuhbCxayvp/cVI2ESbGlxQ1TRhZ3vGCUt3qo31Zth9H2Vai1UTeoqI1WnRVNRQNUoJ7FaMr TEpLxnUXq8o4ompQBZoseVXBSr5okFshxhIse7vh0TULumu3bw7vMnjm8utvu/TB9lN/5aWLj9ix bAVRHQ9lGD+hoBTPsDEIYCzEY6hvDmfcTl9BvQwPOxLHi3o9dUGxLKXD66SHf0zE8X2y4jZKTb/G SZK0YWKo189+9jNHq8vVBIlaFGSSfgxtUqkpbjUB/1QkWKjbaBr/JI73rGc9C0pqVAuBaP4U2mZ/ Vtl6o3Qh5ZNN1Ss0FjUHBsdGGw88fO2nP3vz+d9f1i7Lt4ZbnUfaY2v1Hh0e966DRofGUD/OPX1k q21SROkrSt9H3fhP3A4fpTepeH/5jUYvUH78dbz8+H3P0bP4p5qt5+p/1dKA0jWU4qT1q6VUEMyi J7qJKhLxR3W679FfqisHcBfD6KniCEzVbPWGzaoP/aXziaCyclMR2VJaKDKVReUfSROy0iNa5Ivi AmSlsKjQlkftqcoVNZXykl719KV8MaA8gNLeODG8Sik9cFWqlKkaMXFbVUZYE9RayZR/QlV1W0qA rHjzyuRcr4PSl69cOzzQbG3XaiNyi7uNg9qtG8769hUH7fPUv/7z1sBQMb0oK3q8PiJeJeRlsxDY iK9Nm1VPFk4EEoFEYGMRqF4h8fLwPptgBN4sfbJOrwxAGqvKUraG3RoLK6s2quwM2299cKTdXdFc c/XYzf9x3dd+/OA1YzsPNcZWQ6g9Wqja8MBg04yz4XarDGeEpjO5xoJUucE0xgx3DHo6KxbYvqC8 4i2paxeJ6o2qjAEUTVK5pyR6rUssr1xL3avXOo7WMkcG5Spv/NZoq5xHbHJUq2n5YAiXRYIFb2L+ ky1eHkU17FHFUKvTXjBccsd2GBgZeUSxBSNtLIi1qxeUerYbKRxyeXN44WhzzQ5NR0e0V1vk1hwa biy0BrE5tnqw2MyMMsAiWg0KDATGDOwGRjTSgG6HFZ3RRYMrmyNWNi4wTIdRyxRKFVXIlIVzStp5 Pf5GjC1gUTUGpSvwlTEPWrgYmB1INh8pu7RXo7AiVY18YpRhbEJJ0Vr8kSuGBnj22mvGmg7jHuhc PXLrP17/xYcPHf7lRUft2G21Rwar3eJIZ9h0BPAifAaNwcHOOussXjJMRgqeM7VSBYVw5cW1llc2 imNcEaeQWuwIEyOGKbkNDXWpTYiol36zN11pi1pEqAr9Ud00NVNSt52SYH10UiJLRKIahYhMU+2s FcPWcAk78eMACLEHrmGIwZozvn3jFz63u72Hi9uuO2S/jrHG4ujP9Gv4QPG4N4YH7MzZsSuOfmdl tdZvyDb+jdbqAk9zke2kqtmDmh90KP6e6rhObrDRWdEqu04NdrqLOiaFWivo+xq2o9Jymp+IqvWv pQvVR1bciZ7oiUPVhvRXFnWWLyznvDNGkRULfSFq7DjS3F7f0miubRX90gn4oyx/lxX3KiRQYW8N /VtltAtr9XFFplEmlo9UpGhBmeNRunfdGNnR0v/5Mlj4sNeJY+uGS79fVFRqJuHQMSEW7MpSbmYs cgXJ1eVww8pgiyEHSj9adh72VPxFVzNKvMT0nZzvK5sNB8+AbrAT9FB/XqxBZQcqw1aXd0f1AoFd saFMjbcJ53DV6+qJx7oP7zo8cuuXvrDs+JesfdnLcL9WWYfesf5bzdq7NYIKxxlmBVLw4MrgqvYY b1TsOWAsr4iKxZbs8kuf/cHzzZAIJAKJQB8gUPeppT+ub2az4QythgjlvSaUV0i5bw8OYF9Wm9za eOTTP/v2D+66bmQXPGitDLs6apkv1eWV6X8Yi7ZWXjIeMHnlI6ssfrzysjejyZFbCsT3VsOf8oUb PZPbKd+3zYNC/qohM/5W/jWy8K8avKzGBmzpGTa2y0wbLhbqnfMQlVpQ0bDtgVJGsQiPYtQaK3eN aE2paq9plwqGDZdQylUPN7ZbYC+TEe/qgQaPVxm+tUbWDA611o6WhTVjWlCaM8L70h4YRvDsrWcH btVpIO5aPgCXNpMZg1AxsNNdy67WmkWtMcONRWXEteZhnk5bwQwN2uCwfJHXUuWMCMsgUWPpKABo TNGEeZahhpYheA8vKZ/RSxhrLHmktWagnFs4EQreVaj+IeOmsL7SahbR3FrYvvbB27/ys+8f+6SD jhjYqb1WvaWODJuGQBmPV/tnYjKOKHAauOMQrrvuunHsK+40tWaSNKwr05soHgqJRXp9u27BjU2p ldeaI0LPRnG8qLdWEsWt0DN1k0PvuCo44KHXvLqi3sQ+i8dPraIHLC8dhn9WPbz6ggu79923qHxs Kf2U3yF2UXUe1bOOUlJLKJ2rUggJkSHfyKqer2gr3CoYSOkypVSd8aPxikw5LoX26CKKLuxisFuO 0BTxlUl/gY6KFyNK/1Q6XndSFBedpLPkTdRlB9HCoPQ/OFs5pqWhL1KVjlSKnmW30S5KpmtCt4Jx xV+mXF2aK016TKROd+o4Cb02Y6ruqHIMVgxtrf1M2tUuyva6HPUt0Ye95qpm56GBscWjaBg162l7 ldp9pJxfUfXuaqxa4qcyUOZclsmxyvlmV6AoCjS+zGinDwKMV2yg0x7qtheIlHyqivkMphOopEpD qrIlvwqlP62gAwA9NtTBGFff/8BdP/7xopcet6Qdf+EUlJdQQSDDTCCQTG8mUEwdiUAisCUQqF5H 1cXroYzkyydL/5bB92NfIFui9s3XyfRqnFLeWFXcP2VoUi1T9536h/ddf+ZtVzy004K1fFgOQTdt qQwq4j1aXrSNAV89i1uubLsZGuIF6N1fVjJU9Khor0L1dbzAVBEUL+XyzlVhmfRUAKw0MkgiLYIs 0yJdMSfsqzlWoB3/qlxGIz6oc4BUb3AeFhzSy7m4sdDJMR6y4nJrLGwNj61uLxqQ013rAILieCyj C3b431Bj7ejqMgpj25gttFVmGNVyPl3HdCzEzbCimNl0nkMQWub7nl0GaL4WG+MMd0cWtUYW2Dhx uHy19jnZwv2x0e7DIwvHWo8MtcrCndI0Y6PCf1UOMCAje6UtkkZ9Gm8acOB1I4M+0VftJmRm6Rgf Y4XEBi4MN+PU6MmghR/RkRX8D5fcft3397l2v52OGeou3EC5TJ4WAvxX6FAwInG7SjpxwTYqVu5x vkmJNWnT0jXnhPwR892ZyelkhRNPPNGOLzGrc041tPRL46H6xRcyM7Jy1RWX/bgzYj5D+V1PFSoK 9AjnW/UJrCIk+pfS1ekLnMRQfS/rVVDXJrG8QsqXp6q/1ec8UhhdRcMgX6W7lp8+0Yq9YH36KvHy zav0T6UTrphL3Yqiv/y/hJKjYx1CnJoYXWnaIp1maVNTT1ZRpmoNYrktyVLYIxK9s6uZB6RLj6bu UpDAePctTUIpxXGnm6wOI9e96QB9yePtXIWBNRo7cP9VBcOu2jYR/zGtvFWp1T0WbSXf5Fj1ql3J wU5xrFWU2Fuo/FdeJey0FxdTGg7K83nS+fVA73gbCEWAQq8O75VobpXuIr2ypbzF3XkVkV3YbKxe O3L1jy49/IEHWkvHv2UUOyr56t8tfCm2VGiGddUru7RtvFp2lo99MeIo9o8LSGbmRJu2sI2bqX7K t9xm6s7iiUAikAjMHAJ1n1p623gVzJzyLaKJofGVOl7eXh7xRdakoEbjZ6MPfOe+K29u23JsUfXd uBx918CVekOZ3lS4ixdp+Tga/1VqCyWUZBG74Yz/qjewd+tI9X26jAKqz8LKFo+fIEJGKNSofH6V P4bKlOA2OKYXWnmtVzX4gGuqZ3nPlXcaT2HLzChTarw1TNRUoLl4eHTB6HBz8cDa1asHhha0HXfM p9cuOyqUd7xzlNQ4OtJetLgz1hlaY7eFtmmTJloO276yqKnmCZX3fhlbOUWLC7PYWI1x1MkrhxYy XfHB0QXd4UK3dlg9tnrJwNqFg8Ojw2YrFUdAcQmyuzgbS1vw0RLzBbptepbRjEHMEJ6Gtq11Zh4o CwldtdBFK+hff6B70M44zjocKLi1R5ud4ZH24iX3dztfvuaCo47c8zmLD3rsfjLr15OpG0IAk5GF 0RltlimJ7fbee+99zDHH/OQnPzFT0a25lyIbKj7n03FgM1qt0HOA3hxYlbfe51UG+6WbLL/D+G90 9drld9/n1+nr0XqL9CY6EXSlrgOLUrxM1yzOMT2J37+Jhfqr0iVsKFS9ZnSB9FjNSXbBWJlVrt9V 1l8ek0TCqxbdJ+4XhE/Xqa4wMa5RVW00Ad1TxdFKR6NjGqhomN52TaPLvDWN5vLSDWM8lFb9bDFY nUWT/y903EvxOJoMWXXbxRh0q8z4KFcypWNuIpPOrfM2oF+j2anIAt/OKsvXta2209x73+1KB8oe Fnhb6fSqqjWN/vLLHKe11BTCAy6Q0lDui2T5olb9V+Q9CC8g5kknafapxkSoiygXZUXKwYnm2Xa7 d99yx+iq1ePC5Q1VQtgZ8bxuDgLztw/dHNSybCKQCGwNBKoOv3qdlDdHGZeXvt97oE/W6VUYMXn8 1V3eneWdiGisbXWuWnXLD2+/trHLUJe3auHCxnDZu1+u5o2zHSVHB73P+b1MATLCKGOOihF5nwsI FVAGVzcWrbVayNK+1toyWPHarqif13LJB1wBjxK8BYarDaAslbAUCq8cbPmevHCkfH9da8Ik4tJp Lix1NctqPfr5GX3BLiMnb28jiIWdFSMDa0cPWLzbbu0dF2zfvPreazsDCxw3sHB1d/Ewu5r3L25a N4jqqX3hWhUsGrlv9V5DOz150QHGOfeMrbr1kZUPOC7MuGG18dWChSM4pI/QpdVmUml/4W+eNKLI uCGDge5OI0NPbe+5+5oFg+2B7qLRiwfvv7bxwMgSoxTsrSDmVISCllahmKouw6pqcIR82ultDL+r nJNFM6ZXDQzLVKPy9zRFKDwamMZNZVc4dGQQVezutN1ld9529co7jt3uADvCP46KKbTP+6zyBDxp f1dVQGae+9znLlu27MMf/rAdLE1clDKfQbL5iuWLRx55JIhqlOYYIIXiCPiNDqaQnsboI48MdToL myaOr/VbnaK9ZSVe9aWLjNV01kJznYW7iZ5Y/DbO9KpKxn/uESdJd7u4sHQYmFK7XUiXrSEXhJ7q 25c/TYnjX9KkYFPVBpG6BFn+fieUrcdMHfrq4v7r6NZKH1X6khL8wyrd3WjLHP6qx6o0o0b+K511 mXTBuK7TdzRHjeXFMGGJpYjKInisepifcGxge97f0tN3hk2NLz1oY8lIY5eR8tlQqSmC5XYaIphZ YcUg4fDmsVDVev6BMhl//AlFS/WZxZlXGGyxX2sWjJkn4a6gxPQCeIGG1hIV4lraU9njCjZ1lW99 MqvlkY3Va6qvikW+vKWUUlOULGlbMpTKwkixyrjqOvGXVwwpgFfGFInySmVeJTzeuFJuNodkerP5 6aRtiUAi8CgCdbdfutj65tH8WRmrPq96V5TgiykXFcu7o2saYxfeed2K7tri4eJ6suKrzI0sK868 RQqRK2LN3R4c2r4zuGDt2OKRMkMGBRpt24jc5MXuYLu9cknrzoFVTxjdbsmDnQWjrVWt5uoFRb2t J7wsHxnslvOJOt0qsbV42NYC3ZEFjft3ad43vKKz0PljowMrB/ZqbLfjA2t3GOVtK5+ZB5oDi7vt kU5n1VDjoUWdRxatfkR12NSCsoZw6MHhZ+647MQn/vyROy3dq7HLqoGxj91+xsevPntsl8HVA2Ot wcWjw8NlrqOZmqONBcMNK+8XDQwtWtt96X5Pf+MTjrfo/7ZVD/3Xtd8978ZLhxYv8sYc7Y4tHWlr 0cMKDLYXjXRXDXYe3L5138DwQigMLVxjRuho46DFe7z1KSc+q7GvIcjDjTXvuvcb19x6XhkpFNCq MYFxRpk1akZpNTgsr2JT39pDD3RestuTXrDHYSxb0BhaPjh2Q/ORL996/l3DDxqejA3Y72aDofyJ lScXfNAQxgPxEdyQbezBwbELbrv6+N2O3H/AfhAZNhGBmr2EW48Ly3TN/fbb78UvfvFPf/pTq9Ri MxLacR7XWn4T65v1xeBQJrNW+69o/hFHHPHGN74RIAwPVjzrW7ApBpYfWtXhlQj3vTMwiovef8VH N0Uw1W+gMXQHglM+3rQWFy8gBmH5sX6h+jxlzV1FgSolfsIVhSiDdj9sYJcxPI5kEvaCxoBlv6pr mVBZ6FVnsBBAvcsgMjZczQZ32qZPZK2m7UKwHbPCrTEzAX2ic///7L0JoB11efc/+8zZ7r5nvdn3 hECAABEIKKJAAQXXigt/rX37atUuLrWL1b5Wq20trb6+VXGrRVE2F0QEZA9hCVlIyL7n3pu7nn32 /+eZc3MJVFGBm4Z6hnDunHPmzPzmmZnf7/d9nu/zfeQYz1oHOwVGgLdKHGYcUjIAZQuaSDvSSXiO D5DX4XjVKLYsuBIBXTjc+GocpUyqaxToM+W2BzCyB+ntYhAwEjXQ6aua2m+rFVrqxhk1RYaebKf4 tq4ZyEX5AUx7eKGJaZ/btppBKGIusIqW4fELQNcC/OSf1DGPSKi2obgnnkr2Qr5hxbTymu5Z6bwb mna6ISzlaDhymhJRlK6X9tFBsrATzMdPDNPEDQehlBcOlfjbxluUXBrpxS3Srn2IoIn9BFjRaLn6 z7Q9aW795QVboI70XrDp6j+sW6BugUm2ACOQdPvS4fNXMgoYyPgrNJJkPJnk47/Y3dP0ZJiUv8wd INYw2hEkU+KCXt3QvxPtRt0fn8LJOH5sMzk33vvxW+esvajtdEfGdaJ7uIYZO2V+QkzKUo0NXt+f PvnV319+xSus2Q2xXiS1naiTqKiJfxZpcn7AeFmQEBbBOBlTR7ToFn/z9Vt/VIlFlW15Zvb7F75+ TmA0hkoFBzOwM45QNWDgHlXVvZr7laHb1h/ciBeaGY6uGqkwao6sc9uWzFNs21MrceWspjk/9h7a R+Kd5uVhWlocHGoS0xmZYWmOU0FoLrKa89YspSkTxzMzbc7SzJvmvzIXIySojClaO9FFUjU4LyXC K49u3t3VPV/ceJtXKUMFooC8r1sk7rcoqWaMp5EbpzklLCEzAZnYAL/kZkimOezIYMoHcqY5YUNR XeW2vX/OBWtSvTL/IOypKd8f2nDnoGs6auAYXuArRs2pLTt7zsIvcFozLUumZkQ9KQRFBQysGES2 vrd8dDguT1Oakov8nJ/W3/52FgDb8AOebxbWGxsb29raRkZGmIzXqhSwgr4lIb7/wYAHC4BsIazW dEF5Xbx4MbxNbMJZ1+Dfb2fWk3/rpDPnQWNJoJD0k5wtSky88HkCXX75EyafqkZeCYdMvaRpWU8b ok9TDMJc9AcgPOJ7rsTPuLVqDhsZOJJD8UfWvaQ/Titx0/g/q6yGZcs4Su9hOTFUbcUqKBFylI09 Xdm2Vt2yykPDIwcOIzKsgU0QKwnozGsdyPiek/2Pr5sAPVdplTJxiFLSkUA+R6MF6CcJfshmAsNw NpG1nVXjJs7C98FF/X6QntYTT+1BVcWpFLV8sXqoPysqooF4sYik8StQlJDrlVIcoue56vcuX/bm d+y57dat37y+MVYrfO55RUnuFpKF2PSZ5Zl1duGpQRkhZEuLKtEMOm9Vo4dHsdOnTaraYFq669ZO D7mwIuixs+uyP/2zsHtq0NatmrZRHrrznW9WB4ZKUZQTYWnp8+lpsThMfC5oaOpjQFbqodfGLAM6 SJKfQCu4AKIdhhqn8EWtIELDUxrLN4lWyzNNnuy1xEICd8cPn/ypcWPk0LX5hgw141vU7tQEfie2 TRotX568Sx3pnbzXpt6yugXqFjjeAsnoIB9Iz/rMgHX8JiffusiLwNaUBjPpYB5LfQVG0nxQHjTc ahjWiD3S7hqfJ3mVM2SyEihL3aZzUt2oivBxksXGMC/Qw1Z0/KDod2Z9Y47dsTzd3hBrZVWtKOKf zgBPokTFRRQDNI9MCOaQHD6KBw1/g9JgwIpytDgI28b0s5yp0wLfDnWqCHjStigtVBW9rCrNSrUn bmwtO6pjlfJVLYhyVevwzoP7eg/2tPTaOs5la4retjgzvTI8UE5ZzGa0wNMNR8kYo2GxktIJEeJt pwjY4rYZLSjbu2HZCKNSdVHDlC4y/WJlwLG7RLFACKXgKMMLA1sfcQtL9e4zFp+aCzy86PeP7uwf HBKBN4hOyLSAcjkXaFuyyH2QYL7kHXaDWhRotm+BBhcXM3+58vLTU7OimIRE6F1hWdEWts4/fe6p RwYeL2jQXlNK9TmZkcl+khdGeGTQ5QBiOpmpRUBZSS3DquFgZeSQP7TM7K7dj8/8rL72Qi3A7B5E x6+XLVv2oQ996MYbb3z44Yf5kNLntfJ0oL7/2Wl7hC4BeFiAMyWgN2vWrBrqwwhkLQL5XqhpT97f JadU681rZyfTfZH6TZ7t2he/tPV8VVbNUu+0ZR/5A4qw5KK07SPhFHmIhEA8DOiNSLLFnSTlDWVv ElDinUTYxC+UdMgIh1hBtSnSNn7+C9H+w7Dgd1pxw3mnd81d1OCn0h2dxYa00pybvXhuG5HVdG79 V66/6//9+2ve/79dcvcckoBxM0n3U2vnsRMYb28atPrTu/bfcgsRRvSC6UXSklWMyLLqqWou1iAs EvlqhDiK7LLntinWiKcTN+u88tJzPvs3ipdX8mPKxh03XPsB98hwj5oJwwoIM9CjouqTbox687SF Czs/8L8Xv/a1SkPzoqUzHnvoF9G2HWldcVafPfWaNwjNk4KESeuOb1ttnSctDvwwRQQPQkil8cDY zn/8NyP0Rki2tu0QFWgXCggNZjjRKqo2BE6zrJEZU6dcdBFQDpaJWSl0nXnWE7f8MBdp5FCjB5PE VLmAnJGkG5ajKGVIzw7NVqe8TgBd/5mFcUZQa3LBhXQvF4beXF7lFhAkWANVz/ykvvbCLFBHei/M bvVf1S1Qt8DkWyDp+XlhZEr6/ZrPjzH65ZKnl4ScOIFksOWvDK58psVjbnnU9n2CdeI8FZ+zRPw4 SUZCzjbZFEnubCUiV4lPdE1nRASrgDPIThOiS0iGCSEPLx25FNYD+aRMKtXxsfiPyYOjBDtQTFch UQILcSBTsipqYBIQRppfAYCRlpKt4ouFC8TPNEqE47222T2tLPvpjDlP096tzH7/ilNy6SaUECHh WLBPA6U71dQYWsiqkB1yit395dXvcn2E7pieIdqi+I5/j3fg75+6dVeYj2FHqlqbYp4zZT4gEJJO f2X0oaN7pjf2EIrDB0xdKTICCcSV9ais6c2WlD1Qg3hauunq6We2KUJvHQ6Dg4cHOW9Vt6oSZtMw FNMPfMC+6LVIe7GcTC04ET9Ka06uz50RZf/k3LesblpEtgyTEgKYFqFLN15k2B+Y85rQUb9z4H4f //Xzzp6lUCE7BosCFkHb4kqXxKCMbvhUAkQcQa5WfXnJLFAL7vE6e/ZsBCfhcA4PD4N/WGrhvpfs SCfljjhHlmq1evbZZ19zzTXt7e3SXTD7TWKerPPtSdnwF9ooOSU5QenxamcGWkg+SR5qvni+8yXm W2lqfs273kEXSfwNBRN+wDOZZMTxl53SP/Ba29lE38o+k4MKy4F1+OHFh771DX3/gTBlXvbpj7S+ 9SrVarArGcWxFeAcdR+UCrUYGXWmnHOOvnHj0ne9XYiYGl9NTKFr7azt9pk27zsyVrz5x05XVzRn WsnStVCKg1dNnZxqwFMcVk0zLh044m3fC1WBCnIDsVLIti971aWRkS0Zdk5reWz9T/ceKM5WrKKU ntG9qIrPKasYKdUcViqNmebFr7qonGvIq2r7rJnnf/wvHnzfn/YN9k9fsfTU9/wB/rDjWnh8246t Q143cXWxWTz2i43rP/OluLnbXzZ7wAjSsZXVU/lxsatIYpeWWjK1Tf0He2wjD9DUlQZfW3jttRtL 1cCPKrTcrZoWoUpsCs0dCrLSVRgY3LwR6muGvlvT/EiK70ws4r9MtJFpjYyBx8xGJyuf1No4sfXk rdQOL/tPDpkM1qweayoNqefpTZ7163uuW6BugboFjrPAsYEg6Y8n3hy3wcm2yrjBqCEtPTZoEZGz gQpxVHCLZLFRrY78o/ENJmAeg5yMr6ICR2EAF1AhAay4jCNYGI9CH8yooY2fVItT5NXFCJFU4sgq qsr+mMw4QBjo0B+Jg5QGN9EbVoIeJTXHROCCQZ1iCoEpMidV3YfASexPEGGgh/uVqC8ukjw3RzHb U6i++UHkERybn5rSZKck5555Jt5pR/M9xOnUqk3qoJUOg5zeCArDm0sjBRJpyhyNHxpK2jQJ8ZUr y5rmTqEMfOxDVXqsf99D/tHFaglplVlqhmRB5mj9urs5dkcVo1vzU7HapxQd4VMVkG7Tjaxd5TRS mrCxhFaKOSVZDmpUMgQzDIPBZMKFkUks0dP6QGVFatq1qy45q3GBeL5Vck6I84GWmZzElqf2KuYf 95zXVgy/2v/QaI5Z4LEx/Tk3EBcG13QIM1V0O9Ex56xlEy+yw6jquqWk0v1zflR/+2IsUAM24BmI mlOmTAHqFItFCsrVwnrEtWobvJhDnMy/5cSJXsLYvPrqq2t6m3zCQpv/h554bXrPQyyPb+1E6WiI oNOZ8PZ5pvt0rVnEpEIqhKNQaYt3ywsjR0jsjqLDekjwHU83O+fRFSVfUnc5yDM3ACRReO54zvIV UzV7YutQvnhg594puc4hlKCQfdWpfhNXJaXPJp5vBHHPlEU5s0MhbgibUsJalnQqSd9T2y1750QQ geI4sDBGLWunqp6yfPml1/+L0tYgZe/oNU09SNifStVVUtp9/3rdwMaNc85YTQ/aZllqc1t21Rlu SU2lMgijdFFKsb07La4+ApYlxgakQR/9/L+ldx9uUDKH1j3R8B83z3rfe4neoaM57eLXLHzLhh/8 06enprJKqQzjGVefGHd8kR46WbAs1sVicTEyyrbegt8uNPNmc3b+gitu+7ab022wXWhFZoqKrKTJ JiQRfk4VeSuOJJWAnZZSjn3emnevXSsb+L7iUBedIYDulC+lUy3/+Mc/e8Mb5BMdHijkkvE0vVqL uPZ03fzjR+Pt4jcTjZUbotbaE/uaHDS5FZ857n9LQ545/Item3BIvOg91XdQt0DdAnULvLQWoH9N hin6fP6KQxtnn/j+Xh55egxhDHjMJcAYDGagBhkJVT7RJfufoRGpNca+5wxpx4Y9pOHKOklvnLte UYK/X/eDrf27Z2ab3rl87fLWuSSYlcjjl7Q60xDWpVJVg3+4/1u7K0d0qtUpQd6ODLLKPBphvHPh 2q7uVSkHNQFMFzkedRLwpmueFbhwdZhY6+ojI9u+tP424mS/P2v1e+ZeQC6/FqOLkmZy0cTBJI0O 42P7iKrphAipucBpBZEb66Ts4eJGIyCyIq0sJEkS7BWDRH3NayrFr1i6AiUDfNYQQJ8ODj1w9JEd v9j8h21nfHDxawWj6uZP9637u+13FltTrUXPogWRv7BlSlpRc7pREOU5pitoLIDapDIyPKIa3gOm KramlcMUmgTUaIf/o6ecfv8NbSvfvvjiRameFHIKQUQyZL8a3tu3sd3JntcwozHS07G9VO/4yJwr WrXcF/fe05cOwiZwqMv9JbE7poQ6uFQnHinicnLHJeFWLh1NSS4XmqVpZEBF/Pw5F++lfQB+t/aG /cFyNYomKxAXP/jBDz7yyCPf/va3iekRwEavpZa2h10mwlwvXxvJZFtQgSSlsQIxFRWW1tZW1EeB uJwyRuDb2mZsMLHy8j3l/9Ly2iQfQ7BSm9izgkNJcIIYRTxlv3yazecQCFBhgW8e6Gj8qurQ0dGH HiWfuBiFJZRdCPuftSbX3cGwoQahd/DwyObNtk+2W1TC3eWYXUtXGB091DVVUo1QFvKkreHLKlWI ccE1MHKNpMEBaNKQGcKK+9Su/NZ9zu795tgRxYMTgdyJFfSPjG7bqXhE6egbYDWo8OIzU6c2zp0N rxN/FGxjglxFm3owBYMEai0X6qZPuIvjQTUVRmc8auutv3fhvMvecgzZSJePDoyk8VnpKWeeOuXM VWwXKKTMiT4KDq3HvvEf1b0HSK7O+v7j//rv7avObjnnDEKTphYuvPZtizY8ohTySikIhwf1XIbm SyYcvkM7HUNsTxisRrmilF3FNbKOXi1XDSule9VU4Bcr1SCT4RdlYC5MCFiXXAq6Q0mHFj8eXkfW 0pqHKpjH8EJith86DjJeVY5CFwk/BPIG3M9MpFdSzqDrtxi4EiNL7vaEGSGnIKMhUDwSICpoXJIW JRzLIoPm+N/k/eS9jN9yyf2V3GzJA8n9xyGl5q3cgZLgLawQXJl8LBtwhkLqTyjBNQfF5LXwpdpz Hem9VJas76dugboFJtcC4/1ybTxMOubJPd5LsXcq2SKKLULbFHejiIFka6iuaox5noKqJDnzyeAy fqjjTgqapuTCA82SCQ9+4Hvj/o09wzNLfW9XVqalWG4GT3bVMJGDhJnIloYS7o2OPmEcBGehPufL scKcbaIwEFdWUi8qUAEnFslzmqeZoVMFjgUMW+R9IGNiuLq/zxweiIZWhtPzSrVVc6ggxwRbJWqY qH+XY3egOlxBHy4RZiNJBXDF5ChUUsXAavasRWab5ZtuSqkYnDBUy7DkRI1KQ686xYwyzFuOKGN3 73uonBo+GvqZZrRMNBPeplp5unJ4Tzzga3Yp9lEl9XR1elMvbmQG2MjSqjrM0EpESFMhqUTNQ2Fi 0A3xsTMKu8xBAKWgVTubtsvme2a/8kOdZ3X4DSJQahvYfszMf+fo+n/ceFtna8unll211pzZGpqU HWzTnD+Zc8XszIy/3/PTJ6pHMIwe+AbT6wyTIU0t+HaUQoFFdFj4P8F0pkzfdNdURpXA4QAh5Kdk mvBS3Cr1fdQsUEtUq6EaAM9FF100Ojp666231r6thfX4VoI0x6Ggl6P1agCP8yWAyXlB2iSO99a3 vpWKgsQwawiwBmhfjmf3m7W5huhk3jz+IIGWeLqFxS546NftBMQlriKElSzVLWx96K6rrpxGFpxC 9QIeUmXh976/4PVXSjwqqgz/4o4f/X9/NDd0s4pyRFH3pLU33vD99lf/nmBMTYM6kVedvFrJ7duX v+UmXzGf2LnvvCvfZUzp1tTy2Mb7bnrbe2ZsPQjXvXrmXBFqicm5a8zff/9PrnprR1yl74UvAZ46 qCjT33XNhV/8QmzQV8GECFuUSlN5MM4fEadcaFfbUURWGkpqXDmIZJYap5sHClpri8AbIVFKUxWj ClVd0ZtxnUnpBHKs4zTEdoEedPWRNaUSFMMq1mlR9cKu7es/94ULl17nNtoIm+hBIdNgb7vvbuvP P3zW1a8vm9pDX7hOVyullH7u33yqefbSEI9C5O+99Qf7v3mDXwkaTz9z0dVveOhHPz30wI8ywUBD NN3VcN3ZaCnmOW1GAABAAElEQVSH3lhuZAgtIDSxKNMDzGQwi4plGA5w7pW0ZkuQNGVyLvTQhDl1 FwFNrK+0tYVQT3xDszJGS6teqDqRR+UdMDTjmig8ExqMNAPciu1FeJrsAZ8kb7nc+A8ZpnAoMjz8 usv/Ir9PQNwzIzB3oBBTQLNAu3KV3AdpnngaVBR4agCQz7h8eB8ZFwG/tHD8vn2RTZnkn9eR3iQb uL77ugXqFnjBFkiQj/S78o8593hnyx/62Re81xP/w+Q8GDaIWTBQiAPftIjD0f0mY9uvaBAzkJwb I1yGf5TJj23ZqGkjCheYDjX2mCQYABEdQAJcFOcoEO4CbVavlw7hvjE6+cjQeZpl5trtmc50JDkJ WkEqGlKhRUZVSonHQcdw1EycTNOKijbEHKOsZgKzyUtpSqYs9fTCtkolC1FR0Ye0eEPl4D899v0D erGYCQNAD3QhN7BEGTOljcbnN83/8Iorp+lhUQlKqjtmVkpBWS1HK9p7Z6XaZdCGmUbpcvCuaXbF 2YXdvYypnmqN+JWeqPk11iK/GE3Ds66Ge9ViUxUmEALjYDnmPlxw0UyXcBrSLUyBqKZN4mDJS0WW mzXG4JaO+a+pTnvb3DWv7FiaVcwKVK5QzWvBwVTla2MPf2/rTypZ73Dh8Ccf/WZ52eWXZBa3MAkT 3XLloqmrsp3dX9nyo0cHnqJ0cphOjVbcmClZyiwHYlhJ0eDQsjANEL8uTCRAJrp0jkYhwfoyiRZg /g8EmjFjhm3bAKFaQK8W6eKoE+hgElswmbuuIT3Oq3YivF544YWnnHJKOp3mTHn7P1t+pmbaJCou TxiPVvI0Sc+Oe+vYk3Xs7y+7EICeSCmoaqEhSKtBxQ/8EZHsp8+UXaEhmQvJanOJ8Kl27JrVfMhn CJnI/nXUQlQRb6G4jBJUzRBGpkc6nHn3k5vu/bOymt7bmj7/4jdS2FuL6M78gcNDzaY9pGpuWzdZ coqZQ244Mr2xuMTh6MdxoSEJLGiMHfpli6CQkSHy1wwj4f4tt1/09sEge8GnP59548VeHDcUBre+ 9X3rn96YTufMgeHlX/0sXjmJ4Zaiw/dv9gsD3acuD3o7cowXo/6hh9dVXLtjXmvD3OmRqQGrEMeC 8hAayDODidXd9941dMc9bWeu2vut79z7lX+nusKb/+qjxpJFztRefSgfDYyMrLt/SLfcP8wrc1Wp 8Ectvn1H+n58R14xF645J7183sI2e+qrpxyKvQN7ByGqa1Ujl1KL2/f89OIrsmyPNYXnr44aTrW5 Pb3stMEyVfBybcGhyhMPtKvOaKmkGWkXLVJDz7VPvfg/v2RN6SYuGRULfqFMGJDeGy4r4VcRVE2W 5C8Dm+xb1mWAr63xTgJ9vDsBi8wpklswQZVJo5JmwLgRvVAZr2vQL3G6PtOgWiNrd+wzn560a3Wk d9JemnrD6haoW+BZFpjo+msDw7O+O7nfPNPypOkMY8SDWMQJ/KsXRj6Pok5SNSEOKtWlA2pxVJnV lEXmjFwUImIyJ1IDi1reIChJQ1P+9Jw34W2kYgES2xAdxVcK20SJO6lrJ3l28DSBOGiTRJaPGzYY anSoc4AfNh0rl6Znz1z6RrPiLsp05vDr6uqgHu5q8TytmBP6qH7IiXeZhQNhnl8m1aQgR5KMAtis At5mZKv79KpjqqQF5uMC5foavbDRT5/bsaDHyCYc1ATXog4TqB0FA1VP3hOObDBb3rTk1Vcq6LlF uZCaCuYPhjc8uH9bTKZfjTsj04DamMp0gGEZIU0ZhO3YqKqp3EDUq2avnnbGJfPOnKk25iKUzNEu UMdUbZdS/tf8z364+a6SHmRsG+i63R+4bsut6nzvssblaTzLsFuj+Cyze8mKdzw0tO227fc+enRH lFWKQFDTj8nBIVnluCWZkdMG0nCkcKAnfvz6MokWAAuBeU477bSWlpb777//jjvuIMZFsIuFozIx roGlSWzBZO661n5iehA1eZ05cyZlFYB5tbObzCOfzPv+LXp3eTgBW0pa6toZur1s5dJvfVEPU5lA 6Axp02s59QzSz1Q9B6swdcaaM7/+by2+ZObZqtVkWubChZ5KnXRqDfhW6NtKQLqx71aIU1UUt6dz ihvFRdXtwMFTdlqKRia0jypB20BKcdORaeAYMpacevbXvo6kMFEogj6S2hyZzQvmltUcRQhSkZYq +IQBsxW3uudwJZVt6M7BG62qFa+6/8iuzb1HDme0dDUqg0hDxfPVlFfK/8dH/nrXjm0fvvHbTb1z fdSNA/dbn/o/O7YcfNen/mT1rOkyZOgGQpdVQl66FrtwEFLa8ODWT/7jlNb2fQ/cl/VGi9nsSKEy f+FCypWa06c2XfKK/Y+sM7JZHYEZlRrxDBHwJqKyY1s9c0973eshjzRN72psO8VrbQ12D+f6xwiJ BpW4lC8OHD7AsEIUlMOCkg8ryuIzlpz9+Y8ruXb8E86up2654Oz84dFO4bEzntkIZ6ULdjxQ0c0R 1XNwBWbRXtZxoVGrEEEvgaZ47+jPawj/GLqTG1Iu/Phy3Oqxj07MXxlSgZ8RWYcBbeMdC8+jTvla SfJ8uS51pPdyvXL1dtct8D/fAsmAkLwwDABUhLMlf18meXrHLhBOw2SRlsMLZE7AfJV0Es5jHMEc 2/JZf9m6aKKHGWTCuEHV/uqs1yO/BvjoTOUAWAmKE+U6H5+zsJ1iXTJOmNJEWUJyamxCLmGU4jtV TdWQlq3Dl6HT53PmyMT9ihbALG5W1WykLLRblkw/XcY2SDa4nS30YNT7ivueevRWG75mEFGKHSdt ow3DUkZrEuoo2VclbYHJtxZv3Pv0X2/7Qmc1Hkr7fR3xqFX0K6U5es+Kxml2HI9xopKXIbks5NAs aZ7KGdEyRA3gAplR1MhbaDuQXSEquQQlmcfD/6GlDLdClElsyPSAwsGajYO4DMoKF2kt505ZfM30 s5al22QWEypu0XXSWcpJ7S4NffbB/7zX2KEGbjsliYdGLdsGIh4aHfhG/48qc4Yvnbk6Z2XwiKf8 KKubl7UuW75q9rr807fuun/92PY+qxLnSG3B/c3Ra9dFbCMTFARIdQpfMbckO7G+TK4FmGAR2lq4 cCFMzoGBAdL2yNYDFzH9qmWyTe7hJ3PvnAILYJUn6C1vecs555wDaZN1zotT5nOWxLkwmY347943 T3fyTI3PqnnceaYQTzn2ZPFXnrtfutBJQCKEuA0hELs5PXPOfMucGouSroY+j1/Sk0hmVai0zlne OXc5gIq6cXxFz0KeM2XqiAHyWFPzjmU0ZabnzKm0dKJ1ZU/ppWIc+WdUQHCacp2vuEAr+62a0hcA BExcQKgEG70zT501+7ltixQ8cVA3UlzDFBsT51NV2+w6Y2FmbrcWuaheHX5qy1hhoAt6Y+DDs0D7 yhBsFTpNjX90w1f9ajU7ZWopAVdWo/mH//6PYZhLN0PRJx1Quk3Xsge5OTyid8pgtaLaua0bH9mr uK2K1ms3bS4O993/6Px3/n5sGlHgTV97zt4vfKVUolclpAZ9kpJ+ko8MNd5eMMueOaMYVLndSut2 bP3R3U1u8MMLrthvZZvOOuVodajpklcVvQBfovT2qpJC/WvFcsl+tir4Kd1m27z0kvKWvV5okgII 4yGVtlzNvO3L/1SC2n/f5lYqwANgSduDt5rYhCvCpeW1dn1rK7zSsQOVk0stmyR3xa++8M+1+At/ L9COg423J3mDfZOPJPwoQ7TQxJFKBa7WDsNGEw0db/ILP/4J+mUd6Z0gQ9cPU7dA3QIv0gITvap0 tbx5GS60WmZ2AloZLJieJKPGrzgRBpwy2pvCRwpSujbdzokMgO8jPIJKCr+EEkOQzhOKiSrJHwi0 jNecQ6KE4rqSUI+/OilBxzEYvxhkIyYoQLgyAStVK7uiKEm2G3tOJACo5yvHc1FcUxQy4vpVty8q XDZ/Ta/e4aACCrNHDgrQBDNCf5LpDh9WDCQJdHQ4M4p2T7jtof5HC3qYacydml6wJD1doXSeRWIH Mx7NjK2MZ1wwbUWTuImlOS7IjQBiIHIIGISNqno8ZvguRSAkKnncICUXHZIqNbM827FfMXvJR+3X rmyYTjodrU/IQci/kRuDZoxRqlTOn7v6DOOUDnYaIxITujqph1TVi70iBdlT1SBsTZmBzH2oBIU7 XZmnZWa0rFzS0ntvfuuN/XdtGdlTEDM848qlhUwo5XKhuc60CUJTfZlkC2Bwwdpx3NnZSe2B/fv3 j42N1bDQ+LWY5AZM3u45KU4BZdFXv/rV8DYlapDEDfiQrwCBvwvszV9q3t+wd0c0ijJthGAoS0dX AaUbgGXRMwEBESg2ERwRyVxwhpRfqMgWeLhQ0xQNJ0gBuuJDhkRGUpLQdLSrRjtyZ/7zR3Pnwi9A /ZeEYwX5FEBk4zkrLr3zW/SU8ZGD3/uTz6qITVE2gINSwVQyuwQNSlYenZdAgzArfYbUzylkihBK U5reH3hNZywxp6DbKfXOD97x+Mho1TIyh8hSs4xWx+iSansIK8d2b3MChswUXSv8ASvMzetWqEeD +82jk6S8OVx1v2n+zGnXvjU0s9MMx0ApNKRCaujv3Lzjui9P0VOle9cV9u/L9s7DNTh15sz5mbYD QwdRWA6QiaFsaRyngzjrRme/6+1KysrS//v+ps991S4EePPMLZvSq1a++RMfU3KQVB3oE3SCDDfS 8XFhXAYKTwvdtF4pdvS86kvfFMksvgh8xdIoVQ/zHYbsyKYn/vOGK+xquR2xnAAcK3Yf3w+G4RfJ J8ke5Q3L842FtS1OzGsysvIk0uJjDZVqls87Vp+Ylr3woxw3iL7wndR/WbdA3QJ1C0yCBZIBv9bf SmiKrldGA/EJvqzy9ABcyVLzFQovktx2OEVMUmQK+6sMxxdgKuYfeUM/KpLiZoNoqjiuSiII4zqu aqS16cMZRsUfWjaiLwzefyAaQpCbqSLqIeydo6BZ8Gp71pmtiyhTIM5yJExCzQyoCEd8LBqNjmZj ZYQZhZpuU6GGipjBIHUgIr9fc0kI6fKc185aeYbRi3KcxA5FgmV8OXZpkmCdQCLExSOvqN55aFOR ob/inbvw1DSTB2ZkFqiQs1FpzJS4cWmumxBcaPnDZvmmwt7WirrMaejJtqY1s6roRyqDFR1R0LJi ppkKwD4VbCzH5EXshQn9SpnA36JMa4OL3LkKGYmYJgRVHMuY1VGVc3t6z1JmYR0pzpDEKcHMtYwa 5mPMOZg66RQA1MJRVSvAhtUUx+Vf2J3OtKebi5WiTxPstIDN8UWunzQDiIc8p0aCoiTt15fJs8AE lqs9JiA96onD4USgBSDE9AsKtNzPaExEElvmrfgLTtaFRhKQBKbSwFpTCeKdccYZa9ascRwHnmrt fGuvJ/OJvIQGBgDI3vgjkRRZ41XiVrLOcuxv7d2zXwn6p5VRJ84j9Aj88HdtG7jlTpNCNgTbiZOp 1fa1FzmLFmhU3gz80r7dR2+/K4Pwhwen0Ck0OVPPu9CauUB6COib+KAUq2QYvuMQ8ctL7CtuSFt4 gsoqz3koKX+SIlfJ9h0e+NldVcjfpFISWibMZqA2AtITrga9gxr6WijyUZqteTv2ZXRRkEr39Kx5 3Rslgkh1myG/ojU5ay7JO+iXlIv79hZteiYTZSmpGB9QCbUa2lSQBIJSkTRU8mXFSoVmVRXxTARS SOkL0tO6Fl77VqWpN+nhsAtmLBx95Of3f/n/dlW1Q3ufLh/Zn+rthXgQNjfkemaU9x2g2qmrRCka SXTP1IyWxobF84UgT1LawJGDT23W0yLJ7FarJWQ98YkR9MTPQh/q1NgVcjXgMarQMPlCWKmEB6Uv DVIqCeEk8iUuQ6JflGw1W6tKkygYe5iN5rFZbbyQsSpZ+Fv7RD6QCj7Je/mMTn7iBhjfeJL+yJwi uQUTBx4DDQ2RWw4L1xRZRKkUmWlpULJJrY1Jw2uNn6SGvbS7rSO9l9ae9b3VLVC3wGRZYGLMTwaG yTrKZO83Gc4QWUG4EX0V6IETp/XsIxPuUtXHCod6hjamLHPQjnv81Pmp2Y2KWtLUzX7/QKnv6WhI p555DYBJYC7+zvYHNgV7SECTfIgE2CnVsMWzpy+4dFnrvMTtrJGSl4PIU9WY1mxUBj/85PXpkkva yWKr52NLX9eBY9ax7ipu+86Wu0cawgPuaFdjerDqRcBB9ELFFw55kfEwQd20nQEc2W0R9GR8lmLi GukmxRjG6am53rnpabjYIWwSlpSrpoRZTzu/e3FXqgPQOKoF3xnY9Lmnb04N+J88/XW9udYodCPd zhfHqB8l46+AyolBKrFcgjOp8BCn0w9uevRbSxdd07W6VcpJqE8o5XXD26ba2bXp6Y3V0LCgLjEf SQHwGLtRS7fZH68AR7zwtJpZShi4WvmhsR1Wpm2F3dkUMMeLDsalm/bf83TpqCd6K8+6OiA8AZom O9ODwK/AXa0vJ8QCtekXuixtbW2XXHLJpk2btmzZQkobB699BUyC0sk0+HlcJyekpb/mIDU4RyOB qaC7t7/97eeee24SQJBPjv/x7wjSO/6UJ9af9dRNfPpfVni0oRjQk4DyCcGUdu/96Yc+jMQUipx8 AzNz5Q1Tli5d7HmuZVoDj2z4jw9+ZIVEx8IBxdik+O/9+R1dID3RCtFd+i9F7cmrjftVbZYI83oZ PabHjBDZVGwOU6HMQUXP+3H/oZuvvJKNpypAswq8dJqRVNXTy0he6VEqCLLE9ejskvS26VrmoB7P vPBVbQtWEP2jEkI0tfHcz/813yNvqRwZfOgjf+WV6VZ04JN3ZOCBT/xF1GCc9Sd/HE5tgfceb9r/ 0N/9y5jn9Fx74YLfey1uuAyyyzqujTCsluV2Z5FekYIQRliKoS00KkqPZh6976HOM89GLJMYZ88f vH739nWu6VH5FFYJ1M3dbr79DZc0zZhBF0hRnu3fvb18dLiFeB0DBrx06XiF1B6GZXW44D15MEV2 XxxEGdPLNTgzZ4W+pQL5KsXytsfsDGjIi4y0mmrOdE7RNCS+Uppv5ZAPw/WXBDr5k3Tf8spdztly 2aSHP2551pvjPj+Bq0kTau0QCDiO6hIXxEnQuhdhiIlB9EXso/7TugXqFqhbYDIskHS1tf6WfjfJ mEr+SgzrZdTzgoqSRf7WIg7yKs5S8tgTbYlfajxicvdtfaxvw1bH0vamgzMb5p+xenZTgq0eOPrU DZt+PNAYenBlEtBF6CkVamsyva0UD9fCFMkkOtoVaI4EjSlnltlKwogwlpLjUyYuwJWrxaeqXbmS XjbUbfHwYN5/j6a3U90hjo+G7rqhp0cZ7m3DbGndlwr3KmqzJYQlTiGZxLAjpkhk08k/EA9zBCKO BTUcM62yrmRV+/TORa060yqc3WhqhxzUUbSW0L6we3lDLHMYaEBP5fftD4sdjWk/h1deopxEBQ8d PGS2Q61iwccqYUT+MtGQgVfMJedFqDLK2l/f8Yvm5taz7NlbC3u/tO3uDUP73nPOlUvVKRacI4Cp +OmDIdmPynSNQB9JgBTeSsPYUhRYVXA5q4p69+CGx9fvfu28sy+astS2jBsP/uKhg0/5NmQkgpSi 9M7GySI5lvI/8zM5KY2Y3viVHd+g/udEWAB1Fkov9PT0APbI3AMvER8D9VFz/EQc/kUcAyBaw6I0 mOAeIUqieXzCLgn0Ae1q6y/iCC+/nyZOI5lVTzxlPFNCPRg/Ff4e++a/nBykzSpl2zSHyqSBmoq7 pjWvvaghsh2heJP/5uamTPeJatELgV9ap/ZeeqVVrhSrectJzXVM226Uvozdk+2MkIsap46OPvZH Hxs0GvekMq/78uc715wiQR5PHXrkyW+97wPdkR+UC6mOpq6L1lqaZeS9doidcCYN3aAUeqxVTMUz oFvGaZ/uLnTNyKff2zVScctLrn2XYmUhX5ZTWhntTQ7ql7P0jIZeKbitPhFEYCXdq3r3D3+6aPkC O9vMmduq8dg9D973gxvzSubS8xcRm/SSMqY+YLKi6aOuQokD+sRMCoIBlW3MMT3n2cngGG655WdL 3vUHseWYmUzc0VKyFcOBq4qHCtaDNmXazJa2KXSuZMFG+3YHt/yEmHJDpDdH2iFOqIoeVRriK4TU oR2bb3jLuxagXRNU91lR71Wvf9X/+UycypTBnCMjP/rz94/2HUDXKohTeu/id37r20oLVeslvRlH GwT9xLEmnjUWsXTy79hFlYs8vn7y5OnRRBl4hMwh4wR34jinRFrLknwvL/x/7ESSL07ilzrSO4kv Tr1pdQvULXCcBSZ6Vellx3vd475+mawmDRc/LHDleWAewwjbvG7xxadoTZ7pfmvssYH+UfltoKQM Eu2CXdZwqUE1KyTWJcgr1lO++pnlb0To2xGSEBMAsBJEIiCdQpq86KxYFH6Ki5o6loryVBsO/b/o vejclkW7FPcfDvx00/7tTDZjoToJnMlKfSMJux3N9//k6Xs3u487qll2A6Y04CUuAAkfRMUI2CFm UEEoRhTLIsoS77YKR41Kj5nOkWdEC4CCwoChDhTszWBuU9fq9rmUQJByeXq4ONsyS2msVFzHbCTq h0LBmBKMej4MzzTTHoF14wOrnDvrBqkgbmxS+s6jLvEedejvnrhxRmPXtsHdY0akZuM7Dz6429/Q rDm01BNXv1YU9o1KKA+JUfJemHzYEegx4nPOs+BXH68eKmS97dtv/GH//U0NjetHdgzZrpKlZmFF hnmBtOP3lrgX+J8IJsgTSQPxWNeXE2oBiJrAJLLa0C/ZvXv31772NfAeHMharQLCYjAkT2iDfpuD JU+9JOqSmHfqqadSPaLWYM6IgCR74qvf5VDehC2PPXATH/zyFbqDGAcXyXTCgNDTS0+78uc/TKqd iUcKlEEJb+iQOhN2XZv6qle+5eILQ53MZ3Lv6A8Eh0g8jv7LCGBJOrHbiJzvwD4ErTrnLWqZ0UM3 4Ucxqr1+Ka/vPZAqoJAZrb3+C42vOIvfFBS7MVHGorXilqIzIGBGLyVHFgeVJwJaY4f/8du5stuw 6nQXBSxFypyqpaJRrjppQ3HwJREuDHKmo3iJS6wpffk//G17ZxsQ0GQXodKz+vS1n/t7auvNfsUS el5HuPCq7hh9W7Y98b6P5bXGqHf2+X//twE1e6CUh3i0zP1K+WgcFw8cGn10s9Xetf6mm47ed7dD 1bpKaHL+SRxw9MDQw//6la7HD658w6vS+7dtv/+eEoxLUWyOpsbqaBlPIRXupI6eUg6iglfMV3A4 lstVxEnjyA2QDBUNZ7c6Wo6OFps0o5SvGk24+yRNUtAdPFDNVZMekn5fiPtYSbyLsoKJkqf0Wdc5 6eixXX156S1QR3ovvU3re6xboG6Bl8YCyUDAC2OAhHVqhIpk9v3yytMbt4b4hwUpAB6QbaQmWzI7 +JWmogjAZd1zLmzoPaJU7z3Qd2D0EDl7bA0r06m6hk/tdRzHeo60HwQ3LdEhyDDGMtJC36T4gchu EiVjwiHmk1cNAQHBhQht215geIEOzUZRGxSls6AMH407QxzOGurg7bF9fvO8QjAyGLjT0x3q4aJb Gg1N2xdtcbkqVhQ5QTzkgJ2UZo/6c0qSuU9yYNiVjc5rmnN4/9NxakiZKQCTbECbEu3QPhXtFUvP 6DBs1BGIljXE2rUdZ9CGG9b/IqOmDdUqx9ph1Rsz1DloDDATA0smDmrcqrV5ACucIgknBNzQUilk 3EJh/86BQxlqUZVQB1Ue7NvyoNQaRroGrEtF5ciSCZcaCjeKCF8y12B+COmVVBqikqmU4G1Qd07v C3cqQzKPgoCqF03VwjUvtSk432SpRR54y4ScqaOGKsPEd8e2qf+dRAuA4gjcweEEGvE6e/bsVatW HT16tFgsApC4Knx+MiMlAnecwvnnn/+mN72psbGRBkPmBOzV8B6GY2USzXdS7nqcwpc84cnTJM/b cXl6z9foRG8lj4pTlmgamM5yI9V3qeVN5F4gl2+R80bNFTiTSEahL8nDHIPoQFCkdyZUBFw+FjIl VHTx0tSqUf2+lL7LcVe+40JrRpZuARZDNS62njP7mlu+9PhffmHP/Q96dHkF9KccxyLfmn6V7iNO 0y2FgCO6mlqIVqfQC10lbq62zJTpF6ygcItr4s1S9HK44Svf2bXlqdX//AHdaKAn9Uhlq5RpJyl/ hcb0kre9GR1OvxyZoNAo7jx9UetZiyIl5+B4qkgeckB0Lm0a+fLIz+6iV9+9Ytlq82N53WwgkmYG u1PatNOWum25rG9/9/pv2pkm6+Cew3bZWXuK2dmCQ06jfIChNi+Y4y+edXjbvsF/v143R8MLTjUy mcpQ+fATmzLFIimw1KlgkKpqeuOac9725HoNdrSunKMzCJhqSrcrg45hBNO7Lv3JbeTzORihgCxY W9hq49qjSAHnCbWVq8powaWQHDxGIXrfZ2CefFD7X0aUkyNPj7695tejN6GpElmWUbs2CCTnIFuw 8CJfjn8kn5zUSx3pndSXp964ugXqFpiwwESvKl3txJuJr0/ClWRMoKUTjcXBnAx+sWh6yBcMfeAN GTiSQUXOYfzsEmCSoXAC9X011anEThl/P/Ep8UFf2rSyd37zA+rhr+/9mZHMLxhKKwYpKEhnE+QD gphHDKUV1cvYq6imBfEStAPpUVObmRFZKV93I8fRKA4ugp5knkEDZQYgPlkmTVc5C694xfwNQ9t/ cGDdx5a/cUyy5XONiG4y7InKHW/VMgQpGcXDBiXMeLFuaKTrhVFciYIDhvqxkc/02eWSUhqjkJLv LdSbpSSflGTPHVWqXSTwa5SEoqHmWzvPWvPq5c1KWiPNJR27cX7QHxww2qXCvMp8g/ifMKMkNOmj QKNmbV2tBko1QIr0muxr5i6YGZdLLRphPvzsaomqE6bFRI4kehMUC8RD5jwmuTEwKIuMfVXOGbIU AnRRoKVGQy1jWBkIVUaQx+nODC2u3j+2+d7hbSNpX5Gafs8snKFcTFAqUJ0ZXXJ9n/m6vjbJFgAI AfCYS4PoeGX9Na95zZlnnkna3o033ogmJ9gJVqTruoT+gHzAwtrEm3UWWicYfdIWDgGQSw4lKxPt pDG0hM/nzZs3d+7cFStWAPM4BU6Hr2hODenVmjpprXs57bjWYdLLSPE7NJboCMRPI2EzXC8SwKPb ipWiQYTO1XbvRj+F8gNwBPjUIcAG4YBNYXl3dUdpFPJRT/GVkdF4ZAS5FHoUEBSF5WAkIEyiHAaQ FFNBCTpiVVf5eefUqWde9VpulorqxZpjKmld72w4s+Psby4Z+sgn3L5i7BbicNAi29qhNzJUInLg AjxEFerOUKhdeip6iqzvIhNzeMcjT+Y3rVr2Ufx0NZxjDI4Uh/K62iFBwMBLe1qjSH3iX+KI+rAS tipqo+PERM2gxYd2mKbjBj3BigSzllLErateQYlb0fUK45ydcQJTj2xDC8aMcEzV3/Gpz7ecdyag klKDnKcfVS1bbjPKA0ofqcF0VRdeccXCS8k2pC4PYlwBMTe6feXBe+944+8PF4uWD8p1iHvS9w5l 0tlMht/TeCKGwM9KHKS0FL06zriGaTPFdSi8eLprRFkS7gi3dIgaKYaW540rJVRIGe5klGObY6Oc vJ1Yjl+f+LC+8pJY4FnD2Euyx/pO6haoW6BugZfGAoznDBLJsMBfITbJcMLg9fLJ02P4otnj5kA4 jVV5R1K8rPBN7bvEk8hQWluOG/MIg8HLCbOKbcqEJ9ldpCxt6OHftOqB7+z8uY8+iGTzk/YW/aS0 vaFSPbWx11GaUKDbq1R2jWw7yiTBVKeOGfOb2qKUtXf4oOd6UZNtwEUyESKQXBV4NpGhV/F1S5Yf KW34umOU4XCDk1/fE6XG4jCnGiaUSQYNaQUACXk7mi9CbOjNGWTdgSNVtSXS8kpYCcNDQX5QKT66 Z8uUlhlzW9oTMe7gp0894Kw4xxFJN9pspyPD0fR5Roto05BoosRbDz89oBfLonBONkttKiCvieUE Z0ITBVUqpq5Vo4tbl17UOldvPWa4ib/8gLkFARJWOL3nDHREQVFMYJLHjFFLvmOWx19LpikUTR6q HP25vwWVFxFkADWzE1mAyhiJMCNlBKkviEq7pAPWlxNpgRocqnEdudmy2WwqlZo6dSpQ6oYbbgBf lUolyJyVSgUQdYKxE0fnoDVpTQ5NvK7WEhoDwkRI5vLLL29oaCCxEIuxQQ3s1ax3gpt6Ii/Z8x+L Z0w6v2MdIU9Z8uxOPHPya+nwJZgvHaRg9aSjpNfLaVp1z77b176ywOZOquIFpM6CiZIlKqjqWf9y 3YKLLwyCCuGugz/9+fc//jetdFGwN+PIRmIE0V1Ta3ZRIg6Dw/3tpjOqhAerwXlXX4MmZ4hjSDdK ITXr6AHsCphz5ozfu+4zP/vw3/3wk58Io2KOAGysD9jpa77y5fYliwTQBOpX3vm/3Y1bGkGZhJcj PxW6ysCR7OVrNW/INlvpQUFrEWRRfE7UqOMuMLQGy9xx000E25TTT8/Om04+nOKWVDXnPbW7VPGr ju6lI+qEDj68ORvhoqqokZvLj8FWRYJL0ogF2aZMoKUK5UKjUnlYcAnIhUEIa0S2UC18dHjlysJr UBvFUQcHHqImwNgLNctVJd/YJCQeq0U0sWiaTiEGDeolxmxQXG14yIFCIukGjppztI6WUHC1rpHz t2evWJxmBIYU1etqNanfI5fJ0JFzVjyOlryvXRR5TfrM2rAnr7xN/tDS2hrvZFwcf/fM7yZlTcbm 5N471qrxG7Gepzcp5q7vtG6BugXqFnh+C0x0/ePjw/NvfVJ+yyxF+JUq+eshOs4SnmPawokl40yt yROrwBAYiEyCSODAky0TB+AXHBoZm0SbJAyLJScuMZDK7AaspP7ZhlvU/PCX1rz79ExDS6Ad0MNP rr/tqbhQSFmvUDo/ufz1Tuw9vHsLHnCIRcBmtCT5oVTSE0yV8FWgPIKADCq2R31mRGn1A2o8TQ1a QyuvKWmHzcShbgehXWUGocSONiwqLFLvyVZiKVegK4NKNNygHhw98ER+/893Pnr56Z0ye1CjihJs Gdxl73eizkXfuefm8xafdXnbcsAVqUuEHKsOyi7R7mBsqAkQ51kyg+FYjMUCKGFVErID5RdRH2We RNG/iO0RAhdT4LgWI5I7iCCczBOEWRl5QRpQyG5kJim1jBFIkCIMhlElzS4iGokmCwmDEikl3Il6 uSGFfqujdliw8P3jaH/WbcR0XLIriUSmUmo+GHVHn/V1/c0JtwDz/hrjce3ataS99ff333777QcO HOBKTYTvap6WibeT10YOVCOX8goWJboI7KR5lH1vamq67LLLWltba62tNeZ3Ft392ktQe+wkrQsw kvSOuGsIEPGQy8ychLTEjUPEzDT0scOH6Muq+GBQpASsSJ9BP0HhUFUPxlTpyXBhKTGkxHypWgbm wemWLhO6RE6nNl51zPIzptng4+Uxp6w+rfPNbyzpWRUGQb6Sy9LJ+W5pxGxGfTgyGjOr175y53dv s4KI+uFmNGI1pX1yhm18QgTclML+w7l9A0JWt4xBPRhMxbMis/iLraVHdmVXELojDBb6ph8aVcWo SF6cNuaGSChHhbCwsDmrVquKWVbKpf7v3dp3zxMLP/fXuRZL16uDDz99+6c/mj7QTxwQIxCwbsAw alJwAV0oU/MNwGMUVFAHHU1BTPBGjapkJ6qm6uAXqxLrJswmvApI6yA+nX4PHqpW1TU7rVPJD4NR 2qacNUWqihZCBI0NU/OU0vrH7vnYRxaUi1FQzSum/XuvWvU3H3d1rKHbe7bd/aE/MgeG6YGtMOvP mnf2l/8hbTRBW6Vkqw+ulZI9v+kiw3p9mRwLPMfVOTkHqe+1boG6BeoWeAEWSAZ8XmR0BynUJuzi 7WM0fxmNCxNwQeacjM80XTzLOnMYgWy1f7XzkU2PnRnnOGJoFEmvEoGKY5RSbJAPlX2oJhfDxPFc mTRE1BlnYVaEE7bYrh/R3KeU4dOVGTAP5+gNvbmux8ulVQ3T3r38kgVaj614Hzj1yo9s/NqIV7Qq 1OkVgg2jMcQhjgucZAZFqfWnyocfGt25Kejf7Y7ddfCp03KtDXrqodE+zzI8y1+W7Vqtt1gu8yul 4Pv3D+8drebbs6npzT2UtT4Sju5PBYNZtzpUvOnIgwdL/bFpEkTDx0vT+4PCnSMbd8SHfpbf+Niu omo75zQuaIZZGcd5KzocjO4bO2gW/WyTklfDjKAvDgKHKwFyyUVn0DJopq/YPrWhSLyjWp+orGBU zoF/VLpKGJrwuUSLgdwoZizYVccjDt2LuQ6zJeE96THTHQinukntJGF7QT8iAZDif+BO5mp5LzQF 2h5bEjsTAwRDVrgmmKD52LU6tkn97wm0QA0vEUMjkgaUWrlyJQeHHvnZz342n89TkZy3tejfiWkU 7aElhPKglRYKBRqGTOjVV1+NxiafE82rwbwa8qRJtfafmLadtEcRT43YIsmHStake5R30hHysPNg J//E68Om+G14hvkcsLcuk7vke987ZfYsxgZ6SE03AXeyNf8zWuhqOteGSyqyqKIXdl9x1bWURKcn ocA3lAICasIL15RiQcnFhY1PPvS6/5WmO/qDt6Zm5kyl6O8axH2kzeqkHX2Pb7nnp7e8+RN/Udy8 7b5bbnr77TcrKUe39MAZK6HY2T39kPiWrFwqfNsNX6SYnkHMC9VjXHXbnn7q2o+MHTm6+5+vX/x3 M/U5PfTlZFfj6xMihZLB11Q2Yn16x8LXnq9mxLU0NjByz2c+//h1/7Hk1HMWZKjEBy4jJTBNlQcW 7mm660Ictylhk09GMnFEkx6bz7NS907NOtb2O384panqbzxkuCG1YEzbUYpROZfqueLixindjCDE +cbWPVZ++InYHBZFLY3DEPWs2ju3OmNF9jMUochCuUDCfr4/dnTbffdxLbDroKJ0L5pzWigSoHTG 8DN3bNzk7RsidZwlU/DWsBHqNpZ4DTm934TzwJ6TUU8QerLGO0Z6uQFOwCJziuQWlBFCDj9+P3L7 yPAsH4izMWnNeIuktbKlfHliGikHfHFLHem9OPvVf123QN0CJ8oCE72qdLUTb07U0V/a4zDAyJIM M/zlbPig9m/i1AAuHVVISZCU4uZQQfYsnQyBQ2p0Y2HTL3asO5CrUDud36kB4bk4tONGVz+ohL84 sOF18xc22TaVFd7Ve3Z2q371issX+Lkmr6o52pyGnjecccXnt3yfIkgcmTmRTIvwD4OBBOyJOtxT pcNffOSm/Y2hbliphwZ7zn5dNpeNhgf+aezhA6N9719zxWmNaxA40HVz6+j+T97xlat6FncvWA67 dPuuJz/b94uxVmQGCk22+kDfVko/6VLSARFQKEOluNl4PL/jsfJubabzYOHgpzf85PpVXW12Rw3F b6j27dm+baqptNopYm040SG6NYZxU0VxmEPQPATfKIwu2FRIXJ8/8PPvDW52RYwBKpGaCqx0IVrZ NuvVM1ZQEQu3PWmLA4Z3Z98T64d25jFHFOXG9F6l6fzu5cvbp+8PRm7Z9eDD+qgCoiu5Vhzboqng bwz2xQ1GyPDIZO24hTxJ9sCUx3BS6lg9pnecaf47VmuQqQafatIm8CGJ7L373e/m7c6dO++77z6i fMzmWWqwagJlTUZ72TlH4Q4BZ1IPHVrpzJkzIW1OBPr4pHZcNpvUlkzG2Z3IfdaeOl4J3tNJMc/m QeSVRDx6AJmCC2JTw1TWamvPzJ4Vkq1nmcKNZKl1rck8PKyIpCV+JJBdtrEhl25gjwS/QCbJToTZ bZc6lJTnFcfKhql61YNHDyxQq0a1fPDu22e88tWxbamlglUO+q77+gN7D+3a/fRYKnvp4p4gbYwZ tqW0tkN196xMXpoHIdyG9okyFOz0gJiW7lYKZc3NKMHgE09GFVSeaHiSwkbJm6quW1a+bHe+9g1D OX8QQWDLao5UdzRqWrn63H9Z1TlvrpEmSxHfm+N0L1v1D//PrJQs39UMN4pGvG/8oPLAI5wrzsME pXDmIiHab+nDljrNsR/49OfUI0fzXr7RSVNUdLuuv+WURV097YKR/fDgXfc9/qnP2P4whnAVy9cM M3JbtaghUGBnlJBkYVwguTEOm5YvuuzrX0rD21eMUjFuXLJAUTP0znIqLT1rPvOlID/qUB2+Sq30 boViflAmuGhxXNCjrORY/qZL7br9plvXt/ttLFBHer+Nterb1i1Qt8CJtABjJxAkGbsFEyUzKfkr 2Qcvo3GBM6gttFxyvfAWoolJBEnObuLLiSkKn8s3hNvwUot7m6185o/kp4m2JRRD4+lw7Hv5p0Km LMAe8WELw5FZS7roQ+LccHTv3jnlRWYTk4TlbbNmr+puVJqg9JCMX9LjrcVDj+9/Qi1UCeDB54FN ypFN1FRwYItVCfHFrhGT3B8gN5APr1h13tk9i/EW9y47ty9s+6f1NxS8kugi2PxCKavatBVL3rLs qmZFr8b+BXNXXhdtOaL1O6ZZcQMkQI1U7FtV1A/CgIigBmfSQwiGKhBIi2pKZ6o15+QgprpKWFLC h0efGkvDiVJL1SKTYj2ZpJEiArEqxcEIwkmZI+wj2jQVPb6/sLVa2S410WEoeaY+apytTVk9fZEe W6JzqKuDaviwu+tfNt/8WHxYaSFyqPe4TR+cc3lXYxuanF1244gR3rjnXqUpo1B/S2aPCu2Gkqo3 ppDxw1l+3CLzeOo2sE3gAzSVlEUV+vry32kBrnIN6dVeayG10047DaS3evXq5uZmlFrAV4cPH2aD iby42mbcRCzHt74GwPiQLdmGnSebyDZ8xR54Zc/ECfmKDXgoa7tlMz6p7YrDXXXVVdSBoMQfKXls XMOZBPqS++cZWunxh/6dXedhljCK9Hm1RSBa4nuST2r/ePQTIRZcUZCy6UN4slHxjyzXsxHyDcTl JL0Fvzy2l9oaH1O8m4c4yWcD1QHxJDRoH9vOgLApX6sWKk5KyQ/8fesfn+e/UzlUfOzO+7pecT4d jgWOCauzDKP/1pt9PZq+8hSlkjeyDdkosNF/QczEl7o0cmTwT0DQn1AYnTEyJZpVcC3Amgpchb8g 2cFoUA1FMDXQhHLYgABfrnfJoleuGoI9CZtUUTvmzu9YOJ+dUQjUV1xuGqVq2h3di998KecHcIJc rymju5/aNfTAI+LoCzyIGRYMEM0Im5vX/PEfr/2z98VuviXdFvhHmqC3epWsoo3pqUgXRiuyLChT OUbcFAatdJxSHDQkXY/u3wxDel1qwftIXpHMRyfLU9A1Zdnb3kN7ODqmgkQBYz7L6EVEMdu46OrX T5icy8R549Wjm2VoIQsA28jb5134XvZA1zq+xjuMmSD15/3hS/KlXLbk3kuaeewNzZGBJkHvcnsS M+ar8TNhrdbk2kfJ25ekLZO4kzrSm0Tj1nddt0DdAi+hBcYHgvGB4SXc8YnbFQ5aBm7+872ARL0J pRAGFRnuOEMRHmHAZKqjogfAJCXQomEl7kupo40mQ2yzqjFhMLxINSwhGpbc5pAaB9TBI2kNCiIq dMreoHDLkcenTKcKOsDFmmqmSOlzdX27XvjegXVfffpneTv0M/iqfdg9HA8YllY1R6ZANf1NnXSX FNKGY94FucWv7jylg/b4lKdz+3ZvcAbHOubayLQw5gehRyt35A8dCIY7jGbAWEND1wXdCw/v6UcZ MxBpT0Z+g6IOkleTqFVamhG41O41Yy+eGTa+Z+rZPartReGw7u/whx88uGkgBxiMFklZJmpCBKNQ MS07MhMFc2o7oY/HRMRU0YHx9DATainHrIigAFGb1IyS8p7Va6/oWGxhn0Ar6tGGsP8rW368h7qA rSkQpFIKOxqyS9t6cxA74YiG+jtmnL25OPTz4Y1exoB0RQEokKZcodHADo0RlNdrk47kHmE6J5o6 CfwDDHgxE7j68t9pgQly5gRmIzuOBtU+v/jiixcsWJDL5datW3fHHXeA9wBdQLUabGMdqMYrWp3A MCJvwDY+4bdc3BqKY1dswFv2zw9ZZxsWPgfpUcSPXbElb9vb2ynxRz139nP66afDJmWDWqtq27NN bZlo6sTKsW/qf8ctMD6nTt6xLr49eQxhgBuCBzSDQnmupjX57rbP/sOTSFbZMBj5RtwwMjNnUwqX a9EZ17yjc+VS1HTBMn0PrH/w+zcjYwmtErAEoTxUw6rtthVIXQu9AGUrFwmooY3bvR3D++7ZtH/n EcVMl8l/5jpmyRyutmg42xR9774n/vADpVTGFVxnVhzjFZ/4WGrWNO4qJ1Du+PTnxp7c3EaBR5GB MZoOHnKHh60YmmU5BlXSt6nGvPMuCOatVCybkzLRX6XvjqsNqp5DNZgeBSEU+lsLxSpkjvELgDXF kYfoJafOza2HpGYzfsBspxADDIwA0IWQFtmH7StXrj37bE7ck448i0XiOOAVF5lHdTtHdakDbwL0 PHo3mkRPBgYAlmFTwnDYrxxFrmGBYwW00fchp6w7noRUhd5uiReOnjUO3RBPHbKjcGrJGqA9+AdJ MUSopYEscGxchY5BpRw5n9/wtn5ZQKbf8FxOts3qSO9kuyL19tQtULfAMQskAz4vjAEy1ktwi68Y yl+ueXrABPLiOAcGUw2SC7TLmqswOUM5bUJ3EjbSJERQiVry5JjojLaeGg9p4agaTqGEANUKXLVh JB7WQ82L9EqkZGPfxnka51udcDRAVPvuvZuuaTpjWqaFynAYy6hEDylHPr7ltgeV/X4TqE6L/HLG cKjQQHSNcgXUxLVLoQOKTJBNt9pwZsMc/LYfWHhZS6oxLlHo17i92nffwFMM81QMp3aU7WroqDi6 enBs4OaRLbNbzu6ApalF72tbvXnnxoerh+JWC1hGHAS3dHLd8J/q1OHNcUqFuDUy/9fS11zYNhe1 AFtmPObtRzb0jQ3EXbrreYOqe/vwXtQV+vXoXvVov1Ud0TQqNonjGQInEz0Plz7C40QDyymrpTpQ nj0WvXvBRRe2LEUXgfoNXsrYHo19c+/tjxzdWWrBry7Coth918H9P7fuXTL/tU2OTQ32Xr3p40sv Kz889Kh/0EsTsonzUmQdwXbVRNEvabhcF1kQcUnuSAKyBsQr1BSYgtWXk9cCQKw5c+YgfXnppZeC 30BlYLP169dv3rwZGAbHklcwnkC3JOJXQ4m1UF4N8oHugHl8OwH8gGfskHMmEw84x8IhhoeHqYSO 5gp7qG0/EeI7ea1zcrSMXksaIvAs6d3lL76U8QcPlCD/kseMDk6EJGFvRmrZUMd0LVMtHv7O9cAU HEDsJeFuStSLT3g7TJnQc89rWbXSr1bSplPZN/jodV9vVyhHJ9UCKCIKdkJ9hF/hPCKARn5am5Iq b9vrr9sw/N3vOcGAHhTZmOYw4pDySyQwdiyjUDj0g5up1KkraQqDbtOjUz745gz17qgZUw33/Od/ dG7ZCgCji5JqnsT3LHS1CMNFYQaxTcnPm3vmaip6urHiafQ0obV/W99P9kGUDyMHXKUGI5ptRgiC NranV610BeblDbc8/PBjesXTPZIHiQzGxf19JMJhHHCdBMQgleN0sE236tnZtG1qvfNmbd90D943 JGUEzolPAmRn0n8CWM0gRJEzr0uCMwErNFQqoGQgXKBSdKJCeXn+CX/dsA4d2n3Hbc1+QQsKFdWO VyzsWnMhoA/GuzZ8sO9HN6vDIyh0RYZd6O6ZftmlKrrJjjgxcoxNYr1fs2AcuQOIoY2v8U7cock1 /zW/ffFfy5wiuQUT950cOmkNH4K/5avkvkxCerXbs9Za2Ui+PDGNfPGnWUd6L96G9T3ULVC3wImw wESvSg/7sulin20YxpVkhIiQwCbOxggs48mxRegyqh6VKhT+BmsgC5KHmqkpKcVAfcQhV40qRiGq cOoF1oyuua85lFV+PPY4kAcOGZl6rWTvD7ttStYecSm1VHQrOqG6Sqz6etxg5wpaO/Xj8P9mPLMc W0Zac+E7GkwQwH1L22ZMXShgkSkJw/MZrQsWnDOb47YiQBdHhUxmQzzyl/tv36OUyPiHjUSdP6Eq qYTfEKBQbj7w6Gub5nVoPSi7zE+1XzZ91cbDR0seFaRgvMkkifmZOJ8VWpTKFvX0WHD1glNf17YK 97VloPIW7fL77x7aWCX8xyTBsTYO7PjYzr0EzUZNN045yzLtrhLQMKZlTJKyXux4ojjup3A6p7XD xdVq53tWX3JBx6l2GFfRENfMo2HlB+tu37r7iVnZdNSnTZsxvzPXouarmTa1bTAY6xltznVwgmDt uU7ru+ddvPWJr44w+4MCRtoLjDBFo9QeEylmeRNLEoTB5xBFQeB5OM7rMb0J25yMK8Az5rdgPAAb 8T1gHphtzZo13/jGNyhtx9unn376scce47JSe53QHyIurAPSgH/8pLZ9LWrHh8BCUByEzPnz50+f Ph2gyDZve9vbyAwE+9Vy8NiMQ/ATzEEA8GQ0ysuhTbWuHiOCaUSOKQGBPPjU7CTMhKgk0Sh1evey 9/8RVc9TWbvkwaamN6JmAXE3JusQOiNCtFNWrAojw3daylHQfPrqq772TVuKYYJ4YsL+kONdRzfH qkYUeLYHkfHwx/+54ciBnX/7t4VDB3tntZpeEWtBZOSqUnqPYx3AzZXSrca2sXIQWRSj0UaRJZGw L1RFyAa+1pw9kk03E3qEBmFkhn0buc2eqISTi0KjFkeH6inVD/yEvk8etL/nO9dvvPvOlGXk3RCZ FwV9KKjsVWXh2ovP/O53FKfBSplDWzf8/G2/39A3IunLCZStGlajiZCUP2flYsoFct/igAJ9pDQr PjS6+1vXb7jzph7NoIcWmEe3GVJHz0Bkk5AhRBE7AAHGoaYCFymlIzgRFx5hSQvsqZh+JS6OokNM dLH45JPr/vhDPVXqMiiHQqX9XZdNP+cszUzhcFSGB9b9/SedHQMMxxTXK8ybMe+00yO/ScnpRrmY xrkmRvlNl+M62t/0J/XtfkML1JHeb2io+mZ1C9QtcMItwIDPAJ540cT1xmiWuOCYa7988/SE/QeY IHAn8Oc4k3JWKJAEPnQeE3pSuUzuPfltDMcZJV5ptU5vVdN4XF2dZJNTWmee0dl7SKnuy+8rMNwT E/PVVBRfbc9OzT1zutayUJvqqJldxbGpueaEARrNaer61FlvXXHggdsOri/r/vD+/gtXruluaMVh jtP3tJ6FStc8M2aGQu1gJR1rDZJcIjlJlN0bdeJb9z66Y/vTOUch86QxIrkDOQQ0VhAgD0GKe4YO P7B389lzZiDhnVG0NdNP6R16bHPlIJBJnKKcGqwhkUwHnGm5OHVu75w3z71gWmgzQ3H1qF9Vb9z+ 6K7Rfq/J8lBRMMxK5C1Mt7pehdSSeMyb25TtjK10QHRSd2V3KJpTUlgsZlXi1Y29H13+hqXWlGyC m9GFQ56mJbbesGztJcvOYfJHxcE2qyGtIUYukzw+oQR7NQoJy3FXUTpqTdvcd8w/73O7f1JuksSV 2KU+oMY/EYV59lxFXL7o1HGNMBYc1OMuYH31JLQAfQbPGtALkEbADeyHHuZ73/te8BitPXLkCDiN UuZUXX/kkUcQcVmyZAkwjxVAIJ93dHTs27cPUAczEyjY19cHlnv9618P3mOFnVPQjxVeQX3ssHYs Vmp4jw1OQpucZE0a7+WPWUr+Sr5s0u2zkgT0JMKDH0oUdlWVcp3CFWjOzbr23ZTkrJ0O+OWXTGd9 aIXkpdHJac0L55+S5L+xPRtz+dknwVnhQ8oueJTL26/7rt4/OLxnH00gBExkTgri0J2QAqwa6Xmz 3njDdRIYi41Q0t4QH65QZa6xe2bkpnDTRWb6jf/3K1DARVqzSrpvjt4uPbp7ExHx9QAAQABJREFU 4IMffvLgIdW0DcuMy9HI3n1xabRlWW+s2YwCrZbRgztPVbt1SBZK2SO8p1C/Bf4p7Ei8YAx9ZqB3 BU5DANTFr6c4QVxGOisit1hbeeVl4kazoGN4iue5W/fe9N4Padsfby4MSqiPShPUl0HYBnFNaubR BWNDxk8qgqCNiceOT/Gg0dEh50JrXD8dq6M7dv3o8tf1VSpORTUUv833p2nGaBi3KFZLMaNVbOrq eQZV/DKa7zTqthP6FaJ6u/q+d+HrrKo9ZJQcO+jWPC6ZHPt5F75PLvZJk6eXtBb7iJ1omYT86nl6 z3sJ61/WLVC3QN0CL5UFxoeE8YHhpdrrJO8nGecErsqYIXwPiTKQ2iAfADo4unwpC6NKEgvQTJNo Uc5KnT1neVeqhQG4MdTePvOcaKba5OHtFfVwm9w1NLWDwoyY4swtjEmiy+IpHz7lMtTm4OAwFO+M 4h/sWjdv7qIlDdObw2pDpMzTnD+fsfYNM1Y9cHTPDcO3LnVbuvSsyAnESqOOboQj7mJqyzGxQGIg QJVg8GnNPTc3e92RJ9dteeQvV1yFBGhWUU9rW0QwsioF7xDhjiF9Aozu2rvhVVNXdqS68kySrNbe lqlP9R8hi0/KOIi0gMyu2Hejmjr9lIuuaFvRG+WUfGRk1T5T/fbo5uv71led2GVaAr4Ko8727j+f cqVRLB8t5i3LOKV5xvyoUScXxICpBcESRfBYSSMbZ1LSeF5Lx1KruxUHdYC7XvioDRw0jDv0Vt8B S5KlopiqBWbjVCX7RPv/2XsPOLuu6v731FunSKMuWa6ybGMwxsbYxgWMYwiEDo/wSCAhIYF/OnmQ 5G/yPikkLwn/lJd/QiBAQuBBQgk1dGNisMEF4yJbLrIlW7KK1afecur7/va592okS7IlzUgzmr11 deaUXdc+Z+219mpeM2mV8auBtEAkf76k7b5z5dVbmjs/++SdBNwm3HErQIbI1BTyBMOqGrcLcHma MjgGCWX35wLNNNrDjIIADBgyPRgws02kKAhMHfI32DP6CZt3+umnFzzbBRdcsHfvXpy4wMWhjblh w4bnPve5lOWciUZLEw6QsrCLRVnqpAYeFTJDLnlKK0XinERzMwoaM7AzID+DI/d1jcviJ1K7wInS 2wR7gJ8UEpNdFizHQnBou+WUqgCd7xDTNm2iUR3FSJoc7ZyVnGQ+GMB8/Nq1IQyGdp3E6DM3/EBN PIWf4WuPSrV25s8vL9wTD5fzOroUkn/BzJW8rRg2L+zvP/s0rM9gjhI8YeW+/KDAQcWyY2vARBE0 4VnnqsuEWZcKg+qv7YrGhxbEW3aWuWKHzPEe+o/PPXnnra/70F+V8bG1p5mOteh8M4LFCjDdQ2Mi TnPcmYyADDFGpoMwu+1y6s3f7TYxek6D+NQkAVmjTR7n3u1f/MIrr7jSiSdQF33o61+/80//fsHa Jway3Uj44OVaiiWR4TdrpBSmMI6gbMSL3A+98cDvi1AYgdOT/bj8mspJlu7UR8e337N2ceDUUzm+ qvneztRrBzXM+3xnsdOseRU07rH/q40H86NgbGlKDIikEnm1dVswHg/L7XHsActB1EQRo1jezKQ8 5TDpWXdTpHPrgJfiKSWn6AbNFA3u64k546DfcerFFA3m0NVYNHRo2NgnFgIWAicWAgbPFriYdcUI 9OgQ6Jdd032Y+cT28XCtQ3Pww0BdhAf8hRaOQFo7eRWaUx4voVCgJCBjULFkp5VF2Edu5Y60q4l3 1vjgquWLFOgt8NHMZIXOS1mKbxIWUbWKglB2+rJTz8TVeILhnNfoQ9uQ7VXIBRZtZFXRbf76Lz98 72+c/8oraqux6RhIcHjpLCsPLRuKt7nJutaYeE0pRIWyUMOrtodxBv4lcFk5jo3JN/be/Q9bv3vV c67eumv9hDu8av7ilw+cT6QHHx3NGLoBCiRt5xNuErUX5bft2XVza91LqtXvjDz8tT333Ll7XYgt WzMgRC/buuytV3HKnSevO/3ii5ZcvNIpl1tELw6SMPpcY80/P/i5veHwENvHTafVLzmbs7218tS+ 5y27EAhBfAiC7J9X3D1udn+2Z3Nzh9PCY1xIl5uV8HvbHrjmrI0/VV/dR2hj1Kig2YAi/lfwroGR oBhsJIPEOycaA6+R3I0GIXvwchdQBeSoaKXBCq//HSt/6oFtT9xFNKk6nkJRa0L4yrZ4gJcbggxW cC9Two8MsknOCV3FDry10zvc63/Cn8F9wZjBeon27mKMgkODB+vdKfgx4t2R6DMc2lKTOKcgpwcM hM2Bok7uF/VwSaJmjkVmzkkHFLSXB0IAxAcKAmb6MAuam6nSTRCnYCmRO8HGiyxu0yUAAsKztJLE i1tNZ/OGZGAe+SnOdPJ1a1sJWRzZCyJd55p67hoGULNDtWwGCaGwQwXDh0djdAQiPASDBEdAwHE8 NkBsGDyuYJCbpEE7H4vyUbc9H+UHfFFpjkNMqdG0J3qfKgwlFazA26kjpj3TvJE2TsBJPVmvjKTx xGe+OrpkgR8GtfV3Ne74wTcvv1bIJ8qC4b39EmgRKCeaYBGQqWdcz7IzoySv8UZhWJeElXxvH8HW G0OZW2tkY8ZTCmhN7pQ//YWR518y+JKX/OgvPvD4J/+j2kzhGOn6mOfWsmyeLPjqe4s1AScxzhgR 9pwEd1ysRqwqw+08MTFL1XONRRuGgl0/Kw5LT54PMD90jR1HvzXqN6L4SScbdxrN0sCg097TF+3K nfFh5Hs4aEFf1UnYSutrO2W23QhYo/oOmZhlhlAADWTLYEwnBEKgcdiih6zziB5oyGrNbAvoL6JY otCrDhA/m6eaX72OWpEMbPRIpXQQlA43PGWbKclyejNlJmw/LAQsBA4PgR5WFartXRy+zIl9SidN Pw0NY0ga7TqLgEGUBAeUhJkPw6F1zRAjPJGH96RURs0mG0+Iml4wOjzNUDKMvRRaZ8LJdjhENmo+ nO68afjRq+atHkKRKMoqlRpOCJq+i+XeWmfHd6LH7gl2b9mx5aM/+mzjoldePHTuiqDa56bbnfzr j/5wQ2vX2aVkHFrBzyecZHc+sSdvPxmP3PrYfTvjxrDfHE0mHtm7aWtleNP6b+CVss9Jb9+y9oUD qyTJg4dCJdT19zrpvRNPEIlYbrpL7tfW3Xx3eN+NjfVbnKZXK5eQjFXxE4fpHV4QoCeyUdf79Npb flxr/OLyF6/Gj17Y/n5z/Zce+/4T7qjbV2qMNpHJaQ8dK5J2a1tzz4XVKCSUhNg87bpPeGxcu2sb G+7d+FCwEE/3hMrKASBd/ep933vOZWdmflAXH0cYPaiUBD8NYzLZwXEihBQUTDrh4r6G5Vx+5RAO 1LNKXztf3TdUT5yJIBoKl77sslesWfPpRgrxg9pTQmhlLejMi5Z6FKeI3IDUEc+jXhqnDZTIbJrZ EChYr+I4uadPvdN7OplDO2i2p9b51Du92uzJ4SAgpGiSoZrNQSR/B+11qGou+Q51E19Q6GLHWV4L vLH1G+/7pd/alRWUuflAC+6gqPOp54Zopz3qIfFBQ8bDRhKTFMEZ2znz2+nAo+sdFDHDcEfSKHut vLE7x1RvpBWOjqx23Op96+5+27vRGnB9gomGZeGCNhtwJLbpOMKQmp7rnEFQc8OLB8aS0j0PLdi6 68fveV8DBUv54UpX+uV56UhDkkj1CCyDKI+eYUQYGWkzIrM9DPDt149VfKLS9e3cuezJXbh/hTkk IeyTnR88ZpqWx5s3/fGfL/rPL6z7xneXOKV6howOfzDgLbnTZN8rxF9sGi9zq7Udu7Nde6QykbiD UZtYfSn4TN0mFVDpTofuaAMSBMhmB1JNgEol/XghzaJsdMTJMCkYz3fvJdTESBQPVMpwp8g6C4kq daGGKl7d1HOYA1uNB+ZRJYbTO0yxKXpEU2q9+0qY007VwvqTrzu3Z+sfy+nN1pmz/bYQOPkhAK41 CBeMzF+zN2v+ys5AC8JMT/RfZEex/GsMbCyzsrFsoglWChALIWtKWBHNNqIyIFCQZYYfTHjJnrC9 02ks8DFOIf5SstsZf7Kxd2O067GJnWu2PLptdPcuvzWcNy6vLT9l6RXV3NnlRLdPbH1gbOPt69fc 19r65OK8GaNcE67fu/eDd3zhwhXnXHfmZefXT/vxxLobt97tLKytz7Z9cvwOL2k+vmPL+h24chuN Ku7jo9vHkYZV8SbuOgNQQHifT2Liy/W5m/3xDU6j4VQIDNZ2ot1R+97G+i9vuqONqg57y3n6wPAT 9+YbR+eHbhXCiY1yaYa2+v3RsjsiL97edifdusS55ZHveNXSm+c/b/vWh/9mzZfuJL7UPDi5VoLO KLGPM3Fh0E9bvPFRN+0PiCGIjiVO0QM8nj8QPfat+29CphlWy0k65gYelikTg7Xbxx//3I7bhkoV rGvw1TKeNptZG0prT9za8MRGrLCIF4iZHgwqM8CPNgB7MOY8d94Z77j0NaeEFTzN/WD4wZt2/Bjl V4SNboyRiW9kgLxlEDtyvIneLC0ytBg2N6xUfKBuk4WAhcDRQwAmuRDgCFkK0QtbchQfo6+L/7pR JLaZpNmIsEj6EfH622+tys5OqfgSi6zP8Lzi5GgqGmygIKKwL4SzgyZuRe1y6DRG9nz6nf9jb7lv 3nhr6UR0ysRwfdTf9amPw2UR0KBM+BpxXA3QyKES+0DsTCGmm++UzkKLEss6x28kMZt7FfxJuehJ egTOobedDjN0fuidowbs+7uf3Nr4j0/jaZNfy0kWFoDAY6d4M5ArERhQuFeZse07H9q4eX65FLbY GGMIgAExpVwQswEnIZ7j9TeTm9/9f40gA8wibAIHdo+F7WF8Bx2q89xn5ZJmLH80ZPRRiYTub7jx e+te/qq9ftD0g9O8tLZHYdMTwqYrCyub0uEqNRkOOFAKsXu3M5KgaT9UfRP3O31J7VI7/01TnNGe 4bj1GmqDUTmYIfSJikzqi4ocUE53ZnSynN6Mnh7bOQsBC4EeBDrYuMCyR7qY9Go5zifSj4SRY/3W ggGnUKwR9WpfxceGvoHWEbu5Ui0iH3lY4UI2T/N26G71G2vzPe24cf+2xx9pPLk5HNs0vGPL+J60 TEywCH/XIW4wo/i/1t1y5qIlY2ONrz649us7728S5wgdmloKx4ihfRpkuwdY3VtP7Lz7v7etuWjF +Vvy3Y+FI+1K9kC06b0PfswhujDtYvlSlueKbKEb4rii3WZpIzQBOowEYshjPA96d49u+Kv7/r+B VKRVXC09PrrrkdHNTZR7vKyUEma82ZxXHQ/TBPYH7gxHBgr9h5Jm+1OPf//m7K52lI4G7pZkRzts f2TN5+9euuaJzRu31BrxIApRxHlCSGj4L2m5ylLwB9sfQLo3j25hm+L4W3fvWrd788OtLQ8Mb4rm +612y63iBTTO51ca49F6J3n/Q/8pVSgMA/2cUHspCpxyK6f59udJJc8EjOrqE2m5zkul+uOja7xt g5ctOfuH991y+86Hnii3k3mAD/8FmOuhIGrkC5CDsKJshmPQwsIvTzQEWMA3KjSbTRYCFgJTAAHD 1wkNaqdFUjJhShlTdlPxrfl5VvfDiTQuhcR0QZn9KP3fghiK8AMQ9BV92gQfJ+YBbJY0umk3bkTh 2sdQl6jnyQKHT15bUKO4bQFLwkGhqCDfldq5O1SifjavcHAySA4X1zBsMBlmKHBaCVt68rWsVcHg frKAo9hOkuEwrKQHXnbB70Tbk8QPgHiuapDKpnYGqRzliiqsbxIP+KFbLtXRLcU+UM6qxJ1A3GOX 10hzVP1rbNw5WeuxTQRS1WoDYuSp+k7vDz0ArUhyL4NtOJmQWw46WXl8vDX+SM2vNFLx2+h24OBK Wh2oynsYwSpu0JGmohO9F4B3ADZY3aKuw/XuSNs5gvxHMYojqP24Z7Wc3nEHuW3QQsBC4BlCwKDb AtvDKs0+Oz0T76izZvCH5ZclWot2Xg+qdcLI4UFctnpmjeMviz/HHN3B3K94a/du/IU1H8xjInTj 2QxHayzSWcqizbrab/JlTaiCe0a2v+8nn9nVHN9cajqn9cEwERK9L8qwyGjNC2I/aRAwF6edlXAs zb+869awRmBcyJZ2hGEFzBUeUKAlyngLSCA0EGfFmOxB8sTEM8f1SzWW3xI3K/mb28M7cL2NGwCE bkR+qpXyoZTO+EnFbcAoBmOo8ECAiCGCGPGovtZKJwLnu3vvh2dEClbeG1ecoB764/3eTQ3kip6L AUlb0cm0ogMcoqtjGxElDS/71uZ7bhl9REGipPHqt1txo9XENs5fXIrzCE3KvIX6FKK+KHfDoA9l zjyp4TQcWimVm0+M8lJAyTVar3KcgFiPzfIOZSVAO3ElQoL3pa0337z1tonRMdzgZFUcChjPLZou BAfMmdnPhdzRK0g/Nalo3Q749X6nrlpsshCwEDhaCPCBqSiHzrckkzXEOyADc3u/Lww2BzYIq7Ea AS/bWIWZgibnkR6od9xznkQ33HBrKH1jfIsvS/z0qtoEhQY/ZGcuTeu0lecN15kgeKfvtOB4XOyB IxQUK6AZ0/2Dtp4RyrTkjLfgfkAz+LpUzLoIh53IEqs+Tov5T4yGXgXcF/6TBClHkYIe4lfZ6ISa LEle8sE8cg4M8wbuhhWEHy7hHAvvrziGSVFZEMLq4jiniiIyNzxCllJpMphjXYyMTpwb/HGTkVJ9 r/mnjIGHckpl0F6Ri47VPacOis0IuMc2m58GQQTUZNOMszAc0yiR+dC1PqWZbn4tfiqm0jor+NCD ZJ+yW51O8qfod9G0uWSkwFan6oZZAiZl6jzplZuyHk1XRZbTmy7I2notBCwEphYCHWxssGwX605t C9NQm9gFVkHWLS0rhgOCT0rmhdVl/rx17Z0tdpK1TppRmbDpLMpsabLmj8etcbgmxFJsOIdOBQ+C bGJnad6Gp4EUwp0ATjbzXfPc3fHOtA9uzccZHYwaUj28zbVRhJSxvexRKCWNxVKAwFC+udFKNDRA X1JRECXs1tiUxZqDYiiTAuiSokThwhvXgsYGyY3EK3qxn6EahNSPKAVSI8IjCVqaxIiiZ2U4JGgl eEX5csOrfRsbEZ/wfFRLjQTVc+I6O86ws5QxRIR2lRMIHzx9K4oZfWCBBUiUroXEYxoNxnN6AT1D YeJS5WxSw7/BuMG6IXmLS0E1ieBLnXZ7QrwcHcMKjx1wo57JyCUhpUXthLNcyzeiAEIyJ4DTrbpj BE5rNwK8sARxhByP7fswTGFwffymQ+R11nNcGzCLcMJOK6tH3mK/b2kwNA1vjK3SQmAuQkAUNR+b R8Bx2Dw4L33QfMp8rnyCxa+QyLOBw6cJjDBdNh/zUYILNgZLO9gj6emBYsUTiYPCoxMnxJ1rpkmZ WIteTvRTJPjkoUgf3k6MAJAwdA1EaJ3Gi44UV91zNs6kTim0D0oCiYE3QzGPOQ5AiZhaDIoKusVA f3J+QlMwTrRXZfMNVg/sZTrJLS45YoOnXEJzuoGWeYKZnE+sPi0zNM9dBHd+kqGo2caPciDvMRMs BxqgWtNYALgw2iETeWAjyUBf6L/Gz7KTacywlTAPCCbdJKjQKDgcZGlaLzpAXlJxPFQDNM5CUGEY NEAUyqLAYTp0qIqm7L62XIv2zapXXDAhvJV41gWonB5+TFPWlamtyHJ6UwtPW5uFgIXA1EFAS4sw q8G/7KuxwnHN6j5L7PTMsgDRYJYNaBYIE5fVv+z7Q0716pUX3PPg422Njn+iaDz8cRaMFtdizDw8 vzFa1mwggEMRVQWxw0ILP5LkmMDDYmWQEsXeLHu9UU5IXERXzSCPUBsiWnkbX+9UTRX82IwVQHGL htxLajkSpEmmB5BZzNkSJgSBetuG2IJ7E4VB00own7BMeP7Uui7yQgk33pRjKQyxQmF/mwnycXrC XTR72BtnS5sFEvJEhFueMYAWZAIzKBqLaogNRXhyl3AHKCnh7FIMKVAiaBS9EU9J/9RtDRvqRU2r 2Uzb1tzzYiOEFB9bQpWLe/iNA6BQVhBHkgbCO+IoT/DTP9VnSJcC6FwQQ0pjifHFrgwaAn/ksQUi U6CmhAoJ6PSLjgG6zC+3nNXLTllWkatGmywELASOGgJCBnxc5iPT1wf3kmHExg3iXkow332m75IP mgzi9/gY+WzBN7p9NIlioKJ+swNm8EXRA5hN9QbtTbkzFqKVRiUNNumJ9uzkawSMiwo7BWCEJM9S mtyN7jl/hUB4JrStH5hMaNZjfLCLbKWZEAqmAnPoQMJUQFt9WC4L8+c4flGgGoXqE48njQUdFQGC 3oEWQW10lGNk4GVGhATPC3PYP60qTTRdsQtIsoogB7LW9pd6tq/xA8+AMmwhqJYfeUHrqtZAvOAc hJTVvirBuJDypuOderhZPDqw3u61MoNRmUczBNMIdVGu+HGXtaqbexr+Fs2oCdPRTmOGyIhhx81g TR4tSp1lpVhETLe65aahZ1NdpeX0phqitj4LAQuB6YFAb9kAw+63pExPc1NQK+uo2XpVh7ViYPcv ngcuCzv5C/pWLoxKI+2IkEPsLLOQEHmBZQ7NJbO4aoz4IeEI3UMe9JbEQlER1SJ9M6tu0GJ/Wwsy yyQMFWxeKXVQMYqQtmn3GDMOLc8Fr4UJP9wL1wEu1TIXoV8TjwQ0qTVN96Ej1D2ICH4Sg2HwJhaN VllztRzDTVGDxiLwQBCJJ+MOPxJl6QCDIbNhUFULHSO+uW66KZc0x451mlc1Zq+Jg3I1R3UIGQ0/ VdRm6vciFKfUGISM6AxJ1cwDjmqCYSmJmtLt4gWhRTSgtO0NXMRwdoqQoSirIsU5lUJoaGj6meKs 6FRaVKjspogOPFWsK9zalePyUFa+aOisAUOZqjKbLAQsBI4CAgYf9MrxyfKJlftqTojQC4QGYhPh T9LnZ06KS3MqTg9lyOL8KI6gSmlU6COnErEchhEDAahO9sTgozjjPkhIZ+QDPYArDJIQQhBiPmQS 4gXZqzJhSkojhGSIFOFXoMzeuIpalHdS4inYCASpmkz7QmsGPXOtvpuuAxqDpE0nu3tz3DGVo6KA siVbb+hWYsbnoRQiHZNO6p10b+z3t0CN3VtaETRmDV/AUSrKTz4WNw8YiMl74IFSbAziQZkER12q VnRGyaIwx8P3TrmnMmmtMk3ScqvZZISCExw6rDK91G5j0bOpbPT41GU5veMDZ9uKhYCFwJFDwCB6 IVv9zL6aMC1LmEj0I6/uuJeg66zSWhK1FKOaKE5PA/DqXvn8+vIrz3z2xs035+Ugr5eRiUm7UE+1 mGqR8RSiVqyIoUGCiIWWoop+mxO1wEjBBkbFLEVs6rIeufkEzBsajqZJ5HJQJQIUwjkxYPJu1gTl m+phUlhlzdImgkEn7BYrdoJoC5MIvpfXJerSjjGEAgykqBYNwNAX6qAUStVpkrQyYdsUGBAWEZpJ YjJkbjxhR7zjC10XKoz0raBNUN9kiOL3zNDNQfPN/xgzPC+UdE+TrTrhVOkeQFAGLcDVSFSLGRC1 agwSX9IxcXrikJuQcmQ2BaiDYqpZCbCKYkKpFB/rnXsqyM1ivLSghd40rgkUI5pmEKHlZnbBgtMv WbG6DOnE9r5NFgIWAkcHAbBLBw/oG0U+RLS8oEZMULZrMHPTRo8+X/OjhWIt6DWFeI3fUSeik+8g BAHCPRMx3NRv0ILRC4XJbAnpCSkXWBx+CTNk4QGhSzrDRlgXdRy0E0ImRDTQXhjIn1L0lkoK/UlK cE8YxqQCK3Wv9JdHOxE7KkeRS5iNZcTs1xUokaATMtsrWBAy8dNmmHChOFWEgQSboYoqiiTohAjv ChuDHcGQxUAmt/jUc8Nndm9r4EqAnB/nZhnoPC262BtFcVLc7OR4yh/WshiMzj4gqqVMOjypKgW2 2uuUWLdX3VPKTsmNTvf4s19Dgm3UZiOUrumZ3gmfwBqsncpnSun+geWmpE/TU4nl9KYHrrZWCwEL gamGQA8bC9X2Lqa6lSmuT2uzFgXWdKKysnCK6YD7SPJ5fnjpyufe1Hh4w+5tGd7f0FVSqFqtwWSB f4Hu8WXFpgRNwAotpgdOCdu9tlQsWbnHEMqRg1ZErMhriGIB8yxzS5Gcs8icQhYQcHm4c2HlEuC0 VLNDSajfCNcmYmzMksbST1lVZsDrQgkRepxGDfmgUhSjPAxSmBLKyYkIj4vClRkRJm+KVY6Kkag0 08nEjWHUBAE1kJLT/GgF6z9RG4p0gPapWlDoOvKqdugjrvNa5KFU2dCevRGmMX5VLwJF0OQKl53I LcXfFSyZWGoNQOOHmlKbjtynm9vmQXHGgyIBajVGCdFKMJ1i7jDXAfhkEGFE9RoxPxrMELfm7Xhh dcGV5zxviTPY5XE7tdk/FgIWAkcKAT6tIunb1rfm+JXSytNP27BhrYuKg9l24q4whfmRoVeED1T7 PUebggyPU2wfCUEaFILUC9RiMAg3HWcQUZiQCIhUOopFTlozd6RMX5Y+wyETNaBIzw4b7k/ApSQj JzT5DfamNQV+MYn6e+PiBufgIThD+kO74Cnxm9zXcPWwGLbBlbqmLSVzlzxqGjehGHK7KcFC6/Cu BovTkxaiOcmnJKJSjYdONC6kS1Lr/Ay8TV+K2wbfFx0pcilbDyKc73tmqjngADYttu2aaf6sZ58f VIgnZNQkzFCpp2jlgFLTeQlMWPMEu0ym66Yz2oDNSmEVVm86m57eumdx16cXMLZ2CwELgRMOAbNW FAuGFjsIAUPWa8HprHQnvIuH7QBd76x7MkBhFSHam+zZAtQxcWIWvKBy1s+seMGXd9y0Pcpw6WZY C9gxia/MKgmhI7N9iAGz1ovxEK3ArrD4ItUYlc0KzE2IBvgWcoppk7Ij/BMGevjrRDeUm3KLBgBN xcX6LSoK8Z8s7xiFSAgxNpwWxI5Z3qX9qCXX8HtFtTRkZHfooMIUUW1Rp6qn6YLyMt3VkMXo6b76 Zhg5joac032RKVwbakbNFp2QVxY1p55SpDCyU13cFOOlvvIzNaPRSosm6X7nxDSgc8ajIqaALnVP D81J57mG18lAVbCGxfOiWsMcs5NPM0xcqRY5fa302lMvetH85xFOQtHcO7BSHTZZCFgIHBEEhLOK AsV+kY5peXDojCuvfPiHt7TaEyihgw0KpALfZ1AVJTo/UCNaC50Wi4+6qO6ZnYOlQFAF90U7BWai KDWCisESHOCylIRU9/2KDGBR9uIkeupilAMap3umtLAZfFdRU5GZcyox+c1Ok+6a5wV2LPhNMJcw 4L6SnfrFCNFfMZzgH5glLYs6FSwAFxemGjC7tEthMvGTVaTuX3JqPVXd3XaVYf/zAm1zm3bN6quN OtpVqU5ZTrrj6IzPXNN/phK/YAbdopmpjhW9NGNQbcYFDioX476/PXQvueKF8waHNAyK4I5M5Smj 6+lLGhe1Fw2pQaZU8NB9/heRNQxQwhCPM52VxvRHz7vlpq+DU1az5fSmDJS2IgsBC4FphQBoH9xK 0nGa1wDTzjEf6Ghnr5VFwkPRT06zi63BEh4qnTOcvp8fuNJb2vrU+u+Hp1RH0WP0cEFpVkYWHj9k hcRDgJafTl8ktUPwR1TvDii6D0R2FLcK6gLNogK7s8YaVqqFMgqVmKXesDFoNwJFLzFB4brVdAFb XLPmdSotmtdiyBOoBySHDVVIx6hdT8nYNi2y1HODH8qTxWrY7ZvydhswRYql03RJ9zv973RS2jPc ND5WesUYtmmtm5m/5lrVqQpdmCwdKBgG0TwzD0ye7muk/NAuJruIJlMSqohedbrEWo/6Kf7tYG2Z ukqwp/3ylZe/9bTrljkhYe/F6XY6bYrbg4WAhcCRQABZGUhCWuPmSwJzoCwJmqxec03tK99urVlT d8egt1E+yFMUFYtvVZ8tP6MIyWfe/VaPpN0ib/H1wksZZAH2ES4xrJ2Uz6m3qw9QIKb9GtDOGvIy GNMebt7vee+iswDA5gjVdHEUheAwTeogsKKNAp9x3kVwoFTTgDiLzmkX52gJYB2gGrCXQWBFHYIl VmXcQWiJnTZVTZjCRXPmqLq69RTPVLYoXzRtzqUvapIAYu50rk1xPTGDKsoVOTslTD7cyQic/GDI cb2lqWKzkuysYQ6B45167j8RZ6WrLylf9UIvQLOVwcKwolKL+1VOKTq58qKJKT2q+t4rxEolKSNc qRh4XgszDG0IwHoaTo+s5p5yFRCZ0t5MV2WW05suyNp6LQQsBI4VAganFsgeelx7gsLLwrHsvx5r 5Se6PAOopNl5paE3r756Z2PvDXvWjs2HqIF/MHu2UeY20gwX1L3V1nS4WHo47Z0cdBwHfXrQm09b 1WHqP1SFh6/zUKUm3y/OJx8PX+fkTj61nslPJ5+HbRdbO/IXvCgnTAo/yBPdJeQU7DiB271y2HCG htMXLjrvjauueFZlKXH8iKyO3FGyWpssBCwEjgoCyMTB6wWlrc8QfWzXLQdeeP7qZ7/59TdseKQ+ PFJz3RbSc4LKyHSXTy5PvIRAK4mbzovyPsM+0Lj5Xjuf7RScm+F06jnoebEW9do9aJ4um6J6DpPf NHM0fT6gzoPWc0Ceyf08aH6zvpr+KmuBBg/Xt0PVb7ik4cAwzhq8vD7Db6BmIi/JYFx4dC/cGgRj 82rXveF1fatXt6XLiTq+4aBguaSuMb3LvMYFUcEfg8Y506kZLcQGuvoCAc9EfHQQfXGLIuKzO+V0 MsOT5fRm+ATZ7lkIWAh0INAjqoVtexezGTzoLpXa8XPKi99z6euHHur/4pN3bVKQ28JxN84+soQI SIXgazYPc8b2HclkSxYrWus7R/6KLOnsRYdhfzLRLo+3T03rLxk67xcveeXZ7vxanHg+fhAQQOyn 0DNjh2k7ZiEwMyEgLM63Z8hn8BzEfRN9xbAclOLTf/HNz3704R3/+gnUy2vE9own+vyg7KQxseMU 6iCPCcuJHsFJsRDMzNk5xl4xq1UiVMhmWgEtxGwYy2kOoYlSsSVL19VKL/6Vt696w+vzoOR4ZVAv QjNQMmWNlLKrE3OMXZnzxS2nN+dfAQsAC4EZCwFWcbNlaIgBYykgsR5rxyyx03s6wMpKLg/CJFvt z//Nc15x1qKVn3n0locn9oxkTRQH2d7ELoVgcRqxMXLQCanYdbTnxwwHRHJZ4RTUvGmCrXnV9Nah XoXu047G8mDgzNq8V515ySsWP++MfB4e4mQ3idYrfkqNcq4lNQU3mywEjhICfHJKEqS7+KUqtZy8 Vq9n1epl7/3dLWHl25/8RLnVXlgedKJWGYdJcowktoGIdoUqe1G8qKX4GO35jIBD7pQxQZB7GIUB IiGzxVFo2/H24pLM84YHBy5919uf/9u/lQ/0YRBO2HfMMieh0wK/F9M7LUfakkEjP94YNS3JnRZb HWUAaYR8EvqZ5Vd90CPzpzgx5aalb1NbqeX0phaetjYLAQuB6YJAD6uCZA26na6Gjlu9cAuY4ZVy rxSnZ4T1tw49/8Jnn/K93Wt/tG3d+ubukbydlJDpdYzgtSRp0dFCUyRzQ6cCyD6QGL6QbLLUf2r+ AordPN1VzqxmszG/GXlx6CzMk+7oVLCZBJ990GPo2LEYIJFDizrwLPQ2RUoyL6n73PppFyw8/eVn XLo6nL8sLwXY8OG9DkYP4gVTmI4NzgEt2ksLAQuBZwQBISO+Jv7wy5wKOpnEUvG8SC6p/NLpp674 vd++9jnnrfn2dx750W31Ub+faJYoTnfkPYUhFZ+uUvFh2/MZBYeGDKELK0zNWcvzWpXycOC2atXz L30BSpuLXv5Sr78/DXDvhf26B0MidU/D8xv3L8/oLbKZnhYCltN7WhDZDBYCFgInCAJm1eLA+s2C cZLZ6QFTjQunH1rekBRlA3lwRfm0565c9trll93d2vLQ6JObx3cOt0fbrTaBXPvq/eONiVIpTOI4 DEpREhHhB5GfH/hRHJfL5VarWSlVWnFUq1SbzUatWuO+4fWQHXpJmlAqjqNSWIpSalA9nudzvzp7 87tekqWVcqXVbtbKtWbcCvzAOFgQsYAbtSxLNd4kxnmaxosszuRvtpv1ci1rRhUpycLkFYwxbs3d wf6BWqky1Dd4yuDiFwyePeRVBt1SjTmCLcRTgJydygUdBifFm3mCvg3brIXArIcAQh4YPf03TjHY YekrHESBFgm25uSNU09Z+Stvm3ftVXvuf3Dzj+/c+wg7YDtbY2NyeY/pV6JInGaVmPWgOPkGwOQ2 ZXYnBRymF4PooL9eWrJ49Tmrzrj0kmVnndl3yumOX8XXNKsgrIg8tZDPvAksjVhmaoGczqQ3R3Z6 IH81Y860nUpi8bB2egKETRYCFgIWAscTAj20L1TcuziePZjqtvA1BpED/zHhOqHvleD5EgdFlmcH 5TP6Bsf6ziHSeuwkeCQjAC9+CtqKqkDQIZxfBoTEheGAk/Hh1uTvn/C/SeAG5McKglh3oRMmcjWi PW+OeJDEnRmeJH1iNEgBkc1TLaqUnb35GRpjLDlh7BB7DwEo+/1yklKs2YzugPFik7d/fqCBCUl3 jde6n5XdAK+foYNRUFACpIQYxtgEKMolu3yRkh82D4MS0QTMn00WAhYCRwUBSGxwHiR+T7Invo2f Pje+ZH1kba80uOqceWesOvPqqwho7SRE28ZhsKK/sEUjd/ydxYBiJC5J9nxGwAH5bGeL1kwIqFTb mvW6NzDA1MfGvaZnnHEWorwOm2emUOfaBigu7PGYIGBlescEPlvYQsBCYBohAJY3220sE/wVuX1y 2elJkoShnnavjVagkRTJz3Oc9yVuH0QMsRjcSpcOwlM14cdR5oT+0T5pN8IPiykVdZdEnNGRh6PC AXVZHiCXYXZmVk4DVa2gWn2LHc1Zmx+xneBAhGAiD5rxAgegUSQxfSIZ9yUj5uvlR3W2UC2CqKCM uDbjP0BgAjApbJ1xDiAncCJI4Y9R3iShtik2j59pwdyzBwsBC4EjgwDfVfEZmQ/RfKhck8xdOMAB 7WaZLxith/lD0pnuhFpTJnK192MOTFl7mEEQkM+qTtBTxQb0cKWjG+w6Yr9XhLTZx9DhCKvoehdl k7d7Oh1jEvJmvdCSoYbMmbXTmw5I2zotBCwELASeGQR6aF/In4uTIMnTGA4GvJp0A7XYpCU5ApEF O94GuPYQKYmi0djh5nw/zQg2xNLJgqRV0XC/XMnETpdi+WACeaiI6CxjRhnKgCvoaKMoi3J2wTeb 84v3N9ZyRDAWSKAdGBdxKQQRjdr80xmruGDIEQ1Mrk1+6Qcph6EWyWUSZZEVKOavGGNV0iEmDT3A hHUzmkdFGXu0ELAQOHII4HxYn1fhUp/YesVXWuAmPmD2ppraYRGvkBO4LnMJQoM0nTIwBaie85Av 1aaZCgEtagZhMmMmdlBxAYeniOtu4Hp43OSeJhSUzc4bE8sTIeaC6duHbGfqGGdFv6xMb1ZMk+2k hcCchAALgCGnQfcsAYZ+5wbrwskQT4+RRFA6Th5muWeCKUC0oJfZ0BKXlVyUEkkwfLpGjwmH1QH8 SYYnEJZDyB7YOW1Idv7B3QEmHaGEcCqJymGh2qRayGPgVuShNqowwDWs4mzOb1S8NF43E2drhG9i zibBpcPmSXrHoJWzl18kpHhCUYtFWK+ePpiBzwReW1ynDPTg8ORawORUhVzpoMI2WQhYCBwdBEBm fFT69JDW6RdgfWe+RL5LRTGp8ShD45rvD8U/vl20Nn0Xv8S6FncgLqH4BguENjPO1alufzp/dcsA qXufCzOADuR0zmmRR8+655PyK2vv/gHnembS5Pwn+Bx5LAMCbyYewfLQRWEzDozJZqVkfcVQDZwY u0S3TDRC2+KlACfDn/TA0R3dVP4VdAB7B/JAlrPOvEFsWDu9qYS1rctCwELAQuCZQKCH9IWgexfP pORMzYO3MS3v7GCaPTfGxPpX1WLOhjV30bgU5wY1AwNCRACGzUa24dNgavSou0hRhNK6YfLoHKke x8lDN1yJSpM6fwzdoKZmc37DDHfGbsa7/7kZo7hjcXmCyb78jJsb3VRcCTz6r4T7FSUuDS/IwbDf BoRMlU0WAoeFgKTrxfd22Gxz5OEB0AC76YvU9owTCvPxKU7ePuFcwOPjA5OxdWXyCFRk3feRCncV qXfC5fE6R/7vuhEh3U2v0LPHElq7Qoa94Y/wTYoiPfyL7jbA2k4Q5k6p0AJ3if+eNwO3n/IMtxgY tohhMBH6I46zRELLfWPJ0MBXgvGlNlheCnSS3FAJt/UQe3F/X1k925eO17mZVSYY/znGSlzd1oJn 2ucgXk7n/NdYfHmaFq7luvjt67I9OwYIWJneMQDPFrUQsBCYVgiA7A0HIxKAvTbWOHE2LH0nSTw9 I4FikAUjMflvAVa4NfO0oHiMmiIcIM+6q2NxoszF2mnWR13pVudoTjuH4v5T78zu/KJ9BIHJo3vq +b4x7pd/UkZO91VianvqAimOr0iaB5ssBA4HgXa7PTEx8a1vfatarV599dUDAwOlktkrOFyhk/YZ H9f4+DjQiKLouuuuW7RokYTshpczn5W+v2Lw5qxzjh41QryDAOVg9w6SbTpvZdIkZVVS/+guChhC G3IWY0bCcuW6jTAvu1mACDL1KpnicCKX5GYV0VWc5n4WOV6EQTa4Bq2DNMqJ7kJwuSQveYGcaHXA oGHA2sHjFUDjkrfr1ltvXb9+/ZVXXnn22WenaRpQy6T80zn0Z1y36Q8HphhG7tDFlK9QydiHYw+d e0qe0KQQPr+CSTazpw0G8d02nt6UwNhWYiFgIWAhcCQQMNhYBbQmcGGThYCFgIXADIYARPn111// kY98hD7+6q/+6oc//OEZ3Nlp7xoM3vvf//4PfOADtPSGN7zhM5/5jI/J8SxOqCOm2AeXE68MT4bS RYBCvnwil1FDRV0RL8lesMd1McMe4nHiEzW85OftUj5GdAgvLXupm0Y1FPVDN29FI5ueKC9ZFMwb ypK4Lw2DBNkf3I+WuyKJxzPMSbEh9ZWvfOVtb3sb/N7q1atvvPHGFStWdDPavxYC+0HgMBz2fvns hYWAhYCFwPGGgGHnCgaPbbeuqiIaMSeJnd7xhqdtz0LAQuA4QmDv3r0/+MEPigZvuOGGHTt2HMfG Z1xTQAOBXsGl/PCHP3z88ceL8xnX0WfcoQD3vHGqODhSp5RqIv8xNsMjKGZpJkxqurLlzSOQDQqq vhfV3dFaHgfpwmTccSYwzA7aLe/+B578yId3vfLnH73mLds++sXQqZTTEN38qNSWZfD+CZ0O+L0i ffOb34TNI6rqunXr1qxZg0xvtsNz/7FO+xWkBZA8Sjs907t9XPi0d/aYGniqcsoxVWcLWwhYCFgI TBMEeljVbGxOUyO2WgsBCwELgamBAIR4s9mE/i4S51NT7+yspdVqjY6OAoowDPv7+wtF9Nk5FPWa DceW72FIQHhN1qYKBoepg05mGU9YePPwPUKV5k4alb0yuoB4I/FxOcmhXc0Sbzzx12zKbntw5823 jK/973zbuvmx2983b89AvhTzYOLQqX6xjpMToOMS5qR4nVAMLoAJj4daLCzf5Mz23EKgBwH7ZvRA YU8sBCwEZhgEWNdkxyFVTf5qfTu57PRmGLgP0p2CquCIfcgsV7U6yOie9pZ2fAtbDnbriW9hjCQn 33zaGuZaht4LU1Clc234B4y3kMBws/fyHJBhTl0CDRKgSJIETc6TYOxeFqCricYmfkEZTx1DtAif jfI5Yrg0HLSk5OECVyotpHpxUtk5PnLjD7Z/7+aNP7lvUXlo6YL5Sxcuqoxu81rtbXV//vJFlYSF jiJ5Sbqb4B9xd70E6ODoChSEzSfwhH/mWNzpZbMnzwQCQFZoytrpPRNg2TwWAhYCFgLHAQK9RU9L nyhwm44HBNgwjmN8wzmQFPV6/Xg0OWPaKOgnhl8QVfQLSgviAJggl7DMzFMnCogVqeBt5uDuwGSY iLPpUuHI9yY/mpvnvBUMnCMJyMxqIKCeWW475UBB/lr4WXGySOJK+DTcbRL31A2xOGimfluRW+K6 03CcBUGQ3r524598cNnFzyld/66lzz+/snSRc+O3n/iD965Ydl42HpXcitfGJbPC7Hj5QSQxPTYP 0IGXCo3N4jirgWk7P60QOMibNK3t2cotBCwELASeKQQMO1cweNZO75kCberyQbJDQ0CQVSoVauV8 6uqeHTUheYCdg8174IEHdu3atWrVquXLl0NgAZOC35vjnMwBs1jweOwI8MIAH9IBGeylhcDJAwHX aVVcQiaUI6dMKAWFU2h4VbxsJjgL9b2K245a27YlSdU9bflICOOXxt5w+MqzLrj6I05eqi9akjtN Z09j60333/eslSvf+HN7/vlzC7xKUhNPSMxxJHpE3LGf0PS9MKIvjtpOz0zMbJkdy+lN31tka7YQ sBCYSgj0sKoQdO9iKluwdR0EAjB4d9xxx9atW1/2spfNNZke4ICp+/a3v43jxCeeeOKKK674/Oc/ v3TpUngY+D3L5j31dYHZ4yXhCIiQf852uc1TB2jvWAj0IEAA9xinLCUny+PUxSKPpanpjLTdTWPZ zfc+fvuPH97ycHzt5a/6vffgtiVwWqXhKP/u7ZsefezUd74Du70wC5vf+O4TX/vOuZ96rxMPVUb9 Qb88gY/OxKshB0TkOatdk/bAZE9ONAQsp3eiZ8C2byFgIXAoCMDOWTu9QwHnuNyHXv/oRz/6+7// +0i3Xve613384x8v5HvHpfET30i5XAYCX/7yl2Hz4OtwGHjffffB6cHJnPjOzcgeAKW1a9cS5mvh woWvfOUrZ2QfbacsBKYAAqCAtkMwBNQoWwFhFVBx37Wzdfe9m75/6/o77ukfay849bRLX/3S0mte lkftgbTibNy99cMfvPeb31j9mlcnXqmSB976bT/5l09VfuoFp116jXPDQwNxPSgRIH4s90oB+fHe Qht2T3MK5urgVQBa0PskOz0B+/Dx9DoVFTH3jBHJrJgfy+kd/A2wdy0ELARmGgR6q55wq6W0j8v0 QLjD3Y2NjdEaTr23bNly1llnHZeWZ0QjyDMxjEFvk96IJnAcnAdyRKDH/ZPA1mhqoQyINm7c+Ja3 vAWf78QK/+AHP/j2t799apuwtVkIHDEEeouFQmRrk6agzjG02y/h8KtDu0Ptd6l4k0e2dyaho8mP C+Rt5G67GdxY2IrbP7r7sS98feKeNe092wfOP/Psd75x4cXnzDt3FcHOnaiClC/6xg8e+sd/jZOd 5/3hb6144yvy0G/E6a7PfT0baZz2nrf7btXZmwWxk1fdct5Oib3nlVzCMnS7ul8/7cUUQmC/d4Ap 7Uy0mf59z3gBiovOYy56GaewM9NWleX0pg20tmILAQuBY4SAQa4FUrV2escIy6MoXvA2+O8uysL2 zDVZFowuYy/gAF/HeaGXiDsWzq1qYvFiTD7eeeedsHlAjIgCbA1YTm8ycOz5cYYAfJ2cYOqXowmZ eXnk5lgbK7wd3FwRBE9sHd4yfQ44TzEinYzQ5ygf5yk+LZHWebkfgPtcHKu4Ln51FM88jqqOX/Ml 0nN2bd/8zW9tfeKB037uJUtefFXt7NVRbQH3E2fUdXZ6D6wf/+evPvbFb+WvuvY5f/i3pdNOyePM beTbkw0371n/st//g3lnnUcdSdgaHfTcsO7kfX7Lw+NTI3DwfzWrGIrjPL3H2lyPbTOcPbsAPmEx 0MDlfoDLVKmg8+7AdXuR75nIF45fMHxZlvtiC2eLTyHL6R3ru2LLWwhYCBwfCPTWPCHb3sXxaXsO tzKX+ZmCxyuOxSvQu1OwfHP4vTj40At+eDKsDp7P3rUQmGYIsEzEjht4ot2lkwfNrkg9YuWMrCzP XA+HSxkhEbjjumzqhCnsnJdneeLlaRDCHgaeX0LC5rRDv+057dJ4VN+ZZtt3eKtOy+fXYqcWECh9 8aLT/uR3z2JNqvVlvjvuhVVCLrSSoOHuvfGOh//hI5vq0bX/9icLXvjiZGDhiOvUiaLQTFbMX/76 3/mNat+CJEm90G8O1HcM1crzFqSujzsXKkuMXGmagTTXqxcdodejS1FIeCvVzCxJO4/0sCPQmwws SsyiZDm9WTRZtqsWAnMMAuBas8FmULGNpzfHZt8O10LAQsBC4BggwAKCBC+Hb1LkAsfN0I3kIFaP YCkQ9DCBEvhJq1MZfLLGuecrIDrinchHjSGTeAeLvK1PJGvWRrfcffd/37bVcX/6n/6uNLiqFSRe GFQpUV5AnLtxsjteSHyFTM3e/+F/2fTxz6961U+d97s/n525cpxewETmThz47kDJT8P6opVIjHBd lDpu/wXnX/He33EWLk5gTgOF5uiufscwflv0aSEAlLuquZyxLVCUYAtAp1LjgM9jLgq13151KmPI El6iWZAspzcLJsl20ULAQgAIgFgLrKojFzZZCFgIWAhYCFgIHAwCLBNhBkeHNZ2DOV0ZlbzEcWMj 4isr3Dmpljols65I0tcVowWQ9u20EgSVfMxJh9uPbFj3lRvaN/xkwdrNQ8tPWfGmV595zeWlZ50z kXksQ00vLoVBMOJ5VWe04ie5swwuz3eJtVc7d+mL3v9H9VddE88rjzpZK8nqfjbg5kmeTVT8/jZy xDwPAyR8cZq4CxcMXL0Q7qLp5IQoQdUULy+Y6h1sZPbetEMgRrbr+UQZoiXx3KTiWJyYrQFzd3Yc LKc3O+bJ9tJCYC5CwLBzBYNn7fTm4gtgx2whYCFgIXB0EGDlaDkBRG7JwdR4Av4rcCqBWD44QHg8 CfACNDaNlidNBE4USuGznGUVN29u2bH3c//a/uaX2o/vGlt2qnf5xQv/4s9qZ5892DfPCb2xLG6H 3pImMrkkq2Tj85D7+EvQBE2dQCtWmvn5mT/7CievxTBzibMAzhIzwb6G22qXkPzVB0bLRI73CMdX oYgftom67qosSqZ5TlbipiNrhB/tcRhHBwVb6rAQYLK6jpQR24mt40Ayc6GZ1C1XItqims5s6Enx tLg9w4+W05vhE2S7ZyFgIdCBQG/FE87tXVjwWAhYCMwwCGDNONec98ywGbDdMRDAM6ZrFDgdw+Dl kuDhVCPx8zbcmBNXs3bmBxmkPExaUIrF+nnEPof3Gnngvh8+vO6ia6497aIXnnvhC9CrhA/LQ2z2 +BvX4mY9yT2vDweZntcuuVGAf+LNo97QomwgTMueE8lCMMmi8TDow/rPz6JqXHWT6LPfenLDxgV/ 8u5qHoy7uWwIE6wEkTTCUIizw1sMuqOwH3CkNh1fCBiez5AWBffHhEjbNk1KlUpYKqS/YvkK6kN0 yCxJltObJRNlu2khMAchAEK1dnpzcN7tkC0ELAQsBI4RAvB4sE1G0Y7gdMjxcKDpYBOHsVzJSQN4 QPwptjHI8/YmyWNbksDtu+DMlp828qSOgO4FF77qOedUVix2/FKGzif1eG6U5OM5ip3EQAjCPMNx ix/ijjMKHn383n/62MObNr3mA39RXbSqge5lWIZ99AK/nhEYL48DxEJRcudDt3/4o+e8+JpqkmVu XvG1I+Ikmee7FThIBHghqpu0JRUWRXAwKqbHCAZb/HAQgMYA2p1kxHTmCi6OCeOUacrStERQnUDC 2k6SEx+d9ri+7oMZ+tdyejN0Ymy3LAQsBA6AQA+rCsfuQ7oH5LKXFgIWAhYCFgJzHQIsEbF8WEqO J/8qiO2yOM8JlJD5qTfQQk8zz7dvXf/F7+++5YG9ax459RUvOe8v353V0pYfolRZrVeDwaGmJ5+c qIBC8bfSKA8IqxC0cjxzVttofnpuMLp7+2f/a9Pf/1s4P3jJ+34tWLUwSppeqW9Crlz8iuuVm3Ea JmnQKLcaW9//sUpQnvdLb/SaWV5T3+D1JFsbx5QAAEAASURBVGT0070/ebC95cmlr7065DYOZHAO wgB6a95cn8zjNH5mZB/IRWdojsxfqXbyqLjDsTg3N2bBwXJ6s2CSbBctBOYoBAw2LTCvNjnZ/hTS ZeMN/2kG/c5RuNhhWwhYCFgIWAgcDgKsEChAysQKNo8oeqWk7UasI6WkNX7vluatD3hf+e9kzSPD pw81nrfqgne9p/+yC5Oq35+FdXlt8THbwzWLnyN8S1CzRLuT2Af1NHVb0k1OCLJXcqI779n5tx/b eO+9/a+74jm/88vu/EW5V44TtxplWcnDtwqcZlrJas3xaive8a3/3n7Xjy/633/mnX260/YSOQHF ySeRHJLMTcd+dOum79689HWXIA7MXJ/2PYWFONwA7bMpgADkBVPQSTorQC4JrlFAh9hIUe5lyrtz oTwiRaydXhds9q+FgIWAhcBUQaCLac12Wu9iqmq39VgIWAhYCFgInEQQIMw5kreJMIucbImblPcm ez/zta3f+f5Dj9yfDVbOvezihe/4tYsvujA/fUUsh5u+wqIHAeI03HWO464zT2tZ6mdhHxJBwqZ7 zriX1atj/sR4MDy+87NfePBjnw/OPuXSf3pfcNlFWdCfwL2lFez83DCvp40SHBsao/jQrMbuTx4e /atPTbzzZ/xrrnbiUhZ6w55TQd4Iv+BFnpvXxvauiFryIZOXU7cc4T7GU4h2u9CdsPexxwCesB5M WcNWpjdloLQVWQhYCEwxBFjljBgPlMtfWaxrL43NNe23TXFbtrqjgYCZhczF3zhmJkwXxjBMlTzH sR1O7CgMUAg/jC85H1MXwkm5PlnxQSALFDa8SZaSORq4T00Z811J7qDqMCcqZoMr3SD4M/SBNRSa GlAfVS0FjjOzg3WZviwzIcZGSHc7E3ZUdc+YQqAHELoRrIATOsMqeqeLDMkW8jSzDijmAPe4NmMn vjkSO2lX9t5S6vGFimSM5wjz1MMU/Q8s4Xifg3ISbbjroVISvuh//qF78dmVMxY6ZYKcp03wEx4y U8crh8Qxh6nDZo86keyBwcZdt5RIBZRY2u08r+dOa/3j9/zZ/zP88AMv+NlfGvyFN3mnDSHjA/kF oY+KKMqYcpqZ+6XUS+HW6MlY/PAnP703H7/sl97mzOtzYjfxnKoGR6R2v+WWKvlo2BpfUKvhcdP1 A42R1hlmb2AFQOxxSiEgOPPfR2SnWVPYRV5F7uj1krkkSNGsU1AbuaZDWFI5Kaays+cLtJyeJs8m CwELgZkPgR5dI1QsosemEwwBzQiLYCo9pCZuqSF2YnUJRwhwf36W4fFAOkgZPsfjpuPVch8LGVbI WLpREEM8g5YxS+sJHspcbd6Q2BA3IimZDiWmw+dMim5G/83ctIcTA4ECz7koH4p14dthdrrfS/fv ienZVLXKG2gC2RkqGj6N66Jqhqd9PeGJ4pkZeQdf6FVFr9JDBMaOUs3XtlKCmmbWrorTSpzxCWf3 yJMPbVty/rPmL5s36HkJdQ8NXvz375fVXclpZBLclXG9WZJgjT4gQ0vhvUoi6xGm1Q2e4ivYVXLK oTNIA2mGT00/Cp+89TE/W3z5B35r8OUvbapXOdI59QPNS0pGTqIvqgyOQ6Dnx2l68wPbvnf7wBuu TR7fMrZpeDyojpWdJQsHFi5cQbi/iaBUidKsMU7+3MWBS4mADFV6xDNhyakCtK3nQAjoA2KyCbZh nhBvw2efwERP55UDCcpQxLx/rFp6C817KN865kOcRTNjOT0zw/ZgIWAhMAMhYHArB7Ct9tpYgoWb hX6tnd5MmC7ILS2E5mg4t861NsWdoORrBQ2hjRRIODdu8MTmdaMBG5LOWqKc2Ilk29pwdOxo4y6+ +NZEYLvSHJtFpMyJheI0tc508DOzINIyx6rLLUQLxWckbDjrk5FQGvcjvHSMyLx8+muGzl4RorZi C8JEE0dgB2nueShIBojLQrIlqRvHXpCj74iBW+uxraM/edj56vf3/PCeH1+44pXXv3v+KQviLHW9 IPNcD3xEbaZC3nynlPmJUw5cwtmxFdVHeAUUOGkZJq0M3Z+hgXmK5KmmzWbiponTXxp860sXve26 Uq2W5qA6zQo1orMg6aLpddv1+HxKcVZqRdHOJ2/6xL/5A/O+/I8fX/6Pn2474Z6gsiVPnvvm1/zm B/7aK4k3xCsnDjzL/XWDH+HpqYUv0sBj1k/wzB+AXjWB3PznoPmUcNjQG7jiKTi+YjaUTTSIeab3 dVYky+nNimmynbQQsBDYh1WFbGcLij2p541NT5Y/KFEINcMYaDFE8MCmJzxew0SyglxRxCknJIMY Pp6KdEUZhh1wy0yc0PeDDwnX89CVfE3mgzJ6cSJ4uBIBOlkx7oT2dG42Ds1ZEJTMBHOVuC4qtbA6 TIv53E4KLCipHSPq7CpwwdsIYuAohbrEIdZA5BuX926G6Cw0mvu8n6ARH+XHtC3uKk7yDbuyH941 fNMdW9Y+uD4aXXLReYv++K1vPP+S6tmn4VnDhWljfxB1crRB1Rb8mVQ8U9hnMFjklnGj6TlN36mU HA/khRImWIz/bjvwQicCWcFowmJWo7Sd9w00uU6x7FOMPc2N5zE1aHiKpA4cuEXmSGqmbjQ8PLq9 r3r5b7wz/5VfvtYrDfj+WBjcMd7esmcXUfuYYTqAEDBJsxLiRY2faA6IKwn+AD87N1/8Ez/qAwCv d1R4cbYmy+nN1pmz/bYQOPkhALo1lI6WP7bRrJ3eDJtyrXzMkfi73Pgh5wwTFBFtEDpQStBsSCGU K2cP3lzLoo8zdkoLWRITe8CqOsMGeRJ3hxlgxoySkph1zaMhZ4r7iZmaDgV+EkNh5g5Nn496J86E P3xQ/OBUuOC++Z5mbuefSc/MKPTeGXZPJZCzFcMszuHH+Jn3EfeHMY+M5AxzKjFB8EJujBBv8wOf +symW25b2oyHFiw86/UvPeeaF4bnnebNqysQugLowTATxDwN0ahEtQAIGhtU3m8xdCHOL124OwLZ RaFKoMLHA2y3KOzFUfS9u9fddvupb/jp+rnnuBHmfhWcakpVM1YcPEl3YMuMdaDoadNXWlAjsIBJ c+EZZ7zpr/962yMP8oENpe2hxnCtGZ4el3eFmDeDC9Uaudt5Vq6Uxb8WH6GLuWDIqa5sml4ImBVI gDb/DRo07wZzyT0tVJI5c6uThTdPhnqz6Bu0nN70vkG2dgsBC4GpgkCPshHC5cKmmQABMxEidgqd I7ajJd9Do0lTJAsInLBg6A47AZnG6hhwC+sVs2qygJq/M2Ecc7APCeZf6KcVrDYT56L7ZubM+NeB 8C0onTkImRkzZLEMuQPFL2IUOR6WXPrW9NnMet0+3jV+oAt8VfaoZshqxgxrRvRwTqIAezmnnMRO 1kLWluEh08E1JTgkCKXUSYDySnPrXm/ryAWvec2yF5xbff5ZUblGHicLnQZq43ke+lheEbGORiTT E+g6FDu7UXjcwNCuhuGeGgPCWVLKm24e+IS0873dw+s//MltH/rGKddcFvTVWuXEK5diDJNxrom2 Mx+P4p9L248poQLVKy5Akj3p/sEO1kMv73e8oPnYhjGaC/M4SmueF7jNMQKrgxzVEB434/E0rs3r N2H06CB1GDh06zQV28PxgwBv5uRUzOzkO7Pr3HJ6s2u+bG8tBOYSBAy65QCehRbo6cZrv80KgmbA i9CR98gni5xqwuylClYMEWbUraCkoljeDBynmeZVqBctmFBGsm83TkCKOzNgJHOyC8wGWnOu1NRE CUjfrKOy5mx34nme1weJOichM0MGjQ8QPhlYCPZNEI3zuRmJeOK4MH2db2lWI0LYPOF4/hs+iUMr Tv3QS9qtsh9UA1QucbISEYfAydooT3qP792xeXtQ6R8659ykFKSlACeZ86963vzLznUq8HIKhu46 FZyaxF7o11CtpEolsE3JlRhQ4DI/gGl8dDqDLfFtMIZJKS6lrSyLQy+tpFnzK/dM/PUn9o5sH/zj Ny//P98QVGrwl3jULBvmU/VUjOa6UVHgEwLNCR+KfcsGs9SLktTLGuVyH349eVSue/jVROGTEA5+ 1sy8uFrLvCAwkiI0NTdHzUolnC9bP6oGJIU4V523aZoh0H0J9SKaN1LrkpHjMRXGTo9J1S09Nn3p 0SLT3LOpqt6i8amCpK3HQsBCYHohoAXQJCHb3kXnnv1zAiBgNP40GYlRpvLR1PScNffd8bW//N8L 0hCRUejm+B542Tt/9dIXX5e3JdZzgww9TzEV0DQdTvEE9Nw2CQSGn9z6oT+9fnC45eW4g8dmCQI5 3RP485577v/xnt8r52XZCdkP7cS9K2yaxBmhBKArs+9+7OM/uvG7C/M0yNIdYegNLfrl//mHS5cv OXG9m5qW9X6B0PlJ8ubA5qVp3Bf67vhEVvXxhBnGcb67md/3yM4bbtn0wNp7tmy8+G1vHjpvdURY OldRXdphCb1MtD4R4SFqC4iXUEThgUk2muSgmeIt5iiOsvtS42uRXwvXmih3gpTydNSPKjCZm4Z3 f/g/H/7SFxZccdlFv/5u76LVceiMgrmcvN9VESXqKhQtqV0LklOj83BnbEJGRGiH/0vdkKbqmFci Hi/HTh1XoWLZhS0RIlbaSPPQKaWPvlvve9brX9237FTVq75qOBY7CqwnKBUvTK9xM8O9q9l3Yjm9 2TdntscWAnMFAqBbs+UJnuWvtdObafNeWC9AnbCXzlz5kCye2xrevfbfP//mvoV5kNTD8l0jOx+5 4tILrr4O4oX1ho1RNtDZfu/oUTG1ByyqM22QJ29/2sMjmz7/X1eMOCs8P/OjSNG/Asws1z380JL3 XO9OGBcTUKk2nSAIIIkK3TDKsQNrP3TrLWNf+s/z/aDmB+1S5c6+gfi33n2C+jVlzcIrGS3vLhIA oeR5Bda22XLgZrfuyp/Ysv0n99z2jW+nO0cWLll62gsu+rn3/Gb5ueflFUIRIL6T5iciToTS0s80 tlTyhGkqBbWIrxNHZlxiGplMj2TnPj+0LsFLY7z3hDcnssKwl39/7e1/9Q/p2Ohzf+cd9be83lkw D9lfkIYlrPj80jh5YPaMFV8DvUyhL8ztqAmmvBgFsRGyfNfI7Z/618VXXHLqtT+DwEg7XEkcEP+P CAogvswPnLDcaCOmZYeFTgaV6rKXXovcEZ8vPCeKH/oRGCOqXpumHQJavAyszV8DdiZNcjzNr96n YqXrZoMcsXZ60z4rtgELAQuBuQgBYV0zbh17K/ZchMTMGbNRMsrlrE5iOk1LHmbZOWHtRa7XaE1U YmddpVqTo3SzWhJnCsfoMsCRmiBCJBN6YeYMZ271xEvSVYl3balvRRy1WiO4kA/DypJqfVcrNtZH PVnI3ALLDBotriH1mWRlP19c8pb1165utqtpurhU3h4SxGTWJ4PPDT3NUGCl4GmlpR/nUev+L/7X 8JduGLhnk7No4Nmvva5y9UVDF5xTHVpI5DmHmOQYL5rlAA+aeLwUhyQUowOn4Bd+ReqweTyCeEdS VmjDmrJ4vUQOiCLsmJNPyLo4iL901z3Xf2DlS6+o/PZrqxedSnA9GMC2k1TbIcZ1lcAZDZ0WnICf x04+6mSKued4HU+bIEGJ7CJ2vHZ95Zvrv/Hts196pYYjjg1h3zhx1BVlFC4u9bHPixujKJBiw0zH CA/h1MpZ7rWMnLCMWigCQNXdHYb9e3whcAB9YV7U49uDKW3NyvSmFJy2MgsBC4EphIBBtxzAs4YC YB2ldqgfa6c3hVA+hqogYIwlTGHxYqbLLyfJYBrPazVqaRJ6rUG0mvBCUOyvs+Boi1tb7pBclJIN n00nCAKw6XHeTOM8i9s4HSzjPzBuJ5U0Ly9qIZ0dkL6aJTVP0OSo2SzBdS2icDdL46DV6m81BqLE x1RsZGSgXM9mhCVXgZ6L4z5QGVRgsPW+e/uddVA692QkJXE/f1D/xlslzFvcmBh+5BH3glOXXf/z C89c7fUtcErgkTCPXJgkYY84L2HOh/KjlxBIr3BZyV84JWMyl5UxccTEzwSrU9WTOgQTWBDuWM2F WdoKnX6aJtxI222/4LRT/v1PV152SV5xx2NC31UIglDC+yd4qqUYC/OoSaZ1GQWr7Ft5Ydt34fRw G2PQWeJUgva6Rzd+6rNXvejyBeec3SB7EJWcKAtb44RlYHQEeiD6euCOxXB6wp5wt+VA8RwmfLbE pPhQkhip6ON+QLMX0wMBa6c3PXC1tVoIWAhYCBwpBHpLn1bt3sWR1mLzTx0Ecg+5As5xmn1OFY8R 2rnG+Upey2TzlZR5lidJFtTd8gCEkEdYK1FZblbH9oiSItnsRE7ddBxpTSi8xV458KLcb6OjlCYK lYHXiSz3K7kfM53GzOlIq7X5pwoCXsXPUsK15V5QDkrwCwQ/5DvDfi0oZVm7jS7hNCc+0MN8o0i2 HOKNF5+yMb8l4h8eR0whOBa+dr7xKt94O3XYSID3YvMAMVrqLM6dpdwc3+lOxNmmPcN3P1S/5sXl FQvSStjGPHTp8qv+7I+FHODASNKeQ+MbKZeLJiRvpV+FF4IF1l6E3HTKJ6fRe1Ru2iVCHk6iCKCA CjJStJBXmpqg6AmMh9JkhcKZXGc6SVTxvXZKXPUyWfpWndW3epVwEiyYB5tomqRROD1Ec7ShPvEY ZGc81WJm50ujIcHHJ8EX/BF318iOP/rQjiXznv+uX3f6lsEpild3aq4zD0kdXUvlgNMbSKKWWyFO O8wfHkTzZpNYevU8m/Clj5p6CPkYLGO3Oy2C+fFPTNXkZGZ+8o1Zdm5lerNswmx3LQTmEARAt0aM p1Vc+vImeFGhN2+24eYQKGboUF2jY0QMKuOTX+QW/0u44tRfZk3UERv12KWIaGGb3XhUlzM6nviQ U4q2d8CqOkOHevJ1C5FEgoQBDtw4+mPGTFwzFGyl1ibHh2ZCT76Bz6YRefjZhF2CHXcrnqIA5AmO KPM0aaft1okdCH5M8HJpbO3kjAlzNTiqEH8jsHQe3if5vBFjZaXMCOKwbUuIUCDOhgylJN794CML vrvl0e/deNdjj9fOPOulV17su/NN/LwA8ZlRCIfDM8iBQxdJ7PMG27mDxqRwi45GIAZDyblxlgie 4Sn8nMRxvNxim323kmVB3CTSgTPaHF1zf3Xl0tLKpW0vb+VJX6mMWI2KWWtKHrI8jIq7TXc7YNoR y8m0wDtyIE/INdZ7STr6zRt2/Oimq/7ur9KVp2ZhSBBRvOnI+1SKexk4Uo3fy5NShmgQpOjy8fnI FtutsUc31c84tTZQMzwt+2cw0Ej4DKY0TdrDtEFAvLh5wcxfw8pLbsstgd/a6U0b4G3FFgIWAhYC B0Cgt+gJH3Nh00yBwH5EkMxLIPXkY1xeEkyys1XAYWYdPajdMMhaCDvkl0I+HjvflZmv3vc2s3pt e4MRZZ7kKYzTtMOCb3m/j/uABtE59GGqJME3JnA+b1GMJ6Y48KQG7Hg1pHiinNGlZLsnwBmlhFTI qraNjHz4b/72Z0bSpZdd+OJ3vLX+/HPyhUtbxi0KvCJ8GSoA+K8UB3VAm5MueUN7mEU9LS56tyDW vaoahm2CaUL45ydEaygR+gV18seeXPMvn77r1tte/f73DS1f6pb8qOSNuXklkACPHlLiME13esE3 k2b9vhfwEZUC56Hhn/zTZ6uvu6r/JZdHvphVMXNFVsM17OsaN01wP1g+/O2Mb9vx73/wh2/8mw8s fNZCtU1mWNTORtikAdvT4wWB/WaqN4nHq/Upb8fK9KYcpLZCCwELgSmCgEG3HLSKSzRkBHxa0K2d 3hRB+NiqKZZDQ8N0K8KEJmUH3dA3ZnNUPhY6NBjZDStRFBORxu/pqalu1fbvFEMg8L0KOoEpNC0x pZGYI4VJjX2QJoUTOzdTDPGjra74ToQA0f5jXpBMISbyO/soR1vr05frfKlP+UqL+0g9Smhqyn+I fF/KCSaud8tOuwLHVxmQxA+dR19CN71M+ZbNT+zctTOsBclEUqpUr33rm5732peU5w06JcIcoJvK K9iVYykWS46Q8Bm+gfuy0aSaMz+URj2n3HalXklkdK+Vuq3Ia9bSdNsXbtr5j5/cWwlf+Cfvnnf1 xXkZLcq8lMYDYVmiHLAUQkppg4ovPUxiPgJ0TRMG7zp74r3/8tVq7K++/lcdiQbTmJD3VGXkkpxQ l5E/djorj50ooFJ7krTGI2/H3nysrXB88oBbDLwA82Hat4+mBAJGQUjANv85CPVJY1gY0MbTmxIY 20osBCwELASeCQR6y7nwce/imZS0eY4TBDQrcRzzR8RoDAVk08yFAFExyuWyZAhQrGb3ZPJ82S9s Zs2cIUfpkj4ukniLaZ8iXo2ixd6RE16S4ufBzpSR5xErwNDEgeRgAaIq6UiiaOoQmUC7PqQA68K8 2WhVSuXmaIPiYb12/ouuSBYvx5S3nARODJOIaWgelQjZ0olkgG6x4YRMDQc7QIuLW+rJ/QAJzfX6 R2xzxIKwjARe8Nqx2wiTNLj10T1/++8/eejO03/hVZe95U2l5SsRJBYq5IQ4d+E2zQ6HBgU3fbBG J9/LMPYL3LaivQfNG+684Ybv/NT7/sfA4lOciJgLfFTAbx+vSL8OkmgOtfbGRL53FG7ZbLtgfEhS pIWD5Le3phkCxawfMPWzfSasTG+a3xpbvYWAhcBRQwB0a0gI8Cx/rZ3eUQNymgoyP2ZF7C6LZr4i zId841DAXLKNDTXWzTaZQOWeyTH9BOs0DX+2Vwtx7fmyiUL9ThSztMX40grqmb89Cnq2D3TW9x9x q1fCj0mBDtGFROE2yxJuTG8yIvj9GB6a5bUoXhFJy/y8nCZ4LpEEC/8+8FQg66bnbNg+sebh1pmn zL/sIr1UKEyWwzNWrRroG9yzYy+dblNJqUwYR9hCNDSyNIuqAcZyDTIbMWHIWLUHcdi30OAWFdDr K3dPNA9okLPpdYZZQjMSFy4hrlnicKQ1/NXvrP27f6v7tev+8s/LP31Jo+wnsRt4QYz9Hmap2OUh f0P4Rx+kZvr0nJb6jk+WEjJMZ2JsdPnLrpn/qmsy2sMpZ5R5oWHzAAhoD0YWINEp/ZRQbhdkpaWZ e+3Wov5+GGPpjcpzFZ2WBaD1WWVANd0H84YL+AYLMied10l/RHcU8j29bMqiJFqkM5fFDXN35h4s pzdz58b2zELAQmAyBMyKqRvCrZ3lcvJzez4DIIAjzmYz9Pw0jhUefQb0yHbhUBBgdlKpbpLkvxDN MekDdmVHeJIwTicOVdrePx4QYDaMA9SwOjCIhqGkeShI4+5EnIKR/UxzL0C2+nUiOnT9QRrytp3l ezNnoQMPimmd7zQm3LHhkdtve/T7t7XvvK+yZWf11945//KLwNW5tn4YiAl1Z5BC5OABxVkMkwhz Q5C6Ek48SW4FQRycXoE4xEAdNkGEs1FBLlkLKswBDBKcXoTvX1eixSCPMheJYTay+bE73vv/lu95 8NQ3vmLg19/kLViKp5garSJAJDh9SBQ8l0B5euNNSAUoY99wfIdpnj62nayC9iZea11n6etesrR2 bdTnEd+PsO/4RzWmfrk4PLRH/aBaKaVNRtkbFMaLNGf03aM2EjwEg9pcIdiJS79coxW7L/dhemIf TR0EsIHVxiRzyFRoqsyr2JuzqWvouNZkOb3jCm7bmIWAhcARQMAgWeFc/ayd3hFA7vhkNfOjqek0 15kqqCzWShF43Ld2esdnLo6mFbNLbWyHVJopk5tCfWminrVrbdNMgYCwX29GEDjB5sH4TXfvjAje bNjA6embJqSKm8aJGxJv0etz8j7CF+CAZfPWPfesd792c3bjzdvD1ui5yxa96WfOeulV1VPOMziA PQNJqKTK2O2ytIV9n2jlEfrehpyezxuI307YNfKEeexLmHJ4jyymNtHjlKB/CAHTPIGx4vVlmwlV UK8Vyf0lTn53RKPL61f+4vVLrrrSqVQmUC5NJHZzqjCgqgEeq2paZpD8jItgc3ZYEJMzjqIKAfDy eHRRmRkKcxfXw3ikQQWT4cgvp+klfzSDGj6FlLDT44rPTZssUeQFxIzwsdCLXemvki0oeqZzm6YV AuZD0tTIMxWzwilvKp5beQN5C424uPOadSZTJrOax85cTmvvpqJyy+lNBRRtHRYCFgLTD4EeVp20 XE5/q7YFC4E5AwFDv3gIjETzeHjUEKkzZ0Y/0wcq8tKIHILQ9zAjM8K+ae10x8gMhCtTNidPYExg 0CR6EjWcR8747g1//fGRW+7avXHzKRc9e/D//rlV519QOe8cN6hoB4EQDIaZyeFhKG68TRYdhlDG twy1hASVE8WMVFl/0LNEoiVnmebNE6N0mAQ9bshxrQiOCXrHWUooFziwxAmCrFZxYoVQn3/OuW/4 079U6D9kfil+V/xRlCTrAbwYIkQFZUdrshBvm26Y+nQ4zOtPxmpMsdBptmB9x5287Ph9iORMknFg 57S48dRjsZUixiJvtmUXKChJB5UUwDXKI4z9+p4Kt+m7I2jD67UzdH6xPT15kuX0Tp65tCOxEDjZ IADiNVtn4Fz+ak9bpCjUJ8voyYSHZ+u8MT+GEjEHBlH87dJeRq1KdiiSEmmIHAz51sluLpnYTrHZ CoRZ3W+gD/FO6n1OsA/4UEQZjm/MzsyMmVxxVvoxWTIkA//BsUy7nR7D73ysnCGkKrx9wi5hIigm BM6ksi2OTr3mRc+59sXBqkXO8v5RpzzmBHUkVm0xc5mfGdcipv8S9Yu9MS+b7vDucWkkfYbBMeI1 M1Jxlk9LnorvNAI9ekd+BJ1En5DHT1IzdpJ2tGCwFFYkJySwn6wbidtQwV0MbmNqWTaBk0ujG6sx mj4VRbnqcFjc1LNDJL6P1G+Pj4eyd/UH5WQT3U8VQRyEVinSIEUO1aBVA/JQlrBOS6a3ZJawk18U 46vG82Fs9dVp7BRMjCLpYTpwiH7Z20cIAQNiDgV9IQlrJPtLXgK+sILe6CHIYjq6c3r4F+QIuzGN 2Z/2U5rGtm3VFgIWAhYCzxwCPawqZMuFTTMGAsXyV8xKQXp17uAggYDFIsNEzzFpbOtD4omcIUe3 2IwZxxzriCGUGbOIbnPOpKD2Jt5PkgY9mWMQmYHD1eaWpgG+wcNcTs46MAxLkqjdJsRBNx2ID4tr UammbDdbhy/iafFEvI/5NMmlrHpgZr04dYlpJws9fGNmzmhr14bHnnh03TlXvbC6bDFbAahFpsHA 5f/rT6kF8lhx9fKs5spRjBiwimIMyIpNcioYU7mVoa4i0R7nUtUM5M4eBCEcoROZ6snqzmTVMw2A 1PvLuRlTt7fmKQcwTSJk04qjdRu++eEPnX3l5at+6RebSV4nf+oTunxcICTCeVbOs3KSVZAb9sRu NITbFoOjqB2ppZ7QB0aJJZ3MDDufSbc5nrnj92/49w/93ev/6L0LV5xSb+Ns1IwEhczMIZ5e4uZ1 w9sVNXUL6i9NmElFAqm47mmUN1H0hNOThq6AIEiJQTW/ySXt+dRCwHwggLl4yxA7MwFZkqDwa15A vQK8WIptwnfYzcZZkb84Tm2PpqM2y+lNB1RtnRYCFgJTAQGDazkYDAulY3CtFlwbT28qwHvMdWid Ey2G8wIxcoacg1ZJfQVKZraYqrztlScwx4GSS9uJT1TkAEUpXw7UIWae1uXCMXfRVnBoCCB2aAWS PyBAgDqPPOyNCDzmEWkaUhf6xhDfhy5vn0wzBDK+I6y2MldeGZMsdrN2mNZSpy+Oar43HmPjZriR 4sj3ZhBml09iU8WPXJc5lUYgP/OlEneAC+LWGUYJxyhwGqGTVhBjpT4uRsRRlfI0SCOxed6ws3N4 9KHNE7euGfvGzY9teXLZlZdVzjjDXT6/QRg5Nxzsw5wOD5T0jz4KPxPUgM2C3j+6BhkN62JwuHBE p49EoiOEnfrFIz01qXgoSztlhQ8iJrvwP1wYtn6F60ojBBPv5hAI3Wvn8Ip5mCTeBJyeNzKy86Nf e/Q/Pj907orFF5/KQHzkkPSA99xz+qmJzsB9IrmG+DUcaqdls8rgRJRGi66a+wglJZec8HxCsGN6 B6h8eDMpemYOzjzf//enjT05UC4lAWEicOWZAxRqxiWp6bMGpnhsNCoHL9zjXM1nMhMMIlyQemno VtLl55QuflHetxjol9ykibmi65W042LTNEKA+eclQxRcMqyeNIVkAuuUMx97S9EbvNFB2PL9Cdzr mFCjzJ/idjCx3f3Laezf1FVtOb2pg6WtyULAQmA6IdBb97Ry9i6ms0Vb9xFCQDPTS0xRMVNBGWcH Jhn2rzjjIU/tNHYgc4L+QOv05kxCE9HqIrP5Y6fmBM3JvmaloglTYhhu8d1QoYZtgAaFOTesUDez EckylWZCIVZFpbKPAlFKPAMYO8XS0CU/10cvTdc5Dh4TrNbYf/EUXZyyOHqpN8dD5BkTE+kjj7W+ dOPGR+5/eMMj/vKF5772xZdfeGHfs56VDi1MfKfiBrHo4o6eo+lH8cr02LZu3yZ95r2XjWdFbjO4 Xs5JLx1vYOZgSIf5HVAwb6V5KYsqGC+3sKfKs4Q4fF5Wjrzs22t2/t0nbh/b+Kx3/ewZP/tqt6+f eBQEjVTtpqg567VVvOiTLk2XJvVAjxLPbXpuHZaSGhABJnnTT5tuNJA4jU/c8NCGB6/78+vd+YPN 3AvQ4ATi0vfjH+wuUGeiumLV7niZGN0F8kkSivtjovKl117205dd6A5UOOdRSHnaQ7h5QG/266y9 OFYI8CoJwAbpqa4utPmr15L7OIvVdkselkqe12GXKNUrqFKzIVlObzbMku2jhcDchAAY12Bhg1tl 5KBttkJvXmyCTTMBAqKAuhNllkq559dNqBaRLVlerxpOj3MWU/0308rz3pI5E8Yx9/og+CPnMZOm 0UNz6pyDmAgr0ZsBb4S+loIXykNk4SS+ogL1GRuwbhcR//DUSJp0NAqT+JfEhyVMmTQg8HGC8NaH d9KsS0EXTUfPLQX48IQvhEORE8g8TNNSKdx5849u+V9/G2zZOTR/5eLVq1/2zncFF55VWjLgBOWG qg+D/5+99wCw66ju/299ZYu6JXdLtmXJso275Yrl3jE2NYQYAgET+OUPP8f5QX6/JD8IDgQI/yR0 AgETjKkxLTRjB+PekXu35SpLslV397Vbfp/vzHtvn1bS7mrrW+mOVvfNnTt37sw5U86Zc+YcpHGV tBjgJK5Rg/H4pSPCXFWN6B/PdUaFElGegYNMucCzpsGmEKndyxtf/N6vH/3nbyxYsuSMv/9s/uhF lXzAQpETbzuaoEUHBwwdcNmCeupEcV+AGLEaPPbi6n+7ctHrzvaWLaVisY7+JaHhe6mzZJhaqXih zj5wBxa0hBmOGqTE5YqHQB2PGViMKXrAPR9KUsSYDBDkek5fIF5vc054NG3J3h0IgfrMp6VKPc0u UMpk5j/GCOiD02P/oyNfCIxVIfuKrvzXUGogeGDZ7XU/ymHQXo3JapNBIIPADgyB5qSqeZabLEwF CHCyPZ/X0ZupsSROBZCOWR0NKTNgJFlSZsw+kRU0CgjAOIjyNyUwimKcYDQ4K0tn6olBov0IXAHp XCHseAv7Hm6chl4CByFSFtIVBoIHqKIFzibH6U7iHGXqXJhT5E2iNRG5QVhceNY5e+yzYNpJx/qz Z+IVHXMmDgxV4hbh8eBseIWS7EEy++3xuFJr2NMKNUOjlMNy4vHQL0VplQZ2xRhg6XXD6rq7Hln+ 0a8Vnl39msvf3/3WU/MzZ6S1nFcN1oXuTPlpGEWAF5ZMEbGeU0RMhxnPWjksRF09lSc//ZVNXmW/ P3972p1D05LvwJ5hrhEJIqww1RPm+NuCURMqwIXrlcplPUaJ1UtKcHxotDuxTHfykBddp8fIYKX4 noUJh4AGHf2ucfURDVtzRCZtyl0yTm/KoSyrcAaBnQYCmm5FmZilPjun1554hzSU7M6QkBZXnMBT ItWFCq1hwwzHWeY4DtmUbHLpcWMxNdHsMtEQAG8i8w0m6mgRnQ8pana3DZomuk7Z91ogIDRIoqAz Zmkun8SxC+dj8GJkRMpqscQMKTzyB5PQuCL1ixEzSVwhGZ5y4JLcjFVsTs7EB0Lfxspjj6184pnu eXvMPvwoxw/cfJh64Yxjj595/PEUXnLialQr+rjPy/G2hH+G+aylDGqVmm+p7dhHmVfgMAtwt8ZE pWkcNCvMG1qpLsfmUre6Ys29H/1KsMeuR19xWXDYYrFZadDr47rcnYV9UL06inrB9CLQc5zVYAK9 Vo7nhfG0Whr98NZVN9y++xcvS/beFSMuXhoUgTmy0UBmPsGA2DX7WcOH2/WLWdFMklJMQSW3HNXI ipgPh39x1FcOQs4uS+sT5hBcUXm+PYq6Z68OCQHgLQiDDzPhmZFDmlLBW31AgQ9JvBWUV4/NoLOx KYKhjNMzeMsuGQQyCLQ9BJqTqubY5k3bV3snqiCIgXKBtqxjR0QlC6Q4QVJ4atbUnQgg7d1UDp/k O4pYVwRtQhM4QkzSUudskLUAYxKihu9ujCUZ8jB1gO5EnNXgJcQ3EBhgEKcyzckoq9OtCPF8lB37 KvjjdtIybuMqTpxHYNQbO4+8Ev/k5qcfv/exZx9YFfrL/uIDs/KcQEtqoeRJnBPDjgsMVb7iFYI8 7BNkL5I8FD7lZczXJxHz5WA7xZeMV6AxUNjrkXSlaaHm56J0PQfZ3Hh6zfFKsdOJP5AwmLXbUZ/4 yPS993Y6i2hBOoGstHSIIZYMsjERjbSGmGBBhOg7s2V1Bgig2+qG96x7+Ovf2eN1p+5x1kkV2dfM BXBlsMEwmXByBh7CmcUIsx58hFBj60AMfVzK4iCeJ2EqDHM1LlQTL7cp7uiiBHQ6MW4DG9s9rsAd KUh2kveEQaHO/LCqKUzhpmec3hRGXlb1DAI7OAREtWixZo7ll4VfZI0oUgiPqTzv7lBog6w05CWI sr/a1TZsAzvy9pSRsFZHpbLYuGge/XGXhUmBQOD7YSGP0BUkWErGoEPjS4ixAohJqVn20ToENDhQ DSSIU/A8sXiwP4h+MKwJjuwDYQrhl1IZavJ2YBgNL/GCyE0CGIeaDLpsLOVffKH30cce+uHPNy5/ Yl7QMW3xwcs+8L9ySw8L99glCYMk4OwbQiWJnqS2iHe6AGki58vgTWBOpJRoPgVDiUYo2WBwbO1M Tcb6AuPWo3YzmdAm+XsolmO/kNfkH3i1UjUJw2D6rOmHzdHJRPxAAATJLjGOGAemV1tfCSOvl4E8 DGPeGABNMLqS+M998ZuvRpWDPngJrvmQtubZ2gL0MHuoyZrZzPJ6LFHATTy3KcSsW2bpMiw6+NJh PNhRpJVJ+vI3vr9+TrDokrcCUY4foqeKKZo87YcPzMK4QaAOXLAEPuqoqmMLfCEH58b8WXpD482+ oiv/SeDPJo1bJcek4IzTGxMwZoVkEMggMO4QaE6qmlo162ahDSEgnoFq2eUvw1IbYqhZJYgbFGtl /B2BhDQ5FZp0C5EMfU1YtU0EpGlrBTq0UjVeFoQxsTXoAsKnlZNK4KFZySYL/AIO2nSwLofNyJfW 3f1v3+758XUzesvzTl661/85Z/oJizp2O8RJi3BvNXgj43dAp9EwyakTeFi9TMtSS/TxPZCHo0NC yDlB20tg8eC+4Gm0mdPsMmMMJBHfaTgLA08czQvLSCbza+ONv79ndbln/3NOTYodpTimsdQiTH0v wLMBfZjM4lTFe8GAidUynNeIqobrckKeJutEIgUBqSTYc9dFr3u/s/++Qcpz0/g6TGTgFFigjcn3 Y0R2rguFLR7PfB15uZkadSOQmRFHnf2kuu63N61dOMu95E3i04Ex34W/BKvSjxgv8JpKZZetQ0Ao 24EAn3F6W0dzlppBIIPA5EPArJBcmHJZv41Aj0qJuJB1xyy0BQTYDm09pycKhk13sx8qlEHuWELH ZhOtYzBqEzMsTiIOwRHCGpAFdWmJVVBjCFODlnGk4Sex0VPr0xoqzZECVhCxERhEtSje0NujG9ga TYYxllK4FhG14XuAdLzLpc5a35mGJIlzdX7Yt9v0uZ+4dPGhrwnnzImKHZwC2yjzlU4tRkDncYIv Bz8jyaDnhBw9Qw0y7TLfRmqFlF5OA/jjYjkphjh/4yjSc8LEnU6VKmmcr3m5WnXly6uu+O7Tv7tt 9h9fVLvwnOedaJ4TdMVOn++sMZZXuhy3iLYq5wdxkUbPFnTMRZGRBDhpWSvFCAzKrJSHHZvY2/1v 3lsLfB0/LufcDlhuHoEFHIcCPB26kxIpDiDwnM7rEhZpzqMe8KE2aqdEFFNJ56njVXepwdmBviqu FRAU8lML0jAxLiZG14SRNHunecfiRcPJLFdmZSJN2NJ+gYkaHDGEhECemDSzgtnYqPrXxAE64/Qm DtbZlzIIZBAYDQSak6rm2ObNaErM3h0HCOgIkdZOUTV2NdzqR0DgIE+3+kqWOOYQAAUQmMIY+ICW bZ7TM6RPhqAxB/gICuyf6gw+DM2ptHK5QkJNxpDEgukXDcayk6xZv+HWO9c89czCP37b7H05vUam JN8947T3XCodSBj7nFzURUnQldSSuIw7gtTPoX4Y+a4kvGkQewFyPXQLu8SJULJRGK13FeueAZGT xx4BP+MXEJmVQqcbpvMVJ772v5/4+lcfzpfO/L/vm3HKWWk12T0Iq15M84uxi0NA6ZIGTgVAyIyK hGvwZaNUfgxpPpCWzVEPC6Cw2UDu5Zybj5LpOEeXrRygIM8VSER7zZDBUKdRnpV8D/GiCQZjsM8B NlDhGvsDzzXuUJvdsL7oTdcDDgOipho4ZTft9mBbR2U6tP9LWWw7ISDU7UDTX8bpbSf+s+wZBDII TBgEtBKKp2PK5ZdVV9wDv9pv24Gm4QmD57h8CCWl0GxdQ+kYwq/aZyhP4uxxW+wJfzJBQAVAnqHG hFPiGc8+LkgZVqHAXyeMwJsrzEmsRxxhRZLEtcTLQzOTRTRPFkYIAWRhzTeNfRHu1OfV+wVtmAGJ DkxcGUkx+RkZQB7jIjhzY9SgQ4nsSGfzIuXg9FxOx+TgxWIP324Rp9RSZ8VL1cefXnnjrXfddrvX 2TVzrz3no0mIK/Ra5MKgCNMUDcmHhE5H9wxqA2RRAcIovOohnbIj1Dzgg3SJelT1kjoh1bTVI0Ia ihXUrb+BStw8mHy2UWRr3fmBbzISr6Sqj3g5AIEpTbko4JSddh5iD+4t6cQTwdOrVnzt6ueu+dm+ Zy4976/f1bnvHmmSd/tqRWkew+CJnwpZDozAjBuKs+Bk7rGRzevUcsdjk8O8QoyaasJqBvRBJbKj Nl4FwHlxil0YJI15mL7EqYa+liHWI8NQwpPxrlhMI00kP28yuBCaYmDFg80rTqv2lDhICGNIGylc 8yHB83rjspOv2zGlMoCGwpDo0YJ6HqVkYYwhUMe16SiA3cx1Jk09le5tPqcraDaIFn7N4CWRP3UN Exnjeo19cRmnN/YwzUrMIJBBYDwg0JxUzdw7Hl/IyhwBBFgfZYtAq57RmKpuXBdg809m2UuQLOxt S5kMSszQLOIJoYZs/hF8LXtlDCHgQk2LZkGQg2AHmlZ0MnR0rZr09aX5IuIfS/yP4Td3qqIArnQd TWCng4FgJKhS6lMMcFv+SYPH3OqkGU/EZfEaCKkaqxxFHsKzOW6AI3TOb8WwipHv11xsprzyavmO u5+57vel2+/xV62esWTJsX90cfeJx04/aFGaRxPQhcfQ94OBjtk0i0oZlLIN16VMJhhOQ6k2GN6n 3oZG2nB/TbsAAPwptKYsWYrHpd20Aj1HNR4nciSgSkp9IvQd9SUaV02R0/VuKv3w2jv/9d9z02cd 8q8f7z7juFpXVx/+Jnw36KSkNG/a0Kw9d62N1MMhAx83LhHEBRs46C2LGmKkwkDihXDjOmfdOm+X uVFHOBssMokh70NmqGrTCrUOU5nCIW8ZeJNKFAulMOQurDacXmF6KX4VqzFeGknJ0+TV2b846E3i rg5ATjEeXYJ3ce2AvwXJabMwGRCw3dR+mTiLF6wgAXyYX/PTfzMZVdyeb2ac3vZAK8ubQSCDwERC QNOtWT41r5rzDpplWXqzc3oTiYZtf0tbnXUECVeWVRC1YpW+SBF5atdIk1FF2ZzCaHPV3PYXsifj CQHQZGRKLbiBITEqa+azdaJmPKuwY5ctyymNFjI6zJEuMRUkikyEqmd8GEkSYgMd9JJDNgJ5IffD OCnUqlEBkyhuJZes8SolHCAkuDd3qz5/YfWrtzz41a+sil5JFsza8+3nHrjsuNx+CxJkR04RGyaw 7oXm102xE32xXzf8imkxh0Jt65gWYFeBjd9ZdjGr0oPipefgPiGH2ij9L58P1jr3feIbPdf8Z/Fd 5x7xjrc5+8wPymGwSexdknPkyhyINajukbeLahlRjmRxmrhMSSYRdg97KLUgrjpJ38d//OwLDx/0 j3/1asesuZ6D9I3Zi4ORls1rfl1FbB4aVWSi1J8pn1z6DEJUugB7ZLCDMeLR0HCpGHIx3QExoanX 5sVld2MKgTp2QE0d1iQINeZWyNI9V41i0yfs15WisTyFQsbpTSFkZVXNILBTQ6C5jmqObd7s1CBp 58ZPqZWwnQE5gXWzNI9IURgQw4JM4Md3wE8hy5JA2wTk2IEZEyRILGTSEXcZvhpgQ1gqyYh1JFbi xo2jolvl5B0GIP1iEiEfjBy8t3UnzpzU6yx5yRFzu95+9pITjiws3sfphgFB39OHc8obnUhJE1uF XPWKTNwPnJBo4oasTFt09Y/D9CSSlsHXSiXV6cIUCQfbwqQKGKI4F+WcIMwv2m+/f/5o1xnHxl2F SpwE0NscgzPcVc4Q4aNdBho149fw3Y3KmU0oalb2+vIcZfzDiud+/JM9Lj67Y+ZcWrMJXtt3JC21 tjGbbdpOuNIX9FHY8SjtC/yZhS41h1RKtmCCE2zAazvLzrKPFgIC/A60gmWc3mg7RPZ+BoEMAuMF AaZbQxzY5Q+SKDunN16gHlm5ED6N5VBLo/kPbWcoPPNE+9YSHJmgx4RGTkV4Uk+1z7LrREKA8WSQ ZUeZRYTVGGOgmdsMOaPCh2V1bBHI6IxIRx1eWoHmFpd3AJqZTZObofB1p/FiBApJzYnLBa/grOuZ +8LqSg+WU5xq4OA2nENcZCocc/D+Rx+A8mMcR1Et9v2i1CR51YeNQrUzwormJA4w2shfveGaK6iz 7VFM62KVDK9DGjypHLPLN4EfYBfGqSK78/d911visITpGK/iFb0wygecWkQ1kr+6swd1XFvgSNAE mAGSqRMIaJ2MhAAQESJoXLdm1d9/YdOCmbu/4w3UsVh2qwUc0ONcHsM1thWDVYBnlKUc+oKEmCra BF/eI3iMIjse4XO7daL+CagaIRt/DUiM328dc3QhK6YTokyaBp+QpXv1W2sXoIE6k65njYTxq+FY lZxxemMFyaycDAIZBMYXAvUl007GU2eSHV+gZKVnEBg5BPpHETHd6L9onX7PXyMvPHtTfI6l2C0s DAtneByYHIl0sKaPgwMdU6uTlUar0ThS43ni9PZUHnvy0d/dXrrz/pfuvnlRPpeLqr0FZ33ovIJ3 O5nw0AsErCI5hRysksolyPmbbgJDuNq0ib9SGXhaUZm2owELG4FW5tAiJ0MldSRLJO/jlT43iYJC B6I9JyxgzWmj52xwgr1TByOb6Lai5LkRS5uOM40+assdXeuoi3GzLowIAQQuQg31gtiHC6+u+96P 49uXL/7Zp+L9ZvmcO64AZs7tWViO6vN8lM/yJc9z104rVrqR6ZnjiqqD+RMfnIXJgYD66ajQOznV 3tZXM05vW5DJ0jMIZBCYbAhoutVyaBY+tl/ZaCPBbo7uQNPwZIN55N+3xIpBkHAl/EgiIUU0IxQC SZhpET1HROY9tGltcyrrDrWYqo1TLMALIDCBoEzjGC0yDLNopLlJnESyG29G2xRr0oRWN445bOXi uxtey8AO4G0+L2nKgq3h7CO+vWFtsKBv9GLRxMRupOOXYBuMhifQLiDHquImoeps2LTxmSdXPfxg 9P3/7nlx9Qv7z97lgqXlObX7fvjMQtftLqfYfpzrh+VN+NPD7qPkgTXD+4AwBhgKm8YWpdy6TXwA Jvajvu/LZ4eFCNyTrJe4XhiK+0xSFFlzadTjlEtedTpAuXvFS5/++hPTKq/97N+Up0+fjp+HajjL dztzOZz9xShtJk7BceYhABOX6MShZGEUORpmiNnLTGANlFFskkRxLY8gtIZdU8d5ZOXyr1611yUX zDz6sFrkIG4EuJyUBLw6XwdzaP0bbhvK/VOc5sM0UGfgT5Ng5Hl8w+dAXkfhgk9d4c+Eh5WDCAom mBflFL5Wq9HB2HkxLuId2+W4DcOwCWoAa7dmxPSbrijgm8jADrntqu6ET+rYMXSF6QQk8KeJD2Qx PnXPNTuntxN2jqzJGQQyCEwKBBoLspmMmzeTUpXso8OGAARH4LNXbf4N+60s4wRAwIwhLvAeMON4 WkCHztKZlt6ZgCpM7U9AT9OAVvlnaxwiGyYsxCGCvNNHQBZnBmpwEkOG6zVRkH4ZwZ4phMR8NUJR 8+bPfPble+7sygd7n3nywuNPOHrJAc68ebVPXfFSDG+Ddm3qxnEurjgb5JwNFgjuAJP9suhC4OKm VZhKX3b8jRlIJU9MgPegWZYnKZVLTg5bMsYlOO2WL4e0gq3NKA19txCluZ6+glMtru6J/uNXT/3b 1RsP3fvEt7y9o9gNTHv8pDPEGEpYrOCf3OlxnRwmWDiECKRoLVqVao9sl4yG0wPqAqaoegMeHCB4 XuDnkmrJA12V6KWvfXfe3D0WXPZ2P4ENy4Gvso/DwrQLuykw6HB6yEq2ayWyH0JrFa6SbQKNPcfN 5QqLFgAf0zl0tbmoUxLHQRAAUmZRbqMo4paI7Wb2anm5QgFGWOn0SbLZCNeM0wMsIwjCahMNI3i/ zV7JZHpthpCsOhkEMgg0IcB0KzGRplxJiUQ5mV/tt+1A03CzvVMuApXUwIOWRvMf0gkSCGTxRDRU HBcg+PRUj/Vb/1/HbD3VPMouEwkBHJIVinmoQosTsSEie/nTfnaGl+HgwhLTzExbFaEEuEao1nBW B2mPtqKXx6c3jF1syXk3SnKJn0MlMIjLnsRxciDQkSvst/fp55w07eDF3q4zK4VpcDV5ZGC1IOlz 4gJW+JM+N+1DPAjXREBQpKEFEu0fPxaTnAC0Y3A47RibPMABTgMehmsuzMEQUW593FNF300QYWk/ IZ3mebO9fHjzo09+4+oNdz685xvPWvLnb/N2mUbtvTSAAcaNe4Cg2fVyNEt8ojhZSfFUnH4tXzSa erO7obJt/zeS1aocSVa7qHaSrPr9rTfecusFf/0hd7f5Dm4RwF+Iewy46AQpmzykD2OIqK42n3Ah nVMtYTQHh3yRxIYRSAQuec79gbYYTU6DSg0+899eXMvgNbsZnQ12mkRS6IEEuDu94rpEEPeRQh6u luvmURa2hICASzAgNxw/CSZN0rzsnJ6FTnbNIJBBIIPABEKgvmTayVjLZRbaGgKsmSyfkH25XL5x XqetK7yzVc73/I4iTrkVkDGJQK/TPjsbJEbeXktqb5XNo9BCgM9yyf00acG6FJCxofxXQE3Q6elz nl/9/M+uX9m3/pg/fWt+z13iMJB9ye7CUZe9P3WqNQRXWNvE46GHJM+L/SAKcK8nyWsU+CXUbjuM QAuhmTlVZs7o6bQZvFSIdUiLV4n4zPcn6oK2ITJ8y+zZlqsCZqsn7Ci4KEBKRdHxypUHv/+zwtU3 FPabe9h/fNo/4mA4HuoaJ0jLXD+J8cmZejHiO/QkC9b2CdJBZIRGCpcfC06PegE5u7nBD6xSAqw9 uDnHXbty7GROAABAAElEQVThun/90vyzTus476xaEvo+Di9gsZOcl3S7secGkkvW1VS3A7KwX9Lk Rabne/i6Bz50CsSe+IdHKTQAawkp8LfqMPB+xrg/XGedZ4OFsx+j19mOBy9HIjC3j+DrLGvHU5ht 0rejclnWFgho9EzswGn5+NhHM5ne2MM0KzGDQAaBsYGAIVa0/usvO6c3NkAdy1JaEKSoBEH95/QM DZXWEmgRGUVvrps2p7LuUIvpWMJ1YsqCHAygvM0JPb4oB+qQlMLLGAhMJqYJY/uVITukum5rpxVP IGmeJa+ffe7Zxx55rL+jO86qFS/HUNtGqlWKqr/+zbX7zNsTaY7z0uqH77rnhbvuPMhLdj33NKdL jsIrrg9biHOBpALxXwiwuCK5lQv7B0o4/oYWaDF2cokLvzMN4ZLhjfAsB8OAeKrOBAh/lgMcUFdz O94X2CZOLUqeFL/44ot/WL68WCjAEaGPgZ/xF15d01Pqc3JuUElLa9d95atfPuCUI448/5QVrz5f /fXzfY63z+IlB81fgCtAnInX8k4Vd+PYuxSzCqAlqORPasZm7kDsLFA3p5WRNE1Ky+L1jOQNTg+v GKBAji0q0THHn7zfm8+LOzt6Ug97prB6kuP5aUdvUi6kG3ynqFN7Q3zf1NH2Gq7mz8N7HlDiECNt oUnwdVJuV9sk8qOFmkIV42olgI7T19d3xx13WEmd4eY8uLi1a9cyhIF1Lpe78847rQKn2mICpx2X Ll3KbRaGgIBGsQBfRxC/EjwPdk5PuYWjKRMyTm/KoCqraAaBnRwCZi4WDOw6uJNDox2aLwmCKBOh hEMn3GIOMB85eVGoMjURIpBwfR1PMjIGi8EmHpsR5c7CxEPA8yqurDMiN4J2sVgLajHiBXQKjQUd wzNMfMUm5It0W4h703m56hfiGppekig6MHeAxqiJQ5nDraCCSbLSZF5Etv5x/m1uJQpFKPrE80+f dfZZA+ouXkJKjOma5156zyXvtk+5h/aaXSxe/fV/W/a2t6WlTZTH2TBOiSGzA/IytMKLfEYH3/i4 X5wxnRhsFCfI/LQCv1BGtmSqQWn8mYupM6/SGgKPxzNY0Gn4w6Jw9VNsZCZ+TB0LYe6F5554/cUX 6lFL8J0gh6zJiZ6Kqk+9vKL6Xf6uqT93nav/85oj5y+QaqYv8FJ9cy6RmOVfDRyVbpvZUu7IojB6 EnqVS7mg4oTwW1J4Bc94c9hj1n5/fbmH3ZjU6eRrWDjVY1OjvJcnl+kDg38WpISSy4VMfpGb9AZ5 RIJGTgczHPNxYIOvhdqKx3p/e9ucC85N5u3iMYcmToyHQWy1JFjtUfex5+4uvfTSZ555ZsAXLaeH BPUfTGh9+nd/93fHHntsa0oWHwAB+qwNNgJOYfrUk8GStIjVA+l5BifqdvYhrxBRD+BnigQzP0yR umbVzCCQQWDnggCTqSZYO8PqnJ6ZW82qryk5C5MMgebKRz2IG6JOHqC1RrIxLaIF2hXLhBDJ/VU1 WCVDHbP9D7LYxEKAQ1AxsgWfUz3axJYnaAjMBP/VIE9pO3agfXRU34hWjBafphTbpdV2HZyC5kOJ Dj1CNOvcMHb0B6MlEzaWS1SeWpxGKB066WGLF5184lIV6/mBVwiDTkqBA0QxFtGNSjNBZ648D8HV nP33P/x1ryd7HHZiijIUnyfK3rNO8FQHsQKekbB6IcI8xpOQhLhBbIIpEI4IfpCM5sIwMyPNvmu/ N25Xvg9HQmCXB8cD7OwgqAqQiXmcT0wPXXLYeaecLopYwOjwgiJ2WHysVeqUooeRlR7c5snHgAKF HPqaQ8877TQisHk0CUjQtMa0QXu0G8GfADRGgTUETKoGyFOTKAeKwCvoFITRGU3TAufmPDRFc55b gF+Do+f7whKJw7LGYurPhckOc6s+1ocZWWLPjOzc9ohNTzx6/7e+5Tz/HE7v1TKlwuuravwhsuMe Ad0b3/hGIrxLQIhnI0Z6Z4vhoUPXQmmTR/l8/owzziCi1CwMAgEBubEzArgNwLiAM8HdLFI8Nhs+ jRnR5OkH+iCFt82jxjhqmwplFckgkEEgg8BWIdCcWzXTNm+2mjVLnBAImCVvm1+CaiJkiNomgNrt gUUndE+cVCoiwtutgmNeH2Qn/IVxCheVT70cVL/h/nDgjRlGKQ4iYOL0VOx7kRtETq6KbzfxezAj MDk1JGtIYUIdoHOqvXNmzXnraWcCNeSh8AZeFG3JlkB8W9qdtlx44YXTu7qQ2PgyqDjIQGmQlvCM hgGnbEpuAzoeYT1yzaTip72+U+JsWOyFwCrNRW7YOWP2BWecDyg4dJdUywHyfR1tY9fH0NC0X2S0 bI1YgMCZTJuGq7yJC1DuMeZwZEMmnF71ctUol+IX3XF7EidXsAoLo6yNkCTsyRUHyre0dIs5kz6G 6i3eG8J6FwAo9ZEIsNQrLCd80UUXASs6ACmobqon1PP115HyCTw65JBDDj744P4HWWwYEGB4idXT BiU7KTvUXvKOP5UPA79ZlgwCGQTaEgKG+OHCwse+ms4smFWTH3tUvS0rvRNVCtQYFKnJDQqmLg6x CyVbocpTp0jqefUjWYj+Gm/tREBrn6ZqQKEQqGElNIEPDTSxN3Gpgj35LQjJ9qn6WNUEaR1/BGlo wYTJ+SMqfIZDg4dz4QRqGNYPHBzflfJOrYj1S7ydO2U3rTlpj1cu+xvCtOTUSg6afq5/wMGLdivk C67T59UqXRzgM4W31Baq3ZLjUO2ve93reCIhjKHmIdwtHd+SnaiQxI8mQK6WGlVlB+hFbv7ShNzR cwo4oHPifJrMiJ1pNU7WeYALShn+eZXnnHD6SXtPm9aBrRHAFVeiBKujMhiqjqbWEFxrNQQgXHzx xRNS6/6PICXEyeEGCWtzTrXkeOuKjzxZfmKFU+isuhgOlfS0P/dIY0aYm8LM59APhQsz5dB4epcB gV/ZVC6XKw5mqwg8VueD0xDKhW9yGrHeAQcccPTRR3OLQI9+wpX4gEC6LfX444+fMWPGgKfZ7QAI CLj81wRon+iGf3EUMRR14ABMKMnSG3br0mYZUFK732acXrtjKKtfBoEMAhYC9dlYM61ZBTO4TDYE RIrYOggl9Tikhklsomuyaznq70OGNstoElhq5g7HCtEgtSpOq5h+bOC22fYdLEKfLXtJhVNl0HRg mA5LEiIndI05q2W0NHUyT5yLApR1UHN8jKfUxNsETjzNSbqkRdkXr1kf/ezWB979kfIXfrLICTuw QgQng0XFLUKTFn/Na16zcOFCnpOCWM9S81vtUZIytAZ0DnXMi8NZRl269dEEx2E3K14e6a/jlLy4 J0hymPjvi8JSwpnDmY4zf9e5i3fdVWee4HCgnjkAygk13QNosTPoGtJ8XoeNsdCY0BZQq0oNJc1q ECWFmrP25TWXffTxH/+iXCj00COkZjo625W0U43Tfxh7jNMYrq8fm4qZOviFvNPRIcCQ2zwHpkCX /gB8LIhmz55ttwboLaTbDkP+AYHM3d3d55133oD07HY4EBACIqcW1bYF3uEU0oZ5MossbYiUrEoZ BDIIGAiw5pntNuZffrVdqe03lkKrN59BaSIgYHWH+BLg5/hH6yc32ykESaJRMFyHAzBinEmRNI+Y sKagx/UfQ71yX3/JPmiDq7VxZ+UMprup5i+99BJXS2/dddddTSfFJJKHIzTHHHOMzWya2wbNGF4V JGuVHMvgyYw0DS81VS4XzG8DZ9suELC0tt1CwEqumj2n+baFYfOWyORCjEaCYMlujBNsWzHBA0AA CsV0ME8KdpyWk78z+QGAbPKqSRHJ38p1tUceXnnbnXffcFNaiebsvtfS159z8Z7T7v3ON8gtgYzt +I0GS3wHH43LbNc97rjjkLrwIWhKu5WwJXDMe4weoUjcpqrDxZbrxhXjP7xR+MT/gnj846lSVJ0j n7KTGeEfAvC4pTS87oH//OG3Q/wlYKUpB9hoR6T+ZN6wtWWg0XYAgurmnDlziLTuqox7i2A8fbcz QoGTSkWv/PAXTz77+NLL/mJjkpQ9d1oMQ9W/xTPyylicUVZAVxIASODPHP2iVDeNUs2VMHukmt4I isXpNT6JBwUATJ858cQT6TPr168nTrexo6yRS782G2zzCSecAENIBkJrhizeCgHNdc0OaW6EHTfF qaKmQPNQuErxWSmWW1nMK/WIvZ0K14zTmwpYyuqYQSCDgFkd7Qyrq1kUM6iMLQRWrlx54403WnKB ki09AWFh45Bl11xzzW677WbTITVqcXzIwYcctuQgyBgxDaY2GyBEFMFGxdRDU6lUeve7372ljTs1 xfCrV1xxhRrXEt773vfC6ZHQhFvLw6kWNUxOCgGPsGV4daczkNFemxELqy33xcnGI4J9NKFk/RbN od4FkNZIx6wIZJ+9pYIkcwrPl2+DwI+j3rgcFXMVtP28FK3MYuSXnll5/8c/699w66z5ex/zhjcV li6efcwSN999wA27ln7ynSrOFQLPKW/G7MHJsFcCCc7uwDnnnGPBhbTHVqEJw0aNzG/91BBHtsyx QaxywhUYkyX6xKQGeLuK8Z+C6RQg6aVRUt3odQTJcyuf+tqPer7440PedPben/rkH95+yaoqjiPg qwx8mxA3ki56Qmdn52nWFkt9CpmgViVuWvXjQsXrgM+7+6Fn/v1Hu7/zovCEwzol09V5zTqpP+Lq mNHUOO+aslMwoCR9IUmjcqUvgj02T41bP8aeJk8BDAVTcZu2bxx++OH77rvvH/7wB1LsOCLSGuDr gOcFF1zQgYQwCyOCAJJnYGiWM3VXZixuUb61c8KIipz8lzJOb/JxkNUgg0AGga1DwNAEXCwNJtGQ iBy2tLNzelsH2ChT161b96EPfeiVV16x5ZgdYexKaG+YlGq1evnll9s4ix8RtFyuuurqww99jazv KQhXCtoYlZxEpA6pdQLOoNNmMk8tZs2LbXGBeJo1axZ00uc+9zlaRzsgzQevGdn+6I/+iJwARO1v nJMZ/K02eaoBZc/pWfmCyBohkF+LuyHr+ZOf/GTFihVks/0B4QNev2wPgYHh0ec//3kLGXslEROC bBYAKGBrgTzkV8YrA2f0ILBpM70bqysYkDTKm4kTxWkJ44ZhimUWY3rF9To7CxG3Tiorjb4f5Txv 7oxZf3T6bv/zTV1L9neKOQe+BxfnTrrk0CMOPeHoO667OUSHcTNGT+2w4uL58+efeeaZFmhDtk7D iApCxKNWKpxxD4500GvId8c1A2CDgkRHlXqgAKuOU3Ne+fHvn/nSN3tfXTnnq+8++Ny3lcvucSed +MPfXhcW8tVK1Ki0eh6zOPwUQIB7ee1rXztMaIxhi5Aw1jw37/e5L2xa8al/75o+e5f3vaNUzOVq zi74ztNpzVFDWBOdwZgGlc6EckOgXNBH+7FLWq7VOAjqdHXAUrBlhglThiNcoTkoZnDfaDMs8dln n33vvfcy0Bg+5Go86f9liJ1//vk8ItiR2P8si20OASGG/4CxjufNAEr3Zhpka4dcVS0EyqsgnDbe sCltf804vbZHUVbBDAIZBAwEmquuJtzmTQacsYPAokWLDjrooOuvv14AZp+7of9j6QarZ0Wi/SAZ Zs2ewzazkAHVIVGDsNJYD8euWhNbEodhvvzlL0N30uohv4yi1JIlS9RqQxTa65Bv7TAZ7rnnni2F nE0h1fLly3Ho3NrY/fbb75JLLqEL0ZcgQ4cD4dbXxz4uOg92QwVDdsNGBTgqRxyNKA83ZiGiliRY VUoffGXlD34ZefFeV3wgnjtjLWR5Gs/Ody088+y0APeiIvCrXStX816w+8x5b156xvJrb5aL7BRr k/29qEl5v/71r4dYH7o5EirYUeXkAlT4+t9oifYnTnAMKOGDkSOJfZC+idtRCXquuuWXX/vSa04/ 7phLP57bb9dqJS3MmHnyeef/4NrrqmUpQ6IHS5t4iRcE4liTCYfKrCLrBNcfdIdoxsZ9zi9/2fvo Yws+97Fo+p5lx9sFcV6vU+uUyt74kchgUEhM4kqplORw4QAjiAKsDopazd+tQuPcc8/91Kc+xQhi qtly+DBrHXnkkZx45JEdXzvbjLRVoI0g0dIXGnHarUTEx7nNKUxzmBluBGDIXskgkEEgg8B4Q8BM rVzMoqhzemZtFK1ghRDj/f2drXzob5TKIA4IEApcodohGixdbneRbSJX0jk3snD//ZwaRLKIFhuE HmhmI3cgAvrIah7VV0r7Y6/9rzVen8RfGkU49NBDsZZhpXncDl6fk046ae7cuQhqyDlM5nDwAify qQYU1dawMs2sDy8hEHbdCCGGqA4cS1dXF5loPh3G9hluLQ0KDJsAtBEsxaO4yFPCxMtwBjYGxciQ P3Q0nYo1ZYlXuyp6mTGyHmf1Ju/Whzd8+arfvvvPf3P5B1c+8oeuPed4tbQ7drtTv+DmKhjbhMGL YcAKaRzESL7znZHhYF677JQZXd3sfhgLHP2fpcncYNQHep0IQvL+Z1uN8QUQYd5CJoZk3bCjygrC MGay1ZcmLlG9BOM0cRF+WJ3GDxfOf/3//dvD/vZ/B/stqiUdjg+owiNOfO2MWXP8IAdzZ5yiW85a 1eToGjPMZJkPCeUrL0wfeuqWq7487/UndZx0XAHPhrGPuRv0NyMPB+qjppAl/AFXwhTjSkqBBj3c gz5p35qDjoUi2q/GS6M5kGlya8tsSwQvXrwYf+gMn+ZYM+X1X7C6ibMKZmy7T9f/IIttAQHhgv+a AO2z/umeBI01sKbzpWk+CAFpvQCLwi1Ka+eE8duwaOdWZ3XLIJBBYOpBgMnXzrG6brkGTr0GtWON USr7+Mc/3tvba7eNrfgFwoK6WpUhy8+Qwomj4487TgKcCK9aUt2qr4B11OjHppgTe2ps/VbkjW7q +fWkLQKNImDjDvUnpFWWLh+kZkDg9NNP5xWoLjI3uZpBXmmrRxb+Fl2gz44pg5km6zdEfa3th9/8 5jfko/kECzQDSNMBGpIHC6KmXwF442EJteqVGzjcVdtmaO1GlvkR5aaYaYsujWJa5g2SU0xxYFxT 0iUEKdBxRTYoStXkiRXPXve7Z++4w39ixT618KCLTsv91TG7HHWQO20G0r4gSmchxvOcjUEqP9UY aJRbNrxpi/Pi6BdSqv1POHrGgr1XPfjQgHpb+Bx22GFIXWCDgUmzEduMqB3UzsFIPwf/DHNgWQaN uW2+NfwH/aCxlbX3jbFptgDE+lvBJz/attF39R/mxEcmBqeH8MurFLzy6UcV0TGN/FyfNDvjIKnE 8UEHLVm4+MC7br059PL0D7GEjerFtdoRRxyBKoFNoNsAosbDMfitN04/qnr9K82ZJ07cnuoDX7yy Nr0w8/1vTYrFAscJATbSm4JTjaOCPwy566DVtFtdgpqZIFvqI/4C9GOSdJ+jj9xl0XwEeRa09ENT wWYtN/sAsxPbBLfccoudhzd75jhNq5s87edMBmTKbocBAYspMCFOz4uDXAF42j5krrYPj2VfHUal Rp4l4/RGDrvszQwCGQTGFwJmurXTq+iDBo3B8jk2VM741n5Kls6ZGezg/ehHP7KkuSXZudIYeyXd RqA5zjnf2PLWXqfoErPuQcmZP5ZC7jnzFHi98jIt8QfmBdgoRX5S8EXlNPZI2wtQ0JrIKjFpgB3O ATVrtt1CYP/994cxVtMMTLgOyN/mt8hTcnmOn0Glew7yN7UERwJpkHolCWVbyeOtNwXKkoNDcHoD eDwLHxKBiQULjA2SUhw66yOeh1xrWDS92VenKlJpM1WgViKF6Y92y13EcqNuRCQY0Z8xkJ8EeDVP Q8cPY/MyvViGg+ACa/RNmdeL8i60PGLraupEXgVHWg9965srvvydObN36Tpk/wPe947upce5CC2R WBl2SzwArgIwjeg6M6Rvp9oQF6wU+DxdPMGj3gXnnPvYAw/RRgsK+9hekQPPnDmTPZSmmmvr083i lJskAb4dOC3ohWUnj5O3XFKVH3c8AAT4fRhdsGA1Q9F4uhNY+aZJYL6VW8Ak7+GFAqVCvo01mmoS 8Rvg69sLnd7K2uUPdM3fPZw9veoX+xwX85E+RxvBUCCf8uI3HK+Qz5931ulwegnm6w1/aiZySa9A AVYisbqJeLPpv2R0Tep/m8ZgnDQE6aAauagxpEnz8PhHIrq19PnVN9xw06MPn3/Zh/JzDsDmDpjT VKcGBtPUQTSxjTjQGTh0l+e8nXHTCNrkCD3w02oN/oE9hiKu27xcuOzE3WCLaxWrtTmN3QIPJx2a TLb6cWYnBOlsxjGOLL9HNyMQRzt62bJltsKkjLjmO8mLQi//TXc0TRbybbCjgHjoRgzwvgAPGWzv 0I1ws0nv5nQqnUjzwpQI6kxZyCCQQSCDQPtDoDmrajpu3rR/vadODaFKOfR/8sknWyrBXpukqo00 t4pfc+ihSxYvbi6NYKQ/rmgdS9Af6IAKBqDMJPdn64+1BYxoryWe0I/ac889t6yTpauAg4XMWWed xfmiVlht+Uo7p9DaEG/O8CdGQwkyR5wKW9gNtqqJ+kFaYX00W5jY/M23LGR410asjXhbVPPRICXr EVUxfJT5VQ+yncjGIi/d4CYlyYlsx4J+x+05YjYahWPpPB7cqrJhkqKQB7cYuckmr9qLR7wCTBNP yt2rSvmNVfzjhUmtG/XLSjLvxKWHffZ/H/3tzx71mY9OO+1kd0Z3g5yDfeHPWOloTD76NXEu+qP/ kMNQ2K9/3YWwLk1QNJuJ8qrdHSCF7tRM31akKSkHL9iH0S14kmSMQ25Dv76tYuvpqm69CfwCtcDx 4OJ8SaB0pC7O93l+jYOLARwc2wGSXqOt2hekPc6td9z3V//nBx//WM9LL6Shh/90oAP7bthfyqQr YbQJHlGVPP+887q6OjE+SRerowrQmNmGfSXghoB3S1gNUfmhHvMhWbSEm61qn7BMXcRz1SemiEjO CWZ2nveX/9/eZ5+hAwEw0Ik2PDQtAWj9KTriYFpqSjO9g/LUWQwQBMvEqdSQKnIILCinxvgm5wOt xU+zkdnAzGbfB0pHHXXU/PnzSQUZ9hkRC70LL7ywCcnh9K7Nis5uWiAgTBHMfpcZcvZenbnRJzQW p0qod5SpUt2snhkEMgjsRBAwMykXs2RKAcbMssy+2Tm9cekFkFxQDFg832WXXSAUmpRE68dIJ5Dz 4osuwqqGWfbqK55FFwug1kOVJSIS6/DWAZ3I4HrG1vLaKE7b7fE82F1rBH/LytEsCxY4Xqx0koFX eJH0LTO3e4rOYfrIW0WCG0RyhVFBDgPVThiyTTTcat9tFQK2q1ioWunf9gJEhJYZ9PzChxhOS50I RgeqnfqF9FKxpwhLcEomgRHCEJeDpSivITNzwqrjRwkSsMjHnKa3qej0FJwef9M6996Heq+85oYP /eWTP/2Zl5OBvaASeTVvzpKDdz/3nN4F+/R0FqMgZ6CyHbWmsda6JueprO+N1pd5it4mdiYtuIbu My19ytCcdUGmJTaTIY/5tX57a3HNpBjNNGQgDDUMHn8etpXE5gnY9I8krbo6g5hu8nA1UfMqUcfL 5eib1/z3//ofKx+57ZxL3z3z4ANR4ESUB8/CdNCoMr/4FEz9ABlngn5ms9W0nbFjBxEaBEg4hwuN rTVh8LQ6gauJCDWQdCOe3nHuF2NvJSWCf79Zhy/Z54JznBzOFjCVSsAoirqZmtFoyeCfGOSpLaMp 8RUGEQ/JKSOCPZR9k75ahY4XJlE1qvo5vO31g0/RLTofkARWqBuwWUDnQSysmhppHulMs6idN+tD 5mY8i2wVAsKwkGTpCt0oxQRgb8BnccBWEUyfzW4HYiPfFPmtD4QpUtusmhkEMgjsvBBoLnyacZs3 Oy88xqXlUAzWAqclIAZ8A1LI8kKIJk455ZQBT7dyiyRFJAhqSmzmQ+W0O9povm0Ftka2SoiTwQaO qB188MFkJhtgIXHKkVbQoAQ1h1ZA3qsxRMS9131/9VM+W8EtSVYFsWlRAzgMyKcPmEL22WcfzjQO eDrkLfIY/ggMeepHzSwvAREGkUu8o+rmIylU0bmQxpCubGjqRZKZwIPzbqhaIXOq+D2bck8+vear V93+gb+5608+9Pyn/23ubjNn7j8ncat9uO/G/V0uh3ZWTxJvcvJ9bs74+TafH97F9gELBNx1bHWz ABodipycFizDK7iei8ZIpVLTnwBSa/TV7SqkNbMBoxhlBWEdCJo/9QORttU0xBoFnLNT7fOcvo6w L11+3/Pv+9uXPvb5PU848rT//NI+Z52Cu8EIO6JJWvCMzQpTHIQxiKNI28fQNrTYt60GRDaCQA+p uB04lo2xdRmTKyDKw7bxwyaBMZZfc5IqklGZzEceivA6rBWLHBhFczRy/Qj+Vuqmgq0CP/WYvR/J tZVbU1/UhoQddTDVaaVa8pxanoOOYYCrBcFEX2wwHsL3Zh9twg1XJYCL/DbFAhPVaPYR7Auk2MTN 3s9uhg2BVsALJ633wy6kfTIyArKQQSCDQAaBtoSAmV65mDU3O6c37jiyBCgkwpve9Kbf/e53kBGG C+j/LuQFiVyXLl2KfiMRVIjqFF19NYTkNrueKkuIg9OTNE+h3VdLGo60wXIveJvAXvndd9/d3/hG jGw0DlkE54tIsxQVDDCQaWSZKr8yKwe+pJIoEaywHSdQwzV8fNlxN3hLrCovkgQsv3OscUBv4V31 AsOawOEUi8XBSxvwlAqIc7N/3NjuI7KLIC4HmlnMBfIn09PgNgxfKIlU1XdKWFhJ0g4Mw/b21l5e teH2e2u/+F1y5319XflkyT4L/+Z93acenZs1E1MnZdiUNNxU8DriJEyCrprXCasYmGK3B6W2+bS3 UqlgrWfL055Nq5v0Fg7pMXwsAG2TtnK1TTYPxMECChl94YAgUMCHQ51H28qLw03SBwRRfpvf4swm nLFx4b3R8WdxGqmvzwtKnatXrv/5b+776lXFmXMO+MYnZpx4vFMMnDL9nlepFgfP6mfhVJ7lVkA9 Pco0Fpke20MbNmwAPlbsCTTQNiRzc+DYrkLKmATaxVEqJL0SonG2CoMl2IhBz9RPZ0Q5uNcaapOw qVEN54i4x0DIxkCwCBc8tHtg2eqRV8fAtglZ0GcHhAuj6RprpF6c9D74XLBrd272LIkdpfdgerPe VAcf8G0LTDbj6F0333wzoGsCjRRr2NbmoWvZ6XpACdltEwIgRqw4c4mgTejfOyHBgN4gEDM94MQ8 3Jqo1b7b1teB3aitK9uonAaLCfRjfunWNsJzIoRGRt0SJwPX5ivNp6TYp0TK5TILvC2Kt4iQaIXj zfxZZOIhYLHGd21E2DU4tUuFRVOzVhZ9NnNroo1Tgo1Qgi2N/M1sRJrfak3M4u0DgfpsDKaoU/Om feq3Q9TEjLDk1FNPnTdv3pZkKFQFtAVEqhVNYMxjiEbb5wZZoyWahvjSmD2mjUwF2JuxoipuCYDC RrgCARSoBog0W0muMavKeBdkpjyIABrFp0wDDZnJCaIK2m12pA1diQULFlgdvK1mtXZH3vzmN/M1 O3tvNdsgiS2dTNyojn4lHLOKMe2zKnR64DSgv7Aoksab/NJaf1OvS+VLXXElwO1Yzak9veqWyz/6 u3/93KvT0+I/fWCPH/7Lcd/58qy3vCU3e0GSm+Y4Hbko35kg0nFLmNfDiVosjVDIfCn4DVKtLR7R B+gnXK1Z0aOPPhqbPUC1aXkFBx54X2TdIQ9XC/YtitksgTzCkkmjUiBLIlfYkBY7MJu9sD03sBWc XBOxS6ALiMdLOdvGubYyEifcBibOpiCpdnnRE8+tfO/H7v/yf8x/ywWHfu/LzhmnR7lpabmY5vKp 5oM8Rn3QBK6XY8Y7juSb4KMFSJwOPPBAfacBEDZTmlJx0oGJXh/TgAGb2JV0ETEvtGAujoJSr+NW 0use6Xu5F4NLoeNNC/IF3D3I1IbROzeeMZAY10zCKKsjSABeMIf5n0QiZjG/dk8FS0jcr173xBeu /MMvf+slngvVaRY2+h78PNcBATBa/g1BqGWSbRciHc8KzMk2fxOSw+lgAz6R3VoItMJe46P1fgrC aOrJ9OxS0ezKjTlQsOcRFpxIefHFF5lqURjYuHHjr3/9a0x+MQx4BdO0GKjlwABP16xZs/vuuzMS CKxqbC/Z+ZfXbeIUxOaOWWXQAWpAriW2aCQcOBjkCrLA+LPPPsu5GnazwPvtt9++1157sb6uWrXq iSeewLYEWjTkBMVN2wmUQGcgELHotoDjQzaSXdsFAiDELH1aK9lTA0NaClkBs3N644IiAGzHxYIF C7Cp+K1vfWvAZxiDbLLsuuuuVjMNI/MmQ33gmB/oRkM6CllCmzTu6gtlPduAMtvqllpbWoorUgg4 OjYBiQMWphpIWmYMpiMmGRTPmJRI5xWaYOHWVm0ZsjIMKNH5nMwyWS16SIPkxdyHubVPBisJaDC1 0ltYareaD7ixBKNXBqAsrLaabctEKkDPqdfA1iY2NDBn6kiOkyhNAh8jIBK/yN5KHHXCRCHKKG10 83BsmFcEO4G3+4wj/8cl4dw5hcV7Op35PgcrkWEOi5xGzxMOQB7Afav8ydcSB6qfGQatRAMZC5Yt q7fVFNtAe0WGCTl+//33237CFd4Pq5tArDXbVsupJ5pv2wp4PqZSNAfaR8yEddsng70/xDPKqhdn MkprQpZLEc5Ftbgahrm8h1JjEnru6pdXPTN79vHv+ofgrBMq3V01J6z7QQfAhkGT+VYCxQFCI5aS GiSCwVrE8KG9kFhYMGKBZgQRyIvdI1Zn8+VxufCNkuR5fgE9R2qMfRz2A4Jg443L7/7rzx3y95cF F5wo+4mqixR/6y0xdSGNTsCfneBGVr8W8NLV6Im4pNCsyD8eIXETK9xb7nhhrduDewfhs768mU8D xcbMWf8+b9OLuBKYnSBre3p6VHvXRTua3RYb59ZG6q9lP9uAgAGT6aaA3sKskdN2ANubmWA2P6en rFMrTD1Oz8KXmQLynRmEW5ZY4s899xxXlpyHHnro29/+NqQ/RgVWr169YsWK3//+96hSEOAEHnnk EfIQf+mll97znvfAEtiFHM6BMpsjxM5ElNxMnFp43WFqy7wGlgngggWSdpHCmvHggw9CdbFqLl++ /Lvf/S4I3WOPPeDuVq5cySkIsMn15Zdfvuuuu6DJ1q5dC2b/+I//mDivUwhTpI00AZUhugmKto3U Z2M7J3OThXGAAOOCscYQY5fkqquusoOu+R3mWIbS4YcfzvY8Q0YYaZCezTybRabamkjzaRZX5hws akA/PfbYYzC33DLhAA21Ok3ZMUToNwA4mzV86ty0jqT++PAQByhsQ63mGLp5A9ptM0CVWg6HrjVE h9n8fcM9KIlZWx2NBZ8vYohCpHICBV9EYKM/DPjXnDWbKjfdc/+NN0eF4ITLLnX2nIFX9AjevKMr 3u1YvNGhaYhBzo4US/oyGoTzAAg4FWsUNQsmDlXnYLwT/3AySzNaMROc3mc+8xkrIGUv0prwoTl2 OQM4Q0OD6pkhxpCUgqExwrE5kEZ3J8jqTwwIZm7c2McZvJN2Jm5SLsdeqQNeqeLPO3lZ51lnVuH7 yk6u5swGMXiqsPyRrZ/tCKYoSuOfJS4N4khVoPmf/vSn4fwZOOyhnHbaaTZ9nK5qj9ks0E5GlSol cb7mrn3lxc9eOWvBrjOPOQy5JX441O56gNvjhmbZP14ZVaCr8mmhGCbS9/O4R69/TAWLrUaGGlUK G/tyGA+CvPHkhKbZ5y0sB9TATk0kMgmjw4l6OeUDz4suugiid1g9akCJ2e3WINDfKcz4aOkkW8vd 9mlTj9OzHZ0OzbpLF1+/fj0yuieffBIHUMhwmA2R49HvEdk988wz5OEpvBxLNeQ+I4FEnhJgBj77 2c+ioUScPJdffjncgi2cq52IWd3bHoM7eAVBAegAR6CSOIQmqHz++eevvPLKV199lUfc4liGR1ay R8cghZUVdLOlCrofffRRMEuGK664Am8zPNptt91g8llpBsAumyUHAGTyb810q7VXf9k5vXFHiB0C 9rps2TLOobF70vpVOzG+9a1vrSfWSSGLIrsaQr6IDDfichFOLaRU6+rZWmp7xVlWmC4AAlohiKrY HOS2dWkgw8UXX8ykRHp7VX07ayMJOaIh4auOSPNjhOb1lHr6tgoGFECGp6jhoYx36623bpmTZRdh js3JlbBlnm2lIG3TyDcnx6irMQqJpMNH5IgMzg0iJ+iNH1+9afmK6m9v23jT7a9i/n/x/N3POcWZ swtm/2tewqksqJwuhH86sIV6HpIxUdPmDnMdWLf30NODvMZhFupzeor9RZQ45UZL6n2jCUgykVzd cMMNFLL33nvD29CvbO/iShcaonA7YkCTi7GYkEqKEzEBHtFKXYcoYcjHNFIMGxcmWBmxcarGMXw1 8pDrTs9LKNZVjIC16yE/CgvOHHjhTUbymQdu1pKP+Ywph5iKpJ4qNLV76LaTYMQInh/vi+SZP38+ UvEhazeaDLSoaOciSsH1YOwFbvjsD3+S3vfAop99IZjmd9qOD1hlJsWyeWQVmOkz+hnN583rQheF O2Dbhw4BLKQY/h7nCh6nQh2/6pT6vG4USEGzFIaZU/guX0fOIJZz88AMDDAZRAAWxQr2slW077cq c27+Rna3TQgAcHVUM75MJqHABosC2wVAw1Q/pzf1OD3QQC+H4idyzz333HjjjfBpSHig6VlR2FNk GEDiE4fihz0olUoMCRJhAtlM4i1IfCKMOlgF2EKbH64P2TdnytEmZ0Ymka9wZVxZxGfXyYIAKCCA MkxEgGiQe++990KAMruBRLBMxUAxGCcFrIFxUGwXGF6EXKMb8DrpDzzwAAstkt4vfOELKNIQR60I cpZsvDhZDcy+O0wINDGk6bh5M8yXs2zDhgDjgrBgwQKOFV177bUD3mO8WDUh8mxJiCizUdsc8NZU uWUeoF1MCJaRwwLnF7/4RZYbOwXRCp6ylU5o5pkqTdtWPZvETWuGrSa2ZrBxlkimVkDBVIxdlq1y evgbOPm1r2WPjsxMy1sWMlhKox4Qy+b8lDQLZTcxcePevnj5/eWf/njFQ8ufXb9m1j577XvZufsv PcZZcIBT7K56eNKTfmYRhU+Mc8K1Iar1HZyqsfkQIrlK8f+GgBr5FTY381g50RIAi+fCXWLLE9fZ UqcbJSuP8gjiX8vpQYvbVYmuZfsYcBus7eaZuHGEURgUgVcVzzDGAWaHQvmGWsq3BPCg774H7/j6 lYecetacN58n9SkvqLlxpxMV0TvlEKPnx105zJnEadzZUiOK0mFJUxTH/yiKQxdsIjTpKEg1Oonl 9DhUBnDGuDGbF8cSgeVQfL3jshzfGrPgWW948v4rr5nzl+cUD8FGZRLXEjeP1M2wedRdbKFVmJSa rJQpKWIUC039VaMlQBwPDqYP15EOpGqwlzk6Q9WdnsN6DOiFQmUHGvZD7wLbLfoffcYqVvAcGek/ /dM/QbWifQDnvHnrs7sxg4DGRB2XY1bmBBfU7pyeiAkT7AJMFKodsQxiuhdeeIGDAdY2GlwcxD2Z yWZ1l+2KwhTDIwaG5QFsUcyzdrTwiPwEeACYh/vuu48SmJdR82PdIo/9ui3WximB/Lac7DoeEADO BIAM7sAanwDX3KKUe/3118PpEacPgDv7iAj54ffsK8TpCdzSASytRrpdWW0Kt8iBb7vtNrYJ6Bh/ 9md/1rRY1fwiEbIRxqOBWZnbAQEwYNY8ZgF+1S2YEIzIQfudWRhrCABgO3ZswW95y1vg9JgJmyOC oYSnbDSlyaBxqq1nEUhISBpEq5v2VXIyISdSD0KPdNFMolt0EAaUMqrt3jY3bTXGaJEqaoId/tjP wF8ch4uYPZiOmDEABbZYOBpALiBTzz01f+BoI0m8wIIsRiBfMIKiOExruVS2N4dc7YASevKAhXkY TuYTn/gEB4cs6HhbJaTpKWec2S1teQkP5RtBZKzkJzI0SD8h2UvxZ0BmoCmAInmj7yB2E6NVg7GA /IVZg3mIZeHRw4leWKs8+rOf3/qt7x40rXu/ZacuOv+0cOGeXneH47EuoALHSTutHRTK0SgVapqX hupw5vNyh24mEjF4OvVnAx/GRoneU0776ii7KOsLNAmr2Bve8AY+YvsYSxgdqf7Rbf9QAZ3vwjE5 ypJ+WPKoLVIf1YiZEGsi237VPqFdYmTUEorhLKIZjPX3BVVc3nFQDfa2LHkSAs7nN6z//q+u//nP py0+oLhwL6COQzwknUDOiyshfUTLInshckjOIT4zH5tvqVALaftpVRMnezDlNLlJTQENzubRSYCG JhCVNvJg0aauo3owD8n4Cs0FLhaL4uXTGO2vjjhNXul55Krv7b7Lnoe85x01Wd7J+TSj/nGqUQcm xzbFptpAyY3oSGrJu/pTBdUDdSBUCaqvVIZhPTnImEabSjMSt+ZFNZfua0TsVEvNMfLSlgrYeRhg Ajegh4wUHo99BHvi0XatUYJ0JM2csu8I5YAXDxxsH5kbKfqaCQOcgSyDKM1GLGF0VpNd2wF6MqVC u3N6AJPuC3lB92WhJcIOInYCYPPQ1kOCB0tmAW57OXmYUplGubWDgYidZWwGW+CAq+Uo7Cu/+tWv EPTh0BPJHgIfWzjftawjt9lAsjAZjysoAL+gr1k4clcUNcEI5y25QlW0wt+ul016y6IYZJHC1RZi E0GxnSVJtOgmA0V94xvfeOqppzi/h+oRmjZkhtIlA4+IUI7N3KxPFplECJhJWN/XRMtNFsYBAnbr xI4yZHeoOiMD59amMCI4v2fzMKDQqDZklnFjbagralRas24GFItIQbt8irBXHMShCZZKkUqWEiU/ UXr7LJu2jc2WUjcO4yF8gNODmbHpbCTB6aneZm2yifZ2yl1hh2p+HjzIj5jofqRbGCExp9ucKimQ z/1z8daaR/PpBnaStNqJP/3pT0lkIjVXN18onnX2eaBeupaQSOoJDF0rRRGXQa+hA5BkUu030NI0 xDFpaR82CUP0Kcuc18jj+SD2vVqcUOv9lh45d8mSrkMWF7u7zWsUUO9K0GyciFIgAZJfTB9R8XDG zwOpiBbDRnY9VdDbUHNq8uCtNrmHeznssMPmz58PNIAP7zRXq2ZkkIKAG7wqZwvJU/Hdsh/Ct7AP 6UtEGfsVaTYNEeDNjKEVsgn2NhADE+KlkRPSbs7k9biVDaXb7nns09/wnlh98nvePefP3hbN6YZP Yw8HxIkR8vudZPSDiEd6qsBvP49kbkjkddtSIMAtOlOcoWBv3drh1GujCLZFQq+aoY0B9gIAGtVQ ouaXwMlV3fKGQsXd+J2fPHXPrWde8ZFc97wSk1Aska/pGpbHM9FmZXhV9R11oBAYCarDrlDDXio1 FfNAPWlAyZ1VDvLF6Rwk7HGjOXR1FIzpy7RJDkQ2q0UrJMnADgIyUmYnlMyVvzES9XIWhgGBOob5 YT2iv8iLvek9bFLYvmUKUTaDkWEU2aZZxnBCG5cWMjuwxELQ24UWLg5LVngRWbduHVp8sHmWjh+T b9uZiKLYI8GIC8ZaMM7JSs8yxgDjKd+yI21MPpcVsiUEADJEJDwYMIfR4gAeMlvErZy6xI5OEwtb vjiCFItucIpSKN/Cd9YHP/hByDhLxVKHbN4cAVTH+BUzvXJhqtUWp9m4JcpCidR1jL+VFdeAQHMm xB4JfA47a6QwUggwfpaqIG431EAHqBHpUg8sl+aEiRIVWDHrsS1WSzJYIqv+avv90PBly5ZhRoKl h0mJZQh63Z4vau4ltV+th1sjVjX+xOWJQhc1yka2UAn/ZsqwGBykuCbpSX+w3rEtp8crpCC3O3Lx wqMOXgwdVXbTih8X/BBLJ/xZErbH0LzdjhtWNKYTD3sflThAkS0uiNtynfVr++59vuf6+zcuf2L3 d76+4+JTSCumBZV+yOKZpiiihkiwNtWoe7MrDlLxCXpE3SBUGDLsSiPLskvbdn4bJDTwwH43A0qy MjHl1dpQnB6sDpb8fedViVN1vs6torqqGdStpXDe+QQ/4nE1qOaf3rjmmz9+6ltXxUfut9/P/2X6 4iNqUQ5nc1JrHVNwMohgTtimh7ICOIRR4kugoYbAhZIS6msVCOh7SnFCrySiIp888vwDV/1g4Zmn 5E9fymnDDki5sTnmOCxkUhdTHw0wU13BlL0PiZyrTmUT7go5/8j2mMvWi1jABswbv9v8CodQjjrq KHbfgCSw3Wa+7MHWICC8KF1Y0Q8LlY2a9Uxrk5lMuMvO6RkIjf8Fov+//uu/MLAJ3Q9djsI3V8sP jCH3ZSdiGEjW9aeffvpLX/rSu971LlYRRHx0AoJZUdqdPR5/bIz7F1555RUoBgR6d955J8q6WC0b P9aLXsRig17o1VdfDV2LjTgCLYSQpY81hcbj3ubsA0NBoLns1ZfLofJnz0cMAeY6BgW7Hqeeeiqm jC01xt4HVAXHrojYFF3rq2STONnKNxtZtvKozZOYdtgDQgqB9jgwobYAhF0n4nbjqc3rP3j1JGtg liOT8MgdXqUlBxFVamig5ogbpBz6gIUGvQKuGH4G9XibAvROPOKwGUynscyb5CBsDS1qP8G1E2dn fItYkEYuBkDKOLFDkOSsL8d/eHLDb25af+/9j69dlcycvc+py/KH74smYsnxqqGfRzIsh0ppkjOC G5lnG6SOk/wIKoKD5dR2e2nxzdokFBlYCTuI03EqgfhqsEB+PONtwhyJEZ6KRURftgL3l5SlJgjH 2Ov3RX03/OGR///Lz617+bUfvWzmRac5M2aV8UMX5ktw7+aDg31j+59hzwmrCrxnO8n2F9D/BuJo OgtQYMtCdDkxpMVE+G/3EkhhffedW3/987W7zTrhvX/q5HNFcbwePRL7qtt5bLT/02MSw1V74oar U3e/mbM4GNqNk8iqGxeFNbAD1gabVU0N0C3/8Ic/zG4Cd8DTTstjUreskCYENOA2G4rNJ1Mm0u5M C5wVfRdZP04RrrvuOkR5aFGSwhICjLmOIZtHgVA2EPeUj5Ygt5zc+8hHPsImLmMJQTnp2ztTT5mO 0B4VhVawsxVs9m9/+1u0+WG0wIWlLK1od2wxTrvBKd2MfsWRpDvuuAPd98suu4xv2dAegNlZa8H0 anbXmGr51ToGYZid0xv/7sAwZNAxNE444QQMFOO8hHFHIhZKbARUMFapiAgss/OpGwWhSeeL+BHx oWcNKtxyEDabySq0tvUaSmOZ+VHXhNOzAHnjG99I1e2MwQI01VcETjxbTg9MSWhusAhPgWRkmLQN PYFFk6WTCLsAGOHETBogAlwzurqWnXeekCxz9qm8L3KQSk7qTI8wKpx8sRw6FS9B37fQF7sPrej9 71sevPH3q1c8PW3urD0PP/zk098RHHFIMG2663fyOgwpMhl8pk/z3SKSQKopqWT9MFh/32qPGD2E dYQ1hc1iamRXt+FXzaCAi35pKiqKXDXiGFwo2Q6JIYNElKVzroMPCSO8lXJj7KUcCSPS4bgbH3/4 55/+9AELF5/zr3+fW7R76uNeLo8WU4zRUj6HguNwO8KwmgWm0JZCWaDe1Yb10jYzAQC6FJJNehUq poKMVAhMKuZh8LsYpzkOI4be7scfdfApJzm7zyWrb3SGyR0hGh3b5m2jpgwoy6WbiZH6KRhbm34y c6Z7/kku3ZsDqea4M3sipkUO2xkKg2IZQToWOAEmgCUvnc28k12GBYEGaOu/zGB1aIMw05XsAmbn Q7Og8RxMNt4b1kfaIlO7dwvWUQ5oIeH5zne+gwofynUssZbWF6lhaJExmTIsNmzhXO36DfWPcA+3 bOhzMpzsYtYWeNtBKwFO2ft8+OGHEejB5lkez6IbXBPACNjRgByjQFEUCD+J5JArRwHx2HHTTTex OU2/GsMPjVF9d+pimHwt4nWtL5c7NUDGvPF2LqXbW3aO2wULFnC0Bk6P0YcZEqsmxHe5JRsqznZ4 DlITkDVmw3WQz4zPIzsJwN2h30GTIdmBhmXwdoz5AZmeKERmVIhF7aPU5UYWa0MizoKCaZkI/QFC E5NmcHrEgc9e++130tnnGPkvchVGrPZnzcfMBVELh5LcdJOHpC6Zm3qlp1+5+/2f3PWVnnmnHjH/ zy+ZduKieMauCAKh152qjwCE/FD2nFpjzwC7hfkO1BjF/djPUQd6I3Hzlba4UB9OnkM5ABlbye2q Fi2xvLegxrE6eFqxDHB5MH0YlRmipUAJPgdOD+FVgrYiPJGXVvEn73ihEeE6tTQ/c9ayT3543iEH +8VO9AcxDJLkXFggjm/6Jfn7FjM01gGA2CJHO4jUYZGuc+xXfYvK1ucauDjPwchM0UNPVb1l4Ukn SHVS0ERahvqwFIjVJYcA4Vi3XOXVa0m3TaI03HXWIZ/7G2c6CsseRmLBlt0I0agcRvUssWp7vt7I iBZBeBQBmG8R1Ee2lr5FxvZNGIdBPOrG0nctncHMCI/3z//8z5gEsHQ//dhO5UQII5g6B68dBRL4 hM3GJ4ijOIr+EnY7sDnO5i6rGks+GXhk9zIHLzN7OjgEACYYB9TM/jjK++QnPwmzR6JdDEAHT20J xEnnOniBI3hqJ0oKZz0G3ZhpwYkWNlpw/gOWWz/a7Bsj+Er2ynZDwEyvdr3TXhrrtJDPwp2d09tu WA7nhdbBZeNc8R1nfS0sXboU20XNdAqErDY40aUxLIUmiBVRHaBK5Cn4UtB02sxlU6yAwsTb80Jj qTZTAVpSnBnGRA1OJqgqcwLXHWA2ADuyt4GOjCzkoOCga7OBMBQy/rHtYLdEgVJTtonrPGuBE7id cd75SUdHOUkxdo/XeSmH4pScD6hI30mq0aYo6JoxM45mI0VClDF/7mu+eUX3tOn+7JlOJ8QJgqXQ rRqDoJ7Xk3NQ7oTTm81UUMOgCHVHLFg3rGK75bZrOjlP6CEQDHy7ddRsV1WED40kp7uzq4BJcMBX J1ES5JtDFMV7mFBla7Qj6fUqfV7UIT45KFZwNxFXOtNeLwwW7D99wWLsT7gVjc8kL36S83sY5jH2 /of6xBA1GPi4dciMAcqAjGF9BRa6C0wc3L6PgmoUY1fTRUkzLdC/sS7E45xXCf2yWDynC07P8MAT o76p6ZH/jC+6vrSk0UqLGDNVPD3PzvUV3WmJxxFKjIT2BU5XTYZhawAebyINWnQgHBv3Vohnr420 7He4EKBTmP7Nr4J+jCExehV7Khp6ZsHiZ6qf06uzNKaZbXGxypOiCQyF/dhjj8HssStmFZGhyIUP M/ExTYzBTLFFoym8tViqYSuDjRb8wHACgcrYPFR1i7ezhO2DADC0fBTyNACLihQQthwXQG5lsWy5 JG7fB4aX2yKUvKCeON0MMy1YYUXQZwugG9gwThUYXjV39lxNokOdoHmzs0Nl3Nt/+umnY4iFz2CJ pLkZP6yvSvqgYWwzg7EphzSmICYBrEegtgozc+qppw6r4VMnkyGBG9VlXMmLgfa2KmVNfYOzeY3X NvvFgjFQslP3uRe+boPjbIKuzXmwejJsByG1oZw8uHLjZ77/8lmX3ffRz9dWvxJ4QdVNOYAXoYt2 8IH+3nvgKidOwzgtBn04GAhqOb83dIuuOz12uqNUHr3lx9vquG329Ta8aSUntrd60Gdm08S8Byts xo/dLmFgSRt20ACtWss767sjfMh3ptEsJ+7cWEl/dmv1v+9xsLcCGx/k8UgB2mViHmXQQGqxnOOL sTrvIwA04rBBPzHJD6k2UDFtIEqHoKtU/ITjiMU06k5rHTWnFJUqRd/BEhA+AWO3RB+n0tBuAHMI +I1L40RCQN/izJFzlnEEi93nJDofG0h5s0/0LZsYRt4IYrTUZWECIWBZBQAHBAAAQABJREFUa7iA Fh5bSJhyS9fmMGN0tFew0yKL6+OPP/6LX/wCs28o1MEPMDwIzY3DCas0RD9VYt1iZw57MDAAMCR2 LaQyE1+fCWv4xHwIAFrmCp/mv/zlL9HRBfXNxImpQ+tXqIwVKRNBtIjWLsJk0E0eK3hszZzFxx0C ZnrlYpY8HQAzKx9b2Ww5Z2vguIPfzrqYIF62bBlmSKzNydavghqLIosj86hxTs9sY6Nkho5Zw/a6 hHutaGt5q7XUNooDATahmA0wRYNkzx6JsYsCiW1U0RFXhRmPd8GKETogxIORSKK4WoIk3m7yBsh0 dnbafnLIIa9ZtP++hTSeXosLpcRbl8R3PrPuu7+59a8+dvUl77njBz9yd5l90FHHhjJ/hR8FbEmi TIdsCQc5ro6R4eMmcjnCVw3Q3JRwGPIXncMA543cqE9hjB5SvbVDjRgK7fwi3Uw9jQkPFkVciul4 gEBn6AYNiNcjvAt5Sc2ruKVK8MDK1X//1R9c8Y+rX3kRKBZzOTzldUROd03FbgycTcasfw6FWsc1 B/kAb1t3ctgkuCPqCLMnVUzDwUVpDXmxV664L7265qa7Meu60Y0xI4rnulyUYLrEav+yxxFN1CrC gqVFC+Vbgy82kyXCrkWVSslLyrM4ZZhA4sL1yTCqNEuNRZY2B75pytS+NDp3/VdbKYBewlTmGOP8 0JAZoI7eJfJDKBlSkt6OMGlH7U3YKhYMeDwMorCFzMrBraU5uE4wFKHy7bpOTfr6+q655hrcPBx3 3HEYaYT3g/rPmL3RYwSLO5///OfR0QXaoNheLSE1wRgH1yCUCoBcavX9738fW69sUaO3RjqV2UHI u9HjbDJKYPDbKVnXiZ4JJqPBbfBNZmP0KeD01q5dyym17a0R66POV8mhMRibkmskQ555nhng0ksv xTqLlVaRyGxAYK7YXpi0VX47jIQY0MMFYgcmAB8zDX+k21VboMFBMg5zFjs6jj/++D1nzXGqPclT KzfefP8z/3W9+/Qz60obZp9+7LEf/ot5Rx7ave98NgJKSJZk0R831uZUmCHcJWxBzJE4faLKcYKX FjX04QSpHRyfYM6PQnNSMHc78gUa0zQXRJmOh6Ji/VzDtluNf/BatxOHper6n173wr9cjTnpUz58 6dyLTktzXih39cb6BwwT7DSO7HHRBkpqCGC9mi+ZqcXGtsuf5CdI5ugFWM+TGi/dQp7d0w60IytV pzd+7j9+fPO1v3vL975Sm+6XvRCTQUHidZtpSFsEHOFTf5/oJtKPIWfBpRgHN8WErLNyvbPn9CRI AjfENST7GGBCu2I7xl7SJPeR4XweWDcDWJG4lati+m8urVmUNsVC23F6KByzlD766KMc2YLCII4M jWWVwCrClTlugmEM0c93Wexh9rjec889+HiA00PSmLF5o8cFsMUEC6Izy0rRAbSOGW9dYH/05W9X CVSGaoBZ29lg9uD0kGmceOKJVGm7isoyjwEEDMi5aE1kVQYFZvblhzMYY1B+VsSgEGA48JyeT/9f sGABg4K4TbTv2SEBaizdYhLNOb1GsehuOmHdhpyhK4XA5kAiIpq9jQONtQOfOf8d73gHcYBAfYnY XaE2rvvwqkaLzPiyQgdDZdI4UqGFt5eN0q53UosWLVq07KSTTjvtVPFqmzbc+70rV9x21+x5ux74 wQsPPP3EcO5sp2NmnKS1ShwXCjUjn9PAlpER9DJlaoVTg7FkNMnMyMiDzWlPjP/ga4wTM+iBomdY 1jEaQ+UPr6FTMhct7B8uagHKnCyLHFb0fL9UrQ7VKCReib985eovXfX0tb/svvDY+Ze9rbDnghqH 2SIjIoTRK6b42OtI4zllgA6jj0SJY0ko7uLTW6fY2nmehdNDHiY76VAKMG2ahug4NacaJTffveY7 /3nkB94ZTO+it3ECUUxdzUlzzjof3dW0u5Z6HGLELOn4t7CORqrHTInUCCcWRPAtGXrVu+7rufKG af/4ntqcaWHshjH/pIaq4UcY/7rZ7+zc1yaUhShCjG2IRBrNYraRtE79c3ptwelBWMNNMX+xiHIq 79Zbb73++uvZQsaLGuYxWg+bsgAZREzchVqx2LOoG6RLjRODkGiW4r0d++NNOsBSPzazjU9cFafU l8CghadlpXCbASSx90AEwMJLA2qL5YnHdRPFtitSTyoJb3/77bcffvjhmGSwRF4rlm1zphQGpnBl N5uPmzdTuEFToOq2zx944IHYRqe6AyY3Ox1blRcQYnDCNjkBokb7NDKawTqJr2xROLBNjSZD6rTc NVLb7tc2n90f5gEsP7fWj0cDoNH6dKrEa3gVE+Mq6Qb4qvlun5+i6lYxNuCRkBh+qgVtNExTuBvV xAzwCuy/sX2IQYmaU645vVU/KFz+/vcfduopHDrqmDZn4Z+886BL3lnccy/cWIsk1xcBnu8XtXMA EPkEH/ACPgkPo34EXaKS+Rb3PDPUuCh1CC+e89gwIc1qTRVob289QQrmVDyOrTg1TnV52MZkLxK1 MnMyLR/1OskmGe0AbBFMmY/TeSCDTqZM7ORib9Omnl/eeOvXvl71w1O+9A+drz3K6cijmRaGSEld mGjYCQAsc4+Ui2kb7i2EjfagOKj2Dh1oPLIv4OZpg7oJDgCjal9Y7Vrb8+hXv71h312OfOvFTpgr sj+AdRPakwI9R3Iz8qJWDmc73gGDOPg+QE7q1eJcHr5U0moqiowRjr2a1B5/qve227tr70OgF7DF UU3igDERIVmvhbmhHWmMd/136PKZ85hn2DsyRwwYMyivw/pzQLUURMxe2tHT9KSOw+TDhKRjs5p2 xLJr1hr/DjQ2CGBimMwAHJs7oxDQBDQ2sXxInVDaRFsSDnBSKP4mUFiRmtQ8EVgRZIzoGf7oRz96 4oknsEqH5XHLnHC10r/mu1lkSwiAYgDFssIjrrfccsvXv/51IpwC4oQePi2ajP2k4N1+1EoXqSG3 8J+g+8orr8Ty3p/8yZ+wtW+JPxqyY5B6W+KojVLoJtrtN1MtkysdhdlVKkfZOb0JwpIdqnyMqW/L T5phbOimljWPJRAOwS6EYMvwdCLQ+ScyUuukDSyywqwKadfQbD5ze2sdSW8+ak2fcvFAHr40whhZ 1jUZKMFGB+ZQwBSEKQb3of8NB2FIG0wlQ6uC3kCPYBI8zGDC4D3/Unzf/U8uv/vO5fcc9qfvPPVN by7BS9AJwvz0/RcOAEsT45zSluzCLAfmV8xdoA82gq2duau/pSwKLZlswg54ZXQwlAAQjUUGh3cE DJgiEjJjKM2hY4ZUKu9hnz8GlNpYkXM5N6l2gLy1vXd84UtrfvSzfc89feF7LgkX7IUQK3DlmEIe CUC24e0pOVAHMGjeHKaTTB0OA5+0mUpqHiGYGSfyks4+f/1Pr93wxBPHfuMKdya+3xVY05s9Bo1g BQj38W+hOq0ww2aX6+fzNWGyBnKkPARbwWCqlHMFJYC4AMEjrAU3wg9ChsZ+h6lvdhkHCDAIpPmr H10YYr46Bad48IAB4jTSSIfDE+VhcakkYmY6NJFxqNdYFzn+PX3QGrNYMgK5AkauUM+wT0SgoeEH rCLfoAVM6EMqBptHhakeyqWIHxHrcXKDSkAHkGip/wmt0xT8mMUvFUc3EjBCQYJ9q6MLW8Xeefu0 iYqBU7SI8SeGfikGxNnXp/4EKmlZVvDePhXesWvSnFUFfU3BWZgKEBC2stCmEMCqB3ydQZE8mudi p1hLoY4LGKZnkMVOX+ByRk5O9zTiYCTQG0QDTsp/Xi3y16zrW/7E0/91Q+n2+zs2bnIX7vHai986 87jjyJx3sbOShVFBALywukAPsdr4gR+xGkFgwvxBk0oH0Iv9LuEhxQiJfMqh8QojmOQQQVeDUpKL 88d97K9nn3KCUwiRrkceQlXEf2bBQrZq5Kejqt9kvwxdTotlmQaqAXlYEJWD1L/psWe/9IP93/nW jpOPMg8mmco1BAKUbhCEeE9orFswDgppX1quFDmu56BDm8dqKIdXjPAaCStjLqMtxrmLtS5ONm7w Ygi8zT7dwNtmiVPnZpLHAJR0M6C/h8dV9DZJYULjai3vtxUlTWXgP+FGEDkig8IU57777gv1b8/s NeVRU6cDTHRNLZsEt/zCCy9g2RKMN9ljIm3F5gEay9GBVuq2YcMGKvy2t72tVbjRVp1zonE5Ad8z 0ysX5mDWSCPQE1ogTbNzehMA/iE/Ifzwn910gyOTH0JFR7/0hI1S0aWGulEO5TPZlW41YVpXWvNS dplQCPQG+JgWcYn4AHRBZwaYSOEOjgGBicsJrrSAnh8+F0Inzrm9rjsN1c5XNmy8/cHaL270rr1j lVd+9YC5095+wh5nnzxjr32drmkO+cWNSISU4Xc06DTznqR4jKFcmNPQQpIAL4e4FXcIvveC7+De sbPiFtykr4Dp0jhfgRkHi66zy7TDL3+fg4Kgn0a5QsXD/3yQkwaaGZBiJxia5gujqeKkvms4vRSL rJJSpriji4qV3o3/dFXXrDmdf/qGlxx3HkrBk1hDJjkoWakra/FCaCTlPwNyJBs6F+Qk5Uov9kAT XNtLoASnJxGgFAZhYcHP5lLWSWzKDvppK6nTiAA9po0abFZc148sthEaMxmZTL76iyb3FIDNZI4C wENXt4Q+U9NXvvIVjJ1Y0hnZDk/bje63+ET6hDCHCsOucKQQfu+8887jHAu1zej+Ibs8oCMPXP13 v/td2DwrC7VvWT6Z/jBkIROWwfKlyB7h7ojj9oNK4j15wYIF1JO20AcmrDLZh5qzqqba5k0GlzaD ACxCfcO6zSqWVWcABJhqN+Rw4cV5pVRe1UT6pyiQlXGszcF5eHG3XEBcEhZinSrS250cz0vD0orn fvUv/zjP9Q//n+cvWnLQ4sMWObNmlB2cP/tegpaO73o+WrsimBoU0oBPZ7fDhQBQFCacoJB3A18y PSPQ4wppumsMrB2nKkanWCrFcU8yvavGmTtYP8y1+MUk58ZhvgpqdALJMHd8mFd2AD7PKBWjYAxM kJvV/CT03DU/vOnFx5cf84mPRLvN7kpx2lEXWA8X2mOdz3AF4iMoGKJxQPEujhVK5TT0c54rVxcM FsPp1Re3gdkHvJ3djiMEdjD6YhI4PUhkS0CDJeL0fq6oxpFoSWfYPLgppGTI9KCktxwe44je4RVN xThRBpcCm3fTTTfNnz8fTs9KfppNG15JO0Uui0EgQ+T/sXceAHYd5b0//d67925XsyxZqy7LsiXL vWBjYYONARcwppgEBwjVkLy8l4S8QJwXQgzB5AViaugmjgEbP5or4F7kLhdVS7aa1Varbbec+n7f zN2rq9VqJUu72l35Hq3OPWfOzJyZ75sz8/3n++YbGKoxEvAJdkNDHQ4heMoxqiii2yfsBsZzDd77 2c9+Nm7cOJAeFaH8FJjyj6oyH1GFgbRqpKZZ8Cu0FtkRIae2Tm9U8FmaPv9F/bP7KAWsRrEwblaB okQoR1PxyjOnEgYfRQJS0XYnr10dNgrAmobY0dZlWhhluZdvx0U0EQjJsAY3hgF+VgpBMfHGTwK7 sd4I6dSbO+cdP/k2xmjO+PGi7EOgZrEFNp6mjS9N/iyGb4elYLC3Nhd2SPzk69AfiDgAUjsfwBjo ihOVNHZPkWy1bTh29OiK5775nR3Tsm/80md7nEw9fSX7VrCgz5HNEgB27DuPCa5WtpMjjAEjcVsO OaQyjlhibDcZfmUEFp8nZrBj2ws3/XLa+94SXnJ20bJSvuWlRrr5KeZRRoHoMo2iaCWDGHMriWzZ li+FFju9iwdR4QWacOkTVZdK5Fr/OLyNq096E3r38Ua4wDAlLJMDFiQJkwhi7qzkPRVMQundxgp/ DjfS06I8Z6RkNGBIbkjMwLxHHnmEvbORpJGnwXiQFwzAtaL06DpRZg1RKBbXHFu2bOnu7saGkwJr xdToKvHIlQZGQxOt6tS4CHYDkjGDXLp0KevfeFThsm4bI1fYAd6s+UvJuaDk4D2mITZt2gTCh9E1 Xg9AsuEMqvSq0tVyUztGGwUEhxtdXV0OfhRDFAl0kaOtiLXyCAV0Z0u3Nt6uy4SYuJlsokY4m6oh wdTFZkvRsJiLe/yFjXff8cizy1Jz5132t39nNNX77GgnK44aUvU4togKRs5l4R4OIvEwiJoIW1BH LOlSbtm9i1jy9klTNdIfBAVQ2emuTgZQSc++9mhORW2a4P807jEK+bU3/eblG26eM3XmjIuvVIjd QfPq42PFAz842pMS7BUgofOCU8rg8Qj4OlmeiJRBq/WTyMtkF199Vf3ZxxazLCO10zRH6juClQQ9 gBAEjkpXuHdBcLATF+IogwMd2ASL+HSUhadACnGRJMkOotHUkhwyBfSHoohv4q7W89I2LMLAdmzy 43AjPXorJGaGGUR8Di6AeTfccAM7qukNFQg8ZB4d1gwoMDAVPc/555/PthDUSH3Vh7UMo/llmhqa LLB+69atN954IxTL5XLgpdFc8r3LRl1owCwlna2OKVOmgP1qeG9vQg1ZiOpu9WDNgKkUeuSt59vG Zo87ZKQZFRkJf/ivpMs+fqj1DnSDsIkgpDAtqgoXJZ6KznDJr5q8HhX1eD0WQvfJPSljl5n0pLDu E5ceDWEysWQtKoXu936/4fqHO9c9Z0/NTD/rhObLLyg1pTDszARseIcKhV2/7B6T7doEUeCC0/aM OlRGgVHHU3iLMxbEbOZyx6hkNGpahHwviohyYio5QehkiV6SFP0mO5V/annnv/9w3QsvjvvopY1X v6s+02qEqZbE3uoaudjIwQsYoT85PW0Os6QnVZ/fQNhj1NT7gAoSyyYUrGezI9vImq5VV1932bk7 rbAusdN0L0wyUPe+jumAchzySBRAibRSEuVDVd4gLMBkGv2d2x6EkecaTgaUlyQhe9aLos+WbhNl LNwb2eIPOT1GWYZqbpIyMTApDpXpLeOXKFfl01OMq+zHwZ0EwCvFmbHCncON9BCLGWCgEwBJ5qiU 08X169fj7gKdGEabQsMxdVARdoMAveCK88///M/HHFIdbmJrpKfP8Bd0h3tVvfINtS0hwL/hLsMQ 5k9F0Dl/5StfufTSS9lJudo7yxC+pZbVgBSo9Kqq7x0wSi1wRCkgHMJlnKyOETFSDYkjWqDay/tT QAM8+jEOnjUUrAZT4Bnzr7hm8ROcbUbrSv62V55554UfmP3Z93jzxptTJuHdMQ59l74aiz9PVA8l E4cRFglFaYEHFgAggjV+lIX9SEncyPZ5KP4qn23/otTuD4AC1d+Qki7MCDhgG83ZptVPLlt6zReM WRNO/cFX3VOPZ4vDxMyYJfHVP84y8rbRaxkZZC3NAH3u2x4R1hwBEy0Rq/OQxgMPa2PXZr8Pu5vN DFgkCkTCvQn7dYzixif2gbbZWV+XrssYGfZciAB+BApf1JxYNesPoKXUogwlBaobzhHAiMON9GAF AA+8p51VMti8/PLLwDwuqvdSG0qODWdeFJuBk/4Xoz6EfqpWU/L0ozfGmVqLSzh8B9UDidmaAnZD Oo5+8Uf/LeyG73pioob0hpdfdLdq6kyNfbV1esNL7IPIXYZD/u9W3MiNrL3mC1FID8YhW5ajqXjl mVNJJuFEkKe14/BRQOitu12uAk/2w5MVXFGCX5bEszrw0WJZc/78nVM//HGcbxYtQByqJNy/y9Iu cQioeMstU3QuYql4XgHcsf6ePayx7US6FvGbP1Fm1Lh7aJyFfppZ+nsBxbC5RQRl4zjf1Tn5w5+Y 9b7L4im5Il4bzawfJjaGs7JzRpxO4jxKI9bBoCIiFwEQwhbl90PuxIu/hB9a+UY0NabERoyVuOdS Q3HE6YD5aHasqqeVYk7MzQg3QM0/+RqE/HxAcsAK6J/EvmOd/eEPxPlSQKcpfJMnsqMJPaotn1Dt +9EEG7azmu4idxnCdEuB5tzSsGSdnh6tYIT6etSTMktkeNP8GuEGJoXa/zECX3lFuOcCZ4ZsQY4B J2AAsAQqEPlg7BxaLUmZAXiPPfYYqLVmy1fNPSgDZyEOgWjzsHv88Y9/DMbjmkc0ANR61fEP/LrS ig48iY6pG5g+VzLRtweSlVZKEx9PPO3t7bpqB5KwFufQKaD6YMlGDZoHlJ9YxDBeklJkURlIOTHc qksJHvhPpdCPdOS+1HvHJxbv2H0+kGINEH/gcvSVT/3qMuv8K9GlQNVPdz+o1HjvMu8Rsp8CVzLc +0K9d4Dkqkii05ODsbI8yugMquKPpa6+qtiH9XI30eSKdrnHH805kn20daxyXN1WdWvR14pRNGSM +XxZURf7ZldXuHWrEQbdKbODLwJdndpYzwlwxWLmnaSnDt0d6++SFHufxym0D2JPBsdE5Iks1kTF SQqMZweGWzIs7PBLVlJyEz+VhOk4ybAvXyi789V4PGhzgZiAEnGvr/TgipM6gTwRvgHq4Jx8RKbN Tukoflj4juKnFJZmHjd/+kffa02e4ETZTJyJLCefcvOyGQZZxF4cNKgsyEZyUGCDa9UYXkMXqosz Imdparq8XEEDJhRU1ym1UGvasN7EAVBh1eqNDz1lRBgXG3UlIxO7TDewXpQ5Jy2pj0jh5aUUu/xx 8h1QFjkTrG4A4UnJiNwZM1Izp5VsfB8RjCcr2WOBzlP4rWOPWOlf1y+WFtd39IFA7oV9Y/E43EgP aFQR/Vm4/4c//GH58uVaeuYRFKwI32OCmlq9Q5lBLNu3b//617/OvgtUBMiqq6PPY6Iuw13InTt3 /vrXv8Z7Da4soZgyRGF8K/uwATtVDv20+la3Cu2kh/bDI11argcvtmYNcUgCL4hPCPCswjguKAMR 9CxDdTRiVl5UeYuOTBXYS/2rX/3qgw8+yCNicpA/50rM2sUQUECRk5MMjcgqkFc4L0PmgeynR0KG UkRhhAA2pmXdAxnw22MYBYORNYwxSUP4JVDJDX6clGQ22Cgp5wdBECMaF+KEJKVEVk0EKho6EOIQ mZAwFDcJoYrPmcKFsYTQBXBmohbZRIdw5jYI2XJ6j/iSlH8kJVPO8hp1wcvkBSIr4O1QB0vO1IIC yEMSSdXiCLOtyMf5kWSt/hAHE/GgWKKauuR9GfOc6hCo6FEWMElIUv64gFTyFvWKmMIGslt2JHPO feUhC8qpSi2pVEpOcqgb0fYgY0WYJsEru8RllcClohOVoUdAQ/lLVqlrp34UgD7SN3HIFbyB3VV/ MeoMP28UQ5onl3ALo5IoYHYD4AV/fRZz4eGMFhaXkmiXYew0SpuLyx/e9F/fW/HRD//xvCXGPfey nKmBvY6CWLmOoJdkQQWQwnWSOpiDb3/pa/GliUmcY5sO4jM7b+szqjuYCKrAa2CdYeYMdtozs2Kw ifUcHTMGQ/vpnnXdXs9nPrZSYPgFIyxJbwGbhePSBxWl89Iffj6Kuw2zZKVsK5fCREb2SY8701Fn veyyZ+D8xrXQ6NWZRgPbYCjCYz9jWGnAehojWsUHpFXAg+IcF+rDg0Gj+/Ojm6El080xuko3xJQx W8LT3/EpFJNu6RVj49UtK/7qC+23/Sqh1adCIwWhTNaNppUSbYQrqD9b+XxRLtomW5XAYiVWyMaV YZDv7IwMtzNVz1M3MFIl0/MB6qLrY28Th5iv54/jcNRdfXK8SA1n6oWK5JV1ehKk5Y0yVoKl8pVK dyy/Y4VBh9t6E1EbfQ7QTkvMFQ0YIjXdnJb+hYxj5NCAAUtUfYFXRgCALjvV0dBijFRlWIoJlyFC RXEHuzWLOetRjQsiVOLo+Lp5cM0FDYND2/qyqI8QIgPV8NvJhab8IEXnLbQ3CiDvQOJR4A2cRkKu dTgWmDpn8uGlBJI/LyUCx96ZE0gxOLP5++bNm4lA/Eod945fCxkqClR61QPsYomfFlfi2DCZMX6z KIeyx0AYKs+vimNYGI0djewUTesUjgdhGmnKDzzbCYqlOs8LVcMDscnAKy7NnSSM2AEmBuYhJWOO rhTXnEu+79F+gkAaqmpFvJNwJn/kLDYLTOBXxy+xIXIQSsMOQVdkj48L2eM4siR+SCgygAVwQsIO 1bgCMsTzHrtTg6gobYQIztIUG7UAeI/Ng10ey2R2whIpkKZY26EEAB3ybuJDO8YshD3ESV4oBIEE SJxCXVKBR8WfNDFFIOwz9mJ3NNo53iBkmoV8iEtkuRzw0MFyVkpUHU8VV14uqfnPe/aRfMA8X4eB sINNacpUglbyJ9spE6TOhpukXFjLQftQVJbNEfCnQktWPRhrtsBoxs7eaEdn8Mu7O55Yunn9Sxvi wtFLTjvx0rcbpyw2XnyhT3VQYYZs6szW6RC8EtSf+LsZr4tV9Vyn2WfKqpiv+0ulqfNSJcOLzdAx O11xikPvxPcapow0XY3hW/lC2snwnedTzE/lMVKEtF5o1BfN5jxzKYrQfac9kLXi0d582CNkj5tR xw/MGdP0UswtqGaf4NaVjroozVv14InTG2+4+fYt7RsufM//ZLoiMb2QJaPSw1F55idUPzXS1dKF 6OsDK6Wh+0u8EG06loEobtkyXfWKdNVKd2kzElCTPThaSVu7GHYKVH8Z+2hG+wge9qIdzAsON9JD 2kamYWDCi8lDDz20atWq/aplDqZahytNBQnwGSPrgx/WrVuHrhInnBoMUFONbQ5XiUbXe6g7lIEI u3btuvPOO7Fu7UcNTUCgF3iMaBpxaaDFQjg9KUCbIRV4jP3WOZMhEYjJhdbRDVJnDdvIgcj19fX4 dyWJhnz6kc6BDHVR9ZkIvIiy8ZZ+EI4IPCU+L+W8bds2CqkDK41hkPLUHr02CtDdKjUefSq/giwE gcgYCSY7kKysWFmb2SZzw2QGOPLIALAEGBIgE+HfQBbwIzKBdpAPZGQlYsjst2GGrnSQgaeu+wZd RAhx+MZTC7wv/g6AjQA5+WUqg2ubM24J1SCtxC3m4cknRgUisKs6vqxzChjkkfQQ6yiBlE5BOlSO rDtBOya+BTSociikKqcoyyRQ5Blm9AX44X3AYMdkX6a+cdiQqIl8FQ1XbhRFlIa8WVVOfhR+IAd5 oSqRUFMyFz0NnywQEWJbEMiwXdlyudcvpdxUGdwpwCgpiKvy5FQ5iENF9EFEEAgyF7cK6QnXJLJK wIn76rQ6Ve1cpoC0UpSqNC2IRCOgtQjSg5eqqciSHowt6X9CHKLAPaKa9JYkYNEcm9tZxsadu5Y+ tfHBh1bd91Czabe1TT/uTz+88NzTnaOakpaG0BI7PzpHxQfVGPpIL5nVjmGnAGSW9Vh8A7AS9za+ qE/l+6N/67CtxrDXKeYLTzy7YcNzbW97W6ku3pGOJ/uJExnpwEkxrwMmP3IP6eHCJPDo9fkE7BJ1 tZIsakwf/ZfhBSXn6XXP//D/HfPx9yaLZpm4MyFy38YKJGX6QzqzEaSP4iy1EBZzyLzZ7oPe3aIi frHe9XymEflaVSdNySUuJ/1F6rS709WuhpACQmY5aF+K7IroQn1pPxLMIdzrkzf0x6pTjCX+iCBz mA+kNUamn/zkJyxsQ87m9jAXYAhfp4V7aoHQDwDg4plnnmGzuIsuugio8DqHedAZ+nCAr1iNCdKD RIA6zhUW8JTGAKDKZrOXXHLJpEmTiMztXXfdhZ0nMWkeemoACl9xxRUzZswAXBEHIoMeITjJK7nt fQELiMNLmVkAkvE6QrjlrPWBhHBBCC8iJnFAmNwC11k4qmNWZ0tCbnUbJu3jjz8+a9YsNtiolJOL 6vi16yGkQAUVCIkPVBAVeEODIzqdnYvCShgYR3bcazJHHsWWXzRKfuznCwUn5bGENJVKd+d7crn6 rp7uxmx9167OxobGrp6ubF3ODwPH9UqlYjqVLhSLKccLgijlpLuL3fXZ+p58T32mflfPrqb6Jomf ydJomSkoBSXiF0tFj/ghO0qnKvEbMtnO7l0N5N/blUnnSjGozytExZSbLoRFz/KiBEMeNs6K0ngy jJjURuhBcLCCBDsCRiPLsdKxz2IVM2CfLcfuEZRoObFsiZYJqWvgW4FtoxoMHYApcqWa6WBU09cl MV9VeZYlCwjFJ4kQEqMddE23MdUcRd2tRgMeAmxeIpgNUZTkclQ4ou4GOPG9uGmm4NVHKrC49nUM QKV9BUFe2msfwBOYp2MqHogUIveC6sRGVzolkYeB5jxRGz/Rya3b8Nh1//eYY+ee+qkP5c5a0DTj GMNJGYkbm15vnGDeJ/Mdex01Ju1FkmEJED7JTJJ8R6xp9AqGB5AX/6W+C+P5Vnd0bPjGD5ff+vtx 5y6w33ohVtDdHha5YjJbNO0CpgdH/Acl002qu0G5hzExSm4sHLxSmOTr2v11133z2LbjJrzvEt/D qoEOSlTaTHLRqIHAWMFDqNHamAWF4nx87a23Ni5Y0HLcCTIwMSGo5mtobTJdI9//6K3AsHwSoyZT CF85RmsTqhRw/xeHG+kx5CO+I6wgA+Fqf/8FHPUxEGW0HEO3TGHxLoPTkWnTpi1atGhwEDLqazYE BdSwB8rghQX8pqXM6nwhEaIwT9leb8mSJWxLyFN0dyA9CAvQoqnoBgMGO+OMM+bPn08EGs9zzz3H bvWkrcaN1Tnra5IT7YILLrjqqqvWrl3LsjoAJP4/CecQMVTZanJx6qmnXnPNNaSikIDJ6667Dltc rsGZ1dlSYCJTFwJ5BOb85S9/efTRR5944omUisAa06vJdajXqrvVgx3jnlLokaWabzswESdyZaRn 7E+RC6b1rGWyzG47eiHeuTy/7dHutcuCTR1du2gKPfleLGniMJTmytnDfV3oJI5f9L1cJioUrFRK FvG5FsbEti0mmjZQKIgQL0CANqsqmOth4jkoperqwnzeTYmBMQ7gMDKmmQVBWIlTic96EjYe8XJ1 fiHvpNLYJmFCSnxP5W+5TuDiWc5h+aBju0mAuoYVcDhItJMoANCJgpPJjlIErkui0GdXNMQgNHqi 6rFctsFmWZ8dMFlCh8tSHqqZiGIxssmHCRdZ8iPmrTIlI1asCBeKrGzMzBSJ6zXF6UXpo9Pd/lnH zJ/rTpzVPLkJd+DiVJ9cylMsolsFHVYJJGRUgQ+YrbqeZ6mPSBwmqEMiqwTVqQ61qRyJ6cHVpiih RY+nxNfyDyMNsE/sb008qMBIuOelDDvcvKXQ3l0/dRrmgMC4vGVkz2g7767/tNKegyd3ljcxd2A5 PQjLlt6WWRihLHXJmQ+lLNKQt1YsyPtqx7BRALayGyHUhsdwtJiL0nyPMQYFTNFEqe89uvH7P9y2 c9Nx//tTR19xek/eaMiHU7rYOM7oSBnbvKSb4bHvmxq2Mo5kxrTS2EvEFyVNnMWgTGIkZpEV904p nQQ7//Pnu5atWPAf1/c2tfAl5EwHrbdM5zEOox6r9EEjWAP1IdEblstSmapRRWJGze3NP/CjHy94 77tbF5wgRiV0q+oTJL6omEhe/iJHsA5H9qtlCJUaMoSVPyV9KzgbLigOyAO1coN4cs2fSiExxwp/ 9pBiVfmH/oQAIRRRIgRSMgcYD7+FyPdocgaX1Ie+NMOQo0hISlFJ1ZD+ueaMEgnxjkeohobhnaM0 S7gJ1NG8pohUH5qgH9Pr2fQj3R50BXgKNgY4QSsag36ETS977qEU1eBQ48C2traJEyeSP4I44ZBX P628S2dIDjoTwjnQ17W0tIC60RZynHnmmXffffc3vvENMocvoMcKmygb5p2Uh/zZBEJrY5SAjk2c HETg7RxcA0ErteOCEF0FXYbaeZgoUOlVVYdyQC+hMcQhBpCAGdBYUHKdVUn7HztW3rN+2cqdmzrs Uo9bYKYcKBIhTisgJ/lmgEN5fA/i183IoDQpidcJyxeRm3d7LKPpNVLYCTEJr1ymEYKIlmL1HPPt FLPXyNH686JGJAFnUommpe9ax2fRG2tQ8BQe7TSyrEHpQtrDpz0Qyo4K9COsDMyLASerVJDLSxHI jjzYpYwzuYm3NjHvxF9KZ2KlrBiFYShKActIY+AEaASUMUaB5ZRCkxvCmY+QmWMyUfCBAoImhKBq 1JIyAg/VObS2R8b67m25yHn46ZUT49TiKXNPGT/37EmLG4yoBSoUMVHFHHYwkYpPg89Dq/IQePR7 1Mtqp31SoNKDYURssD2aJ5IiRn1IsCBzuMqSJCNiCoBmEJilorMlCB5cueEP96/Y8EqyYPqSa/8q SGewA2SpFyZtXksTjiwSdLJWZDFrAESXpXvcywwIh4iVNhNYMEfaF0eNTYoMw36CzhBf1nzLJxh5 iR+ZRZbpJis2bfnGzc/fe/fEs8886SPXGnNnG25Xwqwm808UKjbqC0ZLHDSxqUKVgcywF/ewvwD7 hKJh1tOBKWNzO8REme6cGS0reXr9+pv+65j3X+Gct4juKiO7NzoYvqfo1QKxZUdOp3nr9nzYC973 Ql4vPaAcSIWpNKUT5bv0sTqwu7e5UMrILdMwRCwjPfWQwBEuvi7k6/NcTfoyt8YyIQ4H0oM+urUj RiMu44MRaRudjN5WYSxTT8re9yGLMw9uQQj020899dTxxx+P9K8hwViv44GXH5hEZOAQZyjDsXXr VtgNeAPIQRyoRKDOEEIRiJoOQgHDdFoigJPPOecczlzr26VLl6I3Y/WjloFoPHi+IQL6Op2qUkIy 1wCbmBCf2+bmZpCewmjiG4bmh9nnkiVLrr76amDe7bffjpYPB7C0TJKQG2euObimwLyFzLkghEx0 5pRKv5E4VJDynHDCCRoE9itPpWC1i4OhAC1FDYB0tfzKhAqDIr+M432D5eDZOuI0EmWen6TMTUbx 6eKWm9Y/cO/6ZT1ZO8nhtdy3BUSBhlCRSb6sT2N4xS2JDLKR7AUNOuHt2AKpdXyqWdMYQhb4CSYL HKQR1RikqOw/XVWccjNXIXtfSwguBFwUa4Iw8WGP/M3buFYvR2pBCnTFtSbO2AQksUmwL7Z5zFcj tLMDKc5YzBB/9oDECC0zQbEVostLhYXATGfQ46miSzRU56LE83GEqYsiZQYnStn7ik+IDGlAMzWy YTKK3WCpXlYldhX8LaXCmo4n7+te80z46ruOOnOR2ZoJLDPFVr8qCee+g1eoLPU9Eqw2nt0txUgJ VCk4kVwXqC/16/qXzoeDZs4BIcQxCjKr+gQA7LQUlpgyfWWUegXqt29Pnnux/cFHX7hvab4jP3Pe /IUXnNX4hlOwVoflruHgW7Zku8xUcC28tl14jYYkJzwD+nGWt8jcldjHyZIvxXkJpb3zqHYMKwVk GoepKEt2WcCzbYoplk7T//0Dj3z7B36p5/RrP1V30VuCuhZW2sI0scSWiSUXa3S+ujo/CHp24XZ3 WEs44plLbySTRaogJnvBJ2l2CNyRX/ft29qnjDvuo+/26x28xKal8Qq6E582uv9kGmR0dC76s5IF mC4WprspKvuWlPwmy0kzi0O3zwepqyk/6ptnAKgdw0uBPmGUNlamvuKQ9IcyiimG0AAZfzXn5FoF cpYg/vTt8BbzkHMfdqSnxy3KWRGOEYtvuummIwPm7U1/gAFVxvgQYMC6sr0jHPEhGhRRfV1TFi7+ 7Gc/AyBp7Rn00TiQpyjcZs6c+dnPflbHBO/xCKR0kjoqhCLw05/+NHo20mqs2NraSggL6iqtS0dG XiFP1s5Vb34AkkStRybo8TDIvOeee0gIbpwyZQqp5syZw5K/559/nmvdRMlEM5HMKTaBpOWagum1 l5WCEZMy05LJkySXX345ESpPaxdDToFKryp9q+54B38HcZgPBiBZ0RbD/03vi9967vblRns8EbO4 xOotyBI4EWl1XnImZ+m/5Ud34dKzy4NKIM4wTYt1d1G+FEe+mVVIcfBi7PMpMpsa0XH8wnIspJTQ xyaYQR+kCcoUkImXF7xyKGWeFIUjwFdKKl0y6wum4YdFtkbDnX7aDDKOUSq6WIuCACMzYNlhth4E KJo9ZlgwladrYosGbY0sVZJDpH11rfPWNa1cy1ba+O1niqMuCbJJb1zalnSsfv72rdu3fXr2m0/N TI1DVu6V27xOO8C4x3ei3lU7HQgFoBYHHQ4HnPY9acJQEE4huVrFklEsdrz44qo/3tvx2NIJ69uP amqdffFb7DedNHHBHKO+GRTAfECqiEbPLFhmh9pOoxE9tBZbYBKiMKv6UP3CFdnlXPwZsgRKz2jo Etb4dSCcGoI4fPRsGpBOSmw4T3aJvfYHt637+g/a3vqG1msuqZ9zdKc4DzayMpaC0OkFHGYc+YjB /Lge2Rn0otQbgmKM1izUijuxcZBJLzXxEZhJOkp6n3tl7R0PL/rpP/pt43oNcxxzI+wkggWD+kyU zYJOMboqpjraqiLxVePOLfBxy8wnLiOBjEuymJmPlT9mIccIjqiq1JFyWc2sI6A/HHakp/muZWik fy7wj48mB4mckexIaRW760GlGJbRGrGz9tvf/nZE/9ehkgdGA8lEYFGGjujiMNGE7zBdh2t68ZRb TCiJz0EgZ91UNBk5c2DrC8zD6wmPSEI08CF+UHYTfc8r1H0kYeEflOe9Z511FtnyFsCY3hcBLd/J J59MIiAc55deegkESOa8i5iciUzBMDolCW/kEepB8uS2+lXEBAoSAruZv7j44ouJ8DpkdzVNhvha 9RB6uAORKYUeb1DzbQcCH2gsVpw3wx2ufeOGh7+79q4t2SBGdmLzMXZ7FhzliuNLyUohLg1T6Jek lcl/WSjCLxHkrApisS4KLz6RI7sfOA4LNvsKWU5TDtB56YflayJUDpVI7DoR4HzUZyz/8wCNuMrA DR8yHTskMz0tsTAIZQc/6i7uNZEJRNEWNxfd0xtnteRlYcerjcZz1pZ1pY2GmzULSUPRPCYzoSHV 9NLWV7dlgmIDJk0YbQpeMNIpMebsO8gdoDboAdXZmhj3j8ppKYapkV+alLpz2wu9HV3XnHbZqdnZ TLcIZ2TWk5zkP0VVgpnOWB5JqJzLWJVbTUu50LFqZ0UB3b/Bfe6kS0wCF/c8TprN8myx8gOxiUna I7+9u/PF5Weecd6ka0+3j5+VZNO9ssGYnWa76AKpiMtOzImTMqeQEuetmBsThvWn6IOMHg9Pr1ad EWfUElYwhuyzIS2vzA2kTP0N1NgyvBTgg4CxYi5guXzevUl49LgZ//530885w0jR9TCI4lDSSHXD uIA9E4tu0plO6rqxy4WtdpgRm/LhLeGI5g7iAeCKWluKQfOP2QveYf+b6VPP/tZ1qRPn9Rosp8ay gnacyLSUdJDoSWnJsqKvrzmPaB3Uy/V3RafHx1kpjdhalNjx1LBS8JFmIMXmVgzz1bhABzCK6lAp 9xF1QZtRzCkPYtRN39J6ZBSDEbBA2KGYwx3X/HHslhLU7Sg/7SG5DmtZGbeQnllzhcvNzs5O1kQh ZzOw6VFtWF99ODOnjoj7ADz0TlQWUHE43z4a3lVhKJiH1ZgvvPAC7IYgwDw43g8sAaJwakJj0CIO jYRbctANAxylUzU1NeF1UyM9EYAGOvR7SUg0Xs2ZtLNnz8Y7DkwBZ6J/w/8nSXnd9OnTK3mcffbZ 3GI+Sg4kIS0o8WMf+xilJROi8UZMNG+77TZwI9eVCuocSIJaj1TUUb+6knPtYmgpoPpgyVK62srN vt9BtN6U2WGYv9jw4J3bn21nu7siHLRT6M0sXIXASeHv7uzKvT7iVzlTenm6dhF8aXT09ajXgP1A sWKQ89LAvJYe9HEDNkjKp0cEXVBdZBkn9gg3fdaeGOl0dxTt6M6b9RnZ6l3QnI4pe/wxuCDt8HIR ZPC3EjvZvDHPaf74ye9YaBxVH7pbHfPfNt/z9dW3uPXplkK8OHPUB4+9eHZD28Nrnrj+pV+tyXTi tgOXoUGxCDJl0RzlEmhGbnwsUjpVqDJB97xmCZ9juSXHK/psYxW6CTgCxx+7Wr17e7Z0rr37C/Ob zzQnUjKRSCQrlV258FJVlbmmgL6Vc//73U9qVzL9RLukn4QTFj54trYHO9pTkyZaLS2EMLeU2M5b PvtpXEWB+pgBwFbBRMELWPPQXcelLBZiqHhppUxjIEWGdsSSPLF8xg+Ppm9WGQvL3hzAP6VAkEkU dCfSLPqYU5ZsahwZRgr4dCSOrDHDoxKSPsh7zjsvEpeRssMaO9incqwstvwoZ3eysUAxdqKgieW6 ovkxU77dwsMKv4axmCOXNS1eOl+6Pzo/JiuiVBGfUnbHMQ3t00+b1RVnfBf/scQBC9OjCSTE0MFI MmLubski6NFMH7p0aoOUwwScQndSfD5pWdZMn8+ftIraMSIU6OsH5eV6UByRYgzVS4cd6TFoaSEe IRhR+4477nj00UfR6XEtg5kIL0fUgbhPfajyypUr16xZA0QBBhBCTfcFUY6o+qu6UyMqi2bslltu gd0aCNEAIAtHhel0cejTwFRveMMbPvGJTwCWeMTCuZ///OckR40GiCIrRJ8PfehDROYpycGNZAV4 45pALggnMvBMU1LDPHJACzd37lxMN/Ub0bytXbuWp1OnTgX4kZD4ZIUBJ9H0NXlyQYFPP/10nZs+ owz81a9+ReRqJpKtBq5AeiJQUyqi4+uiVudQuz4YCsANJXuKjAviUa1HfkFequsQCCRyEQHyVOEW 8VGik7F8v90oPR9s/fW6Rx8vvhy2OiZrOnBtWUAEFi+aMp8u+5WrXl1SVR2qZ0KKkF/UVeQtW4rj 8FJWbzZb3geOP/9NqYXjo3okZuJoD4lkSKsSNBQZvTjINJK6JGbuFimEP5b00eFK4RVyJBr2mnhT L9jG/ys+85NnftcelkyW4QhykpV4qcAsJrKJHg43WdSBZg3nnqzRwaV42Bs2GlZjHLmh2epYDcUY bSBfxYn1kz+z6PLjnSkZIz1r6huPnTT1Xzf88oENKwqteCh3sDulFopKNHQNYqmaqn656ntei11f iZ0B6bxknzaWBKKHZ+WdFXbWW/ftePanK1vnzXpHK9aC7LrHvsWiiQyyJTzjSX0xQIVmCZtGWepL BjXKiiRb9uxjz0GZxybaHq+vYsAYuexrPuXi0hTQm/FHy5JWAWxnTSdaB5qaBff5i/2YzTGkHSQG FrgwmN3PTbz+QF+og6yHDu7VvLnilVefe+7J++/curP94r/6H5OWnAfD8AwbwY2WVlb2oJ4lext7 XWnGIu/S7aLZ4IcFmuj+5EMQ6koTFnbLlAFAX4UTxp8Iwvi5kFVifFYST8JkMxJsLdRd7TQoBRQZ +Z4hP4SWL1pCaNS0AaiNqkk6Kv6Yn5RWIR0Jilf2PyEFq+4S/5UNxpSpbiqd4HQXlyKR4aptM/Gm iqzPPi6YTrO7AF6ZRO1vAvbIk6R8YOwUo7g9aAHH1kNFTimybrUyK0V35ct+L1j+9BqxTAkz7DKv SqOtS0nbVf0ILpa5VPabgo7giEAm1cY5j+ShXq/LwFntxCr844CPdk/JKQZJTjSXaCulA1C7qjJg UK2QvlORQsevnYeBAn2jj3BIc0m9hK9PdiblP7eM+4gAmmtyreOp/ls60apkw1DAIcpy2JEeH6YW yikwgjvgB8UIcrkW64eoFqMrGxCO1iCxZyBIQGMGQIIuZTVUGF3lHqLSwFlyor6we926dejoIAJo TWcvEmDVQRxgUgUKQjq2QGAWgLkArdwjN1RwCxcu1AlZ7PeVr3wF+0wQNU2L5LQlbDtxr0I0EtLY NmzYoGEhIaeddlrlbTQ8MiHDJUuWUCTeRTTYQT6UlhLyiAty4KmuRSUtL+LglgjE1+Gk1ZmQlp0h YPfkyZPBjZU66siV+JXcahcHR4FKryoMUO2IuV4M05RHbeZwxXcIj0BZiK5M8AZ2/KrR9dttDywP NgXj05EdiJ9J2aqAQRZGIgsgeSGIqeIoru5uneoWrysiAcsamZC+nj/M3hLXi7rCeUnrG5zWjJPD LJJUSB4mDYRJeuQzQKdl9DgGu9uNxxiYtXbyYrPHiNLlaVqEN4GngB7e3WkFS0vNhTgp1OOVRXwz iAVPYKUKCeZbiP0s3VPWSXFBdlovlbJ1eV9cbrhArrTY+DC/5LtsvhuOc7zxNk5aRHqvC51zvWkt c9/71ez9N7c/gbtGAACWTagLtBCEn09V9v1wIzKivGCUvsFCDX6GUUoarN+sf+Cio+e+teFYciYv Vzax8O1CT0ZcxaOUoBSAiSCwSuyowzYADAZGHMROCseRbOsm9ohCZ0Xr/ZRi1D5WTUaYWVVCpRWG B4htrKhColMtT4it0BzwmQmGGAvgQLbESOJSIY3QiivXQm+0as3mex/Zet/TudWbSg2N0y9704mn nTzphOMhJa4olASo6EXDj2WBj9wId+TtNEKvTExFUgns45oSiREc5SCVtDt1SOPlYxC0qSYBYApb k8XdnZ2EC1N1tNp5QAowqtN/qG3roa3M8kJO/gQ2C66W4Y6+BndKAZCFeSJixGGxU4z+16x/8hvf 27bm5Tf86xfdeTMMNx0aLos9BLEL2xQoFFNuNtI0G2GYh+cOGoBMdNG9BBab7slMjMQey4e0v75D E487HQiQpf+zS/RwQF3TcVOouZloakjMBpmcwNFxeQcD+tVKNwJtJXn5SV/WI/JLr6C6WPnI0MSq MkiI9BayMtMJkiw+k8YxiIhfUZuuWbwm0eHTcmQIU42r9gkOJ/P4ovoIDJek5XAQwojd1/n1PdfP xuR59zAwfMVH+uJAgOYVyPRcD9+7RjxnhH7qCCpAygeWcFBfbgEPfLlHdt0hPrUG/0AEKquh0eBV JtqECRMWLFhAWlK9/PLLQKwbb7yRW2DbN7/5TZTAQOXx48frfJgpAArOmzcPwkJn1HS4zcTwkgg0 MNKynQPuWPC5QgSyxbdLpUlQMOIAEYlPoMafFJj38ogQztK7ovpQRqTkplnGLXAU9M6ZkEqGOjLR QJsEAk2pMq+gqARWotUuDp4CiticVKeLeqgMDEQIUt2IhFf6ZtWvlGVZ6aZxS2c+17Pu6XUrCyYo CMiBfCR7zEk+xFPxZSje9yEjNZIFr5BfwY/istBitRsbGsT5JOqMe5E+6Nq6kOhdA3/ZdQwRsrov zsZOk+Xi8VvUNzjKi8Js2ovCkBKwPUGeMHSKSvQrStuP3XzspYFhfESkYAbCLiLjOTZwjMWACDwu 2usinhgcu2i7JcxPgQoUMM4w5Y07frbrc70HN72yMX/Tu+e/7a1N8wx80hl2b+jkcVfQE7iof1i9 haJHVIwypinl3r4rv78nEG5jU/TDLY/Mdpun1h3joXeUnYuTbU7SKRtOJHW4+kR9FTsexmYiepGC d8vLkWZERBWiljm2v7eNxudqAkC2bFRqZhHfNIISHWwszjR8zy2aDo4B68Fx1B8CUGXQHptmmAkr SFuR9+gsTc/f1LH157+O//ho78rVZmtjfOachk++e8Kppzh2vZHNyVJJ1mWxC2JfNoocvI9jsAas Iuzn1NdVSeGISqaSLx9L7dgvBaSDkL0wIBzmtswdSbNmmgZYIhNEBAs5UeUzC5SlVxAPSeJhaf0v 73/lX77ujW898RMfzk2fEnu2z/JbaT48VA1JMia94oLms7QdnkaocCVTlvGJPULfs/0WdVRG6Fd6 aX9VVcJYQjxS1WFrX3T9pP2ex42WZnvh7ILr1IF8y1NOOtEe1RsgaI/nh/Vmdx3VJjtSQT5jwL9p FSJ/swWM99Js+No3JIl5veoYFSQ8rEV9/b1MhHJqDb3VCK8+LHUr3FA7z8AFQrW8oZ6UPzmYJAnH CMkOB9ITcojKPcGdPX4RUaSMEeIcZDGpKYIbxoQAA7x6kAtQYXDAc5BvGpXJqL6GTOys8Morr3A9 SDEBWrQH3GOSCoiFDSRnFHrcckBGnGSyCR7U00Du6aefBqpV3HWy5vMLX/gCO6qj1iMrXgTSIwdg HrcXXXRR9dt1nmyHQJ7E5BGKuG9/+9oJGjUAAEAASURBVNta10f4u9/9bl7EQfgPfvAD1uaRFTF1 QgK54Gm/6oBIdTilZdcHkvBqSsuFyqx//H7Ja7cHToEKKWXsVDf0wUoY4kZdyiAKHGPynFZo5o1w 6fZV63rb4wZP9ruTSILmpecWgNc3tO67BCpfsfSUpKSyPZzkWT1Rs9345KNPR/7aLpZKYSfsGK/m gDdmLh+NQ7RnW6wgetMxxy1ZcCpbp6Plw37yvheeNOvTRebnReBHXhOZPfCxZTTQyL1aah+fZP1i KW/E043mxhI76oU9vDjjBhhdMkcWmFm0clhG2KiB7OlukxjqoSukWGE0JUgd29Xk9DpeaL66rfPG V29pnXP+G44/Ld+966Fn739503MLm5p9s9TtlDZiWymePqEb3up01fZd/0GfCEEajAe6Vi7rXTS1 ro31YOBvVkGyQWFJVBMaSIq5ocs27GJgqKqu+oPBOoVBXzqqHtIuAOFI5MoYk9rFbL6pZuvRnUob 80LYh+EZtq0gAeS7IDJKBVHcyJo5/JLtYh9RrNAtu3PDpgeWPT7zlOlzP/mu+hPmGVMmot0lfzCj mP1l0gLzlHChG66IG9KOuasdI0cBkcpFgQ5axpupXFmyGTpcwZoat09hSnTb2NviGqnoRRn2uX9s w64v/+jZZQ/O/7PLZl71LmPCxO6gYNv0EqLN3z2+yHUVdxWfNb8505RkhlENMSNX+WF5MxWttGnE a5o/i0+NuCd8eNnyv/qXWV/73FTn2IJh7TCMSUyL8YmoybJhKcpQZwrj6MCZ1JPWAqej2F943KIz FjdOnevHePyWTlH6D7p9ETNqi/SGmgH7yE8+qMoj9d3JHXJCX/Dup5VoY+1i2JEeUq+Wd1esWPGt b30LsXh3XzbWiHUg5dVCP1I+NQXmLVu2DC+R7K2nwzkfSCZjN06FuS+++OINN9ygFVyDVAeCtLW1 4ZxTtxO2ZEB1RvxKO+HRKaecQgg5Y7T5yCOPgAw1jiIJPjMJR+nHmawg+7PPPotFJdcgt+OOO46L SpHIBHSHj5ZKDg8//DAuUnkjnMLUk6dE5gCzUX5eB+bkGsROEkZW/ZQ8q2tEOAmJhkKP3TXY3n36 9OmUjWgcJKmOXLt+bRSAeEq6heL8CjUhvlKgCMLRhxoUK9KBln6ZJWBR3Oag47n29T11ZsAaTxbG IJUrgUyBQ8RuWpX668upnGHVj55UB8CooRdYZUWlZF5j21+eetVxYfqYyC5Yfq+ZMBmPeIeBIqv1 6vFSGQEHrQmOC6BiRRY2ODOnza2bPBVXLkVR2iWY2MnaPnbpkHVsbKTH9G68wSn98xM3vlLaceWi Cy/OLMjFzi4jxgQCDZ8PxDSsNJ6GlNN8NtazTf8Yu0Hp5hD7Sm+ZuXjBtEWUE0miYCTpxJwcJanY r8/Uv+/kC9946gUsY2FN0P29L1z37K3sxS2zF1ST7HYPZ1XVPsBLqBfHHcWOpbvWnjP+5HSSlkpF dip0sJQ1whKSa4llZ9QPTb8CRfKtyHJHkYz7VElCiAN84WiLJo4xEvYhp2GiqZO5BJYhCjyT1ipq HaR/VD20Dd9E1V+yY99mVU5PaHTs6uzqbpw7G9d7jIh4xxy3+Lgr/v1f7MaM4Xh5NQ8hOlIjQW9s Y6UrW6iBD5mnUBojCCFNd2joRrElN2kR0igkY/mT69qxXwpoqgnFuIL3tlFUtKunl2Eihe1hXdje i/VhZlN38Z6HHrz+uxNaJl6Ixeb5i8Oc0uHZdYFJnyGmALtnQMhRcUUKUL4WHR9zKfIWuhp88Pti OiQ3R+ohhux4IY2N7V1Pfv0/nLnjjz5pMR6JxIhZbCLMFCP2mKi7KiXswyyDs0J6rNf1C0dPanvD WfJZY6GB4heHW8JkvkiZKRL7h7FRvTHBgwELubv9KPFCRDziwQ4mUwSPy8cmA1afvCHXmicyiKoe U98OmPvoCRx2pCdUo3HHMSI7HjKQ0RGLR0/9+5VESZKwb49jwMA9YlTdIPcj9OvmgjsWoAvwA6RH xUELVRGPzEstQMJuKguj94v0IBcaOVIRmeYBuU488URIQziZQEm0fJ///Off8573YIoJ+gLaoamD pORMHP06nLhgOdnW1gbZQXokJy2IDhvOaioTeNRRR73lLW/hgnAyxxCUTLgG7FFgctOMI4RbYB4x CdEb9xETDMmrq/PkmpITzgXWpOgYYfonP/lJna0uXr/4tduDpkBl4JO+VX2mSFMy8U3vjKytBCyg BGgwjKOSab3cvfWVws5izon8opFmKRtbfSNO9XXUJJTrSq4DlIvnfMzEUUaHTLLaXmhku8Kpbpa/ SYkdmtEumWE3xmG+JcIe15Ih7jUw8ZQlWrJ6LW520nVOulnkFokmrtYE+WCvJaOFLLoB1BnFdC9b 4SVH2c3YQzbEZq8d57D6slkjSKuzHeATubPOzUX0T8xQlHOUMPAcIrcSh4YtTk8CS1q1wrWGmbFz 9fiFMAroB1flWQyEhSWpKLJYkUlBygQZoPr7DXKLKC2SF3dt3BH3tiB8yppCI53Y2cBCsYmzvF7P LLACTEmnfCT0/bKWie9Lxs4+2gsxxuSBCGr5KOzEdE9QHRheCQgwHbmdHSxctDkgfwGABbOUT7a2 5+9+bNntj+7css1evODCL/1D1sGTBIsbrSTnOTlaCn2GDXpkCSXWxjQX5D+ypeGJhQAzCNLc1aFk EK7HLPHGJMf7F1oQvdgGlGUaehSZlxHxMG0CUXiAx41i2krlV6xZ8bn/iJ594firr8h97HKztRUz f+ZkmJBiMoi9MDACl9W8fBQciqn6+6h+IyGqe1G9XmL0dHVjRF4dYSxeU6nqNly+VnSgc8frDObN 7T/9Vbxq7cL/+jerzkQKB+XiiJa99egddX8ymitO/6rryAXrDZnpU869xG9Fns6apdlYdbJkV3WP 4pBFzcJBlOrGMJorONbLVml+XOj+lW2PaHXir0odlQhjt6b9xdYhrwlyMA0a+RjFCEPVaJN9ZfSs cv2vkYkuJCWvUIM43HJo0b8Svq8LctCVJT6aJSigX8SZY1+pjoBwakfdOaiyxj+DVwr6HHPMMToV aA1agdAq1Abd8Yjbr3/967i1BEfBAtAaeRLOATjkmoV5S5cu1diSTGhsxHnb294G3CJ/eEoqrjlT JNAdnjYxAV23bt0f/vAHUBxF1U91ycmWPLkmrX4R1zqEVBRGRyBEH0TT8I8XAfYwDSWEd5FK472+ iLXf104BNd7rYVJgGYwQ5jACoilSV9whWzGEqrUrqvHxmIUxNovfQHq9OKpHYPZ4jMETUoJMmUoO lc9wcJyDrMGhtR4kiZJMZDcHyTgjaWGRXWDuMvz1cREfeV1BFLBshmV1CXqYeJdtTbXseW5W1vBF RlfcuyUpgn0wawTkZNinz7C68YSZGI2222CbaTPJmHGT5Xkl5cZTLCHtHCtyxLVsnPfwBBPmLAAS xp5lAUB7HGAu2GcOwmR7rRiH407MMh5GqJjs8AeDMWWsnIsyRVlgcSDaQ1EUCRWpjfj/G7z6UvnB jhzaxsRaFXZs694xL9fCYjTWDxZwzMK0SUksRLtcvLmAhxK2BATW2lbsKZKyVE2qwX9N4cFeMoqf 0UMg14PkUFuyOSMlxZkmEgLazBSwl0WKkVHoNtdt7nrgueCeh3Y9+GjSWt97xvxjLnnXzCUXENMp JY4nSzFxzslqRjy3iAYQvjAyo8Z1ZK2lrNqETgIklcyo2jtRIKFMABwyeSQH+dCkUajMhDPUoHbs nwJ0Nbg5le5HrUIVFR2JxLcNMyopT9ZiOUnayic7H16/1QnO/ME/NZ57aslAXZ9qsGw+djstsx5p Zc0rDJAxR1hOvmLtTIjiCeBA3fAiGfh4AR5XWRCsBymVZkyeqK6qnxSeC+olbQ9xS1vQMFkUBYUH n1994y9O+PBV2UVzoW9MtVnoCkROYQI96pup6HUBp2HKFQebSBUWJhV9Fj+F7l6BE9IlC76T6coK OTQ/+92OSSaP5kLvFilEKOhrjb09vQnmhzRHCVH9YZkxcq3bXFkWGc2VqyrbsCM93oUczFIo7O7w j48EXPX2kb/UUrsW35HLtcjOKi+txtHhiOy43OCaXpXrfoJ+vzpoVECgviBPNhLQcj/nwdP2y2os 3lJBqATcuueee8D2VL9CkH1VRyvTSMV2CHoBnsbbhL9LHSS85pprbrrpJrgD1mJJHiEaROHNhWud A2vkCITIZIUSFR8t4ECUdZr4FIOLnTt3/v3f//2pp576pje9aceOHTCaQA4KDAjkQjOIHCiDdhIL 3yvh+l2cq4/qCpJq27ZtxNeB5EOGOs/qJLXrg6NAZdSTrlbdlDtnJQDrLlgNm3TfCbsq9WJUi4As 0pMMrvTQWEeJKMHniRGUxKpkua8SSQevsheIiHsVPNvnbMczQvGRZltPdbzy60fuJVsw2A4vag7B UmFXU+pJr+Pqo06ZO+0ctWV5cv+2ZT9aft8Cs36LG2R9s7loeaHd6wo8vejEM887el6UFDHpxPgT n/nLk65HzfYWwaVpx8ZrpdUZISsGGTPJsvQL8T7EaDCa7jbnIvHWnoqS1Wa0PNremtR5ZlH2ckhw vBm1yzo+nMCYboiLR3uLWXgh6e1hxaJAYXRN4AqTJWCHchRsy61zdoFnWDtoxTjWjM3SdifKZ+Kk V6QWVIxO7Jt+lKJqNnCP8oqvj/KA2V+uOZSyjEDaCFerWXHIIc0Mx6pJSHcjS4tEIYc22Crddt+2 m27etHrF5qR7ysJj53ztmqZ5c2e1zTPS7KDm9IiXDkH7pAYtlDBIAzSiqGUuAKM1FU6TkEM3bn40 v+S8W+ZQMYbudGhNYujKMSZyQjgHlcMXNOT8xIkfNdn4zuHLDDEhSEUuqvg4KE5697mT33uWUY9f XOK7TUUbL4s488FRcBmra0bv5q9gR63fIYzmxVej5A8ZWwgR8K+TjAk67buQe9RbdQgIYgKP2EOC Hrd9e9dXf9Aze2rq6iuNUqaA/1F89oqyz8DblexBM7qbq3AL51pilEF/uMe0DHNuacxM5OMWsdIT SEFlpOtgsJEvXqmL90252pOhoQAfF9SubkdqhNz9de2+GpoXjkAuw470aOgIvixXw8QOkVfLviNQ 0X28UoMKIASKHcpGUTmzZIszB7ccxNHqKa6JSfg+MhsgmMhsHY4yCnTBNRQgkwHiHSlBsBu4xc5y AHvqRH2lp9v3oZ9C4QphdYOBHYA6TTGwFhmgLoN0QDKN7njE7aJFi0B0uE4BipODfg/hLLEjAoHk zC0HjwiBsyj0QIAPPfQQPD3nnHM0DOMVxx57rM6TEF6N00623SMHbsmESuHnkz0S910VeULhn3vu uSeeeGLx4sUkIUPOgyepPR2MAvS+SqyhDfErsywi5jACAlT2aFfc8FkKNyVYVr+h0+uM8kymyoCp 0suLuCRPHW2PDPZRCkmI82sWmim1YYrlbna+WATyFa0AmFNywtNPOmVBcxsiesH20n6YM63NnvG+ x769tXMLeLPo2ek43t7VXoz99597aSe7+ibm+IR1d27B8FZ3baZdJ7HPVHXAyrak1OMGP1x113+X fl/ve8nO4pKjjntl57Z1xq7uNJuCsNeD78VOJvIWOBP/6o3vm+uwl56DaPDYhsf++aXbYyvM4gOW rbMN46gePP+Zad+dUzcRJeQTO17qmJ5da3WWUsgQCB+Ccx28ReDkv3qI2wcZ9hVcspwwnSp2lToK HWYucnH/aYSNcVgySkVXnOPlCsGEhCcikNXLmjWxcy4fcEEYAUMPoQR9mY3Ir2/GnXaYQXMa4XUl SmNimWIuADUyhniWX4zWrFphFbpnf+jKBReenZ7aanrANzZNA6sLtmPhr9ReCRr0UPQUtDIWYXJo Mom7Hz3aSDyCtUKXWEIyIg4J4aR7JSNeoT4eTtzpD0mKUjsGoQBs4/uRKSM2RGFIim187nRh5G8Z WSY/RMvvY/TR4MWe262mh+rAKeyoJ52UoHpxsyMsVpzk0xTSa5FfL+VlSCFQXsF7+KLxJyyNRr5g 8eJZ1gEOUsLR/UjanSohZ0UCvBrje8hBC6ZIYW/+za+Xb1hxyle/ELVMxsiVLiW0caTMiC40lOqP 8gFWcU8tJ4zRJIitra4nm/EwobPh1fjpZ63jZ0UJZicuG5yI4YkMdDKRo1pWX/TRzccxWzrpSOWQ H32pWyLXWt5QvzKxUm6n8qCcotxj6lsVNnpPw470kL0Qo1nyhLSN4DvaKAE8oCdFt4NMzwUYgAKD ASgzCwu5BnJQckI0kHitVSAVuqNbb70VTNJv2dhoI8WQlAeKocpDOwfCwavK4OSC4NAH8MYFFCay biSAOs0OiA8jeErZuCYcHR1tiVvCiQzMW7JkCTutE4c3asRIhvjJhJUQHHev48aNIyFJeNrc3Py5 z31uXzUlEw6KQTR2cu8XDbh+/fXX6/bQ71Hllhexm9/vfvc72E3VyEo3m0qE2sWQUED6Vt3x0uuq C078qV64/JClLz1hEXaKfKQ8HSiMR59NYoQmEdFkHmLwiXHZz8lC4GZNiGxDZwPwwm6bxTFOF9ue I7A3yFI9M52IIxariB/FrAXWMvCLn0qKlhn0sNkxDns8I5W2ml3LNWW3vSbEk8RmLZtZcmK0OZbd Cy5FCZk1e6KgK91roMzr6r3wuBOumHXJq/72ry396cZgazEV+jnx8eLiYzPvdFu4bDeZoMol5rTm llLc1Z4tuRZOUAIjldlpWs07o5Obpn/glIuaw3DNAz99urCpODljFACV4vkBaSIRjV6ZjgfHlwS3 moFZFzuNXnbtyy9+8x++NK29e+K6TZNYY+ZZmaKBzj1bjG/9/L9E6XFvvObKY09bwLI2eaVilazb G8sHZpr1ZqkeqNTjG12FzjUrM7OnWEcfhZMeOqRcyln0savsz7w/Tnkd4mYf+y2TJZNY+SLDwXZ6 JRHfMcNVTKCZEZhTwEEpa3mE/lOTSKmmZaJfH+KbpyziSnuvHSNDAY3RWFTJuEEXgZtUAXe+5z+x 7P77f9N2+XnTF58b1LHPJ5MwAZsIo6/F+hAjcExz6X6EdfBe5l4UF5nzkQ+DG7os/ugYUOwJ/NOM xxMJbYfxUCMBmVkcmXofjrearuM/8/TL3/7WjPdemT33rJ6EjSiMXBi7uguzUHuL+nuUN39loQ/7 YJRtpWV9tbBTHZ6X7rrj92ufemzW977kppploR5aygxR0fPLQeuSlnA4iP36fUf1F7Sb1BUmKcLs Dh+zdDocSA95l0MarhLlD5xWJDnwyMSk59w7ie5OB8yHR6ARFDgcIAeURdOnTycHDT/QxSHWYxlI HBaMYfiHpohHAIwBcxswUFd5ypQpJNRlG6Q8A+Yw5gI1xtNIjCoPUl8oCfr66le/qtdwUlPw3gUX XPCRj3yEhEA1tkBAPQjqwzITEIWHTNy3sAZP80hnzh4MICsNF8mQ9xITxoHeYdn9999/5ZVXVmhI ksqhC8aZQwfqayLrW7KC+3BQX5An5SSkktveFzrmzJkzdQ6DR947eS2kPwX6OgC6WiXt0J4kioi9 KDaqjnJEegyGRzGvZ5iUtWEwAkMqcA1JZAmNykin03ei0Nj3gbCFt3TGZ9G0UAI0YPUeG6A/tH3Z BD8bxdaDpWfv2vRMRxw2GE531rD9OBtZPRmrw+06K3dUAN4xPLDmjkY2Wlh/+d1f3toQxYHVhC+V xOnM2K5vXTRt0aZMV8H2d3jB2rDD86ySH7nd/pW54/9h4jltVq67Lps57bLvPX/bI6WVHakodMOo Psfe6iw+pZoC1uLglPopF02cfcvOx6206TP9WCow/X3+tEV/NuO8M9Lj0lH4qbPfs3LFD9eEHSmE CawEmTm2zCgo03PfBNjPE/EoGdn1kdOZ35n3zZ57/vDGzc5UNxNY3VEkWxcCaxfVZZ945KmHNm9Z /O6zbGNhWaoV40YRf4Z9BNpPDQ70MUXta3B9jRJrWxbXrd+x64nVpXuf2HjH3Z2p6NRvXFs3sRV3 VDxig0QjXY/uxioazXYqssTDCsv60FiA6Kg9q/7ZXo0rpDlaIz2LONqPBP1hvuYoST+xsN+kkcoD yqriwkBFRZq6bsQHWomB49G09x5pFeQYOP7rOrSqHUAHzRKYQO+iVG6GsbN70/dvf/Hmm+3TZjU3 Y4KNmt0ssvOlzEQyGmI0nQRp6aTEdNswWegqWhyF4emuIDssFt0OUbDDlkyJK/94S9p0GKvK9Bck yNF3Ww4dYz+qCvJlqSZNbaixIgwPImPrY4/Ors+2/tk7w7jk2nUF26jDEtLHV0aA3BYYDmqxwcbj UUAM6TTKbYZJPq/CPWoMCGzY2ZUKull0yOYr9ApCBjW6iQZJqTVxxTQKKnEEFwFCC80Vj/SnpG5l kORLlfGRexojEy+KCnLW8XRCHaoejerT4Rhn2VTtzjvvRBbXi98QnQchCcI6ETi4ID6iM/J3dXwt zetAYYQS0+lFialT9YsPeCCEgwikrc6Ka2Rx0pIQyIHB3kc/+lEdAb8d1157LVCBRzjx/4u/+Iv2 9vZf/OIXOOUnQzRLvJoMwW9E6Jdnv1tyZpM3qo/pIMXgdf0ijOlbzYJKFbhlXSKeTgBFsK+yWUIl QvUFkaE/Ok/IwjUH8AxCEQeicQbscUDnOXPm0IogNf5OIL6mOWcStrW1AfZoYABCQjhgCu/FSyd7 HsAsbvVLNfE5c1QXg2sdQlp9QTuhMBqncc1BHBjHQfjeySu58QhAiL9QyqyrwCRC5Wnt4jVTgH6Y 7YHZQY4mYSftdUZ9iQlxMELsKp/2ylGBcIePkAlv7BjFNb3FmgezTqAdMhQ7I+CzUHGcHpp4nGW2 VESo/u1gr/Kh/xJTSJQrlIQrFsCZ8fKeTf9n5c+c3vhEc9zH5l78tlnHA654dbuTyHMj3JFYX1l7 ezpEZ2PnosC03UzRnZtq+8c5F0R2gtlANjJxyrINsQ33m8XCf6+54/54VVSfNuI8lplGkbU7qbkn LG51j7LDItLMGZm5c0761HfW3HHj1ke218vWDL04WIny2VIu9ryibWWN3KXHvPHRzevWNmMjlozf Zr296eRPHPfO2VaLFxTBU6fVT//bhe+/9qkf7YiZHI9lewcWGiJahP27xL1oMEgAELrAFFY+b+Sy R01vnZhpakltezV2S16hVAeYZcc/I16YL3Sm8g/jIf2Yeaw+k5WF9J24s1Hkh7P75cIgJdj/I2G3 +uM1Fo5t5I4t3sUqkhter/tjQmVsF9mdiQJR39IpYSYWWmHKYJt7zPHqMLkkTZhHPo937IqXrd74 m3s2rVm/dfPWcVOnzfrk1cefdqJz/ExZmSWtywzrgHEKkvFm3i57oInsrrsQ3fpgLm/m4LnQQeKh xlFn9UACy3hOjDb7aqKgoXomzw/h8Jw07QOfnvJVyTDqM7nFTl+iaqZIiiyHkP0YT6oE7oJYClou 9EGpxOdCg+GsWotDZ5SEBbM3Y/iZzkJ83/M7vnbzkzs2LPjLD8248jIjVScY2kw82YlDFm8KSWlL QlclSko2+gOUHorWoW9kiFFvEcdMpJOlgDIxwjQzbUA6OFYBYkeONcFQtIGRYhKfU14cD7ErDBYY fsn23Bhdp+poLQfTCffi8xvOO8duaTOcNJbfnni9waWp+N908Wsr1BvVB18PcIGWI9yV+TW4Kga3 hOMaDBtulvh6rBWC7bLgQMIJgd2qnkwkjfL6jWriH2DhFGcGIDRM4NBdLkJEXuZ7sUHBsid0ZUE9 7s/kEx71bbBMhsOB9NauXas1M4i/HBXtVrkIe/4gbRMATmAba7QxSOrVsrKWszmTjxa7icwtsngl 54ogzgWA7a//+q81YiSajqwv9DWZ8ArO3JKDPnPLtb794Ac/ePHFFxNCJnjPnz59+m9/+1tcy5DJ gcA8qoO1IRZ9pKJG1XXhXUfeAdGefPLJp556CphE3aFbhdp7VxYGwWjioKbDVpYL0BEKMZ2Q6wsv vBCiYX7J3glf/vKX29ra3vGOd5AhBxzXZzLBbwvbM7BaDxCo8RUQ/ZZbblm3bh3KWKLpJkH+aAVv u+226pLwLrICGbIqj437iMkB2rzvvvt02bglB/AbbYmE+r3VOfS7puLLly8H66KcBHz2e1q7fU0U ECcHOKGODDYEB2fBCLpWOt90bDbmWbUhYo8gadUrS5fNc0umupGZ0sIrHaa6a/1iYqrI5bv9jqRs dIRnAGafyJoDU2K8R9Zn8ymbOdgk1zJv2mlTDBQ4kmun+NCTOeb1RvLzlx4J8wEaG3ZNZjwIi/7E KHvu5NNoEOALut2cYXTT0RnGNqOEsq64ayPz1SkrVUjYgCuFm87vPnHbpDnRn7aeiL0fUtB4r+ma Ge/IWnXfeOX33eOYoPL82MevH98B00e9iXFS/fw/nbbkizvvHFeK/9dJl7yt5YwpmJb6uDWwdrj2 smTHvS8tDQo+PjlZJSRihfR2mmT7pYKKOcCJTyuyHLZ/N3qLfqqhfs6iY7esfrk59pHLAEsIp1iT ZhLD7Wgfv/ik1unHiGYCegD2ZFs92TNq2A9pNGpMllYgEhcHPyBcVknJ1gUa3ak2IgZTAvNkxidi nh27/RQeZcy0bUVBzN6AbI8Rbe945Re3rrnzjmTrlknjJ01afObJf/837owZVmuzkca/hrSENMK4 KG2Ug1FphHJUphkr0nmfZaZ+3ndWjVZu+qijilZJ1BetKkJV0Gu+dGwH/8VoyAHB0ioopxReuc7Z XYTXnO2RlECU8jiPpWNxxU2OMJh+RmndGBzsmEXmbrJiY/vPf/3iD37aeuai87/0pboTTsCEGtWc 8E6DObjZx1AF58o3fWH9blVk1TLldeQhz2XSKYQ/ovnjn+y9JkhyLB8K/FJBehKZvJM9xakqYK83 xvVKZuqMlEBe9V+BX6mreDeRXcY1Kh7ltWcwEiFbMZFr0dmWWZbgJzmII7suA3AXM20qTq8hBFDN C3ioUo3yCo7x4smHxR+fM/8UvdVJzbDw+cIrYsgaEFumvpRoQUeJm2S6ybHEoGFHekjSkydPxl8i ngwZc5F9NYLaV/tAOuORlvUBVxwDxlTDNzwQKVzG6n0cLLgiQwR3zgj6xKqOXEnOI96o89AF4EzO yPc44QAtzJgxQz+99NJLAR6gDgR6IhCtknDAIpAzKIKYSP8orI54pEd9oZXWqnFNxQckiw4ElbW1 tb3vfe8jCYwmvma3biHQCr8mxITCems7dtJrbW3VabGkZQ0em+8Rmc3KP/OZz1x33XUoAHkjBKeZ Pf/882B4zU2dBHazfu873/lOdSCPCKeFvPnNbz755JN18+AW/S35UwbwnuYaqXjKMUilKCrR8N0C 8lyyZAmR9atr54OjALaBeI2sKxpeYIXsOlCKMj5bBThYMWXzdl7GetxgVh00t91NToivZNeqCK/1 ElHKjAF1bBQnAwJ9CMvkukO3G0abm3q3X9v1o3TserFsjBWYMYsskAXbU9H27u1+pvHlYk+RZJbV 5SSv7tr+fx/+aVfRl33PEyMbGah+8nbSnYlXd63LeuL4B9f8gceKnsRsrNvY1fWvT92Sm+e/aepJ 2B6EiT/VMD8+67ww616/4nd21GC5DQUegCj80PXsJsO5atqZT7avevv8RVe1nOiA57BedZJ2r/TH 4vZ/Wv2zlT0bQqw+hWZCGNE6ya58h9REIQ+WaQ3Zxjq8VRnJyW8+/5lf/G6h6XpJSeUsQmlomTuC 0uRZc3KNDXGIAMfIKQPrsI89wmveJBPnSpVHCdkIQT5gdi0smAnGYBnDzhjMJIDJBIOC/tiOWpEG +C5TBjDPQwjLh+hOe+MIDVjP+h0rH1x53DmXZk+c0XriXKOpRWli0PvILo5IAC6fPSkRy/lD0XxY 6vla2/Xu+MiYqg3I+grhi9SZz4hedHec1+2VUMZm3StWk3nRXxv4fRZvqJgaKKQH7GIfvPY/PL3x H79rrV977P/+H9bV5xXtZj5XWZKldpI8lA9s77SySo/X06zYXzNk9NMTNmOSQ3RFLLZTdWRmCFqy JU3E7hS4sGIiqC5yIhR5Y/xQ3CrXgZrKn6oTwqglXUSUxuoniZkRE7iL+YnqnumkdNwxXvsxX3wG OIw7SmxqkkKjLPvjCooYg8ewj0IIvtu3b0cCRlymV0KaGVz8JSZxkNSxeEQ1RJJqwVoNRqLQmzRp EvCAyMAnFtTxFi3fg80ADBVGYBnINQu3eCkx+72d3EjIwSNAgkhazJmpLc71LVABs0DcSIJGUNFg fokT0e9///vEB8xw2+91lffufYHKCI0TJa8u3t7RxnoIHKlQcnBGU1OoAWzGKyks0JE1fzlDXmir A3mKEhWY9/a3v51rXgENb775ZvAYUJA4hMyfP/8DH/gAKI5b2A0TK2izmqQkhwucK4Fcg+VAmFxw kJy30/y44KzBJ1nxCsK55aKSdu8LUvFqYmor0yOe3XtTYGhD+CAx76kTkxdW5tkZQEOM8YSDo8PA xQ0d3a6aBRXZR/9X46MaSrkXw6nykHmw5ZLRN5FFeoIGcIxo4vjt/MycJiPHBh1sJVeMkm6L6X4R AVnE12skPWGEaeTJuZnpbuu3j/8+jzowm8b46uTcjJ7OfJdsrY3GEdeg5gQsAbEGiayTsjOOTSc9 SWl90v1EvIlOOezswbjnpVz4N5tu/6DZ896jz5wbNIY2+du9fmlCj3vcxKlKhYTThgi1HZuVs3rl aLv1a6dc3WC7TneAcw9cQWw0u/97yx9vePGuzRPsBDM9to9nBZ8s/RFNKWZFvtgXHsLhMeGFZr5k 5gUYtJ5w/AYXHahTCg03ZWLbRm27QLPp1PT5mG4K6sMnjSxWMhXSUzOmh/D6/STFRWrBxI857xJn GLKBPIdYvyVpgyWUsRPJbu+yIo6CytaHYRJj7c8COgQx1+rqCv+4cleDW3/2IqT8FOZyhbBhwcIL vvtvTkOGBXVJUgw8vPt6rKiiKlEoHvSEoJqmIsPK/9F8UD6ZkJNeraq4DJc1pKc+ep+Gip9cpmaU xp5WXlRW4dALjqP87H3suac/8k/NZ5xw/Df+2j5uCvyPA2ajDN8BBB7qdAYskaZU/kTB5LLvHl8P QWjyC8p13GhuXfstmxUx9wTNHAsVlxWXjF6+SotlzNJ/seOMbF8zdg/FN+nr9EoB+ghdG0YmMURF V4xgnMUQRM2woCVCfhBzVj2KMeMimqbaMZwUUEIC9IZV8p9DUVzmvJAd4IiE0zuWjXr0p6jmwsYW Z4Yd6bG8irVtCOU0dwYUhObB2SYSgOMgjuPqEG/1SOEI7iSsTgXQuuKKKzDzIzJami9+8YvEB5Wh ZwMeIK9XR0adSBzyvOqqq/Qm3aSqRNCCO/lzoBrS4VxjT8jaPK0U0kiAVGTOK/7kT/6EIiHEUy+9 l0Alt70vyIok5MOyMc77rf7eOYytkJdffpntNEA7YCeNefqxo7o6UGPt2rWg8QrlNWsgmp5RJgd8 sRAH/r73ve8lLWQnFYaUbJMAEmPDdIAi8XkEFEf1993vfhczThgEZ4kJy6rfSMx+UE3fEp9XA+R0 VpwpNre8jgsyqYRXN57qnPW1zoRiA02xFNVb/+0drRZygBTA1lH6Czaegp8geniUsPd33OWUehvC 8X3O6PfMrfx10yYU13Z/7HtGO+A7MgCa4ZolQDdk2kXzEye/9ZTsjF7DKRpJzvAwfmN4bpIhQjbx Y39wyozhFSJZSqb1sdIUGKH2wTYKyjE4OIIk48QAKcLrJhKhDPqGfXdp7fsf/4/ALFmYP3pMV4Tr /a6vrL5z8872/3nCZR2hddvTd2xZv/pLx71j0YzFU6IGtnaIEt/xUkWm9lkwFxtH+xQkTlJWPu3c mbx6W/uDv1lzFwrR9C4jydpBby97EqfAq5hJMYMuhoKDzVzsn0aslrQcL+2ikafSzVMmNiyev/Ph FZMs108CNrvC02aHY+fHtbz1jUvYOQArQfxV2iKrikmcjJukG7YDA9ssnYOIkgwKalyA9Ihesc1G 8wzeJSED7QuWwV01oKMI3VGIVm30f3tv4bFlSzu3NJ590hknn+DUodHLAOzNlFsSgS1xpWvLgP5x EIE5KtXXVWFCgCvtcEO1hGGr3hBlTLX5UkTMZKZLulIZIGs6vQp1oQ8aPD1JIIylQSnlJ1MILrbd k1oX3vB3449fGDd7GFHTEBoTWxqKEwL2WDKsVaaV3F7rhfRf8l8OaaD8iKApo1U8xnV6tDuZXkH5 yYYRytIhjb33xlc6v3uH84F31E1uQ72n6j1WTzIGqT9dAT4u6SLkE5PmhOsInFZFdSzP1v0TPRJo T2KI0lasD+SmdowIBfQ3p0YqunopgnCJ0LHJlP3groMjsQwbSlYmOUvUMIBEns7lckAmhG/k4EGy RVYmwuc//3m0Igw2wCRCOMiQVJULwrUUjmnoj3/8Y8K1RK4N7SrR9ItwrI/x5GmnnTZ9+vRBXs0j XWwKwLIxIEQlMuHkicTPrmscOhxdJa4dqVEl2t4XPAXggUlQPP7+979HK7V3nCMgRHOHimBUuWrV KoAZtKLuEA027auCsAxEhKsbYOGaNWtoHoA0MDbr5WABaW+44QbWy51//vno62g/5EMSorGLOtdA qZ/85Cfz5s0DUNHAKAMsbmpqQt2HVxggIjmIMKYOnnLQbPRt9RnuMHegJRvikIQyk5Y4XHOhWTxI RapzIz5FZZ6ira3tsssuI0OdVXWc2vUBUgCTza5NW0qlHT1bNzbIsgYkcnxpFtN2qXv1i5vb5ubG jUuNa6XzlR5Y98IihOk73HRjKSh8PPiDXoc/lQcSnm06cg5ZjwdMCbHWbzTxuikKOjzsERUlEg6F EE88P0BdhP2e65tBhkQ4WmHhl9EoyiXZLY1FfczdgvRYms/8LhY8rL/P+PmGwC7Up0tiXQiwxG+K 1Vtn/Gb78h1PRbPcFvbb/tsLr56das2Envj9UEpmrBG3mcUozk5hfz/WkuHR3Us/3L3ui8tufdJa ZzTFmZJTFyRFP8Q0FFIgQIiEKg4m6Feh0KGMXSRHqxiQNxk3jZ868ayztzzw4hQPk9tuwBxAcLtl d09oOWrOfCgjvbgIMOrr0rTtI+/B82jfKZHPbXw3yO7E2hmC4ZdXwmDJ6eCYxjEtVPB88BicGt29 /vMru5545qXf3bVj48ZJ2fq2xQvPfvOHMicvAoynIw/PHKEtC4TYjJ5qyEo/cYrOfog0yjIddZ1A jTCHNTlA/T2si/dd1BF7IhpMOYQtqjXAG2GqKH5f7wecVeyjD4c2IZ410AyjyTcKMDh0c3QvUXrq hPT0KQnTFyFbZdo0MNYUu6jemNGQSYVDat9lHijhB/bAKZl0lE8WozLUXkq5MLa5JHsCaiLRE7q9 /pqf3Lr8tt+c/8F3hGmclYp559g9pJtQg4fmI+wqr7CEh8x5mUYPxh65rIwA0ED55qW56G6ynPKQ ms/YpdxhKzk8EQ7JN6U4xaVimgxS8tnL+km8JjNSSyNVcSWKJBtTx2Ao5eAqUtGZcIFwDGBD04JF H6I/s1CDwzzeqFMB2EiFhI0Uvq9iaMmbPEFlA8ahS+TQsj7SNtK8jsYrCNRnQohTkcUpnsYn1YHE 0RF4pGvBmYJRqQHfWx3IW0hLbpQW9SYX1U+PgGtqR9WgJ1WjsuxUwVI6wBv04Xa/9SX5t771LSIz HUBkeHTJJZcA2IBkLOwE1OGCBf0t2AkkBq+h2L333gvAJgR2oEL80Y9+xN53FIBikIpFlSyTY+cG IutAklSKQYb9aM4jDopBGbggiY5Acm51e+CCQOL0SzvgrU5CRfAKwxnQO2C0WuCBUGDn1u2f+8Cf Nr665qjt285DS8Y26I5Zl5Sm5pOn/vn6m7/yvZP+5P0f/8K19LxwSH1awip1R/b4UOSWgANi3IDl wUMjcp3kiUzH/CsWe575ZLjZwul36ER5PxskLN7KW2jgjAz766W9Dr/QEtsnNB0diONGtt7LP97Z jhYgE5r5JGyObC+IO41ge8YeB2408a6Nog+4ETfRnsOdKPhKgY/dUl2Mm07xFZkNnSRIdvn+GRPm vmHKtEYDnVIsftiBlfhIRGdg2U9tXLEjm3nXuBPErUEvKNDZXuzdVdhl1eGkD0/ugJ0oSbEDPPRI cAHH9CQZhGIvNGC9DzwQaZbd+fh8WL5ElpnGmdN3GfglZZJFVquhcNxomdNOPwljSJiBlo8XyuIH iMqV4tmBv+y1xkSe4r1i5kvRcAPqJnnLBGbzkQO57aI4mEShhz7vmR//YsNd93ovrGowzClvOXfK h66cdOa8ZPKkbqPFBS6SQ2xobzoC9ZG4qS1kdPT21iIUEKJpqVsLdyrgUOn7Wqv8WuPj8EiKSBsy sTqMWZQCiwgZdALztb5krManBWOtDahnwRhL87DhtHqN/FPL7XSjN3s6TSIWr8Cixqe1e67F5Asr yxIVqPZ7GYKKCzNUN8bHm8j3IxgBOSnEwig9wMTlELzysGZhI02ZwGQ82LCh5KMrtn/v1wv/8v2Z oyf1JHERk2n1tR7WEg3by6Rn4B+H+uS42h5Hu1w7J1YryhkwxiPUV0VSMGPYilLLeH8UUHyCYZjj 8P3LHZ+6nhTbX9LR+HzokZ4Wl7VwjCyO/I12hVtUW4A35PXBJWbiE0HL9OC9FStWrF69GulZa2N0 WsRxTDdnz54NRVHsYMIH6CIyryAhlnhcsIgOBxvcai0fJcGCFENB4IcuFY/0uygb2fIKNEtoh3Qg GSKmE1kYrGISAakdqMAFqIBMgCKcB+eqfp30ZabJfuIVIDF4qjH0lApCH87QHMpjKAuJYBYhmqqD VBnKwx30b1zAL3IgoWaxZgrTBOeeey6gThOQF7FOEmgH/QkhZziCl0sIe/nll2uohqL1V7/6FWUg FZCPDGEohdE5c+5HW90YeJ2OputCNPInZJDC98tH35KEHEjLmU0Uee+A0WqBB0iBuobs1JaW+Q/s XJxzWtgojjnRKGFF3Bvt9Myd5g3ZnlIfdIfQsheZ4HGYKdkzQwwj1I2Mqwd3OOQbindsRuAAfSKS lmv+24q78AfT6HtLWubjzdJ23BAxOTYaInZRT4qF4umTZxw/ri3EUThQxw7u2vBi79bOFEvA6r0J 7HEQJT0pe2faSOPEn32UrKRQZywPNrTv3FKoT7qaWf4tegErH7fk09m8sbCl7Z1nvunMhtlTfZe2 FTvoFsyCm7CThNLL2fh73lBq//nLT886e/zx1lHgR5a8XDju2ODM99/yzO+e2bBm20Sn1JwW21I0 iIjzKcsXZKJchpQHtIMjD/iHfEw8kQQsTlQD4YITT/5jU3ZnIZogQ6RRdNIrgp63XnwRLwjwoaoW VorMquCEvPXgmbP/MgPqOtDD1sWpJGQiJ46DXMIdawU9ccNSsvFEagCFC3G8ZkPj+JZF//gX2VPm 21NaxOCTeYKSmfaUhxZX/HAA8NCJosrr9WKoaZdQBlp+SpASiB35TA5wgVqNIwBSg6bhrOD+SbDf GKAXmCDfDAWlxIJPuRnb/vv3W+sDjMAqskLJyLIhYkD/klq5ffN1t61a+sDMv/lQ42kzWTKcS2RP RRfNMHBQ+gb5BlhrhdF2j2V2GcbEQ16qp6CBzNAwaVEn2zuhBBP0x4kvTq7G8IH9tMMyCWZM6CmN Hbt2XP+fM2cem/v/7L0HgBzFlf/f3TM9aYN2V1lCmSCQEEGADZggYUAEY/tHdDZg84Of7bN9trnz 75zubGP/fefDBgw/MGBs4jlhokkSGEQyYIIQWQIhCQmhvGlCh//n1ZtpjVa7s7PaXWlXbGnVU11d 4dWr6ur3rVf16pyPss0XzvEKqjwwSKvIe0TDgc6lpUwd8JuZMUZijyX3E/beIzlzHyueZoGIOWdB 1oXLTJhYvxVbIP06PA5SrvYp2fIlkrGv+J+8TUPR8Wi44meK1qM51BFPokj0Ysjg+OkGqPSmEkjJ S5cuxYYhEjz5AAOQv5GAK+dJNCBWJGdjl4VXfeTIkYocCOf28ssvP+aYYzhjjaxQH6HAOfvss4EK KtZTLpCSovfdd18CNSsE+muuuYbMSUIICAEYgDIQ2EZ8BHQ8gArOdeCWsgAMl112GYFIitxCOZHR 0syaNWv//fe/5ZZbwBUgvW6HIZU6iQx0ZCErVxBIZQ4MuqdwD5phKUrLO+64Q5sbpnULg2E1kWEO bCQTUB985pbcNE8aEV3ft771LRA4cbDQc/HFFzNxQFvQSWhunTj485//DMLEag6QDxzI7ACZkIMS QEJicqXdiyCgjMVaIk+1G0A2XZR254rTzlAWvRsv+RCDKzlA/JFHHkmJGthNyqHHnXEgVVc77aB9 6267taklhrFb2bgPrMDQZVAYE3PS9bVHHXuMpJNJUJFQRTo3QzFhCEZxDCIYjUVneVcVRuPJoE6m aPZAkgECX2xZTXssGZtlN3xy9ins02PVJS9AO4dom09Aiu1qiP7v5WpqQweFbrru7H2Or93HxYhw ixVgqBGhkKWbfDkw1GlO1sLqTHhJ833XPvvW+roClh/s5niYCxw/PWX4hK/udeC+E2Y2WXXD804M A4BoNWUvh/9E21vjM6NHWTViY5MBLGE/tfn1K97+64+nnJFI1uTbvcZ8/ISaqYcc/Nm7X3vst8ue XNSy3mpgrSISBDuIAGHCMAP2ikrsqtixTSTWV8kR9skYpkhoAPgwaY9Zy0c2bXp3w8Qs6g2/2bGb M+mG6TIrl5SFMOYLie0aGggxpleFb0PNNgG0SENobba9NjuLJZg08vq7hWD5xubX3qw5aL9gyljR M7rxbEN++re/kEmzhNZoYtppbttPpdpjQY05TA3rOGy7ZFOffuN5LHIYi3fl+y91gZcC9njOf24k qLQLsZsv3jZED4AAajDkhAPIRzUeXadmY8G/5aHVl97w9Jhw9g+/OHzeUW7A/kyOQ+dIDnbkMTdt luDJRIZYbsqJuVenToakXgmEpffDfFZY4813zYxwCvAMPh/cDcV6crcQOPnWmNvefMWfnlr6ypxf XZyMj2pGb+lZ9QxTvFeD1hWbX0Za6QgyWsg3SupEAP1kj+M+PHLeiYxBMjJjJ8os6S+OKjKgDuK6 D9pGKxJeznraZbC7vkd6CMeItkjMsIZBCY0cIQi+ekWaVyG+K8YheZMKSIacTRwUI4j1rAkkT8L1 ijRPbpoDHuR4DjfHGqdK9uRPTAKBeUZcL5rZWLNmDVSBDc466yx2gl199dWccI1KEIhCOBiMDXhK Oak4ngGwB4wkhKzIE5MqWHo89dRTKQiUeOWVVxIOnVStq7oQrrWgUCJzKBwWXDAcUiH+IH0EA2kI Nt0Bb7R9udXACjUiAmzhShyuIDFu6QDc4oF1aFkfeOCBSy655Otf/zqqv1/84hcUAVQG16l+mDjE RFt7//33gzPpBljxoWhaDZ7T2RSzKQ0KFzvQAyakt+DIivj6lED6EtmSpEP8yreUi9PcHnvsMczD Hn/88ZWTDD2tzIGRM6evcRMoWAW7c7IcEgB6lTBY4+SCYaNmHfoB+Wbyogm+lq8p31ATwEUWW2Kr szfClhyuIFlyFXxE0/os2WI2NuZygurwMFvL0beyz85ZL2KXkfdAgyCDRIJ9Fwxh6HZGsxTOL2TC MB23k77dHEOAjNWxxQsCMfsfspIwyGRzedBi2rLbCpPfScwcNu3AaQcdNfqAD8YaxdAKyjBek8DO xmueDVbdveKx5W+s+OphZ+wWT4uIEDq5BBY57TvfXDjBr7lg949OSKTsbNhYYOnh8PNmnHLEHof9 z1t/e3jd4mX5te3xMM8KT7BWDNbIFLNMOm+vw8yMh40cr9Ac5hXEOam6+um7r1j+8L7mBOQNufbx h+1fj7ErEWfMgQaUJms32SjI+sftL7oakhEU057PgX6iT1zyava5RUvuXbD4xdfqpu9z6LSm2j1H Gzs2GNDMOfXJzRx+LWbOkdvjzBHIjho0e2LnXZqfUR4+sR2PByKDxWxsdFIRTI3yRGaAJQ7pjTP1 2jKTXw2tOyuOEUBlRsPAU+kS8l8Mcu4sigZQubwdQZh4eeXL1/5+/R/vm378nJP/9XPh5JGbLH9Y Hr2unLbJceaoeeGaQfRsABDzLQwanKnIECD79XrnTGbkT2+SCQiRNootY470GszNRD2YuefMzURb 6D+35Nnrrpr1qdOTh82w0cEHsaQbAwTKGDpoHW0nX6TSF4hRgvrSI8yIzqqCoBljyKka5ifZM8xw zCNBe0BAdsOYF7LX3WfQ8m4HEa5Sg1G8mpYybxeNRjuYfXo0lZnuLTWEtKaMkOZ3B9HYF8X0MdIz MrPgMRyiNtY1gGpALNCUSt4q1legHMEdIZu9W4rTUKMRQipyQJmDCI7sjjINaV4zoUT8V1xxBUI5 eh4Fe8QHMCxcuFDxBvGREkFlXM8991zMokDeD3/4Q1RzGIoEYChg4Kp5khw4MXfuXCKAKCiC3DDQ 8k//9E+cCkB8zeG6667DT1YVqkOJSjOU4CiC3ConqZDbAHxEXagR9YIVtDVLahctWgSdGqJt1xXZ pIXVmpw4+ImPEo+mgf8ALbSgtDvWTX70ox9h60XbFzUgfYMr/CQHylW0hiUY1eYZTjs6pwDy/PnP f04rEEj/oR07MJ9wQD59A7I5JlEpp2jAJKWQsCviuwqnOjj6IYSRQ1fRhsKr4QBC9B4HH/Ls+OEb N2xIN2NtxBVp2w6ySes126+ZOjVWVy9zpKZR9T3kaqQivqOOi01yJC8zbFNcUUCSkcNotKqgQMxS SHwRf1kdiiGTXCtrLpHm/NogHMHh32DBML4pu+Hp/MqNQb4uSM0YPjUdT8UT/tp44bH1S+K59qSd 3L9pco1dk2A9oN/+j83LlwYt48Lkgamxw2tH8D2BmhQQgu09ufZheffLU486fdyRE1LjWfuIUTps uLTbflvSaQ3abnvr75e/t/BFa80B8ZHYeckEoU8qlnRS0Vg231B70/KFnPnztT0+NiGBeUmxL1kb xg5xRs3a85QXw6Nueeep3716VzIQ+6Wo3PJyNFivJCn2YgOHmG5JxJPSMnDWcfY/6cOv33kfG7/8 mL2kkKufvtew9IgQdM56LEqTFtFzsuSEcm54x+CAsFn80oz4DRjUFhNhSb67Ek2caeKiR4I0VB8Y MYkg0RqSL/Bz1drm+Y+ufOBvsUUvBNmNtXMO/MB3vzLq4P3TEyYX0DAK852GVJ3f2hpLuIU4Bt7j LCjj2D14A0Skx3lsYDNSFyensZMIOzaCiTB7yuYaFJX4hTSRFbjlThwT9FxMlaQ+A9wZEo30IhWB 2fRpbgc41VWSR5WKNdm6n+gdj2gy/LSVNKP2MjzM6BDWnn9v/iMv/uBXtUl3v8u+l5i3P32dbZ8j sLMTY77EvLqhlTUzFizoZTefLvliylB20sqCzqj4KundKhqEQIeR0qQSPgsaTNOQtyL0rWIPvBsz Cw5bhDJoFgYLj6UuUgXpZDLjYzXnVv3s+szuk8Z96dP5dDyWd2uZo2Nmr6JwNfCquy1FUmmphdRY 4BtThWxKxB4WEwTZXFvzpo2Es6OJ9Q5wRzaCGl4RnXdQQMbgwxTbMmFQhph2KFJuWm9Q1iIiuo+R XiS740FqB5UhMSNMI8RzpVR6elR2px4iEJljr5G/2abFykzNk2uUlvMPorSEAwA4QYED6xQ2KGCg uNtuuw3FHXohxG6IARtgqBNtnmYFhGPNJ6kw3QkGIJXmqQSQnAWiWP5Quxpz58694IILQB2I/mAY IuMiwiJitvUQGYirScgTLKQ5lMckn/LbweWnOnCMqsFkOIyOVG/hj9a62+qQlshEIz5pWa+LnRUN BK2d71KcAABAAElEQVSRLeGYToVL+LniNHOSaEJS4XhKCB4icNUMUcySIX4c4XQDrnqrV7oogcSn o3JshibkEYHQoLmVx+/Wr7SRLWph1NGag9JJht0mH4pQzgGaavy4iS0jxq9s3jgiLnYs5a2zcxut 9BtO7WEnftRI+VgtE3lIcAZ/YvY/vskKWy273quJYbzSLFfkk4kBEnRZRr5ATDKTqCJwbNUfyksX vyzTY22xwKE820asoDYXbKoFPybac9hYacDICeqPxcHK/7PoMnDZhHW1Pz36myOG1SLmL4s1f//1 36/IvXOAN+l7R5+fckCl1jq77brld/1x0+I6K3Pd/ufN9RvjQbzVdQp5y/WSgkzyCXb51cdHY4VF RCOP0/r8DfH8gtbXfvrizW9b61sy8dja/FgxbmIVElarFTSw+1QOh0t5mXCt037JqjvXNXj/d8Tx 02yUhVgDDOJ5m1MbRtQMK8STm5JYLkc3KubeRKzAQGBlp+wxw7ZKITqCa3Ce86EdbHuy8y/g0Mmc BVIKRh++7xMOi0QT7Xbw/Oj6D884AOKY+GCFN+v4jVSM2WoYx65GAF2sDQwdcj4iWdptzPCbda2Y kKd+BgAC2MFkos2glYkExTQjwpKZ6cEnQi9z/0hGMIQll36YbfQK+eeXrLr65uz8R9oTrr/ntOlf Oy991KGxiWOtjABcFK9wgKFCBwQnw+pa9u8JeWpDCXKMPgG9nsDRorBG2awuN5UnmhlleMgfRCCR C1AwwZV7VWWO79CnBbMLFSGT/ZugWozFxoJ80mZPp9kxBJMH8/I5/ahLc+GTj4JpH4RoObhMGgsQ whoSWgshG+tJ6KdRzWJM1moPg7Wbn7zkV6seeXjix0466NOfsKaMZ00mq4XEhA0zQDEZTNDx0vYc tWfyoI+IaC7bDyhIMi12FQnYLkefFyKlAnw8MBgrx0LScWMC+IJQbOgwvTBwHevVeS0bmHziBNS4 MDfDyxPI/BhPMGIcczclW6wVt85/YdErR/y/H/mjxtMuCSrJafXIA30sn+54RtHt/LZYIhnSdowc vnQV5pdcDuQIhtv51GaQXsCuEraLpHjliC4jDP0qpEMyPva2A+34Gg+yEmVKS7hc/A/1ZnBHjGSQ kIe80Hz3ZfwwDq9EkegaMEiuff8m6YeTK/Dp7rvvxm6+SvBVMgRpGGiE1I6Uj0pE1/JFackWh/SM JM0jpAdgnupeSIVT9Q7wg0dkBTbDkZz4kLF69Wqg46c+9an99tsP4Rt33HHH7b777mzhw6yLlqLy PUWAM0866aQbb7yR+B/72McohTwhjAWEf/jDHzD7QYY4YkbkdeqhFGADj8CucGPy5MmkigAG1ek0 1SAK1BaB57Bl1apVPa1ROQNJi0PDFlVfn0YoTsNhaRRBPaTqEKK3tCZdotNHHQJNY3aUervKtkPa 6FaoN3sOudLcdBV9pJ0qijbkqZYDZkDd47BDV7z494PiLBPA0gEygtUWt5cnghNn7C13rJnbMuwi 98uojLoXfNCYyIhJQTHZSUQZvMWV3leR8Ut+86Czi0SQmXtK4ALiE3gh6M8ADAQSI8ytS4Rr0l6O xZkpj0P2pHeyuJNT1OP+Zr/A0iSwKOBElgBy+DbGNtOxeIufYi63TuS2LPvZatxswPl2SZaHzn/l 70fN3IOdqfka+1UrfNtbe8dLCxase/71cK0c4ODFmgrpmSMnjXdHOHm/BtmPc70AJUIcqT2rKXPr qw9bi1edccCJ+w2bXusWGuW0OHtZsO6eJQ97rpUNbUQKUE4PPlawzmxhi14z0XZKNeF2UIeZk0QK G6DIzXwbhzU01k0Z8+6S9XE70Txs5IHzTsYMTCzJsaiCxgVrwz/5dMpBWlSnbnPequVArTxyXxL2 sRYuZoM4MBtqoJiQSSppeBLlWFxpVssB1WygSYuTzrCQMrCwfirQFRCb8lG7upsT3mtNwax//dz0 Aw+wJk8Ja4chRFKEbIjhdETMqSHQo3yRfPmgm5/inYREDjZFtZbAYkShqiy86DU/ZcFRLgPVA26h EQANhu/SylBPFYvDskyfDGIH9dRO/sufaUnT+YBH9Bau6+1gWOgk2X7LVn12Y9KD6MYwpT7W0rx2 4/DUnH/7VuOxR4cpTqDkzBeF/dL9YBBDAmMI2Zd6BF65lf9czI94e+eE/pKjqciXkqkKdnv9Qh5L YqWHA/G3VobNooYYhmMEWJCe2DGWBmEhggwYydizjz489tSTsaGHoVNZ8CrDhPRH6lbG24FYwco0 mb4mDSjvFyMM6Nz0RCfATGtYY4eJ5marwDICJhQxgms6JXa/VOkpHaiP+lBlKoeedsaBctaXv4Od xR0EYX2M9CKpHQ9QTRVieKrnBEI8gj6qISRvNDlf+tKXgBDlyRGa0R3dddddLLwkJtIaq0P/4z/+ Q2EYCIrIpCUc4MctgJNbRYCkZYEfh/V9+ctfnjNnjuIHNlNh3IWlnqqegnKVy/EcffTRHLY+e/Zs qMIB2DizmzV+bAnDTxEEci0nr4OfPCkaUEp8yAAfolfUM9/Jn+QEdkgyuG7hFQRrRWgIWmFw0d+3 1Gp/oMMD83Cc7MdyVuwJRaXQ6JU7TBRzyAMHdITd84Sj77v0v8OUjYlLzy+wmaoNU77jJzRO3k1k AZF9zNSbsIyXUbbWuBg9t8J6x5XjzzCUjt5YM9McBfOpyNQdm018I1kRn1RYWwQkCehxxfy6CI9Z m7PRbY5nwVaamCehQJMrGBCtX9pzUhzAEFopopM05mYx4mijnnSzMRfswYQ9NOaTMRanMm+E+fRH Vr/8zOQ3jqzdfZUV3rDhH4+88XiwcfOJex2ybsN7LPvhAPd9Jk84YdrBwzDxjnF8psepf44THiAz DsQNCjlWnz/01mtvvJD98LQPnDzu4ElWqsXK37ps4bvexiATFsCgzEdQqmFDkctdcQIOEE35ZuSz soiogrASU6jDKioHDZrTxpgAHTt6yvg5x7y++o6M7znjJtVNnFygSKMZMzCP3BB4+BPVCOJ1IumE +Twz3mJchvWqtCl/MZSZIEeRFFU1IgCbxd7wCINHQY7TE0B1cY6vZyfeO80bXn7LG9HYcMBMOOCQ V8Ebsfe+H/6PvTDKw2Y8eJMXA4loC0TRYvAdtcKMxiCXJcsaY/u8GGptKzUubWSaWiZT+baRIbeD 2in9dDM5287UxLS6zAgkzIjAAmPbD7j1XGcz3cmOcSYegng+zGcmTpz37QsRIwSRJBKtZMAsDy+r 4ZG5I0fNtR+ZVJQvKEdwg41NVBl9BOk5fg6dnjTTgHUo5+RdZrk4A6U5aBTa2dYI0TQK1ozjzF3Z wbx//Xq8YTjTOTIEyjDJsngxLEylTb0HbP26J4xXSWw1mVZkaGJRg0gA8jkIG534W39buPcZr2Zm 7t3CIeoOtr1gC+hXoK4MfMKzIdevHJCGkRda+qdy2/Q4aSJZ7yGfKvMjYq44E8fIG3o/WK59jPSi agOxwFHYOJk/f76Kv9Gjyh6gAsiKw7KBQIrxyiXjCB0RSLZgOUpBa4eHhAopeaR4AxCCHwc8Y8cd t+Sp+qJLL72UdX2f+MQnAI3Y2Hz22WcpEVsplKhJiMwjVnhihYWCyBDAxlYurIOwGpBdZIRADBlW HmrJjQhEw6NUKbxUgFSZFYPiKfWCTq40AStjWXZLZQcF5f1BpDY3vYhuxhQDV1XnKov6o8RdPE8z rjbtOdEaMWzTxpZUwsFcBhqft9uyw2btO3zc2KIcYMCSjtM6biPXocofl2lMsjMMyYFxG5lBYitY 4crQrUJbJVGJPOXLS3TS4sUigmilRB2UkHVTmDWR/i4jP7o5lgf7TirEVAOOrXdWxsdqghSJVRXZ rCLqO2TOlNUcJrDkiFTJFDbRbGfz5mYOlwkD30u7rxbW/3nlU8Gk2G9eePDe3KvDQndmIXP+xCP3 nDiM3IyRF7CQJ0t8hCYUWFarg42YpI/S0yvYNXLMzKaRyVXuukWLb3ti2TOnTT/aSrkL3l3UXgs2 A6eyJsIIEqZW3XchqTsllSJGHojhz49NTg9vyjTADuoYR7XoNrh77flCwhrmx/c5bh625pOcYQ+u gk0wW9oCJ59ORtv1Ya6pNnQLLG9y8rbXnohjsZCFTAiIbQ6L1FhLKZYnWG0pLchKXDHVJ6Zc0NSG 6zY2P/fY6/c+4T/5Zvbt9aPP/OjIqbtbw8DUjPwJPtSh42bDAjtj2AWJugY1nhmupPGZApDdeCJO va8d3zV4wsDFRRrGyDv0C75uche19aBlEjVgmgEJmyu9T+Zf6Kj46GOhVRNjfyYLMXlRUxmmSwqe m8nwZqdY40wc+JAKmcdoE25wRIhhkTBm5zhgAETx7iBUaMvsPFqq4gDUmq4lSjyWI8ZpA88qpOSW sYNGSQXxAiu3Z0wLC2YlRsBSVcbYIswb/O+mTJqIetIsGUAMZBij5fgcJP1gmGOvfHtFds17tf60 lJOSRYIYHDWrHeildLb3ryBVVefq30jlb9bgHwV1r2/fcYy3mi8ETsV99j4hc/RIp4f6C0ubhx12 WN8RZWF8/4YbbkDshhgFXYDD3//+92gOKQ4t38knn3zaaadRIgAM4rkqhsSP1K4IDchKJtSIfBhn iUNWmmEFUuUDagY75QlLQEePHi3DtHHKpQrJB/4j6kV1uCIxgIF3GQS7fZzX6jPNQZ+HJxwij0eb W7vB9mX7vk3FaMunceTYsdMP/+Cq2x6YhITje61u+l0/N27vaSi0RJIoH5KNiAoKYH6lxnH2bByX WsayRlkaI9P4xBQBCRnDcFTezfLEnbCZ4YARjQ1+GP0kKriGY8w5Vy3mg/EADgU2/2GFk8Z2cw5o piZvpdi/A0xB+UcK7ABl7I35ACSWZ62OZdUGsaNjk0bE4tNHj5udGJXMItqwx9RbveythB+2+X57 MrR2q/ufNU8vWP3SSjcXNOQ3tGTXpdx/vLd03MjZNVSFYhEI4pzdF/gOWCm+xFv31KY30U5YLsfE hUEb2+Vi7fS7mkKbGzzdtnzJ8zcVfK+5lgPA2w2+EXER0Mhy0e4YIGyT2Pqt02s5nwI74yWnJppq nKSsUPJiVh6Bzpo4+6B7GurT61pOO/JwxDXSyd4nWMmf2A+E9Qgzslkuxc4+diRuzK/9+zMj5n4w m2Elnc0JgUiEvhxPZtpXRXVISaBwicWaN6176qXcX5/I3vVI3l8fTBk3bu6HRpxyTGz61FwSAQkD p1Im0Jtr2gNgiociZcEHql7s6Rg5H2iawnSqPH3/ulRCYDiSqMA9g4XoEnAMFu0KTrbYCHigbjIx Qz80taIPoPQHzsbtXE708Sl/wQsrf35T/gO77/Xd89ckwhFs7uWNZV5BhG/4g+aPORoWg5t3QDo0 LEKI1/z6i1XkLjWAbqOTNIts5Q3CRhDvEjKIabT+Kr33+bYzYxOzMpwdCvfpUvzFxQYvgwqKPbZV sB+U82namZRPOpk8Ox9lTyKKfSJSd6COYXfvCdlJOfA9YtijJnj4HmDZVz4iUn9G3hrfw4IrhyRi JZrDOgg1YyPtbd5Afgd35XcSz3tWLA0jX/bSfxIbpvN20VDykHGx+AqajIkrUQZd4/S9Tg8Bl2EV kfe5554DHfUUzCAZIygDwFQ+BmgpNiNbOMyVcPQkoC+UY3iAZDKKIzQYE5pEIFxVc1FaTCmqakUF ceIQmXxYsck+vR//+MeKvggkgubGjj7QYENDAzmDYViJx0Y+DlpQ+y7E0TzJlnyIU9kp8VQERaIa kIRIEuJUxVc5+UB+StXgBlXjsDtUo/AQdml9qyEbhtNMXGl0TcgtTrsB2dITyJ8M1ZEntxpCKhiI v7wgAolJcgI1CSHlEXrk1/whQ7Ois5Ez/q4y4ZEWRxVoWaYS6Cd4tJ+QTwdqu8pnKFw5wBDLZv7a 9IjUfgcu+ct9e8k0p73MjReGjznywEMAgbREwrQ/bSy/dAYRWc3qLI4tjtUdPGqP91Y+nXftAF2W RDLCHsM4TkbrrTqPFrrVVT8EihP5/sp8s5WJu0EuwFDKWiu/mxtDE4VdyVTgcjB5zsq3xcL1rAWL WZssp8BiQ8+uzfuJIMeh24hs6cA6Zdy+5+x1LJJMM0e9FdpSTny5lccOG/01EJMgGI3MtjXFVshZ DuBAz0/F1qzf9Ozyl48deVCakxugwGOUQ34NWhzrFavt1vXPPr/pbYusmSoPOBQ8IUYlOcycCqds TCS1hu2pmlQ7G/SScVZaCw5FTORDBg/k0iOHkMKiR1nCyjDv5uOjCqnDx+xT73DehMGNtJnnTD34 4KW16XGBO2nscDF1gsU5EXkQ4Gyzj5E3N2RjHyZUklarvXjNhqtufv6JJw5Mf2f40UdgT1RMXrpB g8f2PpfqbqSqNV4Ti3fX+Stvun39nX9d8t5bdeMapv7vY6Z+4LDE7ujx6kQwRD9qOwiXbahNWRZG U7P0RmVzM0jLUl6R9xEnoZKRi9Hj/T51Li8FnQWUzjpX0RTRjAjhLGPZRbCe9DuZTjGz2rzuQL54 2G6HWeyBWH4j66aXNudvvHXxdb/f9MG9Djr2UMfLNSWcjbFYHeiDZda8TXIQOvK6WUxsOhLjh+lc RlPTo7en55GNDCrrlsE9DY2NmOaXjg7wE2GU2gxoR+dqQaFqWyPaTP9KWVnHyrTmYix4QI/KgcSJ VDzjyspYy86w5Vh0XjLAMIrz0RWlVrdD9EBmAI0nCxJoJm0olv4z5PJfcB0blwF5zCEKFuQF5GKe ybCslRKuDOTq7cq0lTO+2ByDubp9jPQYfZBxkWhFWvd93W7XI/4gFmMCEdig2jMEZXJTnAaKICvs GX73u9+dMmUKIvWDDz74y1/+UgVxrsjlEEAOMgiWBgjFD6paJJxUgAciz5s378QTTyQfUpEzIYou tCzis6fui1/8okr2oL4vfOELoBEs/pM/8fVQB9J2WztFCxqNE/zYu3XeeecpJUpwRGq3WQ3ACMoB uIqHJlPmV08nfCAhQBq2c0oht3hgiLYRbccWSs7qoC8pxzRnGiJioCKrqEQesV0Q7SJJlBig9fZx mCI0Wxbx0uIQRjcg26isTj3QQxyu9Jw33njjvvvu4/xGbWgyxHUguNNMhgKVA4y2MsfrW0177r0U 00qIa6G9xnVX19bPnHWwHLxY+igSqzg0i+TKR1N+GpzkB+t2f6nw6sp8S2tdPPDarNqasI1lWzKH xxghUSVdlyO5xDFYCMUQYrDcxpxcWw5bIUGjuwYR0GFUirXGXaypoD1qqY892PrKkvbVHMi21Glu iXn1OWdzPH/PxpdetFb7Tqwl27pHmJ5X0xjjhLdEqiUBzMsuaHt9ib/OB/NxYoJBYuA9X/arob5D o+i11Dora3IrWVtmJ2vZzybaMCrTviRY86d3np3/7kur3TZZXOaLqUROMxfT/6Gd5y0RhWHoZWIt TJ4jwaMPNEsomQ5BT4ncIcZIKzoeFxmk3OKlgEKsViCLsae6JdwvM3FW42QxOymPWJkk4emapsSU Se7mwqixI2XJqhQi6DLv+znwbNxK27F41qNFvb89vuFnv978+KKRifi6Rxc2fmh/O57wZMeUZefR WSLSYp0lZIBuToQ1cb+5dUNq1p4nHn+uc/DksCnuOiPhP5yCANaGiRbQsdqUVNgU2Dn2AfGUDiEf BdgCB2QRnOh4RA6jmPf1Iin4Qa8B9BrW0EymqfSnYscYJA+lyekSguxNT6YPBO25VBJ7JjksO9uP vfbyr29c9ehze5995ozzz3Ab6n1Hto9lxKwm8zQyG8EiX6msMMY47gTpmZ9SWD/9SsGmcN4uWshN pfNCB28SP4GoxSOq+omC3mXLq8VSdhljkoJQW+JBM2r8pO20epufe3H94/+YfO45TkYU8cWKmupw Q0JZW0/vLD7oHR07MTXVoK8U62FWpZq2gyKgbCqRYAKBNnZicmwqFeePEbqYYCeS/X4pWr4JwnNY Lr84mgovLTa0T69iJ0C8RrBG4Mam5aRJk1544QVCKqbY6iGREc0R/WfMmHHKKacgPSBh6yJJlZLR qulZBYCByZMnX3jhhaRHklYJm6JxInMwLLouplNuvvlmnrKzDvlbsSLbyViuuf/+nI0jp8CRUGNi P2bfffeFcmggECUehvLZy0du5MlJet/4xjcQ3O+55x5Uc5hVZBmnyvRbVaDiDSVikYUrpRhKtW9V TDOwH1IX2AuNe+21F6ZH0IX2iF54e84557Bel1TwnKzgDHnCHPz33nsvaPwDH/hAj/LEBOi1115L i9OLOEudHZg9Sh5FhgYoAdvT6LQ1hEEtVBEexeng4Sldgv7Dlcg4XgGtF1ciV0jbIauhW8MuMyXq edMPPezeUSPaMORre6vYCLbPPlZtY+hjpVu2v9EexSYxMK/IOrakWeG8poOXNS3/y9LHg1S8FSus WVY2ik03+fQK2ItSds5vWbNp/piZZfIVPZZgA2zzpd23Wlb99zM3pwo+llTeyrRv5iTttLvGyV+1 /B4WXAKFPDcB+sJqysvxTS8uvUPOIEhyKoJ/3KgDa8PGUc2cS2Avjbf/YdU/Ht64ZHU901gcsYAp ctaJAUYMIKO8uIsNkra0tXDtK5uz19XlYwDAvEip1ma7fU12/fKW9zbXsdVPbB8gszOskAPHFoDi ONRcpiWEZuGlfMIAPwIe5VbqjlP2GW81F9tNYg0HwzisHGOl6Jhc6rjd95+WGoXFOOxYSGshVRc4 LCJ1xPEneMtWOalaK0RdieQmfGTWLunnMvlsTM6TsJuvv2XTf/3XyBWr6y37nXY/9+RjVuuZVtNo bOhYG/KFF1996fVl0475cOOUUc2SS+CPSO753fOMpJQt2FkWiroo+sDYEiT1YmEo2tR6Y79Oamwk ch4xQrG4NR6DREF6puLmy971u1wNN3aVOMW3p7w6nQSVPx4sfvqA6R5tZh04bc/i6jq6wqb29Oa2 d/5029LLb0jNnnbAn3/RMGt6XmZPEB1iCcvJmD4itZSXpeRgivkzS7lBI2ZMLz3sj19pBUMAF+nG Bu8hjjDyie5LBqMB7ZinYXBy8laQsNttC8UeC7bZsuys3vT37/ysdtqYyZxUITBQ+Wp+zLusnDbv 7YCuYBXEIT6aAUjmuqSa4swPWB0h1U5Qe4YuzA1La24FeouxNc3QdYdyoMN7v0PL7ofCeoDBqi8d eVcBGwgNYbf6hBoTZQgJQVaHHnpop2nJH7kZKXyKcZ3G0UD2xREZVQy6QbIFPX784x/HyApPwXiI 3WA8HnFuHoAQSzCcvhDlRsIbb7yRPX4nnHCCCu6omDhuYe7cuYj+TzzxBKiGtFH8bj2wAkqAqQov ia/Sf7cJB3IEbV9qhAGS7Whr4NMBBxzAqYad1pEFwKiFeaQ50140Cldu1UMf6FAoT3G0FzkThw4C 2Os08yoD161bd+utt1JQNY0VlU58ZiJQ/HJWB5TwOkAMOXSgtkoa3s/RzDSCXTdxUrapac3y5ena 5Cu51oP+18fly2j4wtdQPojcGCwj2IY3S/9Ca0972HEjD3h++RvPta6za9NBiEkUgJQBOiZ+UZIy qTq5UIiofNgRyJY4/WCzj0yQ3tqcf3/zCwW70G75hYAlk7LHJPDy61EtjcVsNtoAtLueVcd5W7bV nnW8WDznF9zYg2sXv7DuTc45b6u1k+255lxba2PKqotZLV5tPEX4ZhYh+sbGJId3r2HvWxyYutxu Xh48LRWTapOhrDxEscY+ObsWYwehnZWFQH4CxIngELi+UQOgxCOy8kgkRLFtRxCiKvJHEex1Uu0t QVJp4W/Rhfmc5VFbJjNCbFkePGrqsaP353B2QBdrOpFVcm6YlFnq8FOf/LS/htOiQNWgUFZTy8ol F5EPg5zZ9nDFqvW/vm7T9TeM37zR50jynN/oxNY9+0LusRfd+nfXPfziptsftlevWn3IXhM+dCgU s0qe7dFpdHjIuFjSZAk/GBpImZFpOHKnyCKZFBhDrWe3uLIHr1Fsp0mVicfEgNRe19yZ2KhrBAW/ v52+STKPLZ1L+AK7pLfvGs4WcyysIUSVT0fkTDMWNre9sPiln/8qePud+n/7wqyPHOeNqMnSR/0k u0BZOYytJMEYOFEtSd8RjuCM3X9lEVltGYDMw/66mPK1c6PepllMMwHymGkxKKK/Cu6DfEFtMnGV c9oTYowE/d4w1mW0Bhuvv7WuedPU88+3Gjj1xCxi1PfXlRqyIUcGcCpOlxzM/ZCxh3X02nfgJvaO ZaSWEOlE6NL9VMJOZtg7zZweYxOuiPTErx1NAodcv3GAtpD3uPSfckyH08+jPKQHMu1aHA/M0ChR JEm/0dQfGfc90kOuVXn3/vvvx+glMm6P6CY5AjGOVDKOGeEeQKWgEaQENsNxSyAAA/ymu+mIzLI9 rpQIPEPWJxr5EILMDb5Cd4Qej0Dd2qeyO+vrrr/++qeffpoMFRKoRE625ENxV155JRgGey1kRXFQ xVo+boF8VBDdEQVBZDV1JBq1g0hy1lRVJqwm850VRysC01hJu3btWm2y6omBq6QlFUk0rfKEbLnl KQ2huWkcIsM9jclTBVEdiiOQxiUaOj2aXnPm2iNua3EkodFR6GkR3eZABKiiUEpnXoD1qNCgWRGu ZHegdui2MgdEtGFNYyzOqXprnn+u3smv85MT9p3JKUyMFDzcMuby/RQdjoTgGEGQGuIFf/aoPU/Y f86ypfc3b1htDU8L0jPDtApq5TDGpNv6QgEST7azFSWPRCJfyIa5VsvNeDUce44VzgT0xdo9Kxdi KEUMzGF+pAD8iCcLYhqzPQ389OqyfsM6b/2IYc2J/GrgGDINX/VYrqEhkwvyXtyL16SdFa2MO0xx O3LAlzkHnHPlBAehq0IiKsi2Mj49MhvM64EflbrPkshYXrbMOXG3nVl0BxgokrpYLwHpAf/MGEwq hAlqgdkUYKL4CFJkvHWly++UmRKiPrY8oacEVOZyo5pGHD5xv8mJejvPYWMsdhMbNW0h0/d0dY9l 9uk0FgfAUknTUJIHsSg4/9or7/7f7+QffWy4kM7KCgyHYrPBb3x3bfCv//UPL7tm5LDxJ3xw+tFn TZ28rzV6N7RwsqQ7jInlVY6T4AuTcDmSIZtIYEyUwmhrsOsmcFvcZgdQQuzEiHJPBmaAn7z7RRlK ypf/8umm9iLKy82Q24oDWxp9q+BBeGP6OMdVozfhtbcxrVnIZzev/eMNl43aLX7M97+f2PtQlvba zB24TjZmcyCKHFvCSOICT6RTJcR2iOk10pUQ3OlrHOhtTiFk0qH/+0+xezI1Y9jPLd9LXmjM6ORl e+WAdjLbFAu8Gqsmx9sqR9SkCnbuzhcW/c8fZnztrNoDd/dsbBAzSQZTeZMZ80JOG0DM4quP5nWw v5pUi/FVhhvTeMx1aY34ThEgetkkG5ITdCo+Q/J90XnF4pgERyR4QDfwLkocXxtaqkL3q/BoYLKk ZzCs2zrAH6CUojVEZMRcJHWk824TRhFITnzAmAIAMkREZhUfdi+BWN/5zndYJUgIG7Euuugi1lue ffbZ6Nw0+cUXX7x06VIURCyzRJdCIDSo0A++whCi0sYVmZsiyJNz+cB4COVEJn8Vx/HzlCuPENlR 95EPykAWjmrVlDYOXdBbYlbjqAsYgMWfKBWxAQMNONOjqkndv3HKKaF2UIUrD+yqeMVd8AFshusq WoVwUlGWspqiiUmT4fBwi/r09ddfV4bTCmhl58yZQ3xaCqh/2223ofTjNsof/5tvvglVRCYOjkda Ee1UUcxOPSSHHlLRJSgUMriSlW7V03LJrdO0BBIZRwejLK4kp4/RaaGHp5q5Vq2rHIbCyznAxy/J sUtsdAhz+x9xxJNXX5VzG0ZNHDty1Aj2vMVy+WSyCMKjVCKI6RhtOoXjOaOs9EnjDlttZ3+/7JHV mzZaGYAUdtQxd4JcIXJ/8WNK85BWNvQIOpFs5NNrTJgwILjyyUadRZDtYrKRH0xZAsiY58cKJphS JmkFhYHGeBE4CsDHPDtnAlhWO7Ki2HUvpDkaoCCbxpLxkOWL9DQ3ngOUUVyOFZntdk0yS1qf7RwQ IMIddl8QCChZUFu+wLJmnfrlLD2f6XLeHU60Y1aEOA57/DBYKZSjUGQ/D3XBY8AVYVJRKk5UiWyY Iz6ig8+AzBJqpjDVQwz44XkuJz+kUOB5VoqtNoGV55w7t7bZn2AN//ReJx+bnC1GNbETQ2T+A/PI EUstrKMkMntQjC4UwAtTXMhrbWu7445ll16aeu650ZyDh0mWwEfPkmeznROm/WDd+tWzvvcv4ceO 9Uc1ohvEuJIszYRaP0jyEsFEFC5x9hgiJ5EnleOfVEnKR3iSHXhSF1JwYJrUDl+pssWJAVNRCaSm /OlTAt+vTtYyC89k6poxDKbAEhl/B76DWDq57OUtCsp0DKohIjWP6A9ot0EM9ESO55DljnSZZKqu 6fR/+3Zm9DDTpckB0CQmW5gckdeOhORnuj8/MpMgQeLMc7qXdCtxxR+96ZcrZYmRSunkupnNbpMp H8IgVVT/8j4PZCeky8ErDEZJ1lMwV7Wu9e1fXTp2xl5NZ5ziOwwAjGc68grTYS5V42MprCVg0Dt6 ouwvoM2kRjJWmmqZ9w1vezKN+ThwHlWWV9CMw2IIl34ng9iuwIKB3YbyOtMFGTfofIbd8knw8jmx Yi0h8t3nOV3YVISXTn4dY2PafHYGdv1K1PUx0kMIxsEfRH9OSgBHIfiWyqrqV7ETorbwXTnPeO15 KqarFK4ZgQ0IxEWiM8CSmMA/xXIkhxgiI6mTkCP1vv3tb5MzSVgWiGUUUChaOzQ2RDj++OPZvEdk xQaQTVoiqNTO1q/FixefccYZaAWJw9O/GQf261EFIQ+Mp8fxkQ+Zc93pTtrMMEprDQfUA2MJj1qh UzqJSTQqMnPmzDvvvJPI1LFykg75XHPNNTQBhxmyf5KEOA7l4wwM0BHrY4FtbJikIUxT52kvkB7t RQhPQXqYgSFJlCfEANK0AxBIu3OlFlTqqaee+tOf/qSoPorfwUNM6GdrHwZ7lCdkTm6UqB1DAzuk im4jSiADzuAwJ0MSnD6KIkRJhjwVOMAQC4zJxTlT1h89ZdrSmvHvhqnRe+8/YvQIkEwm5spkvJHz 9JvI11Q+qJHjBkEjsKdaNZ8ae4Qb2ncv/fuyjeuxUJLnRANO+pZ5KB3eRSUlUA2NMWIiop/IUGam FeufFgd1C4ojkDOAeUIafFwwGcLWUmQTjIjwFMjjc0iwLBMDpHEWAks9MTdJNWItMbulFhiI1XZP TluXXAFAsXYdIVvIlLObQTysXpKPvMilnDLHCcJensWSqP2IHYiWzoyockGKAtHZoDDi50TVHUCF HJZHLUTJRnHQbY56l+jwUj5e0htFqjUzIC6fOYoyArL5cImIIaOB/BKaiAVt+VagqWyxiblOMuO8 13ZwzdRPTj70eHdWnSBQYbkwEQnFcmrxGIdmj1COCmYQQbUaw+jmO0vXX3vj6kuvHrd2YwP7GE1x LGfKekZvAsINg41Jf+TUEfaY0ZutmgTm7SHEjJGsnpZcDf6gLP5qTJni5fU3AmJUtESrjFSE3A59 xYS8Dy9yLCPsgL2GKWIHvshZYQb8V14NWM7wIpgXVcluwzyyy1GKpSD2dnp5ljnzIffRL9OLeOok MvV0FhZ10vOLHYVeJh0NNphFJFRaZn/F4S3GMV1QA8uDSyH988sgwUxSkikPhpUwbHcxMdQu+h+Z UIkrOu+fkvsiV6aahFIgN6JzS6wQrLvttpXrlx76/Yus4SOdvCuvtcQovozcldhuAvWR8Q7OCwNr gm8ALxn0B2LulWkIgb98ZHJhLDFuktvQwKpOWS7M146vQ3EwMwwZ+G/f4GyVcqrht5i7ZgpIe6Lh eXtrS5zVhbQIju8m75qRkPmkiYUmAYd8/WUWQ55LpIHu+hjpIUYgWyPmIpezlg9hvadyf1cMI2dc +VMN4YrgQjgeikNppiZPVLZW0AIeQ1LHniey/pQpU2666aYHHniACD/5yU+4VQke5EByRZII6OiR QIwEQj+ZA0VI++67786dOxdMCN74y1/+ovCDVOVUVfaTM6pFFERkq+VWjr9jnkIV3OMKT6BK/Vzh BldaswIZymEisFJRYRVJKsTf9tFLL70EaJ82bZoiPSK0tLRwYAP0ALGYL4AASiFzWKfWWbQI7OKg 4uuA3FDe0nY0Cq2DaZ+ob5AtHRI1LG23LQ1RCDmjJKRXEFK54lGSyp6JEydCiXKJKlCjyvGHnm7F AdAIwAcRx3aH7zZu8oEHPvbII9P2mBKLpdjZjwm37rsa/OZ85CCY6dSNHnf0PtawW16a/+r6dWsa M7mMVciyn8sM1oIXUK2BoxjVBS0ZMgTtgDWVJIFfAsdkcZcANfq5oEH5dBPfjEFo0XhlohrwJSC+ iSsp0TdJrPL4okM08fXSIb5gShOf+QcTDXqK8U0ZJJL8BQ+b/A09RqNRokfs55fooYrkDx4z8cmH d15QnlTQlKNyPcHy0ePGnCDWis0bm+11TrwlnmgJR7X5h43Y96yph80ZPr2GKR3o63p4oOiWlJcJ 8ljZyr/0yns/vTg7/8EJm5trHEQenz13bHCEOha3Gr6AfOM1K9e/N/+JsXOOHc5pEgXXNI6p69Cl 3zigDUhDSH8ypdAqZjqh34rso4xlYWWiqOVmeypzLGk3TmfFtko2Sbd2Glvb45vam194ceXmzdPm zbNSCcyzSp+TuQ0gHdU1fb2P6OmnbJiqkdcMYnn90YGbuS1eeoaDstGmnwrvVba+GX5Zd4FcHAvT wVMvLfnlLU3nn5Y8ZJbvhZuS1rBK40evih4IiWUpvawtN5DB9Do+NrLQIubm7Py7tjVhnz3SDXyH ito8JATsL0vEIbfDOKBDXlQcHy0jDMiabR6ZxigtESgOjyauvI38HwTDhyG3ByglYkUFTyRYs7KO ZYpcoz1OFVL1ySOwHGI0IGrq1KkqW5MtgBPAAPwTqSYIrrrqKgR91ETsIUEXhMPYJtF4hCyORyVy asHqUAIBDGSrwJXdgMRHuQdiJH9QH3lSHCilevrJn11/IBBIJTkvNlctuvpM+jAmNcUpAVCCI3OY RpUJhwPUtNviSA7owmwJSYgPxzSfbhMSAQ7TOnADPSf5UCJpIQA/PYdbDrpALRZlRQilEAfWYUFn W2sraPneeustBdJEU7RGEs0BCz0VkB7xSQgxWFKJSuylh/kCrQ41In8lvpd5vr+Sc9qsbbdbQf3Y cfWzZ675+8IZHzqcW1F5MQxXHmgR/uIhxipR/WWscIKd/OS4g2cMH3fbm0/dtWrR0rbm1nQ6FMNw qtWQJZKCLAXbyHAv4WK90hQkTBd0J+WKyoDHAp0kWOPLc3lnJESe4iS+KMbK4kuCzuKbjDqJL9l0 Fl/Ce5K/id1F/rp0SEiGfgghGlUGBKJRTDoYemkPhoeJprb4fsMmHDFtxrF7fnAsS2BpFbPkRQjp woEXaqyNTls2d8ff1vzsCmfRS41+ax178pzQ8wtePkDiybLAk6VpnBDI55TJOt997+kXR63bGGsS c56CcDmTYcj1Gwdob5APvZ6/yGm/jm4HrAeLmhssazyQzueoSDTYvLEoxK1EXICRjPrLlq/41bVP L3y48aRjp50wF517wWYdtmx3TcjC7IGOM8zQY15J87KzeKao0qexZKgpa7MB2UiQDol2PmxPuokN bc9fer0zevSsMz+GjjIEkssos0s7xjRsa/GhMN8pBkxmVWIY24rFW1z/3TAcM4w9pAYOMvTyCrKE vcSPwfIOlugd+h3QHOj7jygSreouULYo4kI67z8eID3jVLL/8pe/jCiv5SrwQ9EEPcAJIkAMgATR HwgBZkOaf+aZZ4488khoIwfFGHwciMDJEOwMJBqpCMdFfmJycgPoDsBANVkvqqCoygqCIliLyHHt s2bNIrkWV2Xa/ohGdaCBK8RQEVAo4HzMmDGURQh80/AKRZMcDqM1VTOnimoqxO/wCN4qmKS98PMU YigXh5/SaQI8Cj7xUByPIFX9NATJCeQWByVclWb8hOsjcsZzjHGa1kTv5EI0IitblAOdRKo6iHww VINaco899iARt1UnHYooHAB4oJRyE4A1WUAxfJ/p4bhRMw79AMbQ+S7CUJEUumYqD81SStsN5Kw5 WYuYt/ZNjBs7/eQPTTnouTVvPr9xydKWFXm/kC/kPfa8gAxl7xyrOfCKao8ZdI5UoASykk5mXhbp VIIERUfHtDrLFwkxeE5OoJZdFqX4eLQvDdj4vP/l9JuR2tRFcG5Qk65NFGJTho2ZnGzav37igSOn Tk2N4Sx3BGW2PDF+yWKjis5ft/kfv7tp1SW/m7hsfRNnuMeTqx2s2eRr6jJBWw5ppjXuFGJWxg5q McUQ2uvTyedefblx2VtjRo4Qu+OlxXUVCxl62AsOGPWdUV6bHm5yolFlX+mAd2zFxIi/bAOT+Ris szIvgxKbzR6FeLtl3f7k49df3b7x3UP/6YujT5lX8Fo4J6dQWqQpLzF1NFhqIFfUwASZA+XLlazJ 5Bl0gAO0EL8DmW5DG3IVAyMr0l2LozDbsIB68IUXWI2NhaTLKohaX5Yr7uKOflbqY/jocTCDs1TD dLzVz2/KM1nBYCrLQuQdVERY6Zu2i3NrJ1RPPtJlnzFB2PJRk9W0/MpXn3vRzRpPNEhKHH0uvgHv +h7paZWBNKhcOIussmBdPX9EuiqJ8upRsV5zUGAAxlM7nARSLkfezZ8/n2iI7ISQA46YwAZ0eiwR xPAmV7RJhKtqDm3b448/jl6IJAoViI8fvRMZUimThxzxRyYo9AgnRGmo5sp4jakYHMCGDLnFlVek mkz6Ng4EkCFX6EGTef7553MsHqcIcsQFWwrLaaOm22IVIlAXkDDqNZZcwljFZtUTSQ7KXgiA1RQB MXi4xeHHKRqkdfCTM0kgRv1caQ5iaokkjDxEU4KJAFV0DzzVEKZVICvtV9Uk6TQORKJh5lRGJQNS IanTmEOBnXIAvuHQLwO+OXH7oKOP/PjKFVZtLRBAzN+poNZpylIgYzimO5CJMIMiEkfgcFr3BMse n5x27IRp6ycctrx9fZuXbSm0theyHnYsOaiciXPRczAbi/MTnO5oXnEWc8i7LoF8ks3HQWIEsTg2 skWg4YbFn5h91aGfL7dENCkGbHzQahz66Zlm0of6Sc0gXepgN7pNSSc1sqaB/Xij47UpNH5AZycJ d7K8pC76Vr9GDCh04UJr9dMv11mZSWefG8uhwYNZhfikEanaZDKWiOXk+L862VKIBdMwztHuHpr8 eH19omb8aF+wpEyNKDO7KGAouA84oB8wafqiYFOWp4aWBQwoL1YLmbvJZtikaqWZd8BgEpva+Bqs ePfNi3+36Y8PDTt+9gG/+H5q2mT5pMQTWTeFAEd/LfYrajewKwi3GVj4Y4TBFFEynWJ3cdQEA/9b AgZnDxQGgZOBGxs56pCLvp0cX4/UzBY1UHcNK25Z2TnwqxFxvKceGosl6g5qPbAuHxUzmLFznNN2 MGLlBe1ZJiTMx8Z8PvhiyNRgVIo29Zb76MGQp985UM5187GXEre8e/1efh8X0PVHensLQrrBISKD nZC/6bfcVp8Z8ZGwkchJFfV5gASBSOocfPfyyy+TLdo54AERsN6B9ExZeuWgatICw4AfjzzyyPPP P09asuIp0gxU4cdDboSAHC6//HKADVmRD1u80NSB/ZQAopG/yEAl6Rw/FVHCoEEJqL5qxARCAJ9Q f5En+Sh/epRDn0eGBvJUCARJ2KpBEcouRM4z/OhHP4qhFCCfrp/U6ivlJFG2wCIFw/AcD2yPWq1K UpUPXImvxChbaAUCyU0LookxYokVFr0lMszUor/61a9Gyzi19Oiq2WoR1ROm/USJqbIWXUVj1yhT CdRFc4OHfZJtV8XteuGBnN5GZ5MDwdc3N6/atEmU9FhB55sIqC8fj7epPA+NdXWBhFgu4XmMfEgo ttTlb3SsZnS6RocnvZIlkfnTW9JE69o0ZJtCigFKSJSK0IEfH5ojKatT+o2UaaoC06gPf7IUyYgm 2Iph3OBUia0dPTx60RY999yCBxZ87Yc/sjjsJOkKx1FHACyNPTqTEk0M62HJ10xqg5fFRAPnVGD+ BcublZt364KH7raLA6lMrY1dojxLJ6RlRUsummp+tEdsV6b9n0g/DbJG0w3aMc7EwjeURCA9J77u 94+885+/rvULI3791d3mHudnGnLSyaT/sm6YWiH0FHutYr7+p7Z3JdAcIetYyIQ3iz3rspaAN4kd FmJ6k2pt+RQOkI+LUiXjAFYMbW+9FRvfGs+nks7U8cwVoXdNcgINYw91GtC9rHftJg3GcCf7zNkV YMwRy/EYYeBxwk4qm2vIhwl57+idzGvBC5pS2LEVS7a66TU9QxlsywEz2BVZL6+aNABb1EVNwMwm ZtWYheQkDBk5EP4ZSHTwIJ7EjT6g22Y8oEL6Bekhiy9fvhxUxriDjBt9+KupOWlJgqgNouMcBdIC QpYsWaLbq/76178yiODIGZEC7MdReKyHBGCwgJDFhyQnEAhHfNJGVi5JQumEaFrNlkOxH330UYrj EVoj0moOKugTR5N0IFvDO33UIea2t5QOPmHNJ2APP27bODs4BDZScSihXngAxhAAkatWrfp/xu2z zz5YHP3IRz4yd+5cbKIQDQfTiEMraEK2Pup61542N2VVzwSgNQ1EQ9NYtDiOtARqC1bgGxFoU7bM ARTxdBWT3OAA2VLNUaNGVU9YVxkSTltrPvAZMlQ5WSH+0KOtOECL8BoGITM0qMoee/LJ39104wVf /crosWNFcJOZl25GWpbFEIO4RkklefNWs+hQdHBiIFNmUTVU8jMxCZQ33/jNrxTVrSuPU+7vKmF5 nHL/joxPufxpZak7rtwvtwrwzEhIBNQKOC6YxBTL1Dzl+6dp5EnxXabD6yix8LEnLvvDnz9x4b80 Ng3HEinP07q0FZmcs9+NdiVlByL68YzCxACaiIc0a5JPKqGk0g+ryX/o0uccSKTk2FkxbWrs8sjr Bq5AMpVmKXWIPi+1FxnqcEoHI4+8Y7W6Vr3neK6fdbyUFVt94ZX/WHDfnvMOH/GVM9ITmgp2yuzK i8kuUH3NpNPSyRhZZPiQQ9IHslOahXSpr5kOkXcWRw3kTSxNQxPCx8s82ZmX8tYROphUC9rqnQxm gxMFMbEkdoFlk6RY/80m5BAdqdgu6mgp2QVe+kqlkkmO9/U4dRVzYp63OytT4MKWRsROsuwa2MKM Mu+WwCFfv3JA365o5DO3viwLF8fdIG2TLqVerdh2XBmCGXGAZyAunWHSl7/KrBCIFcWx9pKFlAoq yIoMEZS5EoEMcWAS9EhkS3x9ytJNxHQtmnAwAE5piEonIeShICIaORAf0Z9SyBZHZCJEkfvcQ0Uw 6MI+wCOOOIKCKHGnj87UHac1hcPgNw1RwmAItjFxHEqB8pPz4jl+gPMAObSQJFQBRyoWsoJdUbT2 a3UgjOJOP/30E088ETppuLvvvvu6666r0Ezl9LCW+IorrgAoVohP/ih1Wbz66U9/ukK0Kh9R+mOP PQZURjVKEm4HQotXSfyAiAaQcGVbChNsvMsPPLhg2fK3me4555xzzHSpTLl17wxcKXZxflAjGTN9 zKYiKgmiIAvz0nMrv8bOSzQKFBN2X8ygjNFt7RA9YAVXAWPyy2AhIiZSp6hKYZbcFB1vKD1cBxBs 2N57331LVq68d8HfPnXm6Yg4mM2Q5ChUjTlxsSwubSEnKZCTyV82UaHK47Mk86naGKXMh377hQMs gqbVon4ADOLoM5TmOYP0aILoUb8U37NM5XtTttgHCyw1BU4eEdTmA1Zdp2362KMO/0Zm3sG5erdg cRqkTOzRw2TWQLoTjhsqxWdevvTapfXBwLwKsfJPWgLSZS16qU14WQptsvyvg5CzEytC61A6I0CR hoKfCoOUl+VYJDvrcNRCDjjOcG7G3rzZI1o2fuxEwvulaDO9IOs2E7xgDsc3JmktLx6gAEHQHM+W hNb2kBNXGVJZ9s/JqFHT9gs5Q5l2xoHiC6aP9EWToYJ3jYGRLxN9FeU502HEkDex6MTD/8HSYn2M 9PRLz8eetX8YHWFJpOqIStyp6he9B3ZBGLzARaAIPGQLqFM4p7cgNB4h6yM94yeCyvQ65BEZD0Uz 7kBMeakgBPIpT4WfrLgSWT3l8fvWD6m77747zAFOQKHWrm+L6FFu8A2nZCiv4LnmQCDsLeceQE61 fBxez4kIJ5100lFHHQX8g58sSd1vv/043kCbrEc09CgyRKKnBa0pzSD2apJTEaKhXkMlWF6jDmnJ nEahjRBSeaQ9qkOcHt2S4ZQpU0B6eEioLO1RDu/3yCxUYhYY58TfWbXq/vkPwJAHH3pIkJ7R9AUB iuWKg1g0MksLbHFmKJeRWlYOmkdRRImkN5pkqwdbcnhf+BBBAGOmqnj1Tr54sIwfOAMwEF8nbsWK FQsWzLe8wsL7H/jsmaenBb+ZowK5mhwRgMQhnxuxT0uhLQVAyvsSsDDP4MjO89fUQ9decoAPpMd6 MuZPWdkonJZ2EHtHpQ3Pvcy/z5PLaFACEqzYjHGwZg3jg9COrmTUBWfhwUpLKpsPQ9fmvHHu6E3S V/U9R4STV9qcZY1vUL3eAgkMRJVVzzLhkm9ulsqVGNLn3N6ODCNiINXe7L382xvbhjfM+tznCqxg ZAO0WUifYFzxw5Rar9qOMgZJEvoWsDbBq4VKQiCu7TloMn27wNhm1THR7/OMuRYWNNC0BspH/RGP 6bCDpK67GpnKe942NlQGfpAwAwXv2SBtk4pCUs/bjncb+ZhXHXGZbW/I/fhVzK0+M93xhUSOgK6S NzmQFeGKyshTQYiCJW6JzCPVR1E02IMQUiFb87S8aE2oVw3XVEQmJhn2lNryzLv1Qxgo4hvf+AbM Uayi7Oo2Yf9FoMqKfuEYq145PQIO4AhXrkIhpRPCVf2vGoeWr6mpiVWdbOSbO3cuKhcYqG2nkfuc ZqVKj0DQsrAB06F9OxRK1QihIlwxhAM01WXAHaJFtzQKSTjcLwrpjQeCWQgKGNY+CfeUpb3J832V VgwsYEyFd9Oy5j84f81779px59HHHlm9+p0xY8bmw3wck/0VnSgrjDQnPUDlPb6+oZU29+Tr8caX ctCRwqQoCYfyW4ygTzXyLuNXtpQY0PGXZW4IxCjZjJRMa+CRxUisOWKhEWoSNp+UT8mXv/gs52Y+ i+b5+8KH1763pnHkqCwWWTDmQoNyBLuIMZ6xZIMuBr0eihlTuqjyjLow7rdiK5WFXl0gyY60Dt1X zQHltPZhEiGAgq61l/PV5DaP6Gn2pYhgLsN//7ot9OAzZJV+KXfLQ27KRnuJEnq5je8sHzZxN0BD jpkI2+VQICz9OKwzDtOySddh9x6nlYnG2Dgqgy6ZTxpQyXzY+r92xZK376fEiGhZH+yRlhL0ysr2 GCNY1I7bV0IfpoIulRBMnoKo84+9tPjn10z6z2/FedeTLKFlo5q93rIaGIELYuNX2mjgVKAPeWGy kt4m4xy615CFqqiGQHZtsYCxjlXFnCPqsduZSLK8xJydri9dX5MxlF8lDhTfptLAI7KG+GVak++Z WeDDwnZ2kWk40Y2TX+nwxduB/tPHSI+BWF91zjTDtofwYoscVRUvSI6orZkgdpMGVEa2qr1RJIa4 rCM+AjQxAYHADC1LE/IUp0/xRJhKBW7yx0W0oUIkAo+0oG6plNYvwVeSKJHdptIIkMfmQA5hB1OR D7dcFYdUmUPfRqMi0AABVIScFSFr7aiXsk6J1FrrI00Cx9j5BtbiKxGZKAAAQABJREFUCAGgH7sl Ce8pVCZbhZpaLy2FoskKklDtEsIjDaHVICBafkkcgKU+5app8RAnqhGZE6IcPuSQQ/TgdUK6deRG /t1G6zYCFNI5WdpKFXrKnG4z3+UjiCkWGg974nHrD7f8XrQ9jvXmkrcefnjhGWecDmDoVkiIImhb 0pmKAzn3ZnJfpI2SU590uK1H8JI0JU92MT+vhwiNpXpt4zcsiVgmHoQRES8RpWGhcozQyPH28Z7y 8v75z3+W4SLlLnr1lUVPPz/nuGOTQVhwpR3uevCeyU0jD9hvNsO6B45EGmLxksPUEpYJSMQ9GWMl VZooynnIsx0cEBkSJtLCDKQcT2hzzIBCdA4OZxI0ljS61hQcRwZ16tLga2MVJ8HsGJ9f/kwX2VK0 Noi5kmsvm4f+xkYmPt5pID20MoUQE0OavOgcj4dZNsvPSl/DS79A4LKsnGtlrbZhVmv4+GuPXnH9 q43DPvONryXHjWSkJx+WnNrJuMPmvKKeRIQHwkr93NwI1Vsv0d5SvYHl4x2TV4DXQd5RmpJWKrKc sZHXMJrH1g9l9BHcMdWgQfhL0KscK+fYnBhQ63sJaSfawQtfW/u3m34z/SPzZs47yQtZlMV32Ula 9nBmexgZOOF+q6XfO4bkHVwK9o0CTpEJM3aCHufJ+oUk1p0BfsIz+qpZQkWotmqxbUtEdrgtBQ/9 7gAOKO+NmCAvmkHk0krmVeRX9pSYl3IH0NIHRfQx0mOgwSEis8Rut912w6pKT2kEPyhyUwCGlIzQ gDVIzPfrqMZVxXc8OPIHD+BBkiYtt7r7DtBCCFkBEckK4QOBkWiK8ZQqbqFW0YLGUeIr0KyYQQng qtijQvwOj4Q7YXjZZZex2w0ukZxMtBYdYu6YW4ihIIU0EMNRgazJXLlyZQRyIE8kbQMFI9bRFpw4 z1GEH//4x2fOnAnDMZnDWQIAP2Vpj4iHhogDtAVNRghImExU/6ZMpjVpI/oVWjLogUJaVgGzrhAu x+qQTfyIDLoQtzhSRWVFT8s9FE0crhRBzMqRyxN26icrLAZhAJZtmZDUaZyhwMoc4Iw1QP+bb765 aNEibM7pCqxbb731jDPOwHi1tCnmI7p2Ol5Hz7fc4jM32ybeEkeSleIV/Z3kVPpK66Py1IPDX8Ku WsMtNJeHm7pFj2Qaeutam+elC+8p03w6+HsFmVO788675sw7lj1GdiHACP7qd9Z875+/edn/999H HX0MWXmeLBTP5XO8dPIuM6qbgX3ohSlxtFe/gstlmAdVoQUqTkKbtpTQvBO2ASeY8ODICwtLGYgv cqgJejHR7nUlyxAedYdeUMcHGFOSZMaXG1FYlBtY0Yxxlof0PqQThmzeeTlZkZ2DkGR7bj5IbmjJ /vG2J39zdd3YCaeec3aycQQJqVqcUz/Q0kNPjC17ZmupgAk59aRzYjsP7UV9+jopnDGcLhKaSGDS A86IJl4qxadTVOw7zUGDgaIIUkIhnKfneH7BClpheuvv/pR9/c3dL/+ZlealFk09jc37Ltp7Opns 0ZVabDsC77T69HnBpnF87DfSvakp8kRouQGGWLCdKoXJFKY0pHBvyO0cDgj/pRGMwydtxn9ZWEK7 yJ1Ma4r2XB5EwqpJZmKW0srzAev6GOlJTzbmJTFdyD49TI+o4F59/fnkK/4hHxb/HHPMMXPnzkWe A7lhzHP+/PmIAgjQKv1rthQ6Z84chGlgIY9QJ950002Uq2CPOOQJJNBjzUhInIge0nLLU+KTM7dI G9HTbT2KBJDa2fSlqQjZNlpXIZQ+efJkljuCYZCHFLF0FXnHhCuk4UqlME2p1Ycn1Au/OiiBcsyu HHDAASeffDJrIEF63BJO0xCHwy14hOGWnuIZCoLnpCJ/SqSlyI2csYkCo7ChAvbTLsFToN2ee+7J nkDl+WuvvcZSWNISR0Ogh+R0A/R+Cvy0rXmqME9vKzAWYjQT4ve0LttmS7l77703By3wSCnsloBt M3k/h8A03k84wLvPgueoNbFzw2vOXFLv2+j9zN4+r3s0fj7xxBMsXuDNFa2MFT700EPrV73XNHoE bzvNecjsg/91xaqPnXnm1b+++tTTTiUGbyuNO9Safd8iRhaR2WfRC9mYok1uwQ6iH0Ikb2bvkBuk PZBV1rE9ZBk2vLW7aNvEOioSaiQHFcnji2ekmz4QcXzRctRQMEtGHSvhyrJgkADKegqBkrZYIh8U 6tisG7T5Md9FU/TysqX/fp396PN7f/GMUeefZY8cZ/lMISCYsfgHeCdOhgx8W77zJnQQXqiEMJsf UJFjpTMZMcBScl3i8FKE/v4t6jUQhI0VJc6rEcEBdZ2dan7y+bduuf2oz52VmrGPdL841nN8l8ME pF2LdJV++5vMnZe/tJz8154oryC0iD5PSKLX0sN3HnFDJVfiQHnDaKtVij3gn/Ux0qO+fLCRzxC+ AULc8u1XGbdKVhCftMj6CPGAhy9+8YtsBiMtUj6GFhHi8SPNI4iDlPQKQjvhhBMwE6JFYAYGD2pA kB74AT/RkDk4dQ0FFGk70APB6LKIhj1JkSwrvnsqyiCRYBcU8yTkXzm+khRdoQSVFDUiFX7NrUc5 RFn1lYfqQ4nyBEpU2OKWQIpQgoErH/7whzlej4WaCvB4pLzFQ2RaB+gLk4nfI3FNm1KzonSFZxh3 4VwH8uGkB82NnNXxCA+pKJeJAIhBo6sQnXAVFtH7kRW35BYRSW8BiKJqoFeQtitHQuoyffp07Isq T7qKWU04OYBLJ06cSJ5MJSifKaKatENxlAPwkHZ84IEHaHQdWwinY2CB84ILLuh9Gw3xuQ85QHPw wvJK3nfffZot0AJw99qS1x94aMEZnzwzxk6Vgj91t4ljx0189YUXPnv22W8sWfIv/3IhCdUNvR19 2BxkhRDOWMlXEMaKjhSfTk7zwMAiNq0RzjfbiOAIn0SSGCKxi1AaieVb6CoOYEZa7QgCt8Sqzocu D7CXtNpca7NtpxN2JpATOMgberBj4STsWgBg0Oo77en3Vm7448IVl95oNY6Y+JefNeyzHwt4LOlh xEaSkWlaFmvyWyTbyNdSoUHrqAkVknfIVMHFgqXwRu9MTYtPdlYNocTOgdI5Aj2warJBIR3E7Fiw pvX1H1yT2H9a/edOlbXAotDDsqR0Kulc1ICmkV+DX3cW7TuoXJnbotpSYdNusMNsGQg5ZqYAc4bc zuWAGSxKL5Xpn+YFo3tKd5Umk/FEz9NTSkuRtVF3LvXVlt73SA/ZGoGMMxIQrPl4q1BeLTkGWiC4 YyMRifyss84CFJEDKIJsUdyBN8hc8yTChg0bfvvb3yL9g0AQphX7oW7C2iFxuCUVXzjWEd1xxx3o eci5U0rIimgRhuk0TodAkgA7KYI6dnjU7a2CKK3ITpdsyrEZdYHV0E8geOmggw6aO3cuRxrMmDFD WQc/YSwOeY44oCmSUBFgOdAXD2whvPpKEZ/1ojQfjoTkQOnKGWXjVVddBTamFKA76AtIrwQQwmnp GFlBf3vNNdcgWUIbaAq1JPloJkobfqXnlVdeITfqpTl3eiUmcipHLMyePZuCOo3To0BQCiylUCWG a/XM6VFBu2RkeIVDfbdgwQJ6BdxTBsJVQr7whS8QqHMBu2T1B12laCxoxgYvrUO7cNiX5xXQyrbk 2u5/eMHpnzgDoTX0w4ZEevrEaa+99Fq2Pf+d7/zb6tWrfvSjHzH80qy8dDoIDLq6D1CCWYkp0A08 pPu6ZFkSDnk7Z5ZH1madlM8WSd4uYxjRCKEpzxqWc9DmYUBCJfPy2hkpvTygF35Z/Ccb8xiUGW7B eOvEYI8F3nOxZJEQjR/4wGl3rGfe3vDj/3x61WszPv+/xn7mjGDMlI0yqRhLoxfh/D8zruoaQpW/ yFaqbIS2XtC385PKkvUt1TD4u0SUAQ6lm53xS99gZy2fWyP7or4PXc+38v7aG+5OvbBkyl9+aO1W GzqcOi2KfZdpB69grPWKAG3AT49lp51Ry16WyXpo6aPkwv/obeK13Ey7DiG9XnK335KXd0150Xou 5/cbaduTcd8jPQZfvvdAIL7crFHskdxPDUhOEpJ//vOfR6fHt58PP1khx3/oQx/qUEWQHus5OWCN OGAGlQIBABpNb/EDSNjYEwkQGl4uUuCniEiy15hE05hURz1kpXGIgINUqOLagaoKt+ClZ5555o03 3gBIAE2hmcxxFZL09yMqQu2ol3IeHRSgC0DFTkIgNNgpIoB20cpyJQmPlBv4qRdHR7BPL2JUlKqC hwzHjBlD86k5TXLTRiQJVGlC9rkRyC1UHXfccRQKcNL9e/Bt8uTJX//614F5f/zjH7EaSrhWR/OJ iFHKIZskSnOnVBGfOEQgfqcRehoIMSxgZsqDPklXiSrV03zet/G1BR955JF33nmHxuWV0faFIY8+ +iioXs91fN/yZ2BWnLWazPRhONlj0ifG1E/Bjjl/W/jwO2veGT96PKvz2d4+9/Ajbr/zduRwz/J+ 8YtfcCQDu5cZfHj7tNHxDL0vfdC+6IPE0KQo8/iLm613iJsFO0AVg5YBnZ4XOnlUek7MCfgWcOih jTWUtM+SO0mozUFTyrBvgJPKQH3y0comRGuFtidWYNMtX2rLj7FSMyywzNcUDIwQi42es/Tvzy9L pub+1y/jh+8bppPsc2LZBriBfU7s4oMu+QyLygivfFH55Ubn5PuAjTsxC6mJ1AoS+Cxha4bNeUKO OWVh5+7TgyxIgTI9lTSfChO05AtvPHvLX6Z87qTEgXu30b0kBupjWiNwsbmrErNeTRsVVV07kcP9 WjSaTF4pg9Xl2EfKki5v03WbOSBIm7JfCRjKvDIH6L5buiA+OrWOHtE+PcZLlhhIuDp5FY3DU3wz SyED9rfvkR4SLQMth5gfdthhnBIOyupR5Vm6yWq3z372s5zYpsIxn3y0Z8h5eAghAhni4UOAnodt Y4j7BHLLpwjhgMhI6sj6LB8FMRIZbAAZrNzjRDhCWOcJecRn+R87wQAPmI6EWvZTEYh66tprrwVD oj/U883J4corr8QmBISdc845UEIIMbUU/NU7RFW2L0JwlFY+SjvVQUAEbJC00JGydjFSfFHNiELY G1GqgXCbtDj4icYVVIPiNIofRe7KQ4aoa9auXQvSiwQ7TU7bIdxjG4a0ZD537lwscGAJBnpAlTQc nFRdH7csK0XrePPNN9PfmBpQBRpdgk5CtuSAh7JQUf77v/878buih3DyJwftCfgrxKzmEaWzYJi9 hXgggAx7n2c15e4ycegMsO7222/Hw1vMVXkIM1nACdhD7a8s5ToEDAZCu/P63HXXXVACZBN6ENnj GE4MX3/plecWPzd29NggKUL5frP3ZYY/GUu1gy6sUGdqLr74YqbAaGhGaRpUhwK9DoSqDU4aWCJn DhYwQnkBuZN1m0ApEWjQK8SzdphLxLGJKFYU5awFzqfT47ll+GP0jMmRXwKaPB9L+aEbZy9dyekA ueW+FF7dL6k3ccKiFY5H6VOgvcW+SC2fk4TTZoctVqEmL0boWRoYxuLjPn96w5c+ZSdrQuwW5uyk KxZcIM+cvh3tzzMIj9Ih2XiLl+roGZixmJ4UtaxxohESqVTumZ7F+HB7a4vxS0vs+DcFOhDvQDGg cfSxza7VFMTb12wcftCscV87Q85nkQMvZJUwMwxUBKKlHtyblcOmIlKXXdsJsqPedFcmUgTywQgn G/gb45aLknPIDUgOlPdLfbsGJJnVEtUzGFZNrghhGk0NlqioXU1CjUP8adOmAfN0bSTD/m9+8xvU NV/72teQ0XmKTIAeD9DFLagJKV9lAq633XYbaiiOJkfaWL58OfvogGeqEeLlwuo3uXG42fe+9z3A A3QC/K644goiABvQH0IA0YiDHglzAoRwiyOcswQAHpBx3nnnVV+XbWNCJGiK0jVnylLPtjF3cAjc AA6BnVDNUbQyH9E5kre6ooc4VIGKsOgRiNXT5qZc3c9J/hAAh1n6RduBwJnmx9ALSB43depULQV6 aKxLLrkEa59o8wB4tDVpafRvfetbiJg33ngj+gT6BjlzVekfnA9h4DdWe3ZVkQ7h3Va8Q/yubqdM mQL6JTciUIWuog2Fd8UB5gJQg8NAGlR7l7YpzGThLkhPucqVp1xxXWU1FL4DOICdJEZLHTpMl7dj cdfLYbvfuvy3V42eMW3E6LE1Vmb0Xrzck95etgwhnZeDQRjNLaumL7/8ctZuaFsPNWUftBeSJQOP MZiBLC7b4lhKV8jVs05CRHRsVdstdr6AFs13/FgSGVQ2VfG6WQUeGyHd8bP5eIIT0fwEC2fIrpys rW7KH3TvJymHKySZomH3fcLOxzkEopDxg7A5W5dJWg7HKeQLrOOsSTuenUk3UvA6SHJtlnTWIz3n 0P/ZsaSpoYA7QxiZymAr4y2CyKDX6Rm9pLDSVM/AvIixgiCaOYioFNBX36xSft3/ih0clFNMp4tp QkExeS9XP3e//Y6csbkxkW4NmEanyxFuAKFpFxpINFzi+OlF99E8BviVNuIdKkJcWcMpqA+xyvLj 9nuWX4ed0iG3czlgeqV5vaCDBpIuKZ20wz69MrmiFFlfyp1LfbWl9zHSQ9hC6Oc7zbwskjpUEKKS WbUUWRaCHSL7Mcccw2494BnQDhkdoIW4j+w+d+5cbK5885vfRIBmHEGqAJ8An7DZ8Ktf/QpF3Pnn n4+OiGVdxEfJo+I+izNBFMgTwAlSKTHQCWyAQobIKBBq9ahrFVaoDk/JH9UT4UAgMqm+LtvGhAAK VemfInauNEPVcPABOqFEb/HADdiC65Y8klALFKE0N8yJ2LhtxTsNIX/QOLsxaUd2+mFfEcke5qBX /MEPfsDaTpwm1H5Fl2CVF5b9AG8XXXTRueeeiyFT4sNV9ACnnnoq8bHcs3jxYojXxiV5jwRHakRa bf1Oae5RoKoWlS3K3h4lH4pMr0B9p/1QO5uykSvjAL1lstGQ08Td9tUhZu4ADmAllWkyHVIYVAKW DPpeynFzYX7Bggfarrlo2uGzDzvg8D1GNU0+dMaSZW8lYkz8+7y/NB87aQF7aPZ4kbnl3WGwHWrW 7W41JBKUeIAzkcgBe3FRoGXDQqMbX/roI2sXvRLLeiveeHUkStQQy5s1QcHLJwLXC8a58VdffOmZ y3++zh1WSNbN+/hHsQbvxuIFrwBu3256tk1Yl5UDzFszQdIroPmF0FwsSLmpwoMvPHX/X6d9+sSm GTNR3PGZBKSmSnAhQZAdtpnPeEaEZxXPilcRyRClCRVxzeiNti140IaYamnVRBiVcc/AQP1Y7+iX RVgvZGRhc2gN85wwkVonC6nsYWLD1Y6z3hTNo8QRJ3CQP2kXcRKuPnO7612UPXBGHXWn5wq/6Ogx d5Pv2Z6sUBtyA5ADpUYT0qSTyvzRIHZ9jPSQj2EGVwRx9iaBvvAgk1XPIYAZa/M4O4uZXRQ7iP4s C0RkX7hwIbo+hjM2ubH8kgGOnMkW/IZ6ByssLB1kHxd4AHGBJUDkAPwA+BETlIhEiNBAclIRh4Qq L3KrgyOihoZwyPWPf/xjrQUxSUIOF154IX7k9fJlRdVXKooJZ4A0SEKK9KLwneuh4tROW4r64qAH Uqv5bBCH+ABp1Gu0F2BP+0CVNYK3N9xww+9+9ztoIC00oPCkA9AcAHUQO+FkpeQBtq+77jos7FMi bUH7gvroGNhg5FQPkhDt8MMP5xGKBQhD3acQi/6Dhwi4CoRpWWROK1dT9wpZ6SMyQVPBnAXaTsRW slXedptwKIJygBZUq5vcwjpeYZoYrtJteMTkApaWvvKVrxBCy9J5hvi2cznAK/zggw9CA83EOGCa SXaAoaBh7jqbb/vHyleeez1/+zvPHj16b2+U2GjIFwo0K5MrCH0MOYzVZ599Nrr98y+4QEdsMtm5 lRq8pTN0oi1Dk8Dx6LLBCy2eY7P4knWzz999750/ufigZFMm37p/wqvHBH4hayfq2pJO2g4mxWOT F7+x6KvfebJhxNIxo488ek7d2JGWH7h8zcmwJKkLZ7a66TGrAmMAxmW7putwensy51jvta69+n8e +dMfRhy6z/BRdXEnwYmMAZu94rLLKYPQJeBAhGe+T7JpjY5j6GGJowBAwuXKb2DuBz2YoCbizA8V 5MBA6m6c6NDK340efXmLefTuBwpCFxWV9DHG5ST64HYUv7L4Ns/mNHaFWiELO5Va6YnmZDkCipT3 rvP0jvYdk5pmK2swzFFxZwL4huUsP2tkrR1DylApnXPANFHxLZORQ14v/gsaZ6gxdzwd2qfXkXtI XUjMXFG1gWdQ7vVoAEKeI+1nPvMZNmWB3HBRASolzzUOP7IdVyR7FdC//e1vRzGR7NmUhdOQO++8 E/OM+JEOiYwUgp9S9Kkm51ZDyBPcwiM8UYhu/eKWHJA/NGFPrxSEMAoAVp0hEozm39N8+jA+BOAg TNsIPx6tOP5qClJ+Ui+UaZJXdaminIlPO3KlUMAYuXEL2geq3XvvvaeddhoxeYS75557EOtB7OyT 1ELpXTQHatuf/vSnbOzkYAYiv/3222yzJBNamXyIQKDiPTZqsguRpoxK7+AhWxqFuQMM0tDxlCdU jfAOMbu9pUakwgHz6MnEJ2cVf7tNOxQh4gD6XlT6egsztTW5pT9w5fb++++n6XUDJxF62v2igoY8 vecA/GcaLmov89bmHSeTD9oQx2WKJWttfndFctS0jWHuoRWLnMIaqw5bt0jxvHjIgKytsGJuor09 +89f//rrL7/yo59cJLaaevzy9b4qgycHgTfCIINtFA4YOcXUgBE8MKYRi6oThBc5Ajj0gtwHj56z +OKrD8mM2MOP14ZtWEIpxLHRkkcHyHxJphCcmEy1eXa7m2mYfUjdmOFSCE3Ehme0rBF78G25iUK3 9pBQ5CV+jIgrxBosZu7zCckgxepRrLLkvPaHnl168XWtS5cc/s/njjpzrlWftLJ+PIFxUL7ZXsIu 2GIMFIuF2GGJc8CC7DRkJFAaVIA2c+/yFaI0w5mtqRlsd6ZSBklRTXGyabJkxkO+MaZChPf0w10t I4o4zUQXE5rCUzgrTWjKZpkv+IUvt59jHSc38TovTLtO3nXaA5YGlzVCsS5bWoWHxeyqpWbQxaOB 5K1TBxAWZC6LOAOmXOj7ysNBV6tdj2Dty6aHSuV4s0q9VW7laQ8lW0k2kFzfz4LzgWfQQT7ejnO0 4QwCMTgNmZhBDGcGt+KLopK3cg8/GhL1E6cDSyMwpjnwfUIohDBgJ6oVzYdbwrmNRkkiUy4OQy88 AhKAJXgKSWjhCCehypTbltiBgK5uIQzdV6QYpERibnduXZXS03AIiGjAQ32rz0ETwi6Ecpgc5VN9 DsTUZsIDh/FzhdscmIYWF/0tSlqsa7Kml45Bo1CWlkIchWEodX/4wx+y7uv/Z+884Oysyvz/9tum pVcgQwglFRK61EQWBCkCIoqKqFiW1dX1vy5rQ1ddBeuuCuuKioAiRYosiCK9C4RQAoSEhITUSTJ9 5t771v/3OWfm5jqZmUwyaZPc95O8c+55T33Oec95fu/znOdBDoy6L8p+FAXM4+ggwoG//e1vNAzK o/MJgNSor6/mUSblDxs2jPOKVEf5CI50k3Q7S03ttQQaRgIKoRamFpRE2kxKYnpNX4nsQQGop2Og JETjTUQsT1jPSQ5wcoxT6+sypsyTcePG8VLzaUZTnnuPAis/dygFWEU15fU7i9T9rLPO4q2hUuKX LXvrjTeWnnrsaV7OWed0LGh9vb2uaPobzIzTXjvMHTvMzHpGezFyWXAwuch7YiWObadkD/jZNVc7 dnLV93/swBF1TYqyruwx47zFjmze9zIyYEUlQrIl4jr5J1TX6bkraVZOzkESLUp0oUhUSM1YOaNm Tht/8jHLnpw/PWrHyWEIgLDQ84xr8q7Iaawwbt9oeXWrC60nXng2xjDxeB1HfAjrtoksA1zWjr6C VI1ozcbaC5VHtsBSOCg+lQLVRLNUgBoA00uMJWsbfn7L6t/dVnvsYRP/eGVm6qwgctyWxKjh5Udy Bbajf57AUOkO77mqXvVLKlfstPoEqwmgnjOtuteTvhq4m8dDLYaYU130Bww+YuSIFYyghZwswOIo +Bxi6AuSsHOVOJ/u6MH9pXTeSiE4L6h8XcNeK3gOmMe3cJGoRqKBmaSj5PWli3549eSzT7XOeKeT YOEHEaw6t6cXZBkrxp0fjL0aON0uCtrzL0yOghyEEHXpVJFvWowowxd6EwoR713l2qUU0AMg304U 18uslRjYUPVPzXz1TQORdamd+oXgZylQerTbBrY/0tNMLesOXBq8MixaiXsbCBXITl54Be5cZIHF xxJmicXfYmnUCP+BiQ4O1+kS2NkInHvuuXgA5yloTaMFuHmss1DFww8/zJ00pMSeBwdFQAgYe5w7 dy4xPMJOAPgBAPDVr351MIsptVMLXeBOI3XDKH/oXvQFgqC1hS4lzLeGXtvcHUrTZKFMCI4xHsA2 WIu5BHLT8AmileYAibl4hCAO+xwYYwQMALFIqePR7eQiCz9plTby2U/zaD8zDZM84EOS6XlCLjpI kxg+YvrJziNGlktvuqTXNCFeN5tH/WevPIVEDJYm4JFHHol/lBJN/vCHP/DCci+H66wYjDiSXj1Y FQqXyLUTAsxqamG8uHh3TlJXqd5rr732u1dddeu9f4BLbzCMz/7pyicaF7Q6HT72E+MgN7qmUJMK 1xariknRiH38hjn4djMKYYCo5qhTTjx53jys1QVi7b9LgCAll71A8qA7YoiGdbNVP3q5SV9Vf3Wn N+8jJg2V9pzMetQYWeO0lKv0RdoT6YEw2YKFRG/TKHI6yHG8USP2PfmERQ8+GnKUMgZfy2dsxKoF 23RiUcrDfMuKrFmszR48barjOmzl5S9dL23tLSpCi8+O0ljcQU1TZHGmmHlRXC+NIQpIYDZHHX99 4c2f/Oz1/Mp5V/9b7YlHOrnaxA+wQb92mD1ecWDdNOj+W6pL00VRqSxYegz1StFlkUMnKCMuPdAj D+Egn0BZ/ins18WYsgbyJuqXcXt2TiEzbOgyfTDgSt1AcjmEJ6rWMjB8meGombe2Y+ON9zQ89+L+ /3ox6E+U3mKj6BoZzqDJN5zuFklHhvh4dHdla/7yXsm7R++VvrGe/zJwadvBG+HWFFVJu/0poF6l UrH6RZOfMlu7LwkrBNgdMfT+bmekBwvOfg8ZYHBRgUOsx3m5rYJGvBFcqOShpwcDBwcPY8fhDSIH spCRTMNLPi2D62gM+xNF0SSEaVqfk2WRdnLBHR511FE8Qh6lOXipW3lqBl0AXeDUeUoMqAP36xiL g6EhZtsuyqFMLBagcaqWZdwKi481rm0rcHfIRaegCVJK1B1BR4jXtHbltrWNQSEjd+YP5aCKqYlD +VTEI30vFc5PZhdSHRITZoxIqbU6KYTRBwQS4CILRenvCKXsmwdIo4EiAdAdhzYZIwLMIgJkZ0ro 0jbPS4wwvIoapCQ9RYEzmYeqCZvgfa95K5FQQNOWoeTSRONOmPnAEHCHvAy3ng+QV7+henR0uELG nUwBRkS/FPrtYIwYMgaIZsRJ7Ed+Q8vGmqq6tGufPf3kZ+6eb6XcJPThEp26tDEuYy9uTXGkB4Mb lutHAYYVJ4zf55P//i/nXfLhibkazFfhgYt5wcaroIrMEdVBtRrsEWHpmzAWaunrI6wZD52mLCws NSIeWRpBcbDjUpKEtZYdQbyhK05bNmVxh5fEaTsVxb4VJ3PmzV3wg5+0N7YCt8SBM/Ihk5U8JSqc MVIk99mwc7/jTps0caJeErdht6JFDDSalpzQktK1iEgAJ2psiPiACcm6h5988Lv/fdjsWed87op4 +pg2w6zCqUJoZy07r4yFlpCCdG0vu9R4qtFVIYW4uiY9Y8mgiWyUAe9tc9wupEKYiOhVG4jEu5SY XuUHd9fwLVxchF7SETz54ou/v/2I//h8tr7eRzXRErcQpMRDohKtDmH2ZvA0FJjHxU2gOZq3vIcm Ex9VdeFtKkhv8CQeVAnqvVLTVBXTFep60dRDBk8GrQzpdUXLkOqBHVQLdk7m7Yz0WHHYD9j4NbqD UdZr0MA7A6MAd/6///u/lIPiFtjsIx/5CHwDmw3CFpi8/vk5zXZwh9vAdAcagJrXBwlQgm4GJVAL rxnFaj6S9PoRP8EJeHQgMY4caAPxdOFjH/sYmBNjIfRLZxl4j0opycgJvVNPPZWqCXP135dSxt08 AH2gJ9w2/dL02eYGUxRkgWWkNAaFAglTGoQiXBqmUvk8JT3jyMRgoLXgV2fRLSFMmWQXcquLn6Xs mwf00FARGQlTLOkpijuRW+wdWbioB4JQOEJj/IUQQ5gSiO+/9s3bs7fFaOpBKIZM01xPAygPKfTI 6ng95dSQbqIqCfSXpr2NbruwvwyBHiP9lnFnFFg/ZXWVFymI7SgEZETBOybMfOfME25/+wnLChzL aLPzQX2N8fg6xUeapKQX4yfsc9udd02dM6PFMNriMGti9LGLWVK7aqmjpUheLcVLdT3Zq8Kc9xFp i3AcalXDoLv4RVBhYU9ENKe3NtQmOdVmeHinE4VPPJ3FI6ZNdafUr/7b87UeVspCABVcOkt5Ekni yMssrUpOmHc8KxdjSlm8d1ylARhIQBQu0THkrCDcvxo/lkLF9NIamhbQ/vSkccdf+f8mHnlolHGL EWqiHtr5LKJOEIwhqUf2rat0IA0bKmnoeZfyrWox9Ng0v9UXAgaOJ4wLr+GO6BTjpf9RuGxj7Mai LMwPHC/yN3I3bpj/w/8eecyhuX841rDSXuTiLR0nh9UBmpp8whHToHvtJXTigxf9Z3DUD5Fka6ks +Fm4F2FvKtduSIHyeSuv1hBfhbYz0mO50bwaSw8qlwjTtnZvgF/XWBHagrVOOOEEytzaQvS8QQ8T gw0wHDB/CPrQAMSBHs0DywH8NDtCJNsYxh51FdQFxoA71yXAqOgeYcxTx9C2bWsM2SmNA0VTpkzR jBHl6MJ1yUP0rkcHIi9fvpxTOpCamMH0BbIwRvDxmmWkQMjFRby+ygsnJZHUKGylsubCTxIwiIwv l/5ZesTsKgH+8nJKYbIQJhkThgD1UjJhSqAumkR2XWYpS48AWUjJRRb0h7EgSnYK0e0kvkf6ys/N KQDpSuQiAEk1/QmrURUQrkdcPyKeGOZMBeZtTswdGsO48FJwZ2HUc17H6EpjrDWKx2SBH5nYytju ObPedd/yBQUTp2l+UBVZB46MUotbYGaLxmmnzjv1uLlX/uynT7z4zLQ5M3KdfgHDDvBHcpZFfWrV iE4hGGGd1PYrFZXHbx4mrxSgF6WysC5n56cfSL19pSmPV/0S+MYezim7UhchCH3VgkIixVgml4KD 8N0I1pSV2sA2HMt6x4cvmv/E44ekXROVTk7R+RGrLd/rOJLXFFmrRw8/8owz9IDyoumBVqUN+Eb7 FBqleTZN4IuqHSuNtRjnfUbBiexCZvb+kXFgg2FnIhxJx+mYY5m0nvHl64AcaaKje/PFlBWjOwy9 TN6uoVUkkY2vPZ/XxCG8IzYXK0jwsSg+C9lYqZyAUt+kJfz1/GjlL25fW1h30hcu90dWue3YT8Xh Pc48DOyyFFxQvhzK3LsvGJRuAkhAHUxgOB0+gHXpsHQ/rvzd+RRgSNR71bXIqDese8npHjj5Wzmn 18vYsCvwDZ47gIoFiAtWjHT6zs9e8nRHwa6RgE2FS7MOlENG2GUMbGgA0J22518ywqMjSOQBeTWj T6RuD0bhMMKJmOWyyy7Tyn4gEyx5gApAgPhyIBeVlheqG0w5eg3lXmIlSUm8FjWUZ+kRpgTdfl04 JQAVKATGqFRUjyxD62dpNOkXIjUUHbeq/dAHMkIK7pAUskBSxpoYxpqh0dCaZDqgB0iPqR5W4onU 5XDXj4gkoEeN9hCmWKrgIlKXpp+SspSAeHpBacw0qqYvfBRArEdjSExeYnQD+uojTdJVkIWiCBMD JiGXbg93aukreyUeCkAfTWRNK+5E6sHS8QxNiVDQmTBE5s4QV2hboszODEB2PRBUypznZ9eomaaH 7p7PSS3TLERm2p5WXX/KISf+8bW/doZFNDiTUWljDOjDmnf++T+5/HsH1E54ccOK//jPb5x92rvH DB9ro08IZ8lO3KWOKOy/GPig/CjmneT1sl1E/eB8ARHceb2k411vWNdqwBvPDGE7wViz6+zK9DSN 2QzuBcrQRhoLoaAY1AsCdhOxesFipjdIBGwSUCBXLxs90juuzScojKyAiyAiW43c+SelU7C4MCBG CMIlhUnFKRZbqdoFRU2ae9LD40a2NrSMNG1kecKYx6JXVkyn51vxwSf9Q82o8dJicpbt4PK7j0uP u05MEr6W5S2jBiMeCGzDNoMTe21B+NJb3rh6Y8Topiqzyk4jAUqJrRWbb2MpC41OKRpTnIFHdqtK db+P2vaCaIV5ZcdiptBdAt0vFxFYqSl2b7h6hdz+FMEyLtMlkvcQjc2ihUA4wcW9V4w9ZszfFnb8 8tb673zcO/TgIl91mHGuiZInr22YSTCOSvO3f5OGVIn0n39dlnPEJ4jC7PAz6lVXk31I9WfPbqxa Pukivn/KJ66E+4Utuz9VtrNMT3eYfQsGGpsowCdEPaz+slIN7NIpuVMCdy7ysYphOPGqq67S0LGv kmDE586di1N1nQCoQEYuvf0gY6RM+G/9lHh+cgKQjRZevGTMgxr1o6lTpyJUJC8/8RSH+U1q1zwl dw6kwXFusWtUoXkgCgHAgC0x/4ioR7P+umG6j311ajePpyPQmT7q4cYsiu7vQJqtqUd6BoUhYPiI YTigMzHcieGpphIEpEzoycVTID0puchIAq4SGXVK/ZN4EjNeelh1QCWXG4Xr8gEJ1EVGfuqhQVmX xDhqJxk1cgfHSp6yijbvo4YitIpHFMX5T05m8nGBn6X2bJ6rEtMrBTTFuOsRKaXR5C3Rk4Ae8VKC SmCnUUCPQnl1eix4TYhECs5xL9dMWxxHETxi1CTGew4+Zf7iF1bGQVJsM+tqnVOPOWrqzEwq+2TD olztqC/+278/8uCD3/ruN//7Rz8TH3zCD2HJQ25wRfKSy4bAnKBAkRaGIiKyi2HoYTWEhchW/rdV g0jJi2iRSHJxQgYzlEYQ861nF6ZnNxFbmWBUPh8J9sKhOaqUfIry5GMQTcQAht4twXWEYZpZ+ISc AtMkYGN6kbVLpYe5FuOHggcQ2Nl4xSOXvBBEgPwkkz4JpLTGIItUJ8VDTDD4yH32qz/77Fev/uVJ WQ7B5lFXqIFeibXWMxc4yamnn0VtujGa7oqu/d1IRi94Q4XitELU0xLMRHpRQSy/LHxryXU3PfPs gjP+7YqaU8Yg8EO1Nxt5WY+hNl0aphR5I0SMtlFUAw2tdgiP0l8ndrtn8jYJfk/Yhxg4jRYA5bae LvI+CLEk2fa++ByD/wvMRVIr9cKT5Y2wlmnVXjRa4xf++9r0lEnTT32Xb1gZhLG2iYSZCccnl4Jp 5gK+rigrQNu7VUOsPF7C7hbDiMh7AXwG9InAu3LtWgqokSkbID1U8OpBiCq50o0XbF45p/f3w6TX d73cc58wYQIcOTy0TrVtKxEvBjvH9OnTv/KVr8Dzcf19nZt+wZpzlI476QEANAAevfSYcjQfX4oh QCSt4v7b3/6WkjUTSQBJDqI/TLAAYyjql7/8JebdwR66QKogkguwR7i8wB5h2gCKADCQktpRRsU+ h87CnZge6YfoT8gCDTmFSH8H3gWdWNOfVwtqn3nmmU899RT2ePS0IUH5nCEMxT7wgQ8wrwgzHK+8 8gq2Gam610pp1aRJk84++2zEvIwsF8Y8kd/yOaC+vv6WW25hXBgdBoKLQadM7rSEAPY2L7zwQhyy k4tmPPDAA9ibofb+O0hiXQgF0iQOmuIGgBjdkf7z9tqFSmSFAkOLAkxyPflpNvxpYKVNFw+W7KWo 8UVenMzIjr7osHdf/dh1oeXFhfCsM9/zz+/88LOvPf/b++9a1brxsjnnf+krX/7nf/ynU84546y5 pxsF3iO0PGAeZdmHMWJBl7ddSfngcH3BIok6Bib3yEKswP4sKbkDGGSTJqCQDu8hqqC7ND09kSUy gn1WjdRMOqftaCTODOCTEbXpNPRcWAzVXxII3oPfVoHu9EZGtOOQ6mlQqPlGgQQMAYAWzl9QMldp We4ukFjKt9zUxHmnLPzVb2eYdh3HkuWrFuxN8pbf2T6lfvLMw2QZ631xlVJ7vVju9ILMYuhaVjWr X+KbSbjhjvteuPrXI9PZUz/96eqTZhe92DEtFzyH/A7hlOJ6pZkokdpiBYShQygEKXqtZW+JlLGE gnzvUMoLTHUQAmQSqqhB3ZHkYfA70NK0jCzDgG0fTLCoCYhY3LC8VXfesWrp4rk/utxIVXtR2uCk Z0p0iUUnUc9TPGswz9QE3FvGq/9+CmBnwPgKI682gj4oXLl2QwpE4Dz5hti19snCqt623bCpA2zS DkEamtlFlrJkyRL45kEyuJpvQDACkBhIr0gPBtMpS4FeM9IwwACAgSy4YiMN2nrEsEUR3meffeiI BmO48OLAFZFk4SmwjQN+WBbttdgekRQIbiEjpJg5c6Y29A+i4KIoNsVB0qdHdTv5px5rCEgvcHxH gH4NvA1kJwuDO2vWLPyk434dJEw56E9CNB6VF0UVAG8SAPt1PLSlhPI05WGy41HjxBNPLDUJkSMD /YlPfIIRRLL685//HFEtYYA9U4VkGtiTkXHBld+BBx6oC1y0aBFGUxk7fvZTIy0kI8NKgLnEmUxm V/9ZyhtcCVcoMNQpwNvB5OeiI/hSSOpGNkZJDUjElpNgVRZ6EMa7Djji4fkPLWpcNG2fKZ857rz9 nKoxM45H+nP3Y3+qKcbvPu+sKddd858/+s4JRx2by1W3GMU2xH+B3xH77ShQ+7zyFB6nTGx1+q4r x2h519rbO3JVucgP+frKuU4EZVjy9Byx56lcTcdY9SzGfsrxioViNrc16bdUvlKzHEj51J4qBkXX EsOEQDY/9l3UJuMg42Y6/I6sl+UrpQhCYTKEgIlNmyMfiSjLJAIczeUHUVf6nJvF3XjKSrJ2ttrN oo450q1LGS6m8EkKOlCAQKCh5iwZEWEz+YdkT8FIltcZJ73zkf32WbN61YgIMMGHKoPS3/KLI489 atSYsSJU3MqLBZA5oFZmA/LbVlP4/Ko1v7zj1QceGnXWvMO++AlD9nHkj6gE4iHHAnvTGOx/xsBB tW+7seECzRV7hcbgXn4xXkoKCxlMN+UxZJrnlMPL6D8rzLfjSKRYXZlKCNG5urzhRcjwIt9um37Z RdXzjsa2Ugg690QSi6Vccb4APmTy6tm24xo3NErmXd/UUKEiZFGfbEB6spJVrl1JAcZGlpqugWD5 UxFoNnA6gHVSXTJIaECUmqmSyK9SoPRotw1sZ6THEg+bC8fMRsUdkQgMNJBP91+zyJoJGAhFSEkW vXPA+iMbhBEvce19lcAeQxpkNSjgEe4f7FEIyWgz3D/ilx5llpDGxz72sR6PkPAASGAyqKjHo/Kf PNVohF4QLqkI0hGS7RkyPY1X6eCIESOQnml7leVE6CfMEEMfND+RoGr+AI1ZhGlAMkikp0ppwpAA GjIoBIgkUJpavVZBGqYNl5bpEaCF73nPe0BfFI6DDebnt771rYaGBlAleI+OaLyHoq92ukhFlEwL GWgS6Hp7rUtHUiMlUz5EoDRaq7Pockod6aeEyqMKBYY0BfQk1xM+k8vtd9wJBc8VlTPMPhoBJjeq InNSuuqcI0+5/2n/8yd+eHZ6YiEBzCTnzjx5XHXNtX/+/dpC62e/9JUvffLTNz9278gTpj+XX7ak YcWa1sZ8jHOGpD0swkgim8O7Je+a7bmFzkJ1TRVq0lU1NSh2y7bNaTNOoxVFx5uXF1kEZl3Qy/bD AD/shc58dXVVS3trdXV5elvSK60NmGkgKulDymfRpvzqqta2svJBJXynK4qZ6DAKkbABkVD7pnwb 5KnKb21vq8JHi26PpJf2ZDLpfLGAbgk8BPiN5ct2nTiIWH3yhXw6k8aGDY8iLPLJibXQS6WLoS+f lsWKoSA9qYr0aUnvpdNMFYiRiq1RXm19auScMQdMtOvmDJ8y3OWZKUZQ+GjJGqZ0X0ks7g34Kaua 4D2koOnhw+reMWfpdYunJ3bOcltSRmDFbVW5Oe88EX7e7m9zk0J6XHrcoTlbMDuCsbohf9ONz95+ 87rhY47/n2+NPfa4xJbDtH7go0KLgKpoZflyXifCXzZ6qARDBWn4VqhMrpZrVfWoaS/5KUgOHU1R RGbK5bJVbH50nWmgeNIy9nMHEIT3plrNFoXyBJDzxTrPC8hh1+qw/hPvAcqj4pavTpuc3kOVWiZY 5AUh27OIp8mwiT3eAe0bkkUqgZ56BWWhGpJd2AMbvWmedo+J6PrLhy+u7qih3O/tjPQghQZmrOZw ujiOwwgKR9pgoNmVecoGoDeDgRCNlLocci1YsODb3/42324ptq+8JIb7Z/cFvAGi4M51dcRzURpP 2YRKDQB3wdAjeCFAgs2LJZISNLQgF10ju4ZnbNKapydm84ylGPKSnjsx1ILDt7lz55JRI5ZeKy3l HRIBuqBHnD7SNdwnolEJ0XTjeVqidq/dYTRBUGhsPv/883jU0ARB3xJPenjI0AitlJGnwhup7wh6 OHT6UgICxGhqkwwiM/eQ2iGL4ycTY926dTjw+MIXvoBAj2T19fWXX3759773PQbxiiuuQKJICWRB T5jJQwJdPnmpjp+0dovgnMQ0kqox/UpRWla8eTvL21wJVygwVCkgOyH4A/AFNygHz/hnxWjrYVvR aawb03RA7cK2aCJOgq3IFTt8gjmQ45y+32FHjNpvSvU4t8hZOzHkkDKiU+uPSJ3tXv3XW8Jj6865 /uuPGBtfefbG5XarHwPUbHTBZOfFmCTLC3iFFRvZGFKnKmMNrterAAkBLrrlKY/YbnKO4eaRnIlV EBcFQUQSKDrGHBZcmxSw3r8uaTG8QI4AUohyCW1FxYITGq7lFGLqKeQUq2rHa8xOo4Y1vBNghokK DMiThjYbZsEwi1ZsY40CfIKb8gBB5jBjjdVhZMyUHxRBO9Qc0fY4xLpI0pnCjIrLp085pWPYvthM wbIh1kqq0XtrN9KegUk+2k/GMDJs2g/qUwZnOP+E5h4U8GCn24wq0ndIXkHQpt254fmWt/6y5sUR VtXcA2afNH76LHfiCMvFNx0KrWYQcw4QMlA0rXbpr3K7AKoCOx73oQ/95YZb2sVOp5+2vEUZt2Hs uE+efJZph4bvMJKJh/89xzcFsWNURQzcUKIcyPLEQjEtUhI4jLpAEfkv38ON5LUVz/zXNasevPfw 959z7Ec/6OxXHzF4InOVo4YWMBSDPZw9U/INFnXKUZnZiJWKqmKyhup7sZ3azZvBGEFRhkkgPRJp deZV4DAeDpgaYuNjB14WTvGYurw1aOswF03guHy+dPjukIF7ZBql4JI4zMfLj6UsWQfkqKdwU2Im aG8fRN5ZWz7eKPYyiZ28EFA+uHhhAJMqK2bl2nUU4AWictg7Oe0sZ7k9Tn1LcwK+Q8Viq9jA5wx3 cJ8sdfIpQ5YnUiPeZpEjNDS+ZmxnpKf5bM3XwhPD8k6aNAl+lwA/gQT94DRFx15u5ILJPvjgg+HF CcBJ95KoO4o1iCoAlppNR+nuzjvvpARQFsw3RjUAD7oELeH56le/CtIDV3BkC3ZfAzBdI/AA4QwF 0h0Od1ECUAEAQCQJ4OOBKBpMdlfey1+awUXfQXecQ8O9OImohTuF9JJhqEVBHzrCXePeYcOGEeaC aPoi3E+fIIXGvb///e/HqwuSQq5zzjkHkenatWvJSzmlEkphHSj9LCUgoNvDNNBV6+EmJQNBdYDt n/zkJ5deeinDwYiTjPQ8ZXC5M3OYIaQkXBogwvonDeu/O7oZ1MKEnzx58rx588hIpL6XB3TKyr1C gaFNAfhMtkQzNOH1EuFbsN1oxUWYUjbGpjGTFjYk973VedLoatktZYsU7h6UNdbIjK7eh3WCrZM3 FKhgyxEk//hxs9afZ93cOv/ZziXNUUuUDtF8EAZStlR98UIpmKRixN6K/I7leBl/qSb0UZ8wXdhN ZFZhko3SHYkZWvm0ZVeno0I7/uScEAuB4B07MBX2Y8s2jbRvpMMk8ICkcbYYZ4JEkF7C8SOaaSGT RK7ixlbKT3zPKbg4FINniy03yuGbwEMDvOCGkZ2K89gbtUMn9LId2JS0CiZMAeYKsRNKJU5V0Qld /MuBMIUD5OIjkli9QPqGk0GAj2wLcBIUQkCzIrq/oo4pVKSbXelVLqwhwnSk6WDSbiWro42LVvz1 0TUvzBt+4HkHHDfNGkenXHRLi4mRRo4m65FYrdFVK+pNnDUrffhhb8yfP9lO6mzj9TCe8O4zrdRo Pk6yhqokPtbowIzK4o0AV8MJRICDpRWVoBCA6zGeKe2Fs00gO7RZ32g52dk/v3a/dxwhlnXosSPn uEil1mTo6opQUjqlOSg6LH3uulTF3T/20r8MLe8XkwedXkjArEEMKxgZBVcrFoFaF/l2FH3AKKC7 kG8JJk7yOG/ipPnawXRAxMgZGbZUy+YtkUuPI9NXKXrKL2m8erT33ug/H58iTNUweqZ8WHKBzfB/ qSTulEVzbyfQrp0aekkVzy+yg2A/TLA344RBKOQzsojpD1DsTnwxlIvx0sucMj20a1u/NbVvZ6RH 1SX+mABwCNubMNNaFgeXzFXiegfeTnIBIY4++uiBZIFNL7WBqjU3j57eBRdcAKhDf0+ftgKngdmG Dx9OmaCLH/zgB7SWjGRnHyLmkksuefe73w0O4ef3v/99zhziDY+nGt0RSeEAA+79tEonIxfqfGiH oprYT+Kh+IjR1GMKKcDDeFAEDtHfAY4yeXWvkQTedddd6NAyBBANQh122GH33nsv4VKagdCH4aAE XTt5GSydXd+JoZ3IDxkOJHsctkR7c82aNRzJ04I4Wj6QWvpKQ3YqYs4Q4DwhQkLaQ6V9pa/EVygw 1CnAC9z1DvNH8y0ifTLw85XkatKp8Mmla18+JHV0DRY4EbuJLIlDWXnecs7uIY4C6UWc6QEzxZ2W 8XRh5aMbXn9m1cutZj6FK0uOjvVLIICInCUTCCnpKJUVBc0N8alQRPYG3nPHNlmu4a4qxgXPdAqm 53j5JGge5ojgjjcVaT17u2N0uiguYiuF0hJRHAdxAcWcFC8wYkc5SeYahQ4/xlQm6Mzn+J9NpVFV un2D77aEqVxVRxq5F8y4NChMm62KUUCOVbSUJUmwYtGI2wMnSYufOGkp0EZMxPTbxX4fUoR8i0aO KgYzRKrq2XT+jZaNQduCQhK+b79TpqVG1kBhzOKrBktlGjgrCRqNqBs2bt+zznz9lRemBs6GxFwc FD743vfTQMpahwjPtMfFabynpUDQGNJM02eqE9tU6JpW5cHHDscikTeGdhx6fAszsqIymnS8Y8qM 2Z/NeLVJEdElbh1SkFpt/4Jw5b/86bd3lYdQQBFKA26oKLNSkUVFi/0eTaSB77kDJypFY0yPbxUZ Nnk7CJ0og3h9cYM9ZlxTXVKVmCmmOg2qXP1QgAVKXk1FJvSM5Pu+fJJC8CFvST8ZK492DgVkGRa5 uWwi3TWyOpVeNBkuBrFspWJpLL2DZdHdmXfLv9sZ6cHmcmm8xE4ANMKmBRgJuKWZYMQdBAZICkrQ BcIro5CJiwLYdCL7yU7hJAa/cSevXv7AHlhrxOUD6I4Ymkd7KIQEuigN4UhGLt1UArqdpKFGLlrO I+IJcIeDJxdAop/GkAv8oE9tIe5zs3QAAEAASURBVE4coESonwJ3z0d6jGgbeB5BGXivRBZNw36a DRkZFHAXkjRMnpxyyimc2QP13X777QsXLiRjaYz6KaT8kR44culJyCNGQcM/PfrEgPb5AIHfDmz8 fPSjH8XvBbrBDK7OtbU1ltdOWDeAO/UiB6ZfPRJUflYosOdQoLQYq6WUDZLlko+iCBuaEmNlu4X5 xDVO6vZlTYfNGgunb1pFcbkc2hEm2WW/FI/dGYBWHKIusyhp/+mie5/Y+EZbLk6lc2FHu4i5tC2I PkgmG7D+RwKwB8ojXioORN0M08ggr+Hr7ZnGyBNnHXvHG8883bTKzuWMED9tsVFtey2+5SdFLLhg wwQ0x0EjaYmJhcF8jFVPYKiRa8K2ZRQ4pl/jGB6HrRHAWWgC8J6jl+m0BeaGcHzN+LNmHt3c3nrn yuebnU4PXMMHQVc07kTfEvUfZHrwxEF8UDziisPOco00khn6vjZa/5VV9zXFeVreR/+2FK1YFPAd lBdGhR1NHDgkhTpnSWvnmiXPbOj0/+nQc6bbtbVplzawKNEtLQkiLJSjdbaxzynHP/OT2nij+bLZ WXfYoSP22Reb+SDlYY7NoQvUNzvsKOO2IcJLRUbBTdudScrFDV5i5AIcrpt5qs+4BcypBkHOa3Yc 3D8g/3SqckYxNlKu6TAlIjA5H8m3tatbIsWe+FzTirvmVBg7mUy6p0JMo629nRi4UvY7di4uNarb hxaUj0AqQd+Qy+fYuVH8y1ML7nrokG99dpjJ8Qde5+3MQG6fdu9WpciSyLjJSPIFSsZOvQHKXo2c bKxcuycFut4y1TgZvCF+bf8XVS80rDhw+YCcU0899YUXXsBtHThHM9MDp5hetriTBTkMgjUCrGj9 lEClgLqf/vSnBOC2dXpkLKgCIm4CdlKa5vsphwD6gTrLj3/8Y2K4aKSsa8oXMAkIkOXrX/86Aa1n yE+ykLKxsfFrX/sad8K9NomUug26UhREgTRoCfaaeOhGQjEN4JG7csQOnKaRHhSDUNz77xrZwWCA IhLffPPNqOniOAH5qgbekI6rVEJ5WEeq55sSUIjGWhSoG0BRSAiphWHCQwP4HIAHKGUgiKEWJL20 mRjS8CmhVNc2BCiQQjTMY2pR1zYUUslSocCQooB6wWH6YTmBL5zhMRF22S3FeFVTUcQ/2br7lq05 f//Rx1UjvQLpiahN7EMK+4M7OHGDjlLfsrjlF2/++YmWpR1VYKS42NlpciiOb2roMfZ/bVpgKFQE +thBSaWyoV+sbrUvHXfC6dPnDreH11aNbHj17sX+OsuF87Lx35AzzJPrDh4TZjvdpB2FKidBrRFO GRYaEANg7XDMmiz7VtRRbT0dLlvcvs5w7BhLUfiyc52wozihmHpPzWFHH3rCYenJ/qjOoKNwY8vz sedmOGKXWAgkgUZY0vSRByIdDMzxceaM0TOz+JSWEyDG6x1v1QV/bRrMJty18skiC96Ti+YjCOUo Xx1KqMafN75mv+z8+8xzc5bpIJ1EQ5YuyDYqCZHEkSkJzYNmH1PYb9LyxpWv287I2XNGjxwB0S3P QhHVC422FEquUdbw49debbjr/uH/+Al72IQgQrEVNd32DJg3SsWPv/ziTbe58w6ffvF5cRIgsECh kxEGgEQYqsEQi0ARoUMX20uLpW6ZM5WrLwooInFjrIROTE/GTosXZPgSw+/olD1xS5tsX+VvMZ65 iUAqZApzInT+imd/fm2mfnJVXRZ5Lkhe5OnqNd5iOXtxAjXf1SR3PA67yqTnPxfDt6WlbS8m207r Ou8O/xiTsteIMZNxog38Z6nk854eM9Uq2bhkHNUrOUQWsMFsMr0MBby15rzZcIUQytY8IhS4XlAT XHUvefqO0my9vuPH/Etf+pIutu8c6I3HsOy6GSQjL5w3chVEghzM06w/iAu505NPPomLPCI5THXW WWchc9PFkoVkpSo0VAOyElMSCWo4QWR5ylKW8gAJND7E0d973/vePU/CA3mBebqPDDH+EqA/dvBK iEsTsJwmPcLAQp2YMXrssccefvhhSoDUJGO4wWN6AuhcVFE+B5hRoKnyKnjKmKKsi0ML8lI4RnfI y0CQF28Zeny560qJZGiYogQGCfOohWJpDCVDB1Blect1+yv3CgX2KApsWinZ+fgnmyDbIlKqjUG4 sq2QpId3Ju5yv+pPS5rmHDY8J1AK9AMEAu7xVgKukL8njWZ8T8OCexpebsxg8DHhKcAg4CwcMK9s i+2FdLoBpWaoDYjvN6jtE3fhUWd9quaklOlRxztrZrwxZu1Pl9xdGInDAtdo9kc4tZdMfedpqVmc 7VONp3jVBSUjoS86lqgVRueVy25d+eZaq8YqosEIW8AHHcc+4eA5V4w/17IyXsiJvLpL6+fNX7D8 jaABdU3aj6wM4Au4otwQIVeCigeikTCLoqocFkxaIwARzdSV9tK5LUcpXAqLIuwkf7RlRlU8q6fv WX6d9fDGRYcse/yT9XNHCkMjqp54qwMwALs5q4Ags8gJQid10vnv+9tz31k5qvqDZ5wugj7D8BP8 H9rgu86UhXsZt6Gx/aqfNN76Z7dm7IhPf6KQwhxNsRpaNTSv+80Di35+V+0B++974EFQJkupgVlM W+12VANad9Hy40QMI122s265b5UUQgE1tWUKcWmIID/kPZN/ljgn/zumSyXcbjfqko+1fP8sFjt/ erPdsGHWj7+SAO7BeD6Sbdg81cDtVuGeVRCvpMAIADqLopVGwUfpOctrIN9Z5F/l2j0pUD6tZYEe 4kvX1kGvgQxJD4oAq9COAwnAkcNMb5H3hVEmMclgl3V18O5kRCETs/gDaQBpKEE3g4xkh90HkOAX ATOMSG9wzE0Mj4AWWpqktiAZWSotBxI9qqNMmkdRAAxSkqscY/RIXPpJLnQ4wRJIFHsQp5Rm6Aag AJ0C7HGHLJx54/AbtAU1lUahr95BQ1AWIjUyQnbSa9kgQJFhAixhL4ejbuVzhjBp9LAyEJzl+9Wv flVePs0AwD/xxBMcs6RMTXB9Bo+fZCcvkYS5yMhMQPqnm0p7dPryArcqTPkUQmk4Y0SRlboGMkO2 qopK4goFdiMKyB6o+E+5yQ/+Ya8DpfZl7UZDZOSxzIcRAq/mT0sbLzqwbkoW2ysRth1ySm9Jzq9E RoebPBeuuv7NR1el2wwvdn0M0yEVQt6H6uPW9FU+ynI8r4hpR+SELNZrixs7rKQaYyJx4rnup/Y7 fmXD0ntaF7ZXmZmCYWWcdqmDSkykbgJ/FAdGlQV0Li2HM3QpDiq5CXAlF2NHxvLR+MDqJkgIuxhJ 8vJbi1/MrT5y2EHgp8D3j8xN/Nfp7/rma7cv85oS+VSV+Jza5eRaSuRsnEpsN+0O26rCtIlY7TRa cL0wmEN61CC7FjYzlGRFjv7JIcGEU4U8EHBlYJh0Xb7jkbUL5+4zY5gzEdjJQOkv1iQWuy9xR+zU Av9mnHLG5d+6qmbf8VNPOAG1VeRxDhJJ4GPKyiRxNvDDG26Lbr5jP9Na84NfVh06J3vSodnELNz3 ctPPfvfm64vHfPKCff7xfelcHVJbtGCTjAUBvMQB9ElrBGAKl9vVZP7oySIRlatPCsjrxH81kuA8 sfbHT/3CyRiLUE0iJBl/t/+FX5NCWMC3Q+GBBQ1/feiQyy92p0xCKC9zjheB2btDqt3+HdllJcqi JPOfBig+x4xhb2VA1ZeZXdasSsXdFJAFUcFuJcfTsTI26v3iD1whKaqUwEA/lRVUacAPoTVs+yO9 bvp1/QXhHH/88XDeKC7Co7PP9L8kwRzzPpCMS3PJpCcAs45gEGkPnHSPKsp/kosEJc94wEt+EknG e+65hzBF0QyyEOApXD5CJEx0wvFrkQ6JywvsEaYx8PHkJUBpQMf+u6Ozk4aLurRssEeZQ/on/aL9 +k4AxcjZs2c//vjjEBlCaTTVVweBaiCiL37xi4x4eRqMtX7uc58jBhGoFu6VnjI6XFRH4Xqe6NEs JSBAFoypMqDIaUlMDM1gXnExcEj8QJLMpWXLlvENgkFBvZNkNIYyBy/W05Oc2pnw4NjyhlXCFQrs aRTQb79sioip5GVjiwTEwe2/2ZAvpqoiOHzft5zUko7ogbc7xh3McTdWz0gsdKK5Cdqw4vVJ8f71 Ly01mpI0HJB6gNxMRE5i2WULYI8EtEHecrnYg1mM+OVg/7ZQuPe1p+qTsV8dfjxq2nYxmORmvzr9 3atfaHg0XJsXPUwDC5w010XZEdOUKVP+sbCDneTwmsA8zhMGltlqWG2OVUglgXhxUGwBCRLrjcLG b6/462+GTcoYds52nJbi+6qmvjp2yQ83PBqF+Uyc5chepEWDlBgYKWoMcTMm5hNTrjFKWaiRmrb5 Ut2H6+A0HQfTITZmLwXIqWUZJdg4wLuD89K6t+94/fH66WeOsVGNFSaF5gjNRNs8QNES0eOYA6ek 3nv6jHH7GOmsFIevdsMvQDjXrivG+VvvW/tfV48WfxHJ8JVvNn7ju+Pqvr3s3vteuv7m+jmHHf3b H1mHH8SGTXXKxo4YasyLCTtDO6pQzezqZBcLtc1d3psyylTmUj6cZZPNZgqcdiz7OiATfoddFB2a ftqO7Lc2LP/W9UvOPvQfPnAWWtqOgfqxHENlwolB2co1MAroLywlglVehIGRbdekKn+vZKTUirpr mrI9av07Dnt7FNizDJh11CORp8H7wmdzhxHX/HfPpGW/AVFQFrMZeFrTiTlo99BDDyGF64EKyjJJ kMTAvPe///2w9aQEwnGHfdf1UiYMPQ3gJ9CReBT8EEO9/fbbOi/Z+wcnJKBACtcpe+gW9mgMP3WX SUa9NF6b+tw82R4TA7A/8cQTMXYCoIJQGu/11TuGA3DFWEBzwlyMO4lBX3oUIFqPvKTReIySS+l7 TUOklKg0WxgvxpoyQfXXXHMNAYZv4sSJYDwwIWNUX19PgaQhniw9Chz4T7KTmLuewDo8mAIHXnUl ZYUCu4QCojfYDbb0m8M7DFJYum5D7GLZ2MTHANCi6FXfvbRtdn3NISn8bhXBJSayIk70WdHSYP2T b73cyYEw3DOIsZQYSRenpQdir4Aa5Z0re2XFZzrrRhh76VRz7N+66omzRxwywxqVSqVBNPW5UedN O+W5RX/oNAu5ous52QLCK4zDpOJVbttD619tsgOO16HbMSHJnF43xTMzRUCLEXcafpiyEixPhsA3 JZxKzLg6/UT7GzcsefDjB5zGeUI37WTC4D2Tjrmz9ZXFaKTm/Swe8TDNogcGp4CI+GyUP4U9h24h BvR5NkikR+HCcwsixlEFLRPxGURRNMEHKMZG22qtBR2rloctw52ccmghWWSdAzV4KSdy2mxjo+We eNlnj88NkzMpoFnEkFFUtDGyGYavLtrwn99JN2ywPFRu2Fjb7Scfevuii5c71jGXf2bUO080xg1H YRVBYAbKoNGHJwA59ihV6MEpG5/usSLq7wdul8zeIVJpF+LjaEpBbVE0m4EmVsZ6h12MXibxrSB6 ++Y7169fddxl/xbW1WJdyPHFU4hsrWqelQ/uDmvLkC1YvYgiG1dX1xcWFd6hYzdk6bXTG84iJeuU rHiyJKpLY3JZn9TwEQ3LWGqZ2vHk5xBaw3Y40oPlxUs14Ao1Tnh6hFqw3SWSbR6AC4e/h/nmAtrh PpsSiNSAjVUORn/zXDqGpzDrmPr87ne/qxX2qBFpHjXCbWsUQTkahFC+BgCaEdd3jQH6Kp805XqA JOYn5fSVnniy0CSa8b73vQ95Vz8p94xH0IQzcsD7pqYmKANm2yJ9SEAuuq+HiTAXYeJXrlypR00T B2IyN9DqJJIww81PLOKUkw7AhsgODVLs91AOP3GVwZk9Pam4kxfIjY0WVEOZCffff/8DDzyA/E0P 0xahe3ldm4dpM2ONZZrzzz8fiaLuxebJKjEVCuwhFOjeGtVOKbui2NwwzLbIWN/hhwKhWHvjpFjI pmue27j2vqVthxxSlU7CJBWiUBklLk6lFra8vaqz0R4FssgjSkKlM4/HObZTkJCQadMWuznRZCdm j2anpiX8C0Ic6+H9lnN6MW7fUtay4pprXr7nP2Z/ZFhSdFxvg2FXDxvnWekgjPcLaia5oztRz0Tn 0Ykeblv6L6/d3IKzdbjofHSkt8/sYy7d30xncERnxik64vviq104AtVTOYwWGanotreeOnrctKNz +xXs4I2k7f7VL7ZtbHQyAdYp0XnEcIX4Qicf0jYj6cCbFjZowL6G2WGBaTfv01bEKAMyCRSjydSg 3EKJ1wpNNGiC43NMmBas1BvFjS83v33IyPE4KycXaoByoVSJ58HAbM0YNy5d3Z43Lzh4f/bnDs9M J2Y6tLKkW7N22df+Y+TihVkniYuq5am4uqM1XPnmMd/8hvvBc3AXa4p6bIIBTuSa+KinKYidUPlT yoXS1V4uPV69PKhEbaKAsJ56xikmlO/QeARhX4O0XL3SdVPmwYf48M2n2Eeef/53t838xPnZ+v0K yG3RS+bwrMdkQ6CnWeId3pDBd2VXlsBqoSikX0tZqdQlf9U4dv2u/NmdKNA9SrtTmwbRlh2O9EBW 6Mi1t7drjh9WGx69nwZriY1GdOQFGbKu8RMGnbuscX1rb1Iy0AtoRyFoZnLHGocuqrxGiqUcEpMA Xp9H4AGaR0qy87Q8cXmYBOCBEiDhUf99IQH9Be1Mnz69vr6ekmk8VZeXuYeF6e/SpUuBeZoy/XcW muM5A9f2kAVFx3e9611QAyIDlhgRrObg5BBq9yAR9k4xz0MWrmeffRajqXpq6WQ0ADqD3BoaGkhA abNmzZoxY4YeVqYTCRjEd7zjHeAxLo7zHXrooTfeeCPDxM8edW3DT1rOpw1aSNVc/UynbSi8kqVC gd2NAgilytlOAAw/N3TG7aEZueAY4A0qkIlZdFrTuSeXtV60f3akFfpOwHcazsI12sXFLWs6cENe CCxRSxOkJ5Kp2EgXOfAlyoD9XEgAYXhhfKUN5NY4A6xnueJVD5NgKfv+5ldPbH7l9Lo5zUbw+w3z 71r1VHtHZ51vv3/GyftEdppTbZFvZM11LStbvHZjuEImeSfVVhwXh1Yh8ZJobJU5zRk9tmBv7GhL slYx46J8GdsWnw+5zU813rT4oQmHvv/RlkXfWHHb+s4Gd5id5ItNGSxX6tXetANBoJAGz+HiN9kQ +5ujEMHR9E0bgt4Zu7k/IaQSivXdf7RAIbgcJCEr/6AD378EywkPzlBkOGqXTgeJ01goLG1cVxgZ 1iB2U8klMcqeccqzzceaCjctXHZyTY7jeXg1bDaM4Yg5E8duKDR98xdj//QIpkbtIA5csyVjDu9I UnQj37rhoUfGX3hxMApnFhgytTIdRuglzZ6JmBS3654gPYHRVLPp0l1Uv3V0WcSmVJVQFwWgkaC6 LgpCK6Y02s/y0glcF6S/XWhFBb0VZEarW5Zc+9t9Dpk86bMXwH65nG51jAClZ3EH3vVZZ7s0YE8u BMryNir6yrveNZjKhmpvRN+TSbEb9k2+v6lFuGyt3bSgKmkfrxuyhbK2k0W2iT7emrKEu02wT1Sz HVsI14tc5ZZbboEJhvku58s3r0XDIZIRYGfU0E5zzNzh+/sHDxSoc+kAWI6ArpGMZOcigb4Trxlx fpKSn7SQWjZvVXkMbStVoVtb/nTzMOgCEZOWbpF38wR7UgwEAdZiy/Tuu+/W8s9+ugzBwWO/+93v ID52WU4//XSID20phEdEAvkAZnrEKUdHanLpZDzqIVYlnhiwHMnIS4GI+AjrksFyFIsjByakHmju r732mpZAknfwY8Fcoql8QUCRlboGX2ClhAoFdmMKyI6H7zrhXwglPvx9s5Va3JZfCUrDxKVVNPOo PaZ9P/ZSqcUd+XtW5MdOqatN8oa9ASdsgJ0X/IaObGRakWs5vsAD3J0jLzDDLtFFn73ndXVjsQ0R gXjkH7IkDpdhgEXUsDEAguyhOfQjJ772rQcKMzNPrZx/x5pnW8woE5vn1c6aM3pGp42OIaeOUmuS 4K2OjV7g4V8vwHmAGAd1TTeNr4QY13GGc+7o495hT84HrW3p5DetL93Z/ryAGJQM7DBtJLeFLz+9 ZP3b7Sv9luagzulknfeNVGOm6IRSEgcTbZwNYPwE2/R2RqBpzAnGlqRg4bQuQOQHckJAwnomR+uQ IeKTQe6YNwzFtEtfl8gGFaQT3U1BhoqnFAinGEo+kBodfEbDMEshMpevXd524IbhZk1oZumRHebx E8/hhptbgmueXb62MZhS7RaQb0ZGbZzkigHeKqI7fr/huqsnWJxVRAnXT0VmXQfyO3ESMdyK1/zp jrbfzau55ENuxsR5Q2cmBQ5BBIoZa+Fo+aaJglqPNbXsZ1lQGl65eqEANFK7EiSHpExqEAOCZESt 4HV8gYjgWuJl6vSSfYtRuAPB7YljtxpmDfMUf/dOWN3GpHUjj7lrWrnalpPeMeOIw63U6MgPbY8P FCKw5bW3lRmgLdawVydg+EStmiGUyW4lwGQRoyua8Lpu05Dt1QTdeZ3XMIChYh/Dgo6rJA6iaaKG TbY9dQ555zVocDXtcKQH1wvUOfnkkx988EEAD8x6/w3W/Dc8N4FSmJ8aMGxxOSOlRnGkLyXW5RBP 1Zqb13dVgwwoP7l0si02r7wLulX9ZKFM2P3x48dr/woDqaKf0nb/RxAEJdVjjz2WE3EoSfZPH6gB MblgN/RgEaPHQgM8wjyi1zolAf2xgACPdLxOT7h0EaPrpWSwInI/fW6Tn0h6a2pqPvjBDyJCRO7H zHz55Zf5BoEPRj09dANKRW1tgHopgZOiGmrS+EEWuLUNqKSvUGDnUgC7DPCgcC8isNJsDJ83VrZ3 toINuPL4Jc+1dkZJ1sV7dqvh/umtxmP2q5rt4gwHThJ/6ZyCC31MdALY5PyzCC1gXClSRFWlD+B9 9IptuCuJWg/EEzveDEzMp4CtLNBU6Fh513626a2Vz97Y3tyUH4ZbueiUfY/4wgHvGQ2sgQ+zjU4z fKZ16QOLnvdGmflC0cjJNu5b8dowv79ZxXkCNC7r3ZrJ42o4Oug7xUeKq9KrTDfyOTUVOklV0eps z7/Uusi2wgzHhwvhcLfquDHTh3XmcLKOcDGwkV5GvmMemIyqCTx0WkPO+Fnm8GzdBbWHrok78XVn 4YbQsMMkRiO0yet4buMrbVHiu7Yy/KZZw15IANPYxTcKqTZPhrJfOooxhhq7KQfTK3gz5BgkDtLw FZGynQ7bua8z/unT61/ECWCq1sUhAufrOJsXFGzcET7w+PLvXbVv0G5ZdiIm9W14fC/Gmo4ZRnIS r8aynrvpxqNnz8ocOQtQXbRCz/TwR+QorogRpEXSps3b1UtXKlF9UKCcgsqEKR9DiIP/ZGtsa2yC 2IMgsOxYgWFjC0l0gGO+MATFNBguDvCfhDkebJ5/7BJ8OSDUYJ/W2ETeuS6BxiBq7qO7e1i0WsLU 1xiGSaRHmygGCXlauXYxBQSGq6HgteoeHD29ZXSU9I4AexK/ENQovRM+tMjv7uS7uAcDqX6HIz02 cLhe+HgMYKCPB6cuW/pec9Fx/ARcdNFFID1gwB7fd/oLtkFplgtBmdahHfhoa/rA8HFxtpOMQD6t ckmYyK0CThCcuYeIjzOi2g4nmr2f/OQn8c3AI4rFIstNN91EAkrWjaQBVDHwBvdISbEM94UXXkjh lEOxTPgeaSo/KxTYgyggVvRNzOmz68F7JraPRaXYWL0xMnx+22a6LuosmJm0mNSMY06Qvbm+5aml jQcfPNwr1jpGwbfRd0C4hAhOVDikMF7AgW0RvKj4MOhCenxuRUGSQ784y2uJxhRTY6I0ThFaslYq gVF1zJaw1qh2i36+M3/ajBnjIy/Nx3Y/7HSKrY5x5/IHW0ZEHU4HGNOIPSPvt8TOC23L968dgf8/ zE9YsdvugI78jUb7is61B4bVH595zsgiEBeXDpiXARlGnWbw/eV3vRlt2M8Z892DLxpv1OKGjkN5 +D3AmwQCR4SfdqtJ8RG+1w1jojvyq7M+AKMBB42QjQD6qp2G9bfCkm9uaFjS2dycialhELMF8Q/G L30jRnE1ag68DrYgKyUeP+10k2E+7keXL1q3vD1MMrlcKkyPqIbhd4N2zwySpYvX/se3hq9cjWsE zLoAFOMQPVwb53t4EmwPI5zyBdV1bwbRiEWvzTz6MPAdGNvWxhhpMoOPIq781Z4BBtGJSta+KeAH WDkV49KlbWvreAxmOzueYeYiUZPm60MmcltwcpJEWZFjKEF91wtGNQN7Lftu7d75pEQ1Xgt5mUu/ 905yDJFe72GjtMORnl6AkGshPMHcBctQiaseIiM+qGYCVHAkwEXH2V5ZkQdV3G6fmf4iyML5BKhe o6yt23i6OwjME75QXcgGiQYycaEE251ky381zZl76FKC9MiANRfEy5SqH91+++1YhUWgV1L43HKh /aagLlRDqYum0v5t63u/NVQeViiwW1FAjjDIeSxkPPL5U/bHlrzf3thZa2XCttBzOX5XtF2v0NpU 49pu47pxTrBqxar8gcNq5ZNf2jEdYJJywcwbAyPEliTvjZgNUd9Qt9BbkuM2IBRrkWL3JIqNYlzn Zz588Lzzxxw9PBGXBiA9yi2a5tJk46cWXLfIKl790t2Tp1UfVXtIJvY7reCuxlf+r/mFplrssvBt CTwjh8nXGp2/WPbo1EPH17lY0nLTRrjMSGrNaJnR+Ka/flIhde6oqeME4mYggdiZNIxmM/qvjY8l +Q63w6zHEqcfxTh/x087XtyRhHlw0omdMpvFmgUqo4AwHA+KVp4L4QSponCKnmfcHhsNjt3kuX4q FN3Obb/MGN1Sq+jaHWlXDj6ESOcMjMuE7WbyUmRe88TaFQ1J2h2bj0McoWerqlqMcLSTj1euXfGf P8y98GwqbeZByXxl81GO9ToCq91M5fffr+2gSVVHzBw5Z+ZHDjncrKkCnvtRkHGyCPq6BLHgY/7J V/ItaPFse+f2opzMX3mzmCH8EQpz8VGS187Bqx3fRsSQAeO71TsOCoVyZFR0h111vjNw8PQYZczI Y0IGvpHJYdCVE4FUwctldetk0QzdCtWUyq1PCuhhk8VMhUTzoZtw6u3oM2PlwU6iAB86+CefPEoj I6+YvGhMcj1+YuxKQjJ0/Ce9ZBhKF2v4jr1YH1h9OLN02WWXXXvttbDUW70Y7dgG7tjS6T6CI46K QQG0B/m5Y+vb1aXTR7YcnIZ/+MMfvu6660A+2zDcFEJGQN0RRxxxwAEH3HvvvZpuqGJuLVSmdoAi Q4CoDRQKeZiBwDDi0S/9y1/+gtQRXAoUpwou4rm2mYrkxVMfdxoP4h1MUdvchkrGCgV2IgUQObGo CfMJykMTDHdfcb5YXLlkfHZiFujSsqJqTE1T08bjp06ZbllTqvcfkUbFA9TDJirnjfDLXMx3ioUH zv1oo4IDXyN5U4WHEj9yuCuA742w44utlLaoLnQnmLk6ywxM7Gw6WH/xU8kyM92WisJa79X2tm8/ fsvlx35kyrBxT7cs+faC2xur2LljoxMxHziMtqXaEvMv65ef8/yv6rzh1VE2l0+aU0mVbbcnTW+2 vV2f2deOkVraKHniHVz8x+GAjjNq4nHcCDNOwY5dT5yNwX0LmkPcCRqma6GRowbwFt4MQiPN0TZG i3jVa1ARh6/wVZDDhmneV6pCgxjMxPQSG908POYV4mIUtiH6KSL3dO3X/PiXLzTOXx0OS41pAqim SGNVmcZItFM3Flq/f33tnQ9nTDssBC2QeMTIV6ygMH7MzDPfVXvkkZPqpxhj9jEyNWKdQ/KhR2iL q3mUbmU0Sv1RXRpE8ytZt0AB3jh18p9vlxrm6S1sC7n+/jFvDV9PeVXl/QHTJVHaSzIbCmFHZPAG h7giSVMsFdmMctneWBb8+xIrv0oUgKpleK7r5eh+WiFgNyV2x7972OK1w5EeCxBcOyKaI4888o9/ /OPq1atZNUoDuw0LUynvbhvQnQJXgCgAEvvvvz9CHph+lmMwzG7b7O3SMLpJ91GSxKAl5k9wgaC3 or4KJzE0gVYkI8xFCSA6Jswpp5xy3nnnMXluu+02jc14pE++9VUa8boEPetITAzmPR977LEDDzyQ MHVRCNcrr7yCYz0qwgEDvhw4s6cFfaQhL5dOxs/+L5KRQEsy6QI6qxikoV6tekoMF6X1X0jlaT8U 0ATUdNaDogexnyyVRzuRAq6J5ZLu+vi2UWOb9cOqP37q4d744df/4eF7f/GzL9x5wxNPr7h4n+zh tdW1vKH4XBCn5YF4f7Ntz/A8ToeBhURGwSLAIPMSk07QY6nk7ho2+yspxQefKDkKpuJInVOwAh8A hcqlmEDwEtx5I5Oz8NRuZXng+yOt6qm1Y9csW3RQ1Yj2havOzM5qTAMJjYwb5qxUIUSOhu2JnFFn tsYtcMCZyEklxqggeTa/4g1nfSETr8vaKyxQmYtzvZE0k8bapuoSK0jUWWU8Wlw5whsGD82KT7EZ J/QTMxunp6SGcxgKn+aI8dqS9tfjTj6GSWMRPoqWZ9hmxC+EK5uczoheeY4hGJK+bctFTjcCvCZR Kh1lxBAqF9ZmVgXG714pPrBkfVu2FlEoBmk6omI6Y47LZLzWfOGWv75x/R2A1szw2hFTZ8QT96/Z f8Jvrv7J/IVLvvjRuo+eeR6a7kBcjliCWtH3Q2IK+T08rGvETx0ydF0XHwK6xBndMZW/W08B3gMh KR9TsFIEpJYSeFXU7JJ4tcWwVBLWS6UkGNCFtzwsGMkUM5Fmo2vL8csm/7Wrr883txz63c8xrhRL mbarzpwPqMxKoh4UEOu4gpJFk5vvW93DF6mTyN1pNevS/avyd2dRQO0a8gJshskZJ72SyYumFmHZ j/gvXJ8axJ3VxsHXs8ORHk2ETYeNZh4De+Ct+anbzfKktvTB92I3KoFOAU5gRukmnQVgXHzxxZrv 1yzMVi7Eu1HXBtIUBlSz5oA9TLOsWrVK972fvKUsOg3Z0bH83Oc+h1kXYvDZwJk3AlAVdVDu/RRV KoEyoT9Fadd5Bx10EI80/RkgFImvvvpqPH/g+u/zn/88EtcnnnjiN7/5Dem5mKsMHOcqtQyw/+pI T4FAO+6Ecefw3ve+l6r1KDMN+s9eebpFCuhRIxkBRgTc/vOf/5yVBGpDdo2xt1hIJcEOogA6LaIJ Lax/jDQfxMIbioqg73ihk9rwxHPZjW+flLJmzplxcC5di8twjnc5MYfU4HowsEu+9o52PvOAc0Tx UgYZOQV/B9ZedlsRRAh7yqX4JkRLUcGLW3PORg6/mZiFseyUeOdj4cBT+5iCs963DnJSXz7hgonY mCyanzr6bPLLpk4RYEKahnPx7isW02tAGzZKIpMvr7zzO6v+DHpbaG380uLbxjWY00dM+sTk44a5 GTxMF4zQ9gtm0V9bWP2fC26wnFyrhct4FOQCnPOgADTDGPODwz6cM7KY1ORj0orihiteun21UwTe co5RKsCUYtpYW2jakDQZ1Z4RKG9/AyVHd6O7/4L0PEOcV0RGFt+EHSEwz2yIjVte8//wSnN77fCi UTDcwGsPnbgwzClMTNvJgkWv3fPn0afPdY+cmZk6oXq/A2sPmNG8dvX86371RlPT5772vdzEae87 93wktzawHtMymJJRpJGxpN4uymlwJzxUd1sqf7cDBfgawETCdApzXpEd25td6I71kHeHbWirquHV QbwMRKcUyQoksZLC/z2z+LY/HXnF5zj2ShRmPalLqpMXvXJtJQUU7dRnK/nIBQUZQAgJi8JNXG1C W/V9ayvLrSTfsRTYw+b6Dkd6ehJr5IMGIywanDTrEXeuPW/toFNgG6ACfaR3nNoqdXlveJ/pMt2k 76gvAsw4mal3oL5eSlLCGpILrl1PBgiI8R48m8PE8xTUN3nyZFwyEiam/9KoRRdCYrQ0GYhp06Zd cskl3KmFSLLTvPvuu2/ZsmU8ra+vR9zKtETd9KGHHvrRj35EGgrhEeXQkr6aXYonGQXyk7YB8KiI EnQhpTSVwDZTQNNWE5mxQzzOxPif//kfhkajaCIr1N5m8g4+I9pe8IYI4ziIxnc7cY+AjiKCqADd RWfj+qbRuX3HdIYHThiPsccCFpLSHngMvCGfQATRJVXZGmz6EURoACDDnzolCCckRUmSLVzULM7a E47CCf8L1yT6Z+YTGxeFfmFks3FQrn7ehGluLF7s+C7bGhfavbjdMdsM3LTjCSGDJENeYN56rIRi USSOWhMrLyjGwDtBhHmWCAQbFS1cSYQRXnjQufSc1qT9gQ3zq1vd5rD9E/VHJw5f61FJxX9dnAXZ hZ0vBq0Fx6VXCL4M7NXz3LfqArzM+dVmCpGeCPvMYHFx9ZthG4QToSQMH/5m83ylstMpN/RjZfd+ MCwHn6mBkWnDromCKPHGNJs1f17Y9puX/JbakX7c7KSdGOydFLJRcXTocwz6bxteO+gH/1wzZmJx WF0R/7ImVnOMVtMr2tUg4I6W/Df+9YqZk6dNnXUIIwXHiu0O9jkWzU0Ig/YyFSRCWl4Be2pyDfLG DNXTQF6KLlKz9cj8lO2HdZL1kDuXvDwDvgK+hjgZuxCbOH5klsZ+tGZD03d+OeHI6SPOON7E6QiV ybuqgWXXm7IVFQy4JXtmQhkblrOut4A1TbhCOfQow4kY3C8iYq9A6F06+AxG93LFcOmLV4sB4p+8 b2ryV87pdZGmrz8sPbBi8MEIec4++2wAAPITbZqFLCxP8Gp95R2i8VruBN+PTiB4Q3OldFPzpkO0 UwNstu4mXQahffzjH7/yyiuXL1/eT8eZHgBCgDETo8S1E8mEAftRacmyC+hrIFOFvFRHaQDs888/ H2/sBCifWniknzIPn3nmGXx+IC2kWGphinJajz2SvNyJ18hwIL2mVYw16RluLioaSK5KmoFQQHMt 3LkY08MPPxwNcAKMl54t+tFAiqqk2REUgKFnLwRbKY6GU0PyeQR3Cpjx5zPPzb/6xXW/vBurIHjc w3xlp23nxW+4uF8QN3ZqE8VaEi+7mcLAI1ppjCfSva1rKXgjQCgnn1wEX/CthjqeXfvaaysWVW9M zq0/6aQJ06rYZOKkhs9wjhxaC9PYuuRUnY0QLw6QKJoFDJIg0DATT1AKntSBR5zYYyUC5SFKYWXg vJuNBigNNYCVoLiMVwwdo6YK65t0MG3jAo/uh7EP/5wEOdtIW1UdZsY3OtGMQ4BpWZ7Ffhdhd8W3 TKpYD8+XwsoFa5bYHIW9cD3X9AXv4ssgRMXVEz8Q23wxNPhRCMMifTfNXKM59pa32p99vbjGqGEM QG4xhla8TBsnDFG9yVjPvv7cF/7w3/MuPOOcye+baUyoNdJxMbY8Y0SmKovWAn7RDWfx0kWf/sxl 1/3u+jETJxbCYs5JaSwgsINLIDrQWyzzqH9bOZbb3NW9NaPgBsWJMvl5eeQV2JpLxoiXBtu0eNHA PFCxc9XVNyyt6Tzh858005mk1YozcrZUX7xDeljlZymWqMrVDwUEM3SBbxS9xLywuiAmZ4pZMPRP Bk4zigxiP4VVHu00CpQm+E6rcYdWtMNlevBkTGK4duYxn+QxcP/CCy8wm4mHOR4I775D+78jCqe/ 9A5+lLNqc+bMATzQTa69QdmMjguvpy50IzGpAtLrh8gkZjJAHAxg6gAlkJ47kfPnz//FL36BtwY+ DRBJAmi4xc0MyjPNsAAE2qQQqgDOAbkpkwu2EisvoNCbb76ZSimWBMQD/HRKWE8suPBIm+vsp/E8 ojEaQ1LsrFmzgCL9p6883SoK6LHmzjgyBxgg5L1Mg60qpJJ4p1CAnVHGBQkW77/29l03ZmyL2RyD dZDb+8V0ddYHhSUWXmhhSlGLRJyUy+bSDqIDPnYDJeSFUppNvFqCHbY80iRHK4o1g+SIAZE0Be2m nSq4ScG1QizHWxafzYuICyO/YBttSRikk41p/6aVT+2bzx7qjZw2/oC1heb7m5Y0SvrOkZHV5lot ruX5wawgc9LwOZ6HwXma461L2jfmW0STM4q9ADFICqlbG0AWFCc9AsE5Tjrj0xpOK8A9IyyzAjBc MRYH1Vj1xC98aLkaHtNi2/B8QX54uSOx9AARNUhUNCM9bCp68nAQFxThhB7WWMywYEXZlZ25htdb WswxyYhaFNvRpAXegVpRtE0ct6Zm2JOP3PP6U/P9I8Y/cV/nhw4//+JxR9RhN4bDg46fOAEuAH28 LxjJo4899MV/+Zcbrr8hhxg2iR0tpFCjJTUqSSwDIv8YnS0P4SB6uBdl1ZynzHJmo1zypuCJskso xAqpP1PqhwO8i7iO4gIjdPloEXc889yKO++c/uVPGVPHBExnLON2j+YAC6wk+zsKQD41/wXXYWgY 8GwpqzZ8jZKBFImpvlj3WAJl9avsbt002Ul/heCy58jHCzVY1CubEHci1GtHdOWc3haGg4nL9NXM NAEOR8ETkwf+mJnN2sSjLRQxpB7r15U7/Zo3bx5gD0CrD27Rcfo7pHqz7Y2lp3RcDzfwjH2o1yUM ygDMkKGdcMIJJCAZVZIXrPXrX/8apAfMA6dRlJ4w0LDXcsobCvF1dXosKA2ZHpY2AW9oV1IjhZx2 2mmgQQ3SyEs7OVJIO6dOnYrEj7HjEaBCjx0JKIo7E7i8IsK6MYDD4cOH0wW+ZRCpa99iO3sUVfm5 OQX0lGA4GBq9UHBnQHU8w6HHZfOMlZidQwEx9M4/9kReXkw1mhb+9IggNoPYCtcCWexsFhKvutNJ Z0M/JzunuBxA8s4uyu7anu/ozOcRegGg+MjNbiDvmDC0/NX/urffPrukQBJPyYRzO1AVB2L4hmkD 9jgfLtADoBNYSTNmBnN8Vk+vbmy45u0HTt/3GAyE1rtRu2E92LDsxsUPGzXecN/YGHcm2XRqQ/7T 444/YuxRnCHEsAqb1l+b33hy5euco0MDlTOH7cW866TxeY4bPQSEcsYuiTrY61yUP2NxMYBxzYzT nkLoqRgHQFzoxiYGbPC6joNyzg26NqquKC+AclWPBfBxyjGMEtydZzinh3xRsSB99r3/B+Aul+am Ch2On0JoGRSxcuqFYUFc94FFYxRt7WycctrazUz44F+eMtZHYWPHm6MbvvXIDev2f/OSOXPH2VmD YcsqgIEoFm1dw7zr9j/8YOohX/7y11gZpQUyUABYxow/XeO1xWHrv+mVp10UEDqKfiyXZkDlo4Js Pdg9TTra2uQBC6KKZEnUAYnUF0OjRqLrL3/KLx7JROUKjNUbFlx5Tc3MqXVnn1zAvFAQZkDy3VCd hKqY7sz86C65O6rytzcKCNU0hfEsjYheaaWrr1l8x9EPOFJCIs2u9FZEJW4HUkDGh7dLzXPC6Fbw C1X6TbLsHVj5zit6h8v06ApLD8yZDnDmCkmLlp9oALDz+rpTauJ1BUhwYdIDqADTTzd133Vgp7Ri F1fCcNNxSIH3gvHjx6MYSd9BTbIdqQ2p1D4IhayGR+vWrdMACVb+7bffvuGGG5566ik0fnnK7lU+ VfjJpUsgS6moUoDakRvfeOONWFshIyVjbYVjeEC7K664AqRHw6hlzJgxlIOsj/SY31ywYAGR1Dh7 9mzdSJ5SPneap3366U6VKiLAU3JRIBnprE7Az/I0lfBgKAAxNT31GlIqSkeWflYCu4YCyKWUPIra mfRKLVNYff0G2W7G6XRTRfdFK/ltIfpSdXqY4eNcPUqhuyja2FmR6VWlqvHu3YKiZATCUSf4NNLD XoEUvoVLLQUi3tDyCbZo5dyO6AhpVNLhJHUiH4w7TZMTdCk/W7ehbd9RBzpjUh896B/qjSqMck5y qz884Z1vrF31tLFswwj8PaSdhvisicd+9IBzkDeKHwEzeNvsuHLJ/72RbjJTlpdHumUEVSJRyfqd MZKuBEfiSOI4eSNe0C0zzhSNjsgXlw8YYBC5CWsFcBbYiZRPVE1R8Wzha5gwF/SRPyINo8NA5kRb My0o61NdS90WqNDHY9iWOiNudJPmMcmGlqoVH5x4zMaXWv7c3tmCQBJXabboqDYHnZPCYrBqzVNP Pod8se355cOnT1wdr/6vxTcvaJ7/8aPPObxmli32GUGuKb6uIPzxjeK3f/K9CRPHXfzRS1mD9XBH gZxVpiebrr/7sSm6Eho4BZgVvFFOhLlT6CyKtuxLzBfetSynZJW0WD6MqE/qXTuXKp2JI/FMPXSD VYw+0irMLBcbMarOsZHn9EEmcFa2Br/4o7emY/I3v9Ka3ZcZj8sNj68kyjOIJFclSJkqILdNoVJU JbAZBWQBU0QE3Ym/ULUQoN/swBWjqS4xnN3jD8yDHj5JU7l2CgXYM+RDmjJJxJsC44ZFYfh104/T zH0NyyXNkPent8V9dDvTG/U2PK0xofW05r6dK9jVxQFd6BQbHgCAtsCe7m1vr+4vdABlIdX8wAc+ gNSOn1CDGKBRjyHSMXfddZc2uwJI+973vqdhHikhZnkWStCE1YVszu4TQxragDyQE6F3333317/+ 9UcffRQk9uqrr37/+9/nKB2DQjIEfVwaP9x6660MGWnItWLFCl04hejhe/3114mnWKSL5Y0hGeXQ Hl0jjzZvjy6qcq9QYI+lgHy76fq3KaR6qzAfztvcVRva7316RWOBJRGBEGyN/mAK3xp3+PkwX0C9 U5geOXNUupT6pmyyW3XpJqgsZMWjt9Ki4EM6AC6I7WxjeMbYmf9+6Pus1va7VzzBkTvXZ8X2j0yP /uHsD54eThq93h35VniOd+AXDn7XQVVjsh2GHUZFM7x75ZPLw/V+OkrcOO/Aa4NYk0wxTkXCDuNZ DygEMz686A7Lp2qajJOqJ18w8SQHp2TgXghBY4SnoJPqprgHAXy0VP53d1zxfF0dlrTybBBXYgTN doLRFbPBTsYbzokHjfzyu8f94Phxp44o7tu6Ote43iy01IQtmbh9+asvGoUCSLPt7YZ4QysCvzBn Prxh0Tfuv+7mJffnPCcrSF6sxft88XbtQmv+qq9/85knn9KLJGe99MrcYw4MovGVrGUUUBOBDxoB U48ZA2iLsD1UJsHbbKZ0TSuRFndPL/luIi+ghnlikBbEmBKFwpaVS2/9v5smXnpBbvYMhhJ/JG7E SMtsLXujusspa1cl2B8FupUAy9Pogep+4cufVMK7gAKbBoKBUbOdRoSBcO96aVaBIX/bGTK9ciKx GaAgh5LbkiVLEJXAGfdgncsTD9Ewuoj06zOf+QwWHend3ob09ICWIBCH4hhuTusBk8B7PagBvkJc hqok6pq/+tWvcLp4yy23MDGQiALJQFA9ZgjzRzMWem7wtMckARmShiHAd8LPfvYzQCbtoRYuAk8/ /fRVV1116aWXIm6lPTrvc889h3s9wgA/mocaZ11dHbI+WksME5UTfRiGoUk0rEd1lEl7KOpTn/oU HjX42aODPdJXflYosFdRAEVOTDuIB/O2FXkOhpl4MADPKcmPKMw4uXTWywIicBjOq8tHb8UIqU0X BlUA0qateKspB6NlY4ieY3UJrhbsTOyePfGIMw45ephtzho+9o7X/jKzdtTZ1TPRkcz5xlGpiVce 85Gb33y0o631whmnzEntY+eRvnGgLXy6463fvHhfcWQoX33DEPlKwRGumeYhw0OZE0EeWo3tyPU6 k33bjLMOOP49009+ubPjoeKz69PyJV91QvgICfNDpDJd/7a6V1uRgRo76UJku5hmQbxYkxT3zbgs fkdPqH+xObrnxYaXm9qaO9bl/JbXn3mEL9eA1XBlS7KyKTt6bCNaqCOyCzes/9kjtyWdjRyV9pOo iIoK5krRMTXipatW/9sXv/jrG29khWfh1crwlQVwK8ZnAEnlLeEfNy6UZ9EiUWE+kvMi6eNDvRZD KsapK6MgvK5L5N+iQC0KySKJxpgQ5lhqMhM/cu7oD50Jmk8lEedE5dVjOiiRYHfWyt9toYAMlxoy /gpMZxFQY8N3nu7obSm2kmfwFOgaB1mSZXEuDUcAEymuR9R6rUavck5v66gNW6wZaFhwPGvDjrM9 bF0Ru31q4MHcuXPRFQQAsP/tbTsf/aXXgDQ9UITb2tq4g4K4g7i4l8YQQAWsIgETY9GiRQsXLiQB YeI130DicgIC7W666SYSEMCoJnqhPcAeibl0drAiTykHhEZYm3VBZviNb3wDpMcXB2bg888/j6xP f3TQaBDFUQ7d4beNjMzS1atXUx3WWQgTwwpQarwOkBfRJScAqbfHo8rPCgX2agoonqaIrQgn5SVm YxCFNgfoeE/wKqA21iRuL3R2dHbigRxZGT4b2G275FgwmsKoDurCzTTwRsxMBmbWsseY1R+aOneE jxGR4oRUbl3U8l9/u3XkUcMOrtk3G7tWIZmWmvCZg88NkrDGwAcfLTVaM8nfoo1XvnjnimFRyNHD IgItaSCmXngK3Cna2A3lhKLFkTf45qP3m3VU7WlnjNwXdccNQWhjdhNfDYPuyLZSAW6liIHNxPEs N41yLO3NxCncs0+2sxOHZY86acL85vilVd6iVzYsXPUGCqQcIAw6jLbFazPTx1ppK4wKRq27MY0J fszZoAaI4VJESWhEBGg2gRYefeqpf/7sZ2++5RY2ux5L8ba2uZKvNwqovcW0LS+FxVRRkOnebLr/ 9paJecdeK58keKonIcJAYJ7oCcsj7gjTU55XPbn+hGn/JEZ6DCtjuCI4JAfKMSWA2Fv5lbgKBfYk CvCKyOIuL4jm5vQ7syd0cWfL9Ngl4ewvuOCC66+/HuEJ+nKbs85Dmq7sdiA9IAEBUMretvlpYMYo 64vXZdy4cRdddNHvf/97UBkgv4QA9ShDH6R5kAsYBpQqPdXUA2LpcsqnBH7PiSSLBnIl0ZxOwyMq BbPpnzylWMqhZC2RoyJQHHPvxRdfpBYGizTkIj25SLxmzRrQHR3RwE+3jbwEesBOXQWdYhpTKU+p SEdW7hUKVCjAZ9IwjgpByEeZUdV161oMfxRIL+F0ELIxtada1elsOpeFqcS5HCf1EsRjsKXqH0mU 6GtbCSk4UyQTMfiRP4FR67h2HGFuEq8ObnaYP8x7IWz59yd//bVjLjm29kDcImRiY6SfyrsYLzFb zP/P3nsA2HXU9/6n37J3q8qq92rJsiz33kvcsDGYanDogcSYkLwAeSmQQCAPEvIgEMifQAIPYsAB jAEb27iDcZNsS5atavW6Kru3nvr//GZ2r1ZtZUmr1a58jq7OnnvunCm/mTPz+86vxQXPetTf9NUV P31y9/JoTEOCn8rIdHE7YyTgHqAdBjYNQD80UxBVxsaI0Lh9+qU0xvZxtxmM9JrGtbZvjjf0cMuq QgJlu/EsFDjWrAQSmoAAgGaUrfo11BrMTBXLrriWjZ1smBlm2Je2WKe3jPzSk5sr616hWlgt2oFd fGlD9uKZZjN6fG4SxEEmDpuJj2h4ochoW3BzYxglpJs506qa9/ziF5/5zGf+6q/+iom0PoEfaZ+l z+1PATVM1EBhfcnlsklnF+OGN4i3hH3Q/R+o3wGvgfUxx5PXQOXAF24qHCeWfvAooZl0mnggy2T9 2MYKkNEt4zUJHNMn4JACivUM04sjoIAQnv+qowR1My2qr3p2OoIM00f6iwLqnRAhq2TIbNx9JTgP Z0TyHqhe4+ehHk+vZw3qL8q9hnzgmLHWu+KKK0gLc/wanhjUSRgTHJrF17Bk1KhRxHfWYOMEaOBh UR9SkB4ExYU+8/Wiiy669NJLwVQoQO4D7KEb44HEuK/UD3LWuIsLqFe/5qs+SM/BT2A2tDR7bnf/ pVDdCyTgGuGerhJQTV8AzLiA9eTMtc5KgzpqCKdClTiTOQk4yAT4p2vCmWLIX19w5sDJEF499YPR PdTXAABAAElEQVR83ac+6deUAq9bCoBpAFli9kMUcsvdVsLHCG90LLbvrKHwO7ys6FaWK8QkB2bg i1kxQf1GMHx/lpK4hCeUrNgEsmDHjrU966w1nY3szIRgQGtnVHpk0WNdtZLgQZyvBGYO2SLVw/DM MrZuWrlj0fJxmWFxZ5AEYezYaGlmYqcpdp0aAkPTi8V5IUKWOEiczrg9sAsYH5rhjny+ms+OGDNK 4u8dtwOQ1yBCmjBwa+UGu9BhePes3v5vv1lcsbK0LmvHhThMdm/77V3fM/wi7D0dII6S1xejNdsc M2uWAxzo4GJGYkMocRCkiY1QIitwFRJnPmYuxZKZDTsmRmbU49bWE7JghQr2gDkN2Vhl5G1huBK9 XkY1Z5GUH+iQX+v30djEFVAUs4HqhYEXBdlqkvHNLjyxWng+yxlVnEM6CLNRr4brJYBDup7ViZde nPAU4BXqfotkL4vjwO/UUKTDQMv0NPcMY43nw+bmZmy04KSHIuHqdWZ5o1Gaxdete+Mb33jllVcC aTROqKd8PVzQ5N7NhDj0L8eIESNQgEQKR9f3hkP6mmQaKtfJSCb7ZFXPlsRckyfn3lnpBLo7uK4/ zoWuRu+b+kFdKAn4yplDZ17PmTtc67LqmdR/5QKgiID6vPPOYyQj2YPR0Yn5KT1SCqQUsJU0ocEx JjQ6HcVqzSggZKjvasOFNrm5kYXW1eHOKMCkFnzl1RlTwRZHdxC7r8XK2WgdBpEpYCUmgEHRNn7x 8hP3Pvfz86dNafEaLppzxoWNc4cnORfG1o+NDA4Nk0YQJ1EjTAO7vtNvmfb45qUPbXhptVVcvmMt v6K3GMAKF5wq3lxcO2O6hJVDoxwRCf5DQzuoud7KuPzdTb99bv0KI48bKm1aJWy7bBzTfiWsZHY5 2hYegj5mYmWJMUGYeCebaU+adhjZR9dsn50fu9vLNhHgKyIGfLDuhUXPPfqoIfHu0QuUKOpJOS6/ vNE9fYKIK5PQLFWJjy6hJkAXebNYNDzC3LuZ006fd+XlV99yw02zZ8/Wk2cq0ztEhxz+z4wRGSZq oPBqEINYtk/E0Q9HAmbjgiElX9TKqNcsXY5Ko35T34Ft7DrgGdZhQAb4T43MlVvslmZvqlig8o9l OETBlyiM4mHVwnx2z8M6x/R8+BSQXlA9wV+6QARHfFWTQc/tw880faI/KNDdDzLMZbXhqx7wvGhi Mg6PqbY6uJ/a6R02vTXHDFvMgbTksJ8fTA8wq4LoYO45uIbRnzx5cj18tl78es+8g6nuA1QXuhsK oNiDUdzWrVv1ajRAZR+DYqg/sBC8So8DXOfOnTtv3jzu0MAU5h0DeqdZDmEKsHw6YI0kJorCmIbw 1dUdvjFMBGeCc2BLhe3BbtuuRVGl6jZnoiqhxY8e3/VQLElas43zR0/LsW6LM3reW9jXaN2OtS0F 928vfd/Jw8a3izcYxHJmAbszeOhsXPVEg82BkyaUtG0OtzLD7ZFzxo14x7jzV/jbF+5avc4pPrd1 1UO7F0ceSpFmc8vIjGjSGZUwyBWcohMTW/3xHS9895XHnw237jCKmovoqdPx+Et8etOtWrlhRtP6 rsrirtrbLjwFeyyWXicOPde85yc/D0u+nUNRAimRifcaJwgrK7aPQEo3zCslQSPYNJdRerdsboVW Sw6YcOFZ5971ox83t2CGSKB42dbk0LP98WjkiVsmo7cOCIQVVS3lJh5ssQ9VQlQoz1193ocQ9Se4 LxhDTrFZKxvFarBlx2N/89mT33RTfuoNNV4MvNMSOtJKKgZSvdiNXEJwsEmyp/R9sk6/phQ4cSmg 37MTpn0DLdPTKwGcMSHFP/7xj3/5y18m3BlM89AlKHIhmkMTQK2c+QrTr9c8jWoOOP8O3fYeVs1p u6bP2WefjZuTr3zlK3T3kN73rYsBUfVEI5QDBVFUPcF++yimHhah0sQpBU5ICphhQkgCLIJGOvYS /Nlqn3/EKJALCZfX4OTmTpvx+xeXh50lDPYq4D8AoOYvRR54FAsuTnedTC7bQBQF7PMCI1yWdL20 aeWpY0+eNWzSMABel+8B13BD4RqJa5SdsMuMVgTbdhe3zW+d0mYXgtBsjG0zIhx7TKj0061hc0YO e8UIl3Rsq2CYR9C8XGFSa7sRh7h+KmZsAqYvjXfcvf6Jn294clm4w3QyBsZtCbH39AGjDUsOHFIn OG/47mPb6+xK+9QhThqCoGVYYdz6NVtmt7ctGGaDvXE97DhYO5fue/BhJmoJ4+wYFR+hjuGgmLm5 K1q9021pM7NYHYZhJjTGuV57W9vocX/2to9seXnNXd/6rr95Z9LYKBHYBUaLWsSQXsqPbVccWe4y QhSqE2TXfRC4Sa7oLssu6r3yujSvZ6j1pOX9EXgnycWSlC+xRShHnEj7wYp/+dquys6mM2fzEF0o kSzFU1Lsic9NbkgkkXo+6cURU0DIz3/VNUJnkebJVyXcP+Jc0wf7gQI9b4b+K++IPvgrn55e429q p3fY5Ab/cLAqYOB0ySWXcH3YWQyaB6i8RjKscxynnHIK4eOwW6CCrHm6mYOmssenImAh6AA1CLdw zjnnHJ9K9F+pWnAHqKPfsTW99dZbhw0bRgN1GxnV/VdUmlNKgaFOAYkBjvibt6Il3xCYdgmBngA8 2oUIgYvEic1mt5C1Pdfxwip+OpVeY3e7Zak98sOyNpZ2/8dLj2yywi7PejHjf3r9vX/71A9/uuJx YgkkPoHwlFjRJOKfvd4wHkq2//PWB//X77/+N4u++9dLfnxfed0WxHyW6TtWBTCTkyDjVmQvKa36 fXkFdW/AvGlb+f5Vv/eLJSIpFM3o/mDjJ5bd+b1lD24LdovjykYMARGe9ZoThO/u/ki7ev1y5M3s 68nEqe2O4ypBAPP2yMBr3r1s7Y2zRreZSWOl6Pk1zBQfW7jkldUbMJxEW9XIoO6aRKinUDPfqCx5 NeuLCmuAxv05U91bz57xruv+5m8/94Eb3/7+d/8hDpO/9993irUeWEQt6FSEi76qk/52+BSgL6Q7 eoaKIrWMHAjNqkrID8nyIOvOPoONR9hhsUIfHLfrySe3PPDw5R96izd7NJuUDZHB3kXohw1J3IhA z4wSdrARBPSUe/gVT5/opkBKwqE4FE6wiew4yPT0tp9eGxCGIBvR7jG0SGRo8crwJYh0EFJxgcwK 8zyCK3DNARKgLUOrOcfihcSSjZ6lu/Gegqme9noC/OMrpBuKojDawoF3GfYpCNVAXzMAdF+DA4e0 xPJYDIA0z9cxBfCnaQZxguBsTnvhzSePHGZyqb6L5z9hV3FleWF2+oON457fvTLOeVgQiY4EEc1x mIJLFIzllKVEbxrKGqwFFbh7QUTR+7d9rnPG08Wln99y72Wjzvjxyvt+vekFr2Dct+6psybOmekM b2xxthjRFqO4qrL+dx0rHt744oraJsOJamFt3c7nf7160Vlj5lw14ew5bRPGOa0Fo2p64Sa79v3F D2yubU8a7dg3Gi17xY41Xy08+IamK36zc9mdqx59vmutlRdPnAi5CLyAOiSCktgiqp+J6wvEaIgN Q5s2IkS0cn7sYSBFyPWDtIHbB/mlu53iehGNGEHEvdJyF6cymHOBuzzfJRCEOawpN/HVWrnRjRe0 NHhUComqYDvjiUcf7eragStSXGwmVR9HHz4QgsxqRvL8ZvcC3824xBFuHzZh2Emjy51VY2QbVn/T R42//OJL7nns13/k38EizpquJ8B9yJ9+PUoKYBIqODoybfGDSadWo2wQl+UunW4ZtUKg7F94HWTX gm0SGQbIkc2I4OfiY8hOwl2WiwJzBuVMC81k0peMdR0b/+m7I2+8vumyq8TbLUhRijHcLNfsv0hc EjwPUXkp5yjb8Dp/nH6hpxQUZxMLN7j0CySB4HCN2vpL6NyzV/I6p9YAN5+xrSSsdE+3nZ5ebRj2 HJyx1mOWRNZnq1vyLvBfv5Uqjb7Rczl4/w400tPIh2Gt1wYiZeN8/5e//CVMP0qPoCMuBi+19qsZ bD0N0Yp8w4cPJ6IASTSU7X2x33Ovlxt0tKaD7vcFCxYQ4eDRRx+FRBrY6wRDiBwMUSoPUsXKdMyY MdSfO/X6pzCvTor0IqUAi2dgWjW4zCSZ2mDMOGm4rJsmHv6ZF+B3QH2wsuFJ9rDL209ZsWPzjjhA b9AWKARTlIREb2YJFucTWq1G8Zw82r0sM7eIh8BueYdaiWUZ5tDX/LXDrtyu73U8/HP/+W27ttkZ I5fJLd689q6tT1w2aoFZ6Xp487L7OpdsqXTsLpfsfDb0xHeKWfAqqFyOMv/Hf+7ny144yRl+htl+ 1sRpY9umPtKx7GlzbZTxDbuhaoW2xJeOPr/1Nz80V6/csCp0DSfvhLiwlIbZZg1e3KKGgrlMB14B fycrAzyNxhm+W5kOBzEn4RoEJR1wtHC7G+f2bleva7GjQgxHKu3PVDTuoAqsJNlyPwk8I1O0hwct 00ZPX/HKxvfMnT2CEgkVn2mAu+zYufPhX/1CZuOEZTfB3QcEhN6m45p+EG6qRMs6WsZM8srR2066 8NwFl/1g0QPf/c3dF7xh/By3/T3vuPW6P3zbijWvzp05S0ieJHrTs/d8eMBGpTdfOwUIgUCPEnjE L1Yr23fs2rjOKBGiEUtShmliRbUR1fKu1SvjxgL7qDjdIV4lo8xhDOADlXeJIRAFNYuhZ2Ww68MK 1iwZfmndt76XbOia+kcfMlqGs1UgytKKg1UVEyVOLgSOpMdRUkDDCMELkNPkzcIxFFs7fOevh9p3 FTdU3bPVwSaBo6xC+ngfFGAq3TPzykTdvXTo+5wF6XE2LU8F7pLFR22rkVZPtXse76OYQfDTQCM9 tmtZV2RpUfpvQKO3vOUta9asIWQ2dm7IeRj3Q2jE0xzEONSZyAo450CsNwj6dBBVQXel7lN6fPLk yW9+85uJVvfCCy9QS0R8xWIRsV59shtEVT9IVagqbjbR2EQTFbHeQVKlt1MKpBSQRRTJFa48HKQR sDoJnjgRQIldVw8fScC9uCGyLx85/6FlTy8sbfBb7bIZ8BicrF1NQtdOPJW2B7ztIaussWyu9rXU mmGURUhRKW8p7k4y2cixt8YVc3Tm2+t+9+N1z2KU1hWXiwXkbYbZnAtsNBcj4Y/rh2P5drK4un3d zo2P73zJymS2GNXtuchoFOu+xEuKQWBnPIRjSzpWGo0ZYFuoYk9Ly1W9vFqMp4sqWbph2bYX1jre /eSXMyjQUe1CfpdRDa0SfmL2E1vWa9CbE+l1s+fSDhKim8N2AAnFJSj0IAoCZzuJ4Pdh9B1CpbnT rMYZVbO1Zl80YbxLYYlEr7EtZ+mLS9h3IzMWMp2l53oANg6+BjV/44svn3PVGe9bcNnVM89pMNwJ p93wv9f+2xcX/eovz3rr6Recc/qU2T/+f9+f8+lPkxs5sM+Vwryenumfv3CWAhJM8zeP/vqf3/ue s/LZWRUzjxs40LphtrkNDSvX3n7GuatbCl/81rfPuvBCA+eptivMKPI7NQiRGI+MTUYgXlbZhIi8 bPzIolU/fHD0x//ImTG+msgLkh7HkALMLcQzVNMBsRDZKObl03OWaTk+UgJsYJVO0DGsQ5p1XxRg aeleXepXspGipl4u5DccN+O6S/azuJZ3sn7orqx/HbQXA430wHh1IMfyAPePKA+M9PTTT6MEwmpR /3XQkqx3xagtyxsNufrqq6+77jodnI029k7zer6GMhxQSZ/pXzxwzpkzZ+HChXT3zp07ibTBXDeE Oh1pXlNTE7Hgzz//fK2Ymnb363mEp20/BAXQUBJcx1zPRCBR0XnZkT/pNZNnHc9rtuJZRssbJ5yx e2XxJb9TcBRhC4o+Qb4JxVdTTFJ3KWqJ7b24IiwTGd9BjoxhNiRRsVguNBbKIVZzxMsDAAVdttVp 1pxmZYQXgUSRjJlEy6M6wEzJrztTgidEUdba3WxVAxyrBIQZsPDuUqqBjTx8E1p2WGWbHnu3HBHG DT/EJZfwccIQyEkCjUtrFX/gIDiLd9ih3IARdyuGZ5kV3Der9UJzD7op9Wt9cZDWcTtC+kkceswd I0R7ieyZxWYAM0nJ5Mrjlai5klw9dVZlyZYFw0bOsFHnFKeNoRm6id3W1Py5z31OL1tMyI8//vgT TzyBpzQmar/mE2d+c6tx6SU3XNI6GS+ddpTMsZv/+KKbP/zgt8aNHPsXk6+45bprv/GDH/zFJz/J syzldKzewD14fdNfDo8CYgaJWAEz10mjp1Tid3uNWUKc12pFbtpmQ2S9PTdiVGv+ngZz4uQJSGNd AiiI3DwRMZ5mUiV6hpaeMx4se331uf+8s/WsU2a8943lhLiIA80BHl77h3pquo6eYsNFZO5GxstY Dq+pSM71DENcSnZH9IsjE6M6hnqjT6T6w8sL2DONbGZob4kM9HvOSGYxYijozT+4ZI7p06fPnDlz w4YNuK1n1RlaAwWZHpLJc889V2vu0ZyhVf8BqC2dDgegulpOxBmnx1evXo1MTDssHYA69FcRtIVQ kFhjIn+GH0r3sPuLsGk+Jx4FYDYR5gl4QdTABraF/pIwnbhpUcovsoqi2Qj+Gu54bxp/3qbKji2b f99hVY28mA0hhZCH1XrRTRxZOmTdVRo0+pqUUsK+hzyIChvR88KowQ1RqHQdAnsjXYS9JQ4mvgf5 1cp7NnI1BY2SKLQcsJLSytEFkQXBqQF4WctswKN9txMXmDWLeGMEzwNn2RgdWLVSOdOQZ5YTiKWe 1WcM8pCz4dNSCTHRqINtoPmAM7QkowRbOGVUtafy+ln9Xci355d9r1QDeT4hM7Q0RVqK1WJ32cJX UkZitCTNF46eeV373Nioto8c1hDD+CP/C0EQYOQ5bLLOP7meM+oV7MF97GMf6ylfYmf7BiqBoYd3 jkCsJy8cMe2Wk879yRP3nts+7Y23vbNp3Fi9i6dVM9Llr07MfrsA0+G6dlT7xGkTzFc2jqSjMXR1 xXdt4oeN5c7GjtLEydPbx48VjU0UBLHSQ3Yu74S8OQxukahzxccyd/7ggYUbNrz1618wGrI8bhN3 RFKmx7GhALSVKaw+XdE/yIdU39AfylC2Tv703Tk2fXDIXKWD1Oshf3R38OboN0YtPqw3EYJyMlLc vexW1jMl2Z4v9buD7+I4wBK1bSGxqjn04EbI86lPfQrfjKwW/Dr4qLRXjfTCxi0NYDgDXTDSg+kf /JXfqyXH/gsEAQlzaESkQT6o+I477iDYLjpCDADScBz7uhx5CbraVJIRS0Mwz0PvVI9e/dORZ50+ mVLghKZAmFhBAsyL4T5f3e2/sq1Ygh2F88E3gcUCYASybtqOH49KvFunXXpd+yntxZy5G+bI8zHb Fs1KuCP1ASeCasCFOAYEymDzoixf0F/c60NgB9GOlHPoRtWCFeStMGPiHIX9c9RITGLGVcXtJMqW SewHdlizfF9QFz4JRRuSZ5XrBM7K3TyGbZ6F/8kEhyoeswCSRjAqzjuDJIO/GJ8o1IRn5xyTCSZv FK0+2v8CjACzG8XLvSh0wzAbBtlaNU/QdaJOAEEtSHHgD3aGezWtd0tVAyW+O6COErDLA8lmENWJ 2h6CRRzANJetS92pH51+wyQrc/L49mZklzAmoEHgpzSV7TexPmAq0/MYs7G+4I6MyiTORkkT7jcR FmIblvEQReYi6yPzrlwwavK/P/RDc/yw2977Pr3nxYMc3Q+e0EN6IBvHi8KIA7SPGzVq9iVnbog6 jThAIRN9X7vGK2VlzbBa6TrlzFN9dlMF3Kt+U1VETs1rg4NYOlxeF26aSWH61Gv++n9lT57G3kuD 4e3v7mggW/e6KEu9FrRUWG1hdPgv/lmUArXABP7Lr+rVS18fRYxBdKJ3AOYoZsjWpMyzQ/U4DkhP k4qRzcE1g5uxj4Xb9ddfzx091tWq0e21ZVCRlhqyNIJI2b7lTG1vuumm22+/XbeFhlDzQVXh414Z hLRIO2V6U8EGtXoPZo34KaVufNV9rYcByY57hXtXoF4fKqmvb7vttve85z0wNyTTjeqdPr1OKZBS oDcFYozyXHBMDZd/v12x/s7HF20Jk6ogtwCMIm5AeOPBTbadNZxZ9vAPTbnsHSPPnF4qFEpWxs4h jsglcSaO0B4EYpkiu4rMOLCTwILlBXRhjyaBnrFKQ15HsHOAnK/OAV9ZTsTKHlzDBwsm33QT1wPx YeRUi0xfeytEX1Nwo4WoMfTtKMANvSMYL7ZjZCZxtmyKbAsJI8BUfXD4qaLPiQAQ+VwcomEayVnc r0iVeJAPfkQLvlnoMhpLTqYryVRBXwhYbB9MaZtVIwwtLX0B+dI0CiDAQUz9BdxGQGDqT0vJrX7G 5wtOFXvyN3DESLZYveOiwzLQQXUIDe/ihKVQcdp2WzdOPO9Tp7xjbjK6IcLVjIHNoSiKwt2j2ycq SbRDAsAyj3HoXtPrl17OhLHhvmUTt42g2lWANyKgMB5n5N537h/sWr/5J088IBA8itizIwfmcI7e vZ9eHyUFCHEhItsQTOZ582a/mEV/2GJ881bRhQxfhs7WKJ52zln4aWH0i2BX9aTspShnEmVqUI1D P0DhOLQC7w1njL/iokycteOMSCgG13p7lNQalI+rN4uJQrPaSo+djRXhHjiJSa3iGDWD0fPeDcqG nLCVoh+6mfb6FZ3Gm6E/YYQKv+XrboIIXKhrTY+h8gINtPbmAUeLFvggJ8HRhQ6kDieN+Rajvy4O OuCDA38TMy0MC6kVAAZdU5RfMM+jtoAZFBExVxj4Kg25EuEMoCF9zYErTurPBKfnOH6q8xyDpF3w LtSNoUjXn3baaRdddBG2hdzU9dQT9CCpalqNlAKDigLACZBQmCDSx7F/YrU2vbrk1V1BONpBu4xX XRZMNNNEBgVLG1vZJD7NG9M++9rh2aafr3t2aedOdC+TDC+bFfEIm6twR/IQgjOsXzTv1L1Id5ul kcCzwEzsxIYs19SgRgkIvFjMMcHTvu8kC+GJJU40GYLPxLZJxB6SJU+x4Y71HbJGrPSkYAn+J5hH 1v/EtX15BPAjj4nXSu6z44tSKPmSJQXqSplGRewCHWYQCViHBFG8pAjEkobo6gsW3ZNelIZcxX/j rpNEwkdwjz+qAiiTyh2VXl1EopLKj2SfoSFmOSzUnOG7zFlW282nXHRe+8kjzbYcJVVio8UgsDsN IHuhuFRU56UyPNCJn8uqLrkanjxIztMm2LSWxKfmx338yrfZTrYS+AXXY4ZkSmQy1Ev5gTJL7x0J BWRIycCTZ9vPnf+bcc2V9TU2PvAHBKwLzWill+3IRi0zJjMKGPY2SF92TuhieRAnEi5DN4OeMRCR kZJ04nvIx7rUSrIKahxiCBxJndNnDkYB/aLLO67nh4OlS+8PMgqcAG/J8Ud6cMzw96wQM2bM+MQn PnHXXXc98MADLBt6zRhsfD9LGrUF5gFEuRg/fjzGZlyA9DhY6hiig63Og+qtgYDQB0LNmjULld0f /vCHjzzyCNgJnIyMdFBVVXcl3cpo5ADeI4rUeps0QbeC+ylzM9h6La3PoKGAwJUYbUnRv4wbm7M7 a0kZbccc1kHdwh9xFalwjFJpstzYHGPmbpt85cnts+5d/9zvqytf7lzrJwglBMIZrkJRYDzxasCj wCRY3L0PlC0JJ80ZHlcAHy+ohOgzxbm5wBFBWQAncI5AQYLZ4ccQjVDQoKoSCXg2DvFNmVgO3qJE AAnWEj5akB5Cs4T8HRfplmQlsE0hPS6oFdHYOSQryT807TCDHA69U3yqUyue1/lL3eQ+WnTC+fXU h2dpna4/mZCzviPXKn9tiVdPj2lh5IhCay1xQwNR3gy37bqZp5/ZMvXM1qk5I7MeY8VyNNJDnGd4 eIOgMeQDNJU/ChKoGkkp+x20RCpnGigwiCCQ8g2r5jqlJMiG5lWTTttlxsSV4Dm9LA4J44v9WjnI bzBmQfdiljd51qnbGtu2W9smIOuFZbIS34qX2mbT/FNHj5uIzJx+hSnx8KlKm0SYLQutV0ZNE42a CAWkqoUarsdQZwiSqSSjj9UQG+RUGOLV6yZx96tGt6grTmI/mR7HmQL0Q0/P9LwNLAL0THfniD4X PdXTVXzR07KqNnd5ePAfxx/p6Y1AWYmVwRtBF9auXbtu3TqWZ9AUfPagIqLi8E387Le0tLz1rW8l HqAgPMcB7LHa0RYSDKoKD8LK6L6GUODkN73pTcuXLyemInLRrq4uzvw6eOoMuqNbkeZhm/fGN75x 3rx5DEuqR0frVvDr4KltWpOUAoOLAiAD5QUQxpPXpsFxLaexGuHcA1U/GFGRpRFTHLyE2RHSfAF7 oZmxvKagdn5u4oIZE5721z3VtXpTaevqbZu2lbtKJXQuDdtzwoD4C4izQCI9cEi1nBdTtuGqVbQG /AA1N7TtE8dzA2L02Q6SDXgs+QhSQrSG+SCh47ygUs15mSBAp5J4ZBLqrhaF6J3WatWs4xI8Ad1M Ucy0TbEbzHh+tYYbPXQWlTcZXHcy/4eO7USijylLRKLALeZ8VRxWZr2oXMu6mTDAJI92k96Lg8iz HNPHglkRQk16TCbw9a6r6p/NaDNm0ruuE+BLhlKkvZK/TD5c4WwjSHKxXXC8Vjs3rX3M3NZJMxpG z24c12JkXJ9dKON7LyzH0O5Dp08za0ZOsJ1mUwTsSpA14VPqLMwBxg6SPEqSSNogRMC6nVQw2jPx OkqE9aTg0lnmpk2bvvCFL9x6662ES01XwAMQ8ahugbDZsYALYnukZfKUadsXbpjqZWpWWTSVE2M1 tplTZmRz7YSzl+EnqF+0OKV7EZMzWhzb3F2JX12VmTwqafYyJnZ/pnSo2rvoRvtHVcP04cOlAL2T HikFBpQCxxlHsTDo5rLIcfAVF/Zw1atWreI+a5vMSj1pBpQwfRbG5uXNN9+MIl9DQ0O9erqqnPt8 9PX+I+TS8AnIBK2QkmkdTlA9LBo3BxXSoz4MS/rsDW94w+WXX06FgfS6C/X913t3pu1PKXBwCjAV 2gkiMCR66PVZGOzm8007qnxXAQlw8y86Zki6REcQ7CU4xkZ+YTTYnhEmLXH8BmfKta2T/JagNKpa NMJKFFb8qu26QRy5GJuFaGgKWOQkSAzjPwz2bCeogcSyVTGcQ4tN4rwFMchQ0gM4SU65iDjQvyzy kJsNqrW8l60FNQzS+BVly2oU+nG0pWNL64jmgpfLhFFG9MrNMs5gXKfq1xrcbFTzCQIRoDFnuyFI D50OicIggBUoCaPNUUV5lIgRlWqDmy8HxFu30WIVXdY4xuE6URlCkK4S9OFHhQMvKa7jCJLMSP3B cmTl2qA2QZLoFZBGtFglbJ5qL7qheP+MDS82mnINzSYRPolLYXQiJfSsdWH4g41rbxw3qSsymvEm g4sZhHuiqSp9JlJVatOnIkVW/JMaJcsoYMwoz1C8maefaj7xhVwUcK0kl8v//J57MtkMyu3M7dBB JVUnulqVtedOenUoCnSzRCqZqD8joiZyumXgD+jGG9685q6HUHOu2uXQM5KKsSuTWzBtDoPYDjDW THxE3CIx4rVipBkMV5N9g+8//PC/f/OGb34hO3ecQH0lULdDo+TInguRSA5Vo/T3o6RA92vAH2Em VP9Adb7qN/Eoc08fPzoK0A985KhfwcXzVnS/GKwI0lM9rwkTaJ3pr6fRzw/ic69J+XjUUhY31g6F 5bigCijyvfOd75w6depPfvITRGdahAKywijueAE/ykW3EByiuXwwCZXEdSQCKGquq00969fHg5BD qUwoWe9xLBv/5E/+5Mknn/zRj34Eeell+ppfwXtAKVLqGL4D1jwKhVmhXHocsQDSPCowYsQIooDo OugBqa91KwasbmlBKQWGFgWY2QtRWSR2VgbvjVNwCzmydYnvvrlGQHUCkKvwA4LsYIBk8leqmbLc yqQK/gEBkkRkbJm8nR2hV2LxhbTX0bMCy81uC5gczBSmcbJ+h/ihADDhfQRBmwOOcsWNhVJsoxhZ tWGlVfr6es8qr5d8v2mCi2EB+ptAOdviSWApEDRpsAF5UY6IEaIpB1tNQfxXpdc5AqmPYFpuK/9N PfmTkPx1Mmkribr/dOdgJHmAXHf95WeVRv7uSShf+ClWyqsQqWRWKMTF02k5yXhBznY2WM731u04 rbNyw+yJgWPU8NhCdEApF41VzljckYXKXjI7yAEaVtUXpT+60cRho6BxuwGzQOkioEVjS9P5l11w 9313f+wvPz6icQQKqWjE8oNwtBQhHkU4dEHSI4d5rR9Xz+mTzkmdAfjiwlXlKBieBD3JoSDgFIOK PWpXR16Hw63za0wvYmVc2XiMBl1ty6gStFF1M3I5BKoAeUVnfkeYbbXMO+07ja3n16rNuI8NzU4z Fxaazrn0ksAIOpxoeOi5VTOyzaKbZGUfNSkkZXvVC89/519Ouvzi7IxJwD7bd5B0I3pmXz1HoYI8 0uNYUUAwnRqoMgeyzZOIwjezj77JNhSYQb+D0lu92OBjVaE038OkAD0lSg28krofeyYvvg2tV+c4 Iz1Ndg2WuOYC3nrcuHHXXHMNfP8PfvADGGsuuAkLDuKCCz/Mnjra5Lp0AAnYg2rA/RMk4MILL0Tz kCqJFk3PYlm/ONoiT+jnIRrtq9OK/kWsR3fjieeXv/wlRo8AaW3vQUqueyceAMIwwKgb3aphHkOO COnsVevu3gfa1VsxABVLi0gpMAQpQLx0AorjoRIBhNHkmi0Fc21nzRoHbnDxRoeLCGIHqzW0Z+HU X2hq/aLnF31vz+0DkUNtxXY/DJ6RK1yIIOsLAplVsLmVCHguEwsvOII1RPYqQ52rPku+XPHJqmoH RoIVAQaBti8YBh4ZgzvHlFAL2miu+zEpWy57o5mD8QPdj6j0ujgpVQqVX/RZo191u37qea7nBoBQ 2EVJigwnhqYuzcWYPIl3x8bzqzpvGD9pGl5bkN4JZqPmxHYnE/gWNDfF14yA2j4O0iq8JvUSIAUu 76mXqgt7cohIT5o7+7++/Z1nn/r9NZddC9IDEtKvWAbKDCn2gPVDPdP9Ta6lcPm77/3uJN33NZfV c089xYN8eAwgqufhnux6flA/Y1wpKsF7Hb2/wl/Xf9vrfv1u33WTp+W5gz57iPyhnRKx0hH6EBqT KRAWykmubHZINxElhKuWsWObzzpj8yOPtEHfON6VsbeMbBo5awbuwnIu3myrjptHX9jyoTqGqYFV qW386n+XmpJz33VDknPsCK1NcpYCAMAMZQHGPUV31yD9068U6BlfqlNFaxz9b4mDAi8B4ekFPXQ0 15FyFP1K+9eYGT3ARzpKX3EhO4D6lvxBnMN+kiSQQ+a0fecU/ctgPg+6t1zDJ8RlJ598MrZw0E6z /vDcmu8fYGoCRYB5MAq6XER5H/jAB+D+tehpgCtz4hWnkRVEPu+881Dj1JJbgBZ9zU8yGypkOGAN 5xVGoEfRerCdc8457373uwH2elgOwRd8wCiXFpRSYD8KmEYV0YrtSiA8E27VGNUYd25ZK+mAHMiG 9oIB+z3eLzdk9UaoJ9a2S5curVQrTC96A5FfuO6rECX/Cp24YsSVyN8RlglYV3PRBAU+4npbjA+7 mXzy6jnq7ELPjWP5F64dmZa47CAAAvhZvgam2WXbz6zZWdu4+by5U1jjUfwD7SkOH8ZlTwW7uZuj qKBtknFyyxveNPek2f/21a8jOKWcQIK+mVXXxO8pO2d9f3CI2ucH/ViCYuz1CQ2HD3Ab8aQVmfoL BmqCW3r4MdpEw1Vl+sz/UNXru/L82mflTfqijxyoH5WnX2qmgSIxAj2oicZsNjC8AP1LEQnRXfxF 8I1cqHn48Mmnn7w16OI+IUg2Osaw0xYEhYYk8gtGkFu+Ilm1EoCXx2dqUDTDWvlXj2/5/sPz3/9+ Y+YULE/R/kXsi9VpjtjraOX2GglHMQTSR18zBfaZJRidr/nRNOFxpsAQ76pBh/ToTsRonFHg/Mxn PoODlnw+jxonTD98Niv0APc3LAJMP0XD/VMTXLAQJB2mIWX6+6UjIC+EBVzheZXuxutJXYjKT/vI 0PqlxENmAtqkPpTO+eyzz25tbdWsIT1+CL7wkFmnCVIKvJ4oANeN0iNuIhScSlAvbE8qTudW2REF H/Riyo8pVZhG2CgkoMvHPvaxz372s7zaHPpd7nsap4IlK8gE0YjEXrV1wwd//tX/WvbbEvCCBSCq SVA6wjFQ9ePJBLAuImKMM7D+CAkQ2tkVcOkGw/jN80vPGl2Y0pzHbSb4ATEfiz2aMYrUUuvubeuj 6wXlVcecPGHKH374Q79+/OH/eeCXoBKJqGEkmSTJREYm7OuTjQy0eHOh+hzwWt0k2V4fnR7YwgYs Wj76oxtCX6gPJ1pNBfrOH1jVdw37/vWQ9e87f4zlMJVEuoqiJmhc9Jj36Q61BAo/pHGsaY4+eU6n 7bJdUXasF6LaFRde22kYu7O8YrWOL3176bv/uHTP3YaxPbF2mKs3vvB/vtlw5SWjrroKV0Sh7RYz GI5GGIPinkeJJo7v0FUj8YQ+yUjsBecUslYdLCe18TL0hEMnXofRGd1vXf1K5Hb65ZA/0lMHs9Mb KuQYFNqbvYkFluNgGUZohsoccp7Nmzf/4he/YKnmABX0vTb3zqpfrlnT0fPBWAumHyXDKVOmkK2u IZMwHEO/lPK6zYTepFvpbog8duxY/Nzs3r37vvvug7AQmTMJBhLvUSj1wUiPwO6XXnopisTUgQpQ Q70Bkfb463aspg0/XArIwgn64KUSgQQRvpNTRrQ6s8QJCwZuWvPwWCuPMYGwavDy4ujrpptu+vSn P3399dcjq+dFZlZnN6ePRrHKZ8Wozzaq1Rkjx06bOuOLv/vJRs9/z6QLx8Cj+2VMCBMrRzKObs6A Nqvv/NWH/rXnW7//hQsBMsdmQLw+MCjmzX5oNjy/O9pSDm87cxxmdQAJQv0JZw8klAWru6b9VJWE OBFlJ7roDdcXvvS5//vdb845c8Gk5tE4hsTrKYVLPPfetKhf9y6e/dv976un1Q9UeJ+fRftNRFKE KAQeySUawoj0sGcjpaTH1whokzVEBH298++dGdd1me4+9+sFHvI+CfpIc8D8e7U9skUy7IYmjoto EH5etetMktBr9C5qnBnQAh1HiBDDOOnss385cuSu7duLYbw2n7tl9oxGaXHsduxyFz+ffeb3z//R wknvurH9rW+J/vv+rF9s+9yHivm8vGsSKQOyCLJErhdYBvaB6XGsKcDQqB91egvko9N6gcB6mvRi kFKg3nmDtH6HqNagQ3q6vizMID3Ya8KXoTC5UR3btm1DqsZP3NfwABa8f4Gfzq2eLSwCDAESRUR5 t912GxZlFM3BTVJy1FMegszpzwehgAZOnLWYFLyHq27CbLABv2vXLnoZCvOoJjVdL0xjvx4UgcxW Z8uZviZ7VElxC8TY447uYjpdD8i0x/uV/GlmJzQFFEODdiESB4k0F/qnDG+aNLxFnE4oj5uZfn6b D0BMXli9WPAKv+td7/rOd77zD//wD3feeScGAvW3+wCP9dzCMC+MAyfjNJvOn55xc6G19XtP3Lut 0vWns68eh9tNUd4DdOA+E1jRsxgxY6mG9/ztyesY/IVXBAvojEE5xILA12g5jl9Ytm5s+4hZo1pZ 4MWvDdEkWK0EdeiaCY/JFeBCEOBRMDFiDgbaSqwJ7WNPu+j8Jx596GeP3nvrtbc0WlkP7U0j7DAq IaElFIqhbuzgEdPPEqtCOYNRHcMpG5Wcmasa1Yzh+QbuY2S8UGGqyx4BYQOAdKAUBXzwFepUjUoD zkhE29HrNHxMPbE/46kKUexN9DwDAgmaiZ83bZ8sLJf0eTNP/ui44kxUYmlohIcg1CJ/zNcIVxHi SVVduxWjmjOzvuGTPjBwj9qdHgEmVqX7pHcMSZ810bjcNz1V3id/2oW9pOQpLaJcDwugNsNuooVs YkeyecwHkRsNJ8AGAwygjmKqEIWOjowxEyasHd28qXMXvenMnuW1j3ToXPYdFq8yXn1lnG02Vytb vvJt42e/qXXsOukvPulMmlQ14ipD1fcLpusQYJKBoEAevULmekToIZSe+5kC6v2U90wdjGGUwRhE 6pt4RML3A/OS2n8RJqefS0+ze00UgOx8pI+kA9QbwUk+9Ahzpkzssj3SnRlfVFf1fH9NZRz3RIMU 6cFVQxoNA7CSOv3005csWUJQ9WXLlrELywoNd876zdG/Uj7YAgrl3dNMAF+xFUTWRECFkSNHcl9X ibrp1zJ9OY9+BGuS6h4nN1DWKaecsnDhQrxxElaRX/kJHMgFXU+PyMzYf4f2sUl3c0GugHkOups9 BUqkON3FJOBXXdX+KzzNKaXAiUwBZWYUOzicI5IcwjPLLCTwmbbIluDMCb3A0nqMtSL0O6vfX9Ad MA/J3s9+9rNbbrnltZBeHK+InaGYo42KzT+Zdlkhk/3aYz8D/90x98pxseXHAbZq0lJ4gxDcI5uA OmfNCnR/eS2FHX4axauronmWksSpaKZzd3n1kmV/cM25hFzQDIp4vYHp7N4m0zVSnAxPafnC4Rfd /URkEO4CpdFm2/zA2995//fuevh3D7XPnjxl0pxXNq9a2rVmeXVbLSG0n2zShUFM/UD8GWIGBgF3 wH4ZJ9NZ62p0C6WglM80lKqlXCYHuhbjSpBShGOXiAiExMnAJ5sf+jknV6p2NXmFSq2UyeS7bD/v ZJLOMpgMdzRIYH0rzGC1GEaNprsjrkX5bKlWask1d9WKGccjHoYr54DgGFFNXPLgNCjjZMu1SjaT rdTKjbnGrmqxwcv7MfEVJQbjnvS+MAC905d1+lqRKBp+otKH+P45aP7VWqUh31CiLBelYL/Za25x G88eO3N+w9ipbkuzgeNp0DohOgxH6Tyz1AHlAXhV28iK6I9YGe6Yi854ZenK5sDzZs5qHtUmGw1B 7C9daXd2RHGtseY0EXVyxfqddlh+5rfNj56VP3NBbAVsraD0Sa9FebNiGXntx+eI+z198LVQgB0O VKutGIBNci+TYcDpF455AhhfLVXgbQg/w6/1eeO1ZJymOUYU0JM2bB/7LHv1yDGdx49RY3plO0iR Xr2GGnQRZA99G9DdV77yFQQ78N+s2VygfgPY42s9/dFfMJXTweSMfAl09+EPf3j69Onw/RpgpLz+ 0VO4jxw0kKO7L7jggq1bt7IBzzVyNsAe3Q3x+xfmURPQI0OIoO1kTkfD/yFDJkwiBVEZCq1D0D6q nf6UUiClwAEpIBpK+GJEXZOVMrGJoJIlZDMCCpmz+3PePmDp+9+8+OKL3/ve92ISfMkllxA9Zf8E +9zBXwa+JlELxFYbo6/Wmnn72AvGnu197qH/rnTu/Oh5bxkjPDN+EW2U64A8vdtE8waAPWC7WSiJ 8gHiAuWnpMEL337e3JltWakNdeeMEm1v5zeCRZW2o0KHR94RZE9WAVKvyM6ZZ5922lv/7F2jL17w aGnVF597dFN5N5EfamZZNsVx0YmeIhUEDIPhQvEUSrwKEdPVQiuXjatV0/WMGg5dSOyYIcBEjDjs Wuy5bq0iHlzFkI1tvnJoZbOEKAT+RSGRMxyjK8zHTp7duppfBSflvKhayWRyZsWPHDMoBxbxkKqv gnR4ynIJS8gQjAjdESLrChPby0Q1/Krg+QQHMr5RESdsUbnkZHNhuWJ7kp6VwLXAZvulj3xAmNSn VLKyuahcIWpkX/kTDdLOsqzQI/SBg7FdzfrljkXtRv7CsXMuGXbSRY1TWhM3x4AK/MRzw0Qkn4zJ APNHE3+10p8zrrnqwa/dOcm2WqdMZ/+kZNKW8q6Vr1h+rQ30gJNw5NiWn3HMzXf9zH9iTe5972+8 7bqusc0RYuyq6EohqpCt9AEYnfu8Tq+/rwwreUdgJkyJPElUTK6FDAL45FV4/ZFksLWY7lA9ov7Q VxxMmgIDdE/JvJra6R37XmNahOYciHpuv/12AMDdd9+NNRc8ukZl/Yj0KIXiWGC4IPPLLrtszpw5 XGiOX+MQvh77Rr9OS4DsEB85Le1HuDd69GhkuU888QQgH7Kz+8U2cD92N6VQVrFYxByULkZ6TEAF PLLoClAQIPB12hNps1MK9AMFkDkpRIF3QRhtxBTKA3/JMb0Q8YjYHSm3gv1Q0mvPggCexO/5whe+ 8E//9E96qu/jWSeyfSsh6JkyBxOZmdNZe8uEc8Zc4t3+yHf+3og/O+9tIwpN4BNEKwKoaJBmGwaK jdbaYDhiwSSOGGxg6vace9WUUZEVV5I4r9smlRHOst7S+lU3j1P/4XAvpEON0DN3GLWNefPMP3vn 9595YF2xVoy7Sm056X1gBywUtEkUmnLRh2U91Qga5cHYyDgx2od5sD+6jWBH6Ed4ehk54DEkb8zG bs4LxPkN/lUQeokmp5H3yE7CGQoEsrIs1+XAs43AtUPPMnI5ic+T8YSRDnlC6QojXiH6PNUBZDmA zdh0PPy/USoariJBZN1v9IQHQAadc0KUJnNEPyPoXXd6y/EQTu6THnZdZNZ5J1LpBc32pN8v/8hq yREzCjGoGN3ZVhAG4NttbrCtuPnVdTsfWfPiWyedfcWIk07NT7DBeFRQGE7Iq5y10BaWo8gYN3n6 1vF5syv7hvMvU1softK1y3n6ZQLc+3krLEV5TyK3+WEyPJ91Nyzf9ulPv7zi2Qmf/0QwdnxbFl1Q y2PvxZLgivuMisPt/DT9oSnAJgy8i3AtCWNJz4Zq3uum/qFzSFMMIAX0xCgMqObz+22iHMA2HKio IcPIMt0Tr5xYdrD7+MlAuAfYQ97CG9SP0Es2EW2b/PH5id4m/ld0ERoBUhAXByJjeq/fKAD9oTPd Dcxrb28/44wz6IWvf/3rdbDdbyXBfyQJ+wWzZs269tprKWvixIncQZare5kS0+7uR2qnWb3+KADX KwId9q+rEuTadu14ZyXYYXoFiVUnuml6I3XAKMNLzWv+53/+57hmufXWW0899dS+i4Yzw8UmZk0o morLE7Z5s47p186dMv9LrX/8zz/9z99ZT994zhVBHOTQLkEiRZKeffoBWCqkCBGs4X6SiAbijR+0 Aoq2/U60/cpuAbM3Yi9AZxhNzrpKe1eM+0dxMFc7yTYrWmx0/Z9nvr+kunFrrprYke16Dir3SRw6 YBaJqAG0QbwhoowAWzm0LFWhzPauE1WrdiYbI8WSBDIvy2/CFVtgNQR1tsvegFsLUfYUF14imvMy CRo9IEHfLBTjUYYzqXVMQ7Z5SXXzqtLOSo5dhMhGyNa1284jsqthAxADq3g2RkomIQGTAMQj/nii wDeRtITw4fAS6NlZca3iZrIhkAwxoGz7su7zXOQgdQTQ+wR9oK+RSjIsSG/21D9IMBhEtLtP/r5P uSLMJH+ogdkhoez4EkEL8G/ZQoaXM4tJ8kpl19eWPbh09+Z3zbj49Oz4YfwOqSwcwIpnTnpNKFgz xo4ZP+zs01Y+sez0+fPRm82gT7pxS/al1bxsgR+jFNiVRDnCV2JS6NdCO1g3ITdpzsQRXgMqqyVP XOQ4MkbRioWdBe7tPRxUt6SnfqOAdJuMa7YnmHxQSFNCdnkjGTn6Jei3stKMjoQC9JB0Eo/qKy54 M5gLUCDgdaX7eEVYx7rz5oviC3u+H0mRA//MEEB6sP7oUmo4xxm9TeRs73nPe0ql0kMPPYQpF/AM wvGTRn2c9YW+r5l1ztzUZxJzXX9E3wRakAOh82D9P/jBD86cOZM0WqSj4V89h4HvpNdPibpfaC+d DsE5MzfCjX3kIx/BQcuDDz5IgHXu6MFAMtJw5ind+/q6fp9f6TvOHKTh4IJfOciEa/oaPI+vHWI8 6F/1MNDJUoGeplV6TilwZBSAwZGFEnZGPCAi8kDYYd3/7KJXrVF/cnZ7Y1LBaMUG8Q3gwUTBnPD+ 97//V7/61Sc+8Yl77723PifsXwsqHyIpiwxkIHABkYM/DYQ8AlkRipzRMv6rN/6xYWZ8LHGYV0gD mJGdYMUa8EexDt3ZyoLTc3RPQj1fj+avJjFh3TF/Y9bE0ahlZEW8RBjtOOM2Kt0/xWmqUnpViUro z6GLZ4cbDUKptXpeTvznw8mNqlb8fGXz3z31/RcLO4ttaEMinAOfxblaBGqq4KMUM0cCuuuDeZap 10GH10wC3/bQtMQG2wN3mRaqloIJaQIHEQhaAued064qmp2/W/58R7m4O2tjCZcEKF96SRQngLdO f07DhGunLJjtDp/VNtYycw/tWvaPv/++4bhl0zfKvuPmyN/EkE9YCIfg4pxhtwX4xjYOXJCbuUmG VSIS+yngjxlKdXmKCA2uWanha0eijMOgE6bCRu+Y3mUvEs4dXUqRA/pmUkXSSHxFGzDJswwRblMA VY2Q91k2+BCkCFFsqYyoMIuoDuGemxGPm0mtxogxMm6YjTflzf/ZvnhHtXj7vGvPz4wrWOSMGouE YQDHi8NM22jMDRs3/1RkgHYuYwQg/Ep18cvFbZuGe7mgVgGFxg4yyjgI/R12EsybOvPzHx91wbVG 0GAFCUEOFW40kbdSJwGrKdqQ4XZsDvWGoWOMBSlvomMhR5ZXR1SqRaKqXqFjU3Ka6+FRAM5Q9YbM chywlGph6GEY9fSnfxuS58GO9DRPj5ilTl3mXGy3Lr/8clxooOD3r//6ry+//DI3+cpZryb6Ka65 A7+OGJCzNupjmecmual+FOU9EqMciA9ulPdw/EgCYJ5GGrpQzfHr9PVqpBfHggIQGcqTc53ayFRR rbz00kvpRAJd/Md//MfixYv5FZwPTtNATnNv9fro/qK7tTyW+yQjDV+12xU6nQAe5Ik0DwvMCRMm kCGjgoPS9eCp55ZepBRIKXCkFIDlxUU8DgaTAohPIkSbWzONT9acdwfWMHTnErT4jjTvI32O1xxD XGR6RHNh5md3jwmh94Rfz5iqwWGLjzy4YYR76i/sWkYuWWy8xtYCUhcCmimuLRYfk8huwK9ihWUi k4J76Gak92fqFGtxtK0nW+HX/dBCkpftDIyqY2TtbUa+Cc4ezxzi40MkWHykKF0LVahqUr2pB7sA 0ZpG2RRjRBAvKydwF3iAo0j2vfGbudutLays/fbL9z0fvFpB8Akegq+FErFZottJC2eL7xMqKe1V 5SNUkosEtymxmOq5VhRH4mwEaBVng6SYI3iC3Viy3tp88udHXh9Y/svDLnh8w8KvrX54TbXselk3 sjobGTmEJnCdkn3ZyNNPjVoKgRnYlt8y5/Rx836xZZHZjDOdyKqhAJkBb4WiM4ovINHXJzKGHWB6 Z2HfBluQja2aY5cabLsCHMVAzsRJjGkbVw87aazyfolpHTBQaZpaEh8SOSXpknB4aHhVp6shc6+3 8oXo1TioucBUEBTB3KGbRJJUkQWF8iIUlsaTkyICsh3DxTUoElgAoTgbTfwArzWEkQ8LxnM7l3/z mR9nz755pjOhEbdweN5EBuli05fYWarmnHXutSfPPtcAj3quscvueuxpI1OBmDa4Ncxko4xvBmsx b7zhsva/+adRJ50kuBOMiEskRXoqIlsAaNIqXuhgnZ/eP3oKyPgG+wuhTRdTVQmeAfRnmkBALaIj /UoefUFpDkdCAfU2AhvY9oDppC/U3IgETylxoEbOd3UfiN6dPz3GEnIkhR3PZwY70tufNprIsOYw 7ghk0MDBsAoO/rHHHnv44Ye5yVct9gEJcMFPrOXgBP0gizr3SaNhAHGxUebhGgOtK664guI00iAZ gKGON/avRnpnwCigcRoADK+Y73jHO2DOcKBy//33P/nkk3BsurvpXN1ZbArQ11zTy6REAoxDF4YB 3Uo+7BEA40GJeNe8+uqrNRokMd3NmTRD8BUesH5IC0opcLgUQsQi+AAAQABJREFUYHlkgQRUoIMm LyhfWtqG7VhWws28aI4N+IrJC67fcbaNOJgZOKiZnmT4af+NHlnhe1b5nr9yS1qjFvzGalLOmltM eOx4PIiiitafh/QHCR+tlGePGV8AikOL0EHVJcmtM62fPfnSlJGFKbNHgrhEzthd/p5a77mSntTf Dl05laL7USCJwDjLgQciqsCquHT3+qceX780GOkhG1MCN9QfkWGBd8AxUkzfBxM3DK8cwEjTrGFl l5g5KzusFl8+7ZwOy2g03AnOyFPHzBu+5rnEbcFh5vCq3bQrqqG4aVgNlWDjq6tOGT/fiLOuaUy0 Gy9umL61trFjc6eLU078vGBn6Zm1RnOj2VUrlc4dOe2dUy4EC0WATNMF8CGDRPZIf2a5RBiHoM4M /3v10x886ZpTjBaCKCCWgw0EJ8Gm46BZRWsH00c5osMbzg7D2rX53hdXLUdkKKI72EXUN8lbN4m/ fRAYplEgMPJNSSfwD3VMxyo2WAs7N/xw9ePvnnbdHGOEenuoFmLjOIiwr7NOO/1cB0ej+IuGJa3G W59/ebyIK42S43t2g131Ntte/l3XzPrfHzXGz6HuqJ5q0xMpSxG7+6Sr2ftOen0MKMAQELCtcEMf w+EYlJxm+Rop0P1adP+RTlKdVn96iHfb0EN6wi/QCUr8wgVGXCzSfMW4Dr5/+PDhcO1Lly5dtGhR Y2MjyzZIr7OzE9jGASsP6gMfgu64ieEfYdPa2tpIVrfO0nwAdyiIa11cvbvTi+NFAd3jdLfuFGSw 9OO0adM6OjpeeOGFF198kT7FdBOYRw2B7qA45HWAPfAhUjuUPxkbaG2B/TTqY2BotE96upuDnHXm x6uNabkpBU40CuAGAwZVJlPhflkuR7ZkK7s2VXxxwtEXE3zMCMGbzuTAJMBcwX6Q3tQ7wtIUMyBu WhJjp1G9+8WHTm4dc9n4uXl8R4VIwRx0DG1swFiyejMKXHczFEdYbO/HUEKEhXRNb0WX8etVa+4Y O8GOxxngIfx9iH1b77SHfw1aFKVGdSigztILAVVzkqJh3LPt2cc7VnY2276IsfA14iZoP3LoJh+y dA31lZCPwQE69TF8i6zM7uC8EbPnN0+FsKUkLlnJL9c+n69m//GCj7TEzqjEagvixAmLRM0z4lYz I1afIMtq2Go475hw7lXjT4X81SRwIrMBH5umsdLq/Ormex9d/MwYZ/h1TfMKhlfDCFCpaIHfaBku vKWpckj973vlBTMICq4I0wzlhEX85VtW3kYuTaGRg5YqkDeqmHbGquEaE7VTRAAARbywCsSVsS6c /WvtbDVARP5JebUGt9Ozf7r86QnOhLmTrxAdS2QKrpEVDVRZozD4q4YBYSHAxsayVwtrt+YsKmZk 8+a2WnVLa+PMv/zz/LvfaAxvkCWtJ2qU3s5QbUxPA0oBPQ4YE3LIcJORxjfgvR5zA1qbtLBeFFBd w8u6V0fIuys6tjKxy2vM661nKr7xRaEC9cL2ymhwXw5JpCcvC+TvdWYKw2U2fDwSHlj5TZs2IfCZ PHky1xjyYYzB9i3e89evX89XrmH9eYQ1HrRAr+mDO1zIMqYy5ysX3BncPXji146OoFMA6vQ415zB byA9jPc0l4aL1AceeACpLMkA+Yj7rrvuOiJk6AjsKOUyEnCwyYPI9OhQMoHD01nproeIupS0u0/8 8ZS2cKAoIOIM2SwToQn72bC/TNzNrk1YzC4/IA6aayGGGeiDd5yJQm/3MIGw3aPfeoR7evI/vArB 1nviZKMR1bly9R8f/vbGq25408zzW7DYigntjURIUE/3MtLf3AH0FcPDJCkZxmOvdBTGTjp9yhis 0UReCmAwcfLYg9MOr1U9qVX3iPyVmvdUXjozjnzbejXc8WjHspeCbdUGy2iACgj8hGXSfBN4RDW9 J6sD/tVJkKjhFxOoCI5xrSSwRtS8m085dxQREKK4aDm/ray5e93CyXHTXLMw3rZy2KvRRicqESYd f6Mo4uDMUyyhkHMlI4zMCJpvYTPnsXI4RMcQYQqKmg56mDhZyNIbqJjyUwWVXIwEVc0QEDpxxUQP Frxp7/CSkpsvifaukUOnEvGz7Figqyuhz7PiqsUIg8Tx8ruMci3ushMLHVGwvW6lSOpIzTN8+j4k gVBZUTrB7s4gxkMt2E1ujcmjW5dePXrBqe4wCiYroSiOVGBUskhsJZgw/myKy1bkt+5EKomIdWsx qc4cN/Gv/yrzljdVI5fwbeJNRmXNApeubn13xcD8qnpjYIpKS+k/Cgzxbht6SA9+XU9YXNCNzF96 tWabljuI5jjD5d94441cMJsj9iEWH+IddnBPOukkravTe8ojjb5Zv+BBEvRO03/jJc3p8ChAL4Dx eIYLDcbobgA8d+g1znwF5L/97W+nf2Hapk6des0115CSp+bNm0efcoAMkfdqlo7O5Vd9htsjW67J hzNH2umQIj1SCvQXBQTcCX+qTlwidvDc5mymWIqDFvFsJsHTB/CoTyNMAhrsMTkQuYedI15/KsLN w6sOKnPAkyQemzgfOfu6Wsb+xu/u2WpW/nDGhWPwJcn+VDcT35Nrv7ZXZD3ATNN4uit68uWdN10+ oRlzNDA1CoQI3vbZqe6pwuH8lTyAi1qwB2AShUyZKOOSmTy6ZfFz21ZU8fNIGAM0CSWVGLzQZLR1 1Sb5IWogxGACBiehS8kDPAmEKUWnN088p3FaVnR8je1W5c5Vj28IO+eFjW2JkYuR+xl+k0WkdIrM GVUgFWHKsIbi6Rh9TISpxCdIsEKjL4FoVD/0UKusVIlSgMMUsfDjFyBbV2y0UJ7CY9LIJGtbCCo7 jWRdpvzg5hfXVZtLptdKhDozKjvY0xFxz8hHycRMw3kjpoGyMAnIWuBL7FGBkChJItXMCCIUWuh8 1V+5PsgBwdQmiHpLSGPiYIX2xEHVbMkv3rx+UdfaOSOGETdB5IWJ6fDCYPclBoTA79jq2houXUjA 9Mh0d4LtLz1z/N9/JnvmmWsMt81wMHqMXGSdsnQe9sA+SH3T20dAAUamHJqvZJTLVMN4p897ul0n SM8DTgHVNWqu6lU0Ly2Tkcyg8vpKH6V2er3IM7CXminXzDrcPFIazsxo3NeTmk7ATbh8qkYCzho2 6EVdr/rcrE+C+lfu6Gd1Mr6mx3GkAH2hO4Ku5LreR3zVtdKdrvuXm/Qmd7jQm/Rca48++iuPAPk4 kxVHfSTUx8BxbGladEqBoU4BXijeOM68ZRiLCQfMQsmrSlgzDzlFhOeL9obMzt0dydgG3Oaz2TKQ TeaVr88PVJLJBAUQdPg/+tGP3nzzzWwb1ScErqlYfbY5YCXBM2gGFuCllS1iznI/eOr1hebW7zz6 465q8RPzrsGdhgI+SFYMtiSZnGC761ntuarfOswLAJ1YjJn2z9b6TVnrwtYcnlJ8MRIE5xD9TaB1 3wcVhCY0lpbqvbO908Pk4JKGbTaBQ8L78DOYw0Zbtba4uM4nUCLTsGgrusIXiVtLM0bVSUgCHwvI 6rsGpEQSqMuEucL4zxrpe5dMn9+G5MzH12T4610L7976dNDmbdlOgHOEahDT/mlp1fdfejBqwjFK mQjoWUKkG07FscuYR8ZGq53Jl/wxVvb2BdePM5sogABz+KQ0CvE9laVbl3wHwoywW/9izMWzvNEV I9ltm/dsefbR9U9U82anl2Do/2KwaelzS6eV4RzyhVJ1Z5v9srujxrcoad4ZXe5MWnDNhwniR+2J g1AOyjjYEKSKXPGwDmhDDzE2pCOVVFOUnaE13/Gb6W/3ogc3PnvJiMkT7By7khLFg1HJGBaQAIAL ok2rqoueDg13TaG59NYr5n38Y/bkaTUj04ypKDUhpUh3ef+kYnpsH1YF08RHQwH6iPdfXn55E/gI wpP/HLx1ctJ/pWs006JuH02Z6bP9TAELsT97LOJtawgfQ0+mt8+bwFfNo+v7de6/3if7pNf36zf3 T0+C+q/1i3pu6cVxoYDuiN7n3tXo3Yk6jb6jB0b9132w3MFy651zep1SIKXA4VKg/qLBx8D6Bgg6 4DN533A3aCUFJxmdj7ds3RzPHt8b9hxuKUeTXs8JegYgkCaK35/61Kfw0qTNvMmZJoB8NPDTyQ5W nPBq8ABAHTx4iYvR+OYpZzXY1v+770dfrsbvW3B9u+2ibQLq8QTU9nOLYSNDI7PFDxet2nj5jLZp Lkwlwi50GjHfc5Tzy4NVXO5r/pIG1rusPlvqx5R0SjyN9oAxrkR5Ew+b68OtS3asAaCI1BL9SJqm xHL0tMA8dUM9xs98P/AhGp6kVnHySGXjWrJontM89cJRp+KYEgHc8/G2B55//JwR01pDc2JbMy4z cZ0ZmdGuYMfLa5fscMuJGxd8QghShFVy7d15R4zoAmNE0ZibHb5hbteYTBPUyBhhE7Hlwmi72/mL 7QsNy53pjbamX1ZRuq+7jODZaP1PN/8+GJ7xcRaLaaXlTB/R+sGT3z7Hm9KUBMvN6p++/K1XqqsZ GV0C7x2PQAZgMsuuJtFu8QjqEm5BuHjFyHc3WAjRV/MVVWUACQ1MiU9hh6LqnKCbqh6kMi9V120O d7YD3GOi8WXFhQsjU2ACfR8HGzauW7UiM6JtxAfeOfrjHzFb24zAQWM4C0aWPQCFzrtrs4exOXBn pHePFQWkt+gJTvLGySQgN+Q/lp5KNYl3kONYlZ/me3AKqK7R09CeRNJVon+Ncym2t6TT9mxI0k2q q0gzhI6hh/SGEHHTqqYUSCmQUuB1RQGggt6c7m41Qh7tkoTAdEqu0GaaE1qs6ppduDbG8ftxP9AF uOOOO+66667Pf/7zX/ziF+tCPJb3+vXBKkn1pQWsooqfx9wsZ9gTjNx7J1444ZrCPzxyZ2179Y5z bhzZOlz9frBsjvw+FCUO3SPLtzm1nTecPBWlduUOBYGegpSHYkbgWGgjLdVcJud9xHpkAKvjkpuS MwHoRFxLRDvP2uLv3BR3xS6iO8oEnYjOKLwRck6SC5sksOdQ1RBAiH0eSc2I0IrVuL2Seevp57ej lWk6ROr7xhO/3Nmx6/Pnf2SB3bLbqIWI8ERWaZ7XMHHU+e+qRaHvJOhzEtoeiFs2zV242QSoRcmw 2B5hWOOtZoV16KKk4Mf5SoipnpP1HN8+v23KZLPRAWRaSTnasb64OofhaN4NojLhG4hLOMrw5rvt 00w7j7zOdryOTqeB+IoYFBojW9uyokppBoa5vVpau2NLiMBQqCT1ECZRU15dH6J3NZhWumIIlMlG XHwqGAAFCXu/tmvry7tWzh9+hsP7Q/5YuVqmBIkwrVyhqbh4ZRGH0n/9vxreefMOr5FnG8hB7bBI bHSBndIZh6hD+vOxoYBgN0V7DfN0Ib07gzeO14V3SrSVUqR3bHrhaHMFm9visvFo8zmuz6dI77iS Py08pUBKgZQCJxAFAAL6ECbGsjp37/y7z/29azUNC7M7zU4nU6tmmhYXR2SiZVuefqgxyUaEOjt+ B7IsYq5gxT169Oh///d/R+MU5ANSBf5hv8evtKWP2qE6ibZg0bPAHgT8BmwQUs2p1Jpy2Q4T96Ib 7lz40MofPDhl8hQzEu0+YCEO/TWrp/OVjf2jOPAwubNp4tphZ2Q3LfrWX//P8NAvesNBLl4ceDHG c1RKQb+DF0EzYWLoKfrrqaeewjd177SKQ1W4QyE9+FbhRwk9blg7gtKWqDPMirqh4DVBKArXaaTH F0U6BX16Z7n3tVI/paISMY7g4bX44tZplzRPy5Opa20tloZXc1efctMpcbMbGMPdRjxbggjRGD3V bT15VJNyUyKGlVCRD1/xg8MHyJ2RMyHMJZYZEjxi/XV6VjFrJg0WzmRy28NzTplXspy2soXHllK5 9Mra5cU2p2YVwb5e0XYr1rx8+5Qkl6s5FJcv1JrxglIBlBpu6I1tbrcjD2M/3zQ7An9LtdNsVXw6 MkoIpZCe4vIV1t27xXt9IyXwrhsbSxuEmsA8RTpBfLbtZbNJDW1ZO+ZMCErLLMZGzTGxUaThYdJ8 6r98qXDRBVUz01IlqqITKi+kYpfIcFNmCnuVmH45HhTgZZf3nSlR3h9GBd/YKWCMoomMdLjbB8Hx qNrrvUw1D+87Dav5RHTV0XqWPnLsTANzkjrou75XhUFJ0RTpDcpuSSuVUiClQEqBoUYBjfHqqoCn njofR8f3/+Y3RJobGeQ6vZLjFrsiZ1fzvGHN25e9urYxzuHoUK21x6GpMF24cQLnEHAFsEdUHsR6 8+fPB+9xB7CnhZN9LOswbQkiTNMIMOaIbHxC5tEdzDm7o0rS5OWr1RGF3JKXly59+ZUsgk2ch9UC DyVPGqyEZLT5tbQdtmPvZNzofhRHkbsmnNN41eXjf/frpzY+7eeyJaO1reQR0hwLshph9pCY7fO0 erj3iQaip0p7t23bpm3a6792l6v+cNIfdrhBIzVxDplJnCrtEu1DSQNwgTOSC9pIpHWOQISeBz9U U7wIlymSQYOdOXfYjGFJFsMYIii4jQ0fvPLtKF+6fg2fnGbNDLN22TaCnDEcsztRsqSMPTyMXHGD D9kKqhbRppK6Iu5rKOa8BPeUpt26NbwkGXOFO66ACC1nbjOc33eux/VmkHcSQhPaWbfoFM2omM3W nDzR1EeY3g4zqkj49CztRGrZlG8lbHxgm2iY7raCKsI2EY3WYNtBWABXlHX3ZR4PRAM7Nl0czEBB qg7eU4TThJQv5BIbQSns2LbNGCtOZySSBOynbWwLwhU7K8sXLbYanTsu+YO46udxGoM/UINgsrJ3 QqB0D7+b3FAUltzSY8ApoEABPaD3QJhv9pnszJrva3tg3sG9VCEGvKppgQejgKgxWKbnahe93al4 q+Q9HTrHnlnymNVZdqYOfkCxo5yK0vwPTt30l5QCKQVSCgwUBWTDmiVQSSS4WHD6GT/4+T2e6RJm G5eQaPdV7WJg4fakwY4J8Bw4MTpo+eO4ZFJVnDYD9qg50VlwzfLhD3/4fe97nw64B+91SLGeOCER OZLIZSTGNiZyYAYvwXAsE4leYwX7K5h2tu7h55XIKXYsonmjvOqECGeECwSRyPPAA8VA6EVRzN14 PjbKGR8BHcCCn31kVWaZ2Gko+tlRQ2Jbr5STxTuMa2/9r7xRAq75Rj4HUeMId5bIsqhbHzwJrdZ+ qnRLv/71r3/5y1/uPVgEWFAqHYrXSqVpJnjEQVmyGlYqiV9T0A7VSEFA6kGRSHGB0A8vI9IEnlWj one2e65FHGj4ggalpqWotry0sWzW8hJswXRQmsTZJr/EBuqRy5NdYywCtAuhnjE6Fm1e7mcttC19 SBmYGRVEIPIkggI+cujZ7XnwqJuN7Vom6Qi6lhvbDahXS8IoPm3UtAmZgoGHF8cOrNpzLy6MyknL tkwXGJOQ6qg9ZmyrQHcFkZnZ6Qadllnpjj5uZ4K42coCZF1GNZ1hlmilSQeJ8RzucBJCn1MfNEjd wA6wvZMuOPDBHoF48yFBnYsR6vU8wl8ciua8qKFxp5FlGG0xjVXb/Ce2JovXLWqsbM8uWvqbn3/n sisuO3n0JImnXq3GGcKWEHZC4XudU09mB65BevcYU0A7cGSA0w/4gquxI8TwFeF3kmWHpVIJfLYL 5OXizKDVF8e4Umn2eyig3hKZeqUDeg46S8064okKHQJE9+JUTO29yIxnif9eJijZSZHbQ+AYAKQH FWSQ93n0JnKfCQ/8Y5r/gemS3k0pkFIgpcBAUqA3pyLzcqYBftmNfAOX+VG+5jZHxu6RSdXw8V0f W0hzROZylPP/UbVPG6qhvnjllVfecMMNmOpdffXV48eP12F76vLJg5fRaw2lKaIvB6CQj4hf5AIN T3FXSUEEdwNFwDoEcQgOkhgvwDdBUOK5UjMSmucX7MMV5OFZ2H1ixRFyAIMRBx1Fogx0JRFhtJuo 9twmg48SbWV5SsqVh2FAVFW47PPo3cD9bVHgSAWtYR4miBTOBjEZ3Chcj2NUfTAVSKkXs6Ogavdy b+IR9NAdqxQ/A/Cc8FpJzY5fjLYtN/xxlu3FflyJWtwCJEN0udWo/OSVx9+x4NqJkYsd3aLiytuf +c9Ks29WK0lGPHY2Vq3IMsuQIjKy5SgXxjtbQcY5PHKG+SgbxEFTYrQ4ru+1uPm5k2bgsya2EKhV m93w3QuuvTSpNVmuH9dKtrHK2fafr9w7LDKajCr7+UUr7qoVnXJAtD4i0rcFmZbYo/+QuNFrZrXo lX3PisBXSQbUCk1i+s2JbDemSuKs52AHpFUyT9j+7r5WKXs9YMbFuLI1CB+rxk+9Unxuu/XyTmN9 HBJr4Y6Tppd/+9yG55d86av//H8//894iMkgCyWGoMReF8IrFlRfHqz89P4xpoAgOj7aU2pCpMQy yuFiiImWb+wh0mVoK4ynp83ek+cxrlma/WugAPtVMv3abNtpF8KiC88t/LrrPuX1GiJvWK9V6jU0 /EiT9Jq5DpBF378e4IH9bvWdQ9+/7pfZAW70nUPfvx4gu/1u9Z1D37/ul1l6I6VASoGUAoODAgI6 2BcVGy5ZNuHaPRPhVtTlJYR1zsDnDMwSdBBqsInOAeaUaprmJz/5yYsvvvgb3/jG3/3d36HDqX89 WvYrAQ/YRhn84TzfsXatWVswclob7jQo1TUQJoJwhPeDY6AOgCMl4OGG2PMp4sC5I/khPruFsxE0 8xx4+awZNyLL4qm9lIoO0sw+btNGKVexm/q6d2JVKW7wl48kUjZFADMTfVcLzy9iHHcUBzlKppI9 3JPjOgs71v5/ax+fEGRGdSQ3zD6X4RGb8W7XuXfTypUb12ROBRGJSGSu0fbHI87riCuFgl30sL7D /SZ0sorAWzMu5OM8MeaspDNrmplkGJUeZjzmrH822OhXgrc0nXZhywwCfnS5TuR5OC9dMHLmxYTm I5Qefvby5lO1tQ9sun+0bWWBbzUzl/Gm+Zk3t8x/1agSgGFsITfCacKfrJ8gMw1muyNuGn32Jqu4 0l+zMd5Jb4qTHNyDmhYCHKU9e8T0geZOgQDobuFfnli2Yr1dMfPlrGdmg/Pd/LWNTR+8735QxI9+ eteNH/jDq6bMB9qbVbYUzC7XYENFgQwFNY64/PTBfqKAfo/UFCgToQx33l35sJHCC5Aex40Cqmv2 EuhRFTUtiThWV4vZeE88Pemu7vvy6xDpveO6zA4EnY51Pwz1/KUP0iOlQEqBlAL9TgEmRxhvUXuR aZIwayijWdhCEW1hZWKMNN2x3DquSyXYBpCjVTQxmJk+ffpXvvKVZ555hpvaVO8oaQISisVjPpIw NoaTRRuX/+tTv7rtqptumXSWZ6BFGLkGMMUW2Z1mHuDMBRwrbT6IpgzRPMMpcsNKGlBnFLycEVL6 +d2OSRyFo0R6h9tAEe+xw41eZLVCC+jRnqofbk4qPU/L2BD9V4RhiL86cvF/rn5wwo7sH028uDXf ZCQRBnsvGl3/tu3xCUBvktroAFtnDJt66vDJfMH7pSKYgYeSihJnMuTwQcpNEu80YgwnR6EgatT+ suP+Z5dvbg/zt8w9v2A4GPpV8JWKnahEnEsyIFay8JJqYuyAvK2thTHjUX8lFDs6WlMLo/70jDd2 4Q8U35dxnPctuyji08Q15zdN+svTJq0wdn3t1R+venUrtoYEucCWT5h4ukds5lRLj+RkZqphLvBe 3LT9leLY3a28MXYQ7BiXlD98xqzqU79d/vKiBsMsrtrwr//1zQmf+uwCq1UKtmz8lqLMCT2laE2d Iyk9fSalQEoBoYCaooY2KQYA6R1rKqX5D+0hmNY+pUBKgROSAkzNLDAiVpBJWqyfxPgqsSPbueul 9bMN+52zxggzeqyn8IMTF+3HuiBLQr3H8fXqwFML8I+vqFwe/OlD/wKQ9SyBawA9QrSde8oZG53q 9+77Yde529918uXDlYMGsamCApoOSo2RXX6NDjjzI+gCpBjgpdEVT5Jm7GIKRmjCbYnRZqFheAzp R72kc0TsIH/1JR5YEJJ5bkZ0ObWCqf7tyM6YwCiYh6wjdEQD062ZhbaWc+acRSmEE9htxU91rnxx x5rm/PguM2lzrJJhNCZmpiYwOpOFvLL5DrprlIh8SmYC1TjMZJRj4izHTUIvsYfXXKvz/2fvPADt Kur8f/q59fWWl14gjRB6Cx0hoKiAIlURLCsWsC5i2xVYLKt/K4quigUQECwsq4t0KdJBIAQSSkh9 Ka/feur/85vzXvICCSE9uHcI95177pwpv5kz8/vOr4XHtU2bku0wYsz9jCy2lJoxoIUFJqelt7h6 4Oh9elzRo7pUtrEe/c3IxxtrSAy/SIFqpLB6BqhrGPh2wSxTx5VKpdKS0tdAkzJqyujqxphfEt/P IyiCkIexTAZzs6kjFA+Zh0Z63ARXG1sdQG226vo9Z0wafVyLdfHVV8UhpwgGgSL+duPvf3/0kdMO e1cGP4HY6YVaFQRO/QnYGxq6zW5A7YFtRYG1I4AZq5IfqVmRvOxbOj22Vdv+j5fD0KhxWE+sxxvL TTGhJqkRY58YIhR/ZT3kd/mQfyrXLk5GdqLtnSDD6//byga8fuFbPwhv9vK3kry1x2sUqFGgRoEt pACcNwn+hi1RybbEJQbqik+vXvPMyh4ERDt9m0SUhwQvwXsjRXwjDdi2sPM8pvgBuh6kUb0LWozM ObOOevcRc//40O2/mfdXAnaXkCSJ50aFiQEGyW6j9Bm5RKtTvLxoOjZgAJpQJwa7j4FZaFivVMNr /rZgQVf/1u9wm9U7GB6AO0Z1fuBLFOitTKosx8d7jQj0MOVkwnSauffNPnY3txmflLizXBH23/bo 7WkvEj+FmovgjVrLCnx6erQw6H8pGizaYWjFXuB1ByUPUM1X119iDvYEFYzlCEIn0rfASKfzbxm7 Ty5Ow70h+stAXi1+ubD8O3dfc+Pz93t5zbeRwenpMLaqVdsyq7o+SBQNEx84xqAW9xOcXTP7Da3f 0Va6WoliXA2bPJylZMB3gq/w1mDYIfan4mJHOMKtGx789oSu+dyy5QNFaJSOw+J+danzp7eba1bd ++Bd8KIIF1EB9Bat/O0vfv7Y4OKy+IhA3VXGRf7futq3cmxrj9co8M9BAbWJvbm7si5q6sb23GTz S3q59jrZFxPl/lcRYG0e7q+93ob517aEi7U79MjrjbVqZJ6R1/8c+RMKJ/3is5ZqFKhRoEaBXYMC yUaZfOJx0gEtNHVOWLVwGZHB8m/Abcd27QWiPMpPcF0i4mNHQJSHU0oukk+Ee8lPfG5wv3i9FiK4 c3XERICAXBzVxfqZ047K5rPX/Pl35Z7BM+eciiMQVw/Tom6H10ZYdWHPhWPnn0jwxEIPj5JgEl8L CBIO/Cs62u0rVr+0alV6n/GvV/VW/5aMGRu5as063MB3SDEUGXBrakHyFGhZOgYwQhsSWVs5PtGZ 8J6GGY2BKGYGYbjohfljCvr4tqlGhMuZiMDhuFbpNnBwaj5ZXXXcg99+i9f+vWM+ktadn71833Wv 3PO1w8+YmxlX1PwT5l95YKHjm/ueRaT0rB6V7LjkV+YtXxQ0zTZBYsrAsGr7q5zKvX3zdSJGAPS0 IKeFTljuNkv/O7BwcdRjeIxHjH9YT4t7TD2L31jdwLPmgG4e09gxLduZyqQQKXYPDD61+OW4k9kc mMouVY1g4qJmCwmElAHJYU/gzxk/sf9Fu79QaAlLH53WMsHV7/nrfS93LccdDvESbS+2itordz/8 /+79w+XHvW+6UcdUwyOsTCRw4LpB28Jm1B7begok7xFDwb845K2WN2ooOomcWdTSTqOAGpr1BHo0 RY3UsJ2e8qfzGju9YSO+N8nooXLPOqaozOdrG/3aO1s4ItusoKT+EdvtUMny6mygA0PNHZF/6M5a aDT0ff0/I/Lv0uWv7UXS4LVf1+9N7VuNAjUK1CiwEyjAFprINfBTIZqc4pRAdDjH19lP+9GaMMyL V49dJbGKAu0SvU3QHeI+/I5wk4vk5oh94Q21me6jvkfkhbQ4WBHnC8RjaAnj00cfWPfOzA9u/93A HcH7jzm1zcjBOGCxR/nsNyIOYjtL/il5KL/As1MawbPLurY4im9btnLPsc3j68TX5o5PjKmKuUBj t06sBxxRfj0r2CqKrmM4rWHU+VPntnoG9o1BBqvO6MDRUw6ZtDsak8+W+uvxTY8vlIrm5AQcliK/ Eg76eiO2cTmRfPrVqBygPemXbZM458UX6/x+U88jSCZ0IpA7rf+h+PT53iETjBaZiDEBCQL83vup GP+fOFSX2A7E9rPN3qD00yf+G9EceBDkVocwVdd6s1pjUW8ITI+o7kY1Nf2ksVM6MPMk2HwJw0Uz ipFICsKK6IvIYrdCdVPGlAmQsm09Nfjs8141nxr0ztxr7NvH1eGT5oH7HyyWfS1tI/Z1ESEGYc/q gTtvvum/x0+asMfxYFYmEa5FpYQh/mXHz5FajRujgLDcIu6tDc3GKLSL3f8nGKghIwQFkzaxKLAs khgC2Y3ewCRdP/+mh279/BulLdmS2ofzk1NubKxFr8kvLZEObOSB1+Tfpctf24thaihabJrYtRw1 CtQoUKPAdqcAIEeC6SmUYkSE1EO3jLNSbbJj3D9YXB3448UIbRdKSKpoDTK9RYsWnXfeeYSYmzlz JjAPy73EG+faJfeNNJr9ElMpEhIeQAQHwxgqYveV98Nj2/YO3pb94++uv/oP13zwxDMybh53NQon gH2GtzMBxsTfwjM7wj5gD3EN4rKlPb6muGTVyguOn5N/I43Yijyy+fG47JXydwRyICqdH+IGk/ht cnfLEw9XwUQoITJLMIGr+HhJMQlqZ6QrUrLZnm5OEZA88peWerJ14h8lLgdpBGkOI2VYRgZxGxY1 uFepYKYncewIYm8ElEHcBdcPNBAPflkiC51GK3pR67uz9Mo5ja1mSERkQJkE4hM3iIJZJYxEWteb Kvo7sruXGjUHzU8MNTECRLJnxN2OVh9oYdVblY3+uvIZlyANWoBqKGaY2BP6iYNZgigCIYH0fN16 BUqf6vxpEztWPt+7R1PDGZNzuUhbsWrljbf8EYVeDxNO3PWL9JDIf1Hp8QU33fWX/cbP3D/X6fLa UT2OWYaHbstHqPbkVlNAvTzyDslYqSGRlYArOemQW7W0syjAKMggJEvAcCMYElkbZKS4kpF6s9vp CdJjAUQDniPMZMlefyeT/rLPkURbQ9mvc+pJIn+CLtbPL5RZPz/ndMiryU/oXJnU6+cXkq6fXzKr /Bsun0rZhkmUo4pCKT3y/CAKpf1yfrwehCO7WNWPyE9/I7ZtqpC2qgfkYjhtsHzfR4tkS8pXbVHT ZXuVP1Q4Q0MfoeRwPbW/NQrUKFCjwM6kAIs7i6yAHFoBZyNQBz1IFPDMToQRftgTwSjvWomFlA2C naW5uZk94stf/vINN9wgO59hJGBvc5tL31mUFYcHDXDPwncUObW6KJpbP2PiO879819vtqrIkSIz llr4XTbFoX0MHOEhngFooG+I9AZDtj5Lu/nJhRM6mvfIZVNsSvLEDkpsZyKahCnQdNd2LcRhQ0h2 yxsADqvYRJCXEgBaPV2rFk9aPT7bALEC3faJRihTJC4ZUbaxQTZsWyvqVZQWU5qdC43dBuvGZdo9 HNRgx+ZkJ8ZtRsWq1mXLWjg7bB9XrmuSaIDEItRsrPyqXpTVrl7x8PT8qAPNUfSGgwfgpfgTFcM9 As2DN40WP/3e0QfvMWq3jFhKMlpqSDStoEcusdE1/c7ykvtfeSZXjREkUjLHF8BxEb5SFYyOmM8p ESWjKMca6zEA0s83muh5yg7NFxbNay5PPHvOjOmA21j7+9OP/eOFhbLZe0Q5rOJcFBrSjHBhz/zH n/jZzL/sfvRHWnAmhBB9i2t+oy2s5dscCrASMiIi0lufS92cMmp5dzwFZAV6kyfL92PP86tVbI+H VoW1F6prnMeKuQKrSnI/QXfshaQN9p1spOH8rH9yZsHqt5H8ctSZgMgEFG2kfHk1qE4hb9mJwxA/ zzpYEG9bAiLpBjWx6rJTipn4iPyCBMmP3rokiqEtaONwqWwuhmzxKZ3Ck+eG8nOH2DToblBZELCO J10T+M9P6gH5GCqf9rDOU758D6Q9sm+rZr96niTl0x0ukvYHPu1R+VWxIwgrSHu9/Eq/SLVf8tMk HqR3XKNoVEN6I0hXu6xRoEaBnUkBWScTxiZZWWX9jb3YdzS7VTcd116ppB5JE1XOndla6qaBLLbS TA03+41f/epXTznllOuuu+7ss89mgQXpsd5uZhMFqAjAZWuCFFjo+FrZ1rw4zIZmWyG2W0ZPOfMD DUbKZUcRT4lAOzl9TDZX5EhovaIS6Mm+YLiBxDRYUPIWV6vvnz4tB+aAwd8BYRaEIDI+tAoxHl4o kWKVq2VC0m0mNV6TnQmBr0toRCcpPUAgps8fXD21YVqgVQY1b3XgNQeRV+57omfZHuN3R3OzaGiL HI+TAgz29k633n/0FwsmACxl+9FHOg74SMv+WhbZp1ZPoLk9P4wDGzvUS2aQRaYXehZ+X6L47t55 tywdu//4E9iwTQMbN9snmoL4vrGKmMZp2mpd67fMCg0KgpKVQkEWUMc+bGRiAz80JsMXV1K2U18v 5AdHCqcAg6D+wWywJwNcGW+0NxXf8ppuv7EbzLZCkIr1tqmjDqxMO6Yz5zI1Df36m27imNoy9BQm gTHTiZtauqqVitHg0y888Nxj106+98IxR1G/mnNvrK5aru1DgWS9EL6QmSAyawmUwtsk9+EVRZys ssjNtZNF5VAzJ3lc/Vb72C4UUIRXwzGieMiuDmnUj2JyoE6EkgwyJNxQqtFcvklGiInHaiaefE2T 5RZQRwdGLt90UlaMRALGOjOEdtZhuaT36z6TbXI4fzK3BZBwBKUoJtAIOkFaKUx0Ilh7lUCOfTAM EvSi8vMUBOZcKsAwOwrzoT4Yx+hiNEZ6TxykcXDMDhjYadM3M1oltFaH9mTOt4xwMCN7plMiZioe lsVFmOaHeMZieQQNiuxLxzmWF7lWOvBLaZcsVVEeUae5ClrFPuu1nOfhTrnshpZr2H3+QKoxZ1Uw x8Yq3BzUSvVm1q/gbgu/W4W4PKC7qQLRgHWHYKscvXGIG1h4fuZdXkdPiJOkBKpxTZ1MFpNlG5Ko A11FSjXDONWUJPzHiPwyHAmQhkr8xGfSci7WDUPtqkaBGgVqFNipFGCpSmPnZOih6cKjO5ZvR2AT XEfyg1WXyxfEX77sBSyC/OO2sEFDix/35Ur4ox2VWEJZWpPNizqPPvroU089lSjqxx13XFNTEz+B A1ls33hzRCGR5osMT0El/ki0dM2xLJHyZfhPzxmyTZRFr1NPiYQrEm1XjPZQvkOGp2fNKMgZYcBW absv69p9C3vyqdSRnQ0xjjs5bxUlxu2VFFeqBoZQ4CYxD2SYBAwJLOI+uxsb11DtdDS5FL5p7aAN /7rBJoK+2PbFHQuSMw4xtWhFg/7NlXf8tvdJ6FMIfbzQ+Phr6SmMtRuPG7+nFZdX6uGiXH+HnjIr 7H9mxgoi2wYMSqQ7VF1zQlcheTXQ0zRXaJul3XZcdfgW4SMzjr2BSgG1TXqEJ88SHIZXcXDaqQVo aeZtq7ccjGF+soFbDBDDEGuY4uGXhf4xefU0Jn/VMHKpGD+oodZjGz0mcQ3AgSKyBs4bhOmL5AYY f4MdX3fzdejD1p/y/eJguGL58Qe+rRWSG/qyNaseuu8exVOg4don1oBykiBYHAFv6aXe3hcW3fDY bQe1Tdk31Z4WsorDoVraKRSQdxhJcpnAlxKWwzPjFl76IIWqLzPFNoPAsquIYysispe1Dxmt+HAN fY1DCQvVW04Z1r5JO6UL/+SVwu7Tw2ES81f2HPnDeyXwJOn+8O9vYmLg60uAhMJXcpxJ51hehlfs dR1LUMSrsISgkI2k4fxJSUk2dVYqAE8kcQJgRJ+HDLIUivSM1diSA1C+qg2FJUzaI8QXkSCruiFH mGL1nJyGAFM9gs86ZpoYTVZKWz1Q0dOocBhxpRL4oZnNVALM3NkPBFsqZ2Gy81Y9Aus4+OMKAXho QHieZVoacj7Psx0bJU1aR7XgJx4VAFz1bdPM5XJ95XKznY9LHir41FkqlRy2ZsL/VIO6tOUhyQtt OSQU4KW2dpE5CnSm8rVpLQ25GL6WvpNe47RaHhzOIxcjr1V+RcuERkkRUkwt1ShQo0CNArsABVjN WcNEWsMCB8eJNRN6dHY11jKO3pY1Csv69VF15ElWL7UKqmarJZOb6y2dO6pDbApJVSzkX/ziF48+ +mjCqSPfY3/k/mYhvaEmq47JB/8rHkLuc01UPLVRsBOyZYAOVunl/qjQmm6uY88KMDezdMKyiQYj 4IIwAVp3OZj3j5ePP3BaM2wIYcOVNuhQLdvjD42k0zISMhQJamEbArrK+SXgM9nEVdXkIPtmDZkg RRl+2STFTMRDTqX3dq8uBatHN3fknHSrlQkdjmRHHdg4qUFLZ6O4KyquKq/y69qJgIf0rNeqsNm6 uoUlXiWNxC+o0ywnqLLxL9Z92zCbIycFoy3hzB3CoLPR00pOnQWP8S+KJgbps9r33SvXlo6QDWLp pw3mnD8PPJuPX7EiDiUcIC1QMbQsG2YjMvqqwVP2oOXajkV4Q+FhaACeOQnBTmg79DbVCS0lJ3Y+ 9HCzSLL+KBI8MWNNaOus1zizFvntIw89suyVpdAZ/BkawAhLvLoSjkIRn+Dxhb/PXzVu7PWP3zZl zpmpoQGR7LW04ykAkwuvaLkCxPnPQjLB3MOIFBdByBJMzE+rVdTTTK0aiNTfiNShh2RmUJXKN39q aftRQC1YCtGpl5RVKKlLvnGZ7EACB/4Z7PSSJWJ7EZMVVVFPZu9QkrWdJCs8sx+saRhYwfGf2k1k agtnIJt/4nOa27K3yAZsYM3Ow8lwSHb2QRHtlSq6WUlnnApqFQAzhGS2W/J4oVi4ZWWnAA7YaAvn tQ25+nJh0AStScTWVCXCASknL3E2lauUS5aDsr7UDT6UXUyPU2k3pCzs5XWkf1E25ZZ1X7ZhVPsB n9x17KBSYifJ5puLLMcyMZIe0hV1Id3dXinB2/AfaxmU7VVTrdwaBWoUqFHgjVOAhTCxv2IpF8Ya eZ6cuiG6yejGjJasUS7JXqD0RmTNXZtk/eX2yFtrf9uhF5MmTcJU76KLLiKg+v7777/2rG1bNYI+ yuExG1EF+ZTx8uCqS2+9+ohZc86dfli9FelhhB990dHEr6QCWisWLh/b33t8WzYHSU3EUdA3u60a s+FyEl5TzCxEsVQpqMiObFhOsrnJdjec1u12XHF/3ffhHOv/RWjJJi/7LSECq0ZHmD1p98NmaR1t UbojV1+XyjTL4S9nBBn6j+2dbnjVcnHVS6+Y++yJo8yFpZ6v/f03M9zmcw44MTJS9yyed8/8R847 8LhZ+baiHn/l8d91mI0X7nliE043cU6CjiNnDOie4vxVqoxtjlhjfbbTuO8Bp+DrRhgQC88u2lI3 +vbSe3usbqR95NJwD4s1HEMQxG5V4heYdTm76jmMCyfU0j4ZISB8MpHV1BXnQ8LzjCDO+l1/g9/M YrFcKXtiBMj5Q6jdf899QcVDBQg+iCooH0hJL8QNjHrXogVrqv94+R9mwwONk9494/A3WE0t2/ag ADpyBVNzTcIuIp1jtKJyHJTMYtWs4qrKi42cqTenQyaQL/AP1G6hoItqHZNena2IVepWT6Ht0bN/ 3jKTF5YQLyPSppaxEVl31Uu1NmxyPd6a1nOwJYiM7SL5TMoSw1QS7ojRz0BupsRnBmstwInbLJCc cspyrFxyi8dgIBpoTFwriwamOl1UqiNiduenHKMSochpFctB1k2xHchhnDgpEeVQ9a7IQixgj9OU QhGXzvLGGeiG2LqDiQQ/mQUgooMGBM2lteRnYxMbPQwScqlsRaIH4W47KlWKvhnZ+awdVcXJDOo2 ZS+VTmtVVER5GgDIu6neVK521BwB6W1zLiQZqtpnjQI1CtQosGUUUG7q5TBPtNh0k8Mz1AA5yMtq xglTR3EOJ0sl6yTrrWwTJHXAqj6TPWLL6t1WT3GOdtppp11xxRWXXHLJjTfemEqJGt+2SpCkoOkZ OD0QCF+0qLWueeaUab+4+wbX1E7efZ9Oju+4z3bEiT9CPkMb35T/2BEHTTURUuGFBFSyfWEelcvY CBwF0AElhsYEvMdeySmrBPl71TipB9QG+AboJM5pkLMhrzSznt5UMmdELSd17FcXhS6cb4iuZAV1 HuEPqD8MPdvuGuwOegYJSwj2W6ZVfld57uT+TiUaNZ4eWPlA+aVTnIqhB1XNeFhfOcH3BsOwHuGb ZtlgNkQqiPWYg8nRg6dVbQIVGroHYxcPOqIyhC1J2jDScqxswnELjnVj13fqsB0BbEVG0dK97sJs p2NspoVxEeGgFgfyHOME4oM27PvSXpWSWf0GSLHBLFGctlKj8h2m8qLZ9cqKW//nFjI6jgW7gcUg PaKhiA9j1P1IEK0n7n7g2cP3OrTSV64EXsrKbLDg2s0dQAE4STnD0fRVq1Ysf+D+hp5uu7c7CgZl zhlWKtByK1c/8durw45REw44vLl1FO4aHIQHMtXVWzSkW7ADWvp/tQr1dsrruj4BLM9jjVB709D+ lKgXSi7JymPDunqvenL9cnadbwnS247tkUNAATwCn4ScsrULAdXOwfau2246DEU1xXaICiNKnKIL LzwBSA9z55iwMEi2DdOwjXSIlj1q+xjvCb0pGYiGI81S2ubTu+uv9+++x7RMe2rZ0mV1+bZsW/1A tRqLD2RqA4AJ2LNZ1auVfNaqVgb9yJ8/f+m43WbzbF0mJaqQyM+HDuNorDRap2KzOv+5pzqm7Y37 ZhePYyhUGPpABb8CPP5c3DZ+WkvaR10EFWuQJXuJmghCU3lbty/YW4vuQHokWrz2znYc1FrRNQrU KFCjwKYowNqHjRUGVByxCZJhaTRYIEF6HuZNo11ihcHmsz6zVPK/ysENWTjF9YjcJ8nVzkzo7X/n O985/vjj//jHP55++unbtimw5yKZQa3EFh2SsXrqwr2PH+tmfnnXDaurK8+ZdWKniVfJKMVOJOqd 2qQxjVmccVaw4vH8WHaibdue15bGqJDYoIGabMmiTCq8KFjITQdO1QxElDUy0SIZ0KFxezUPNTKn XCfTQrgCRL6VUnF517JqB3s80eaZOFqP4eRRYSVInm5Frr7GiB5e9UoJLyigNc54Ocitt8N+m2sM 6I2M3e9GffiQMxzs6+qKej4O6wlcL9WgLYc8TjEgtE4OFzDfJ8SCitguGE/GAaBG/9zAT8vRQ2Cj 6VOM3cb8xybPOSbo9NGXNYylsV7Std0z2bHZ0VoRzkKiPJQ1T3y+IaIUXK54nqRr69Pm1b3f1HdH d3ANQNulWbH26IOPPPPsM1xWqkA6eTXgWiqYeQGY0eSNNTfvvmXucbvNmHruSR8YO373cujVDL02 RePt+DvavHkcR9j6M08/9ZNzP3RiX980S2vNaI6vEThkQpgaXLTikU9e/Bc9/NQNNx1x/NthHuUs gsVPYjHGVQNZ9PZ/w7cjAd58Rav1NCaoDm/Z2rTdF9m1NW23C0F6IiLbXokVVdm9DZWv1le04ZVd HJZxuqn/9fa7H33kERZuJHssZmA9zbRMO+UFnJOxugemuEfBGs7ae999jjjqSE7/WFyR4+HihVU6 Colpa+muu2jhovPPv/zCiy769EfP/MEPf/TAA49d/q0f7n3Igfh7kS1Kre04qdRNw7Vsr1xKZ7N/ /P11Z5z7me9cefU555xWHPQdx65UyrbFi4afLfHLzPbm2O7D9995wcc/+d2rfjf7kP0H1vR6PSva xoxNOalwsPejHznvwFM/8Z0vfCTuXwWvsmDBgtbOCRkX/WtWXdXxrVvo38iwsL+QagDvjdCqlqdG gRoFdiQFYMlF8YzEYq3gnsQb00LX1IE2LPeeifMROVWTXLI/yLrJF1HpG0IBO7K9G6gLbZI5c+Zc fPHFTz31FPI9cnAnUZXfylUXBiKj1FSQT6EByCkjFGoJg3NnvsUOwl8/9L9eEJy399uatTQIxBYL RwEV4hdEzvRwLFbPE9uVE0xYHOAoUJRRUsMko8OG02jk0bHsD0o0WhLtQH1G2f3LV8ksfzeRQP1i qI/qTlS1ooF0vMjue1ErNxq2bVTLcWV5sZBZWTm8c3daUDDCZYZ3b99Lo/O5ihHZjAMzKLZAXxzI pmhBWHVS6QLgCD81YXxO/Z51drbFsN049DhsUCEuMBUFz0FGVIipF1dsC7S+R7ueG+PU79s0KS1U JW5hQPA9AGLo6GLcEUaddtPBrbNBU7jJ6NN1tGYb8ZbCpHUwnoyKGvFCBomnpyYx5FBiaum+zOlN UGD9n5lRcClCRp7EksszWvS6yU1jbWl03NDUcMlX/q1cKfztb3/zTGPBCy82lq05Jxx3w21/PHD/ fY/e76AxE8edeuYZOTuFD5BSHBdQW9rcFqzfntq3raEAY++g1WBr0yZNmd7ccYgHb7iKyPfMFJw7 1Wn6AVZ9xjRedsLd29szEaBdHPSxPirRcIzIHuVN/tXS9qKAWqZE+DS8WqlFi0WZhUlx8PL6yGnV m95OjyVbyYLEXcpW7lsbGwzZGSCkCOsUSSEg7j2BasRXsFwEZT6RSbGaxu9K4OGUpWvlyqt+c83b 3n7y9JmzUIq3BXdpFb9IQ3OZXP/gmnymOQo82XsM0KESdqMJnc7CN5jANU3/2Mc/8cILnzv77LN+ +4ffH3jg9MALqMoB4nFYwt6AsxYbj2/lE9958jvfcce3v375kYfNmTx5TKUa1TfUsTT6XpjOpSvF UqVScVy3Wi3JhqIOKX934x9u+uUVP73qV2MnTy+VC5VyP2qgFT/A8vv2O2674KKv/vy3Nx6wx1Rc ZbIvGo4ZErh1O6dk1Bi+7VxPrfgaBWoUqFFg8ygAx5oAAdlM5agaB5NimBWji8867BAdm99BOlin iHxLc8ThlvDg1MMVT+3sxAILrvvMZz6TeGRJYi0A9lhyuc/uucUNpHMI68o6AeLQwtQd4Sg40nT1 oHL27KPa2zq+/d8/q/St+OgRH8iZedyWQhYygEKEgTccXHEI+tqeiT0bBMcelmgjUhtf2Qk5DJ2Q bZ+ZH714sNvDp6WMFD/yiwLt6vKNtEuM4bF5gDcwzLIbBXnt9t6nlswraSUfCSeMQtBTOrFhxpzx 06Kw4pnW/MLiBdGqpqaWQc3PoqAThamy8BO40LS1mMAVjMsgMjfTbY7jj82YK0rD1VLs2j1adXUw KBZ36PhoYVkPSnjixGenpc2Ley955Ma3te+5/wG7WYjjRP8HTaGqlsMBi17JWeX+wSeXL9EaDtGw zoj0nKPjPTWtIihUzGqfYSzS+h545cmyeE0kDbE7cinUkL+bkcRBeITZiTwSx7nAnOS0tBI4UPRL rUOPO/zQuYfT/pXLlrr5hi9cftl9N/356ut+lfnER9920jveeczxPBQgRRcbPvwa6GlB6LW08yjA BEChIY5bx47N1teXX1pZT8B71g0kDyQMjgLDLAbjJo7u7BzFyDGvOM9JVj+WFRzCy3TaFRbBnUfC HVyzel9Zelh+FN3Vd/WxgxuyjatDD11mnPrHOcK2XxbkKE1KFf1JwB5rKAoOvl92jRjXVU/Ne2pV d+/YCZM5dEvj8gQWAO8sftCQz3e0tY7u7GDFJUICyhhmylu9cs3d99y3995T//Hk04XBHhTk8YtF lBx06E2t9PzSxytBtGDhC3977KF0tXT+hz54yx33LV+x7L77BzI479LNxYtezqVTGHQ7juN5Zcsx ieg0YeLkxct6HrzvnvnP5KsAr2YAAEAASURBVIMI5cwUTllEUzrwDz5gv7b2NrytpNIWrj/dVBYN /7lzj/raly78/ne/85/f/RE+Pl0c5bLdG1al4v37v10yqnPcbpPG2/hpEbWSIBDvMejXb/ekBlE+ tntNtQpqFKhRoEaBN0YBFv7EgIotAHMihfRwJA56QMEuFdh6GT5HGBqMp0hYgWGeAm/OJqsSf3b2 kibtkqPGiGiltIk1FizBhetKbDN+Slq65Z+ROPCH8yNxeClYWOikE0VtbsdM9/hzfnjnr6+85eqP HHNWp9sIMQQ6JLI/MV5XgHirm/B6jWcw0K9l95Zm0WFBfWzTDFmHnt+zbvSd3U9GKbz86+B2rBcg kJTGh/r7eiWr35gMlI33eSzo2TOrebMrrKwoPCM/WjYIsqEuNaOx8rC/ZFyqtaT59yz9+6rCqiie QkM4ks3qcc6PC3bYraFFqlV1CXv0QNczjU5lbt24Ji1H3PmqHRZ0fZ7f/3T/Eh8v9iKYC6spo0uL HdfIE6/PqNanzXQKDIt+p0Ckos3Rs23gXS00sr4xiGylSauKb9RQuBZgHsVw/KxHBSt+Ilrxm2f/ 8kjX/KCRQ2bUTgGedJ8x5N8mCfCaDPBIrostiugf2VbeMw4ZM22C3eb4nGkLdQMUor1y+6hRQP1x HZ0DESBX+/7l/+nn7ef8/mCwb1pTJ9UHNuTU0qIdvQWNeE2raje2iAKMF55yOMfJWdbubznsqWee bnVsHY/w6v1ACMx6twTxxqxZ6fZ2Ca8iYcFkvJhHTNV6vAdt/QqzRS3/v/KQWqY4m3n1S6JeG26q 32U/+qex05M9S/Vq2w4xpbI+sROA9+R8EJ8rwCiglMU2FZXvvP3WT33pW4cec2RzXSb2yinOM8Jw +fJlA71r7rrztpcXvYQ2C+K4IDCL/oqHH3zmAx/6yAEHTP2P//jmk088gPAuRrPCxBQZh0V+Qesu DdbfeN0N9/z12nBNN267Yjd12913ERR+VGfrlEkT7rvnLr/qI20bLAzk6+rSmRxeOjOuTWiTf//S 59Gyr1RDtDfrGxqEFGHwjcsvW7hwwcKXXupd8dKKFT0XX/zFfMvuc4/Y45J//+LnvnDZwYeeeOpb 9yAqCiqmFHrFFT9aurzrZ9/+SWNjfRRIdD7oqKImDM+WbUvX4dISboPBg/+AHam53xwmTO1vjQI1 Cux0CrDuI6OTYFFw9GJdzRrF2VdseqZgvNsen98+qnnfUW3VUEthRACvzQmZ2nVFZ4lFdDvsSZtF lATaYYCdRDRlpeWgMFlvWWy3fsmFGARolVjkNjZfOOgTLRU8r2BQ5vrmseMO1N7VeP0fb/v1vY82 Gw0nHjB7YgOOSJTjr9jG+zO48NU8ymZ1b5OZgTPkMYhjCxZjMNjvDFE0jeMmw92/aVLrivwSrx9N mkSsx/Fmonk41KxNDx/gkAqGOVrFJ0ggBAlXLqkUDl638v5Hl847esbhHan6h7vmm3V2j9e/rDrQ H3nLygMmVvR212ee+nFjZKzx+vtT5ZtfvPuJ4gPR/qcd0bJnQOg8zX/R672l8PjjvYusRgP+A1ng 37ue/sLqn+VLVmiXVtSVXmjp7zGeevD53nQRyz27ZHqLo8E0ipw4YGNYcvrDqVVX+E+5plsOTAA3 AXuBnfiRXbJq2W2LH3u6Z0m1JeUDugiBhs98WJthHnGzZ7A6VoAkqK8yzVr1zOz6cXnR0QVB6h6H 8kacSrkRakqO47Pp4/IjDFPUq+lPds3/2x23f/Gsj7fa2YioECDv5CwgIWXtc4dTILGuZF3DcHPi CSf84oc/PlJDEF1mzjPEnhX22vZLUeDOniBu4smHEbNoNBDtg+MIjk9wJLS93/AdTpQ3SYUjl67t u8buEIJIPHPs3CROuCR6t807lWxGbA2ymiPR4zQuQlKHuR3q8JG/+177fP9HP3ph3jNOXNWDcmNd 3nad8z5w/hcu+mzbqNHda1YHXuy6dbP3G3vBBV/2ODg0w+9+59sD/WuamlKDfT7xhNJxmvX8uRUP nXnuDz58wSdPfcdBTrk3Z6YGOTrJNCBU4yiuva3eqwzU5TOPPPzQ29956hU//a+3HPvWwaKXweeX N8iqaqZyl13+jV9fc+3tt9/R0tLsVytGHD733PzAJ5g7ttohmruGX0aH/7QzT7vnbw/Pe/rpk46c xALrutaa/sJDjz7+6U9/au7cIweKIXqowqYI2oO92eb0VAM14gOiwo7Ac2w92zGi1NpljQI1CtQo sNUUUHCEBRRJCnDPEteblMmyq/Vr2r3PLphRHTt7VJugO7hSpeHP7yLYYi8audludUO2rABWVxAd 52iAvWSNRXsTD5xEYeU+v25ZsWufogAUCJFjYqCTFmGnBHRT/kIM0eOK4ln5aU1n737jY889+cqK 9+QddEh0xFfsnrh10FFG3M5mPGoU1OCwgYtFnmw3yNsiPRNp0+vG7DtpxsqXHsS4ge2OT8F7JB5Q vOwmqcN2jtmcCALFH4qybccTqZFiuoRENNIjz/G9bPR8NDjv+T/Vaa5vVMNG56HBhR+583u2nllu lIKc358r3Rk8buP6B2lJPhNbqYVh3897HvhLdaHt+b3FvidWL+lzK6V6ADSeU4iOay2v9iwvFBwj G9jlaqlqumZXac0So1/DBUaR0HVm2MAJruaWfQNrPU17rOuZ57teIWpeyTGai2EuDLtyPvjXr1QI gO03W75dEdVQ9DcZRCUhgFFXkj1FiLXjvakLMdJDuu26BPvFzffUsXvv27obrupwAwdHIRau6P6F gSNODWCF0MYSJkPc1sVxg5Ve2LfimWLXAQ2TCTzI9BGpM383OQybalXt9y2kgExuHaE9/FndmLFh Z0v/kt4WMDjvL+xwHBUts5hr2O/QOSyPHEHwGiAUrvAyYGfJozuAfdzCjv2zPKZWHSXAS1au4XdF vbXcUq+OvM9vejs9liNxGMkpIbNM1umhDm+rkVTaH1IqagSoNTDjscgXZyriSjbOZPOd7W3VcuF/ /udmFEkrxcEpE1oPPeRg9NRRVr/rztuXLVuBwjwOWkZPPrOhsSGXzXL42dbamHL0H1/xzcMPO/rg uW8N+ry821GNXwyqvT09PZMnTU1HxajYO97N3vQ/9xhu09y5h4Z+BQ1O/G5OnDhu6tTdnnr6maOP e1s2X+cGBce2Oaasht4LCxfO3GOPUWPG8AZmODYLKpd/7TLO1n70zYuffWrhf37/u3vPmlQpRt7A i5d97fJUZlS5/LKc+Jb6mhpz3/zapU2NzT0FHztDtCZwz4yqB73extTcyKiw+8KF0JiN/F67XaNA jQI1CuwkCsBuJuCN5VCUOGVVBKlw5TY2L4eJ5QJtd3xwuSCIxH2h2nyTQ8Kd1Oqk2mRRTdwac4eL F1544VsqNTY2jmxaknNzsR+wCfYdaIuTfBtIAS1MwVEE1CpjkxDH2O8FJW/Biv79991HHZPiUkSw MvgjUYgVaspWIyn5hNrCoKz9on7awg9VFgwnujnsZoyf3FD7GltOu5U7unWfpxc9v6zUF6aokNFj m4/ENYmSzinhFt3baGKXFP1NUtJa8VTBP2BeIIHKkamVS5GFsxZda3F7gX4gKdMD8c1r1E1Hq1gR xnFYO2k520cunHc1CYQVhQ3WvYMvBKvnuQaxkPygLqWCEIh+EMeweFvARC/KWHjxFrM9P7YKQSYy B1Mmh9C4vwmhPue1cexjOEXMessOnKg/ZkDEu8agywl12E9wDKJAZLG7EueKaFRqrvjKUeRZ219h q4aZx7U317+gTXJ8LdykT1inNLHVfJgkqxBNbZp0zPj9csS2UABahHpIcYX9ZyykVJuzBkjCD4YE wNi9rs1qyT/tr9o7nkCEd5itEN5GvXryJiUUVu1Ze/mqb0mx67ePoUmGXW5Dk3UzXOXmt9fmH8oj MwY/EMO/b6h0eXxEmUrzlTmmzEIhHldDfR16WCoTPkeeUpNR1S/XSrf1NY0RcyvJLXN2HW5KSpB2 qcflYkQaKl56Csn5JtTjdylJEkNF0xh+ymT4X9P/JFeSlXDOEeGdEdi1t42accQRhZ//Dg1N3wh4 2a1YH9D0YkPjnnvsL+udhFDn4AP5uXjgJK5z0rjXK39EVbXLbUuBhOyMOdiFabCucLmUuTTi1rof d9krFaFRfFj5TGsOFAEM697kbdFqjuoURXg7QpnFlKkTI9Jl/vPlfe8//31n6dV48QnHHRoarZxn tdavSadNTyLrNR8195iVy3s5wNJMv619/Pd/+F08tcVVl2gC5f6+O/7y199cfe33br1j1qTpTlh2 CstT5uo/X3v9+ed8aMLoVH02evjW/77gvR+bddSp+x0woylXHxJwwQ1HdYw5bM7RN//pjx++4NxU alQUljH1tpzUC88vuP+hhy752reIE6SFvpgBBFW/FA4M9t3/57tcLTVv8cpZU8bcdvPvsdHDeK9s pLEt/Mezy5b++Jvz77sjU1yhOdns7Ld/80sXZDPi/5lTThxDy2nt8AKxLcj56jJkMVJDtt4S/Opc te81CtQoUKPAzqAACEaFluY4TfZH4Y6JoCrsX52mtba2/p3lnQzVcmiUy3EGGygc33PqJ8jCZvEU tbSd0e6hOkfuhsk12pu33norEdW/8pWvJOdryQqM3I8MiP42q7XotQ7xkUIblfD1wqZp4kwSDw0S T/mBFb2VondYZ32O835rTQrlQS0HvCAGAAEIoB7cMKyhBItVaUjxVfAgpFxbbvLjZn6yg+E2Rh6i X4JGUB4VHodhiRG9WSdb07XdTvr6g9cX62BPS2jsuNXQ8SNie3spIxJtxqQByS6YtHDENTfgpRU7 LgNtSszAgGYTWkLYad0J0gaOsAOOVD1mBPGXRBwS45QmROYFSg6ITVaxsaITlkwaOJQC3QOtSVwF 0BrXqk50h6GsmM7LV2YXPjj5YlQpQB5l1qF9Csk1bZBWWXgIQLUHObQAXT0KiGKoaQMZvSAiTK4F m0tR8nBWK/EFzVacalAyjzPzpRDuqpS0bUTfuUtOI3S8OF8ma9SbJZKExhug95ozyu2fTx91QnpP ccsK0Wkldnd0HS0mcRmjmgtkFQ9HNuLHwa6use359hkT7lz+9Cea9wVg+QRgJHows4h/kA5yClik IDllV01kGCGaapIqUBA6RBSejRxyX34WB69Uzn2DkRiyEEFYKK5WxURTGifcsDwttpwSwh2cSSUQ z0MoTkE0WMWvIqd6gA9yyIkPTCde94SwwH6PDnGeEUUgVXyNUgQnCHSaRlA7j6h8zHQlPhXYKwcF lCx+aSW7iIVFMk5b6GbMdBLCgrQQMUgtkodCabmSmFOrxPOiL+KZkFqkw0IhTp5k8D05CWCGEe5L DTRdxgmDLh6AsNtk9JsAZxSykUTbcBJkcjjDsNXlmvacWdV+W8nYxVhrKVOms8iysjP3yWmNWF9i igQgJKxCWkqjPoGTvBIbKbt2e1tQADKrSZ5MYnWtipVZIv8E6tsOUeDUuZpoHvCPqcN7zkwaXrvV I7v2h9iAczCUuGpWr962b+8QMZOCVR22baMDwyufr89rFa/UHd515x29xVwqlelo6X/rcUePHj02 m0vf87e7F8xfZBm52Cjvu98enaM6TeKb91eCMB4/bvxVV11x+tnnXPT+9/74qt+NnTROvE67zpJF z/7ke1d8//9d9Je/3vnBcz83Zsa+l37z802NLdVSb5rjl8Cy7fS7Tnnr1ddec9vND5982jvcVCoa LBqGef2Nf8CF5n4HHMDweRUJvZpJ43IlfGrec/f9/WHdyn/pk5996bRjzz71nWecdZbrOGXTJer7 B845k6WjorntVun3v//Tw3//exB/QpYkSZTEdFCXtY8aBWoUqFHg/x4FhFtXu6biXdSSCBul7sC+ oqs/0BUWAq2N8z9ccihfkpKJJEvn0JPJjV3hE1C32267EXGBQOpz58498MADpaXC38ZsagnwS7jw LWkt+4ZSx8NYDzYCh88l3Xg51B+dt+igyeOmoGtYjUux9qPH/pBuGzd3tyM7gkBYXnh9YAfGBTSA 6N2wudImBcaEE9m6pAZjaESSHW1tecLx6C2BeULjrMXTV//ylXuW2XHYYFdczbdpDs2HTSJL8sBw GfJt3TX4QFhxlRSPPfRbcot8iscSORbzR6CKChMu6EBdgx6IrT5c3PDfodKkKIEdUp+Up8pUMGPo mikm3Bq/J9XJVZJLbpL4kcKlAIWQyJ1klE8LPCi/ya9JeclvQ88JXJIf+H39SSz31iZxtGlJ9HZc F4AFAoAypyCe2dZnnTrpoLdM2rduJKOvCuJDVTRUDhI9rlBl+vgHP/jRf71wysQJjz9/b8+M8ijD tnD+QYQ9mg7kIpPQcJ1YS3VKHCeIrin2LQrkMXlkDgucgcQoigr2ENTDTLNtXOWZNrpOIuSMsGpB g5SciqPj7QXzSQUikkeJFZGs5fucRqCG6pscSvAsR9/Qg+JBYeAlpadK+aC0UhRZVB1E+LvBFatl mXhG1VJSFjAV3+m2bfmo3dripIf+SO02xj+Bb1ql2HcMh6N1R0Te4twool7LxEUQ5Tgi1KOugFjz 8hTKYupZccBO12grytC+D18YePJJA3l/aa1lO/TXJVIjSDGS8wp0ialBjhtiPY1dMXMR2opF3UYT WB9BsGvoVY5cNG3S9Cluus4oDToC/6k+tbpY3Ou4o7SUg2BBN9EAFiGhIGMSwyKzq5Z2DgWS5Ygz FUZCLVEyWUhrhyRZGZKbu/5ncuA01Icd0NxkH5LoBY7T399//11361UvsIpHH3NsbBJJKHDd3oGC 9y8f+SDnJhMn7TZz+j6hFzsp44nHn3zmqXlg6dl7zB7d3l7xqlNm7PGdb1967vs/9+wDtx0+7X1O bpydnTrj0Lo7b73qG5cO/uAnv5k489CfXPWTyRMbqoOsULASJeKIlgfL+++zz2EHH/ST71/1zre/ rRhW67MNLy9e8Ztrrzvl3e+ePHm8V/XTri1KI6FeKgz84te/be3Ip/IdE+eedMWV32vMuZ/69KcC rxKl6xGzEzydlbYcO9mop7+/75EbnkymArOBecA/WZZ2AFlrVdQoUKNAjQK7HgUUnymCOWF7WRbV gsglLBWfrQ31vc+vGISZwn1yKEwaOYX/Eg5dZAi7WocUW6u9//3v//nPf3755ZffdNNNiRAvseVj d9tcmEdfh5L0WnUeoQ1yIQVsCpp+z6pCpRIeNrmzDa7aI3BsQ0W3fnr3NUv1/g9MOaIV98+cL8Md IgQjUCGiCR4GeSbbTwL3hmvYDn/FacRoK/W+Scdggnnjogdf6OmJ8gjNGFC0EAO47IRh2ljVslHy v0rrSKHmBvdkvjApYK6Hf2NDXQ/ZidiIvm48kV8BJHKMzMa1VA29h2vfYBH8CHevcspWrh7iz1Cf hAEUOg8XJreTyvjkISkbnyiSfyMJTIU2FRCiAkjBAUxopHuNznLqtHGHnDh+vwY9I76M5OXZaIKB 4yXxTe3Flcsff/LJvQ885U+P3/VUX1d7SwPyKYiDQAkROVItBcS4lE4IRXmMhvNHTRX5VcSl6q0D +PEswiqhrfyvczSPVA24xVEC10jeBJqqXoowTOR7gggFxIlcjFP3IjAIwB9HwDMkdeAaGSeKk4Me 8CmxkvFog3AWsRzWLiLOE8SJaB8NRk8UosRTgsAeILAJLLQ4/lDqSxyGICuGbLJo+GFGB9BKLC6Z CYwFlYMekd5aFCxHBAL1DAGQyMlxnocfd3Fsg8nSEOylJRZ3iFGPjZwaOcCcwR1gYVzFWhbAGccO pYmRJFSCejK0SvRLL2UANpI4roFFZAYDEctaMG32jL5RHeZLfRmGVTPw+tAblCfsNUPUnXURHkK9 4bmiRoVcMnnkTy1tFwpA2qGXdojwQ7RW77L8glgYF/pMKfLJd/knk2C7tGY7FipRFhK3jbwkpGQn 234V8gYmFWHUPu/ZZ6/44Q+qPWs89OMN13byHBdFRmn50iXdXX17zNwnTInFOXLzildxU67n+Y6V +tznPj9hbKePbXSheNCco++65c7OWR2PPXLzT7/2s6VLzUs/d/Yzt//Xl/7jP85//2UXXvaZXEdq oLjGNRx8wADJWLvkHCe2Pnvhp9996oe+/63vfuWr/8qB1Te/+wMWsHM/8EFZsHh3Q5/AvhwCPblg /oMPP/KhM8+8/qbb3v3e90zrTP3hxuved/Z76xvznu9JBIgYn50G4l30DWgepa97VbcfEWsl1yhQ o0CNAm8GCrB/JvuisEPD2yN8khzvI9NLW6VyWPSCiAVXifRY8GHhRNYgrCn87661p4LlOKasq6v7 xje+ccopp9x88818soEqXCoOkDdXezMhyRBh1B96jyYXRENe1xNrt77YvdfYzhkNLkIk+FYzzpx+ yGkDLdafHr45LPR8eK9TWuC0RRQgaoY6imaKV+Rx9DkTLnSo8O0xW4QLtRH5dMbxB8cfOy7XdtUT f36xv78bzplAgajDISTBG+da9vU1bYCzHgrhMDw7EoYrabNcJ2hfTaPh+ZNkEc0qCsaL/et0kKwJ wpGSVO3Jw1xzIZ/Dhb2maXIDZgWkJ3mH8pFbHhAGMHlcviRFCCM43MIEX1A8kCYUQLixJDIzNyKG JANWDPID8UF6+0lTDnr3pMOatFRQRc6jTkk28jjNANPwo1ufm7zHzEef/Mc7sx9vKOmPLHnpLa17 wNiI4iITQ4/RH/SUFiK6isA4SIe0leNvUZSVcwERWtJKwAZmswoBMf0E95C4DwkEdDFY8px4hUy0 wHhXEcWLVqS8q+IpgBpBMdSAXqw8pzpPcGElG5ER447chQukFcIuAdJAeMOTlSqFA2PycEsAJ3q3 KCBTrC0NEthJr5jbFZk4VpqZT/sAXaLuK/SnAoATImX1WojysuAnnsLrO9GwhCAKJSbzSpRrqUdE 6UO4T7osq46StmIJKYWpxhAJRsAY9BBFUhC2NGcTy5MYnUpEZdTNjAw6vi316byYflIAnpVWBuWW qeMIJqY6j58l2ja83NEpqUp9SsdqaUdTQCaCSqzqTBOk0HxjQN6kY2LRDZIcgQCDdlTiNS+VSjNn zLz22t/g/bI/TvlI2L2qi3A+nb3k37704rx5v/rFVQW7EcdXdkBwXV5DotYhw5ezm2KFI7Aw5aY5 5vGi8sUXf/nKn/6wLU5ZziG8gV+59LMP3vsvz81/OaoQtiEVxpnY6LeturCMdL4cgc08d5+99vns Z8647NKvjR7btmTl8qt+fc3X//PbM2fOQsqPqD7wq2nXLHavvuK73x8zfvIBBx1y7Y13YEB7/vkf OuHwOVdceWV392rfQNGAlz/E3ju08/V+7yMPPWq4u6t5ICukWjqTBWxHkbVWT40CNQrUKLDLUGDt vij83TDTIuwgR+riuEqrs+y06ZTQwsKHsYkVFKfx5JPINWJJsylGasd3lL0SLIfjzWOPPfa9733v pZdeevDBB3d0dHAHLRW20a1sEs9DFuF0xVwsXtJfWbGs7/NH7NZm+Phk77esptAa5Zmf3v3ENsf8 r3tvDT3tw/udVGdkPM3LEIAOMRoMsfxPWsurbGWjNv44LCryjhDZkzUmNk9t3nvmQa1/XfrE7Uue eikqddtVNOUU80qT6BF9S9q17tpHTjN8BqCgEpkkz7prlARhf9lN1U1wHbiFa+7IKTWoODkzEIoN PatY++Fr7kt565c5XD6/AalfnX9tOfIslcPUk4kxSRohFUmhItpJClY35Cm5ISIetn0RJsmF+BuS yknJnyQPj5MdnGa4FUMbDO1KPDXddmTr5PdOOXxStj0bugBUz5Uuvj5bliZqSRjDC42dMvGBO+8c reUmWc0LBrrKmp/hLWIipDTCAXrSgFhM3gBh4CRqNwBLKCXSK4LIVyooLEZxwStmM/k1A92t9a1r +lY31zcXyoNZNztIAKtcfd9gf2O+oW+grz7X0F/sr0/XdRd76vL5vv6ejrqWvu41rQ1Ng6VCKp3p KQ3mcvU9OKvLtQwODjRkG/pU/t5ib2OusWegu0WV31jfvNrrr3fSXqHQnKvrLfbn801dpd5Upo56 m1L1PQOr2+pbV/etHNPQsWZNV2dL++qeVU2Nrd3F/lQm31saaMk2lQYGs7n8QGUgn6pf1b+6taGl a6Cro65jZd+KUQ3tfb2r2xpa+wv99KuvMIACV2+hL5+pGygP1mXquwe6R9V3rOxZNaqpo6u7q725 fVXfqtb6lr7SQF0qP1Dqz+TzRa+/zWqOokq9nnM1C7NJZJCMDsaIjKWyoBTibjBFhfKa2+/wVgxg rZduddK25wx0V9FXtQDfRrdRbR03LoWwEfGhyA0F/w7hCSk7mepDs2eD5ddubi0F1OuojgKGSkre T14QAeTyosumZDmuZif6j8lLPrw+bW31O+557PR0IgXxSWKqcWap1s/t2ALKZ7Pkk3rzucxt1//6 kp9cb7qZNB6J4qDHs1eu7rK84gfPO3dFwWatS+uoeqZ6BgaOPvqtn7/486zL6azLSvrii89feeVP r73utqIfX/bv39pjlHbWF35Z9dzJU46/8idXnnHmeee/d/kPfvKj8btNwLg28ELHysZYZmtsybyj 0QWfPG/BgoUXXvixaqx/9OOf+JePfKBapUWYxWq2mwIQVonoYNhf+NKX7OJSP0BL3HdcN51Ov/LK oq6uFUa6LvTLID0yBVamzusuFAYMFyomU2E7EnBk0ZBRqmQF3/7y2JH11q5rFKhRoEaB16cAC5Ni KodzCdeLVwdZsRL+JWfrozN2f58fNCD9kaN7QCA5ENXIOSrPsfHuSqxOch7KqstGibUednrf+973 vv71r/OVxm6T01I2IdOyyngFM/UFjz2+XyY3ozVjxYWSHhS0XBOaZVWzoWqePeF4xxn9h9v+9LPS H04/7OR2MwMkSCWwB/4ElT2Rw2z3BA4TgzVlg9UYm3OyU6bu3nb06Bl3db/wcN/iFyqrCmGZzVP2 KVHbM1CfI/geo4yHDNm1cqkCGCMMMAwTkZBSAlRgVbyacZLrVHXdC1wQF2o5+PLhpNc2PK+SJsIE Ii/bGkCSKcBWPJNhl8WnEBANQBGLivREJhtTStT5xCJLtUJuSfkoEIbr5VfZKQwAJNy3BHpAR1DE PYStC2wTCy5PvMPib5N7uukhKaKVuEP1PWzDaITgQQPnqURAILoePcVozV/bHtUWmdDwE24qXReY o0rOxIaO2ZMn79s0aZ/s+OY4o2CEyLskqc1dXW34AwUkGFIkus0tbSu6VjthcOhus3+x4P6BSiHr 5BGFVek4CpfI4eC7BHyGmmNUzXiNrj8XrHkhXn3/8seWdXd5GsGEq1RqppxStZJz0+Vy2U2nfDgq y+YnJ+NWK9WULccZVsopDBZy6Uwl8sKs6ZWrdW6mPFDMuqnA81zszbyqlUlVqpV0KlMuVV2uK5W0 kyK4sZN2uc6m0qVy2Umnil7FTjuVajmdz5SrlVQ62z84mHZTnKDXOeQp2nWp4mCpLpX2i9VsV6Y8 WOTZMmf9GdpZdXPZASQEadfjWdvFw0I6lar0F1rydeV+MGdqIKjkcrliqWTaFi72XEdqd1Iu/cpw Xa6ms1m0w/LZfKFQkDaUylJ+WbWqXKFkVqC6ODXOaZgzbo+JVtPu6c5WLW2HsQ0G59QBmeAI1itZ GUYO1Yq//MX/2U2uHpcaDfTS2nrLzHs8wPJ21rtWeUVX70tLcy2jjTAWT4MiyVSJMxRR4R7Sch9Z YO16x1AggXwMqFyYejqT2aV2os0lgiC9ZHZywTvM5+YWsVn5k/KpiKfYHZnbXctfeXlR9w9/eklb tvTCgqe/+LVrPvflL8+Z2bl66XNnXPi9M0498bxTjqp61r9e/G/z581n+eag6oknnrrpxht/+ctf WrZ74hlnf/yCf91zbPOyJ26wtAGW3VBLH3bUcT/8/pc/8+mvvv+Md//rVy47+ZTj2W1YE4lIiZ2u mfEsQ1+wYGmxUmRxsZ0U0R0Wv7x49JhxCPbRdeB0i6XZzTV+94orjbqWhQ90Ke0CiVM6adLE73/v e2HombmmKKxaohOBTbBbb/R//1v/78d/fiGhBpNDdplNi/c3i3gbzrxjBm7Dddfu1ihQo0CNAhun AKytgmsjIJu6lWC4ekufnA4KK1eZEyfDELO4i4swkdmQYFNlGd2l9lcWW9n7VZowYcJFF1307W9/ +/TTT99rr70AGLKfDR+9bZwkr/cLnafjdBrwQuTrvSaMnZ1tqMMHv19FoSW/jhbp+iB+T8chbSfU /+QPP+/vG/zwcWeOcvPoyBHWXW0+UkJCx9erb+t/I0KAqWMLBv+KLTyeVlu1/BH5adPzE9+uFVdE g72V7jIMdaXKUSnwiaNS2H22cYLaYfdw/8N/bxs9Cf9qICTgRDabA3kBxmSjR2oCOIOV9vwUSC8W pFc2ND+th2UP7Z8cinURO3FioiVDkqjOcizLg6BGCIAkDl8jot6KlQXGXYAu1LDWlo9pHKALhxzD +SlEWAyGYSg/J79YgwkuJKPN6b5llUrAgAxIkENewGhVsA1XmGPB18A/oNiINFoFPkQFycCfSFXK FxArLBalw11geJbJZHN2alymtdnItus4VrVcEeBhrKdmPdI40WHcxAiJkrPKNLq9MwjCrq7V+02c /lw0KK2gIizakH2GGE7SUmCwX7bCqm4/o3Xf0f38XxY+tDRY1aMPENXBcLDEU65WPLqFPJEeqE8a IIBj+A6vJIcwhBzERW7UjWtNraLmGV6VMmlALYRgCouToKroQ4YVFLXFi6aU6Q+XyXVVXVfjtK+V w1irA4qukqOJIicHejqQ2BlAOy1HeEP8XyJ/ZJ5RjinGPEk5lMw4FSjHkE+uUetEAoMEU48WDKxB c9KqWF4qjvGLjkdcfqV8ZMwMDgf+5E/6SH56V1kpn2XVzqRt/Eov5NPWyoE7YN7du7C94h41afZR bTP3zo1v4kX1ELQzaDJdGSfF0CYAfWjUjFxq1F7T/ZTTUClbhYo3WEkxtegr3udNIx9EndlcY3un vPQizZeJJ0k+5VRM7slqsKlJoB6qfWwJBSAts0YoLCNIGqK1CO1Ex1hYeDl+ZJCHhOsqw8gnkud2 9c8hieTOayYHThGB0Q8//MhmZ01zg5Gr+9/dps3e/6DJy5+PEbVP2W33Aw45UAvcMaPG8E4zEOVK 6bMXffa+e+6/4JOffN/73j9z79l9JTQyK7geC6MUQjmvGhGd6bSzTh8/etz5n/zSmWeees7Z5196 +RfzdZyxZXmtn1v4xA9/8N0///kBlmsceC5buuayyy7/8y03zz3hxE9++jPNzU0dbc3iKspyTXRy bLs02MNiyZotR3lxREw/ou3gFS1lp2y2Y93iDNF288T/keVD/b8j6cnmRHWsMuwfO7LeWl01CtQo UKPA61PgNUuSbKDDj8R5wzhpr84xkQ/jLtqasPVwN5j+KBZHXQ/n3TX+Cp5Q621yWPmBD3zgjjvu uOuuu2bNmsWd5Bwz+dyS9irCOCi8IJ1DLqRp+04eK7wHLtiNVCo2HBgOII/E8BJXKA2+dlTbHvq7 P3LzzTfceMtNF7zng6AJ2X8SqCwczFrOZUuas+lnaKiIaUXJETggPCmMNEjN09sNp9XCVX6TkRmj ZRhy+H5BJF6A7Es8Ddo67j38JQ/cctjB004+4Di4KWGqRDRKoYrBUq1XgEDdkdkQ92vBTffdsue0 2dNbJjg4rURIJcJLsfeS1sr+S+JalcNNtSOPuKlm1ojyR/zEU0lF6xciJKWbmIxJtGvJwkZPbw2p XCAD98JIHHaIZiTnyVRBe5j44okDi1PpmijlQQPaw4VKmC8qOTB4VCwN+RMb+CQCN/E8D6NpSZhA 6cdrXqGhEtQfMieNGt8xhkKef+75w445+rzmUTl0oIkrQDMwqhP8gvQSSKov0fw7ep7807LH7lnz fLXOMt2AiHsWwsmgSlAKYldIa5NET1+TRLuQ5nKeXi3gyMTAkQJcMHaqNmWAkokIR3MkaAG6rSKl Ff1eyLLhxHuewekmAcQFpPEYLBaaV1pcLNtpO86Ie3NaLu5bkCXKYQKSVCWtBlmp8lMB4RF9LAM5 ZWHegXsVsU0XP7Rym66BqmiYcvTCw7RnqF/JHz6T92RDLRQUiRfcOMoaVUNfHAwuNYrzF97x0PLn Dqyb8J6ZR4828y0Y/zFIaoySsx44sXVl6VHL/nssac7oKwbdwEPVE4KATHmhecQPg8mz98yOHS1L Ig/R3CTRqLXXw/dqf3cwBdaOAK+m+icTRk2XHdyQbVPdTkd6YVAtGm7Ow8AAR1MBYWUIGMnLW8Vv k6Fz8MG7zzshagWeHzmOYTj5T3/205/53GePPeatDq52yytbUmRze4tmyWvT41SW/XCwF13LPQ8/ 8qrfXXvpv3191epl+TprzZrljzw0/5b//uO11/2qubn5lJPO+tfP/8uYjlYOvU449phL/+Nrv736 11f97L/mHHXsye8+ddrUqXvvvRduo8zQz6U4tBHlDa9ceui+eyrlIh6z0E5wCFwaVjzOoi2Uanqe mz/fx8UTC4tE8JEdUO0zw+vmthmvjZbC+rLlHMZGS639UKNAjQI1Cmw5BWBgN/Tw0KoIZtm7yWnC nUKEUhOsIlwV3C0ssxhBCedMel1Od0OFb997CScnwpk4rq+vv/rqqzliY+1NDtrW4/PeQEPobsJS sFuQYHe5wGU84iOP+G1yrIxTwoyFg03iwZpBxS0GJuqPtkugNPbGINy/eeq4t5+zeslSOzLYEIXe lLhBqr+B9mxeFirCUYyosJnEAaMvwApaCnes4/S+SkQypHAK4glEkI4iPKqAi0AYMs7WJZd9C7+L vihgWgEGf+LTkfEWrp/MbKBF5UfEhUHW9JIe9WnaU13L733l+YvO+HiTYeVAwIhI4N8T8qlnBIoL wEu+CEXVtape5pUi0Ij8CoAN5Zfcw/nVU+IXiMIl6oCaiIjkQBBogiLGpKBBFH1ivc4h8BqYgH+e CqLLM5KfDBLuTTVeWiPAR3olLTARvioMhrIR+JjbBlHxBOaR+I4li7rkidd7AUAz5OBFGd8+Ghov eOnlI47ROjRcRxIh2Y69xG6TqoPQNReFhd+ufPhXC29b7BS1ZhjYMtO4CiwT35hYrSBsUlCKihWR 5HP9BKhDFVRizdk28k1jsNpYtX1Ae8YqlssaceTh1pTGVmKyShBCVdbIUoQGyU1o05vBK2Wc7Y8c preuF7RyJZfymjI0GEhkl7WWgSi09EEzxA5VIjIzgDLcQ6UGMFzIk1WEQH7AxyizzQ6MsL/iaHCL 4sYT1+2VcoWJhQsaRK6MgQzDEByTIRrZuPWuIQkERBAMG0jILYS2dW7JjR+vrFq4YkVXfXDMqP1P NqdlkGQC14F8yihpvRKwQp062Z80vtLdbVcQq0qzCWyBQBvRhNdeP+6Yw3TUrtEgljlAy2Kl1CD0 UacFtDQh13ql1r5sMwqoGc4buZbKQ1Ne6C4zRf2RxUKuSHKLpN5huXjTpJ2N9HhFDa1URLubN86L vRJh9ogmxMvLUoWUftHiV751yVdWr/bvuuvut5/0LiLpeVH1rW99K8ogvPTlUunWX3zpR799tH5U 57wn/zFojG9ubBcxvTeoZdxeraN56j5X/eLHA4VVN9/8x89f/OVlS15pbm394pe/fsop75w8ZTxR EkJvQIsK+8yacc2vf/WPZ5+75obfX3fd7z77sQ+On7bvTX/6/bhxnWy4QbUUoAXu6IN93Vde+aP7 H3oYzX3PxJaPEKloHsSxm8tXB3r6+lr2PcUm8HoyGdQcYFoMzyH+Ds2ibTg71m5LLDQk2UvW26i2 YVW1omoUqFGgRoHNpABndKx77JVD62AifJFCuIEorx5ZHsu1eEpH30puwkzD/MqWqjbYzaxv+2Zn deXkPmHpRAcvivDDKdCCZg/L9La8Bcn+IGGghWaORO4uR1rViNOiI0dkMEcb0AYcLZOKcuihFTKY XJmNYdzaPM5oGQcPjM/BoUjO0FEITonyZzslRqhoBEifUNoU6ANEtzQULEtoHlpiPMZAunDiIuwE 1ciQCpKgRViEYUoHUrXwG8J/WuDHuLQhQrr6ebjhxAoHIIKWBPPrjo0Dw/Q7jz3p59f/4u777zn9 sBOIbKacPq7rZ8KCJThOhkUVl0C/hLpD5EgII/NNDZ6aoUn2IbIpktFkkB5NoNkSSg3hkEScU3Ha NW1Jr3frfY+0tLUctd/UnIwZj+KOHZ6GQmEVmdJ8yJmF/KbmtqpsCGWQg5+AMXSC+0g8KQNJ7jBs QfsQ4EwIjY0mHpfzBvQrw2hMeyfSxPnPP0/uLCEIiG3gV13TKiI8hVMJo34tvmnpA1e9eGdXuqLn gKFhZrDiZzJl6heFU/RPfYGMIjWWnshLqMZhqHpFKQC5rdmVYgEDuWpP74z23d42ava9zzz2Yveq dHtrT7WI4FBklQL6FeKji0qfc0Qf6CfR3oXMQhXTbPGdCycdNcft8KL4cWvwilfuXBINaHZW7y5O c5rmTp/Vp/n3LHhixaCYDwYqbIWUT/NCnNZAMmaVrvsY5Zj5kj67ZeLJk49qDKwG4n5Ewb//47oV hb7TDnj3glUvPrL4H242XTE1D9UBqCZgj7WGPvNlw6mKeJr5DUokGxJzbH8YIhft2PCmBX9bXFm1 f2v9tIbRlMBAJP5F1y/I1FL5loPndD38WMqxLaw5ZTIxbe2CYZT2nqofNLtKvEAhmMwa0L8APpoD 2bio4bz1qbmdviVzcYOFy0GPzJKNTBFG6nUe3mCJO+mmIL2htXWLWiCLNG+tvHXSYyT4gXhOY9Ia RNXhFeEIjNVSZrKswZyLcN7HG8gV6uiEJojbxux+xOFOxomDipFrm3nuh9/dnAXi6XFm7PkfetfY sR1/+59rnpm/+JAjDjn7nNNdNDZKfrkkMC+Oq7w89aNn5eoWFAul3WbNPutt73nPyQcW+wdTTks1 qKbNqFz2aFZrc/see+5x1JHH7L3frLPPOjOPjQPup5DLYQhucbxiDVSqqF/O3mufWXvte/HnL7rq l78cM3bC9PGdxZJv54N086T9DzksG1ab2kdf+Yur1Movnls4eM3YqIEHJS9Ia97Vv/71dXc+aVRL WoZwKeJ3gBVIPMxFiOnttDXg62nOl8yw5KEyH1Kx6aEzv3X0h+Ys9aStGcQtGvnaQzUK1ChQo8Cm KKC2hRGZ+L5uexRuBoREeGfYLRxZR0UtRsGe26iFYZ+DvIgdSorYdRKLLY1hveWCwzWAH9f45OST xE06BAhcm22TLRcf+IJxncAom6i0aBZgCb2RrEG8VrZVXJIqH3+ygWrZOAfig/PU0mIABceL4ZJ6 XDZdJDO+xN4WaVIgR57YM7joxlQN4eGhrMkD/KbkTNuErCLAo0RR6pOB4kPqVoyRMMXCEWD0oCoV QuAxn7rJxD8d/GESYEAs5ULXsbwqfjYVzBluGX8l0hjP8b+IqPSUHs+on3DSUW/95U2/ah3fcfi4 PVtwNSLu74XVgAkR3hiNRSEZnL6qV56VAoaSat7wF/gMAZ6Skjz8ShrOA5agEJREIRveMHHPj/h2 TawVbO2x1eX//evTo/Xqcfu2NWKnx/wVVKdkRqqM5ENgVFKB+kyQ3lCVSS1MGqlQKhbzEPlCU/gK JhDGSrqy8cS5Mk/IeGatffbdpyGXI28Y+v22mbeNtKfbntfnhEXD/M0rf73+lb+ttAtRziVcsG25 niXBwWUgmLZI85jPBEaXi6H6FIPL4EpzRDsVLg+HN7A2Vqah19zNnnLhlLNn2mPfss+0yx+54b7u JZ2t7UenJqZD0CmH9Tpx9zALRAKaJ8AB8IZJaEQF07/BeL4ImwQTxzwuhemSdVh+1mH1o0txJa97 v1z4ALLS5op1bH6Ps6Yctlv9lGpc8vqr1y97LAb3i0RVUdGJI48VQ6I6wP4g2fViYT1H2Q1vyU9v 05y8Zpfi6iGpSVMmTTmq6cA1zQd9vSd8MFzspyOr4ocpmXjYefJJUzdGYPhVJrEoGtB9LEJxv+dj +Fll3uqu82jXC98s3HLhnidPsZvThPFCJRliKk1mJrhMdAHqOeuQ/ao/tfUK+l7y5hKVAs9AgZNP H3WsOapTDhEkZJ90i6ekLckcEOxPUg3cWPtq97eSAkJqGachKDc8FdRiyocw8bzSzBUWdKlK3gaS ypeMzJtkfMQHZiIL4kKtOdKPN54CCSZJdEiXNVEmJjgOWbQsHRCDYyKLdxsiQibBdTpKBRoR6Ni/ WaHkThAf+Y7TZh7nZkz2y1z9qFmf+/ReRqW7Ui5YTbt96XMzKuXBt73loDCwGhtbIXWxVAAgKW0F GSJcp8x5+3mHvu0Mw0xVQj2Lk6VChViyZdRJtLqUF2TiMsuvXzUnTZr6s6v+i8jssVfBqzCLcoC7 bKyQWRVpcdr1iS0qC1tYn3Uv/szH6QPemepNrVouTJp92GXfm5NvcqO4ZOfy2DbHWsk2KogEMTpg c8q4luvUvf3k048+9sROPPHiuUUXB1oskDjnNeBa7LwedOHMK4g4jg0r6jzTR7kFX2nwOckceuNE Xz9nMmoJY7H+L7VvNQrUKFCjwE6lgNoYFfMy1IzhzVR95ZwMbstx5Vw9KmWNPjnXjomNBaeI70IU 2GRT2akdeHXlqPRzi02TT0AdCy+4jq/JOpzY6iTwjwyJSuerixjxXXYJYB4cJ4pmMIGizGLdu7Rv 3tNd55wwBSbT1TC50jVkF7Jj2lnxxqeogrRAGA8AjZBYLti92Hvi8JnFz1eC6rRJM/D76IofeFxO SxBq8fCBS/cEaynWRnhk9ayUufmJocTvvDwHMahHtSstf1Wi2a8eOmmqSkI9cZ8m6oKa40o+kZmB bBVhZdjlFo1jalCO8OUkuoyA6qApsx/bb/bP77ux7V1tc5xRgFvABxAEu0CRiCFalEmm0Al8x3pQ S5WZlJx8Dm2+Qw0TcpBl6JuQRgdAiEadopem4Qdkja399rnFdz7+yqHjdj/3wLbJztrcMi3kedKr yklujix5ONcQhdZVmTxLOcJPjSh6uIgRf1UGwe7gT1ipn/3i5xa6oH7spaz53orOyKqP65k4QJAH ghd/s+SeF9N9GicJXsnUbQ4oeO8EwcghgErid0apjKq+JqQQkCfHF0Ngz3AcyW057Vrdl/d7/yH2 OEwBp9tTwv3OLD1zY1vk/HD6WTktM1Sg0A+TtMgB9PMYfcJpnubd+dw3cOcyJqwrV/1SVsuUCyJa g01Cg1fr5ewANzzjrLpP7fvOA8L2YmyktdQ5ux9/f2H5i2E37TBEcA0zyVk6WqpCJpzhaA7GvlEB LKYbvDA5jvL9CGephx1wzMH2mPZSrLktn599+qdeuvbR+OVU2ggrBd11eXZT7NdaLVrMCRWlOKUX kkE3AptofyjPy69u/nDHEdN5T4nFDr+b5oBKBk6mM0Q0M5npk5unTQgf+gfefVAJ0N2ooocDKaPj LSdqVgMa7OrV4RkBepKGBv71Bz/JWvvcOgooGjOWzCAuk0UmGYHkjkJ6DKWcTSX3Xz0qr/6u8u16 H8zGdWkLmsdERrEelQUs2gywkhxoita3vEAi70ZrQLCgwEH1G1Ww+Zn4vkQQGMeY51m21dzaRBYe YMHCo27g+ajHgND6+wY4/MjX1TU0/n/2vgLAimr/f3rm5nazS3eKpLSitIEJKqLPbnn2M/EZP4tn dzzzqQgiiq2YCCohId1ssL23puf/+c7AuiosKYj/e1wvc+eeOXPOd86c883PNx3AXMhZhPPu46h/ ItA0iXDv5yDDmU5Es2Cvx46JlQohc3jPSAVEYFe0uQHyC5Wod15PcEfbpF0W2wJeTXTc/QVPXAPA C1CQadmjlxWYzmnpYVyOYyBC4VaQNjEASKrwVOeRs4HlotFYVk5Oy1atPN+NbZQkpRXhO0NnCeQ0 XAMVASYGBkK6H3A5yCO1P0r9I9wfjSXbSFIgSYEkBQ4IBWCG4flvN9YUI/qMVlQFXDYYOLCj5NqJ DRYc4F+4UGddOx5W4Pnz5z/zzDM4qD+Jg132nSLAYZbjJAOgD0wAvh7Vtj1tTbGjxSXASJDva2MF N8AfKoERwSe2K5i1VpdseuLN/3686vsahkOAE7A5UhwmQzdEaDWR59yt6qpiwYji34NZSBJ2mA0b NixYsADSMjAqf98bb4TuWZffQmCHFWDFEwaMCNjszG/eK3MMlegMUrGGwtkSGcGgOSCJBHzALujn UgASDlp1/7A9/+YPJPPHwZ4rQJLUmZjMfMs49y1d9uEvP5/ctdkdh+W0JPIfzEKCsqsrQCcyU1LS 09McjfyYPvz6w1nffmRLkHacrWZi5i9fVdhxSL0kobhOVhC+yEyHGdN4IUU9ybk0E3EIngiytB5P hLjVVk01yKabjsoM8hX9p/Opl6T3h2E2xjC1JJBDHoLmAc6SGmyB0L1DHgMfaDiJUC1zdqjHd70n /dD7mvM6jAwh7hQPjyBu0BtVgKOXrZerNXPKVtRyhg9oqTp/uFhwVl7f/ApRSVBAp2wgBTMfgNoC Tw1mMhKKwY7hoduwYQIwh+Y19Oyc/czST76NroMnNBOL9A5mn9byCF8cmT7ijoJ5glzNmCX7UGAt Z8zPF8/ZqJbrgIAFSivs7PUFFMAfBlaY5e/RFdZHwMfS7DTtmMjEurYKN2lSXzd5cHAoAJ6ebkxs uVfoK+YOnhtZird9w89k0vaqUr1tl3mXHBKfv87L3dmW/jgkesVIYtGReADKNghR0L9xLJm56d0l iRg7OIlttP+ReEQkhSYPUMggI4JYIRYaUMnB8oa0OvAlcADFKQH4mJSm7kXI66KpKlLfkP6PSv1D IcprBrxbANobDwaR4xLXgEuAFg6GfeS0QWegK8VqbSMQ0EEmHFj68apRy9Q0vLVduzk8hXAWRj2y w0EyhNERYdZY2rDTQor1+32aakoy2A9EF9AA3O4b0C4BC4bAo6GIluFMAImOMjHQuri9QMxzBw3n CFxLMqHpOIQ0ndCQBR5GxX2cMmAsiCKu+xDuhYPtd07+m6RAkgJJCvzVKRAx7Se/WPr9qlKFlR1D Bo+G9dUNnoGbiGtK+AuPwFtvvUW4qqrqoosumjVrFk6iYLfy7H6Ndh8DBLIKEAa5OoaXDDhccmui ibmllQMGdPAjWS+MfA12kx02RbKaq1oFJiIAorHr9u8xuP+go1+YOXXaz5+VsIYKtaemUi56B6D3 pradfyEl5w5bPLAnIexNnz59/PjxkUhkZ3f+dZc07QClXjCay9kTjzxpxS+rZiyfYyBOELEctgHf Xw1zBtSABtXCVuu6HO6sUfc8KEBqXuLdUIiUYOq2y32WxiSq2VpG1eAXWCsz06L67V//WLmybHL/ /he3K5Q5PLuDWdBdV9JDx13kbbBf4F1kRE1aWVkZCzevKrETmsDOia5ZWL1Z92MuATKOJidJ+zCl IgYFI2+0uGFx4GjoEjBUEMQ5NSGmB9dENj644PVP1V9sGSG2jKQaXfxFrfPbc6wECxWqldv6Ul5b y1sbGXUzZ5RCfw7mjEXWBwZ+jFwEeJa+kCQXmWGrDqGCGAJcbp0ww1MCO9EpZ6NP/zxrvlaJeBfY +GF8PK6od+/MlmDukBMDOd9tuIaKvC4JNiIHSUFATBwihZBBC9Oolk+oirOVs9bES15e9tFmIYF5 k4hX9vAVFsnpGh4sUjLjk5783hdMS0Ngqljt0w0/bWKiBgRawlGtf2NJSMYDsX3B4OFdNPDFjKWR G6sTCfjlcaOY1IwGIsbedyN5ZZICu6QALRAou7En7bgpMpbDcoUlwHvdsM/whI8Jsx0Z4xFayh3E AABAAElEQVSrh+hbHi6OMIPBAMZhtpMdDIIWXKzpRSDxz9ARtYbYNdqmUM/QtZrqapjwbHglwMUS mc4FuHsjFhqujp4TOd4mWhvQJ5LXCK+Lr6io4WEIx/vuLt1Y0EhPRJnNcQtOEpAUgZPRF7JBup3h 0UusIUh36uORVhN4ujy2Vh5Z2l0kMNQGhhNBZ5ENkECdoH3Ea0x/QFX2yVJpSemiRcuxVGCbwUAg 8mEvJYgnt6BzXi8xWlFCEp44WAFYDSlGzzQDwQCES+Ry8LiEHRN3986ChKgIMQ9l965I1kpSIEmB JAUOPgXIdUrkIuHUUizvtFAHYOKDFwgL5bcrh0ARfvB72WgPsKFgDYe3yMCBAy+88MI77rgD6zzW ZDh54vyu1mQo6igFGTYpHaA0lhMT2P/9sKJLQTg9HSFp2L7A/dI2t7OyfRd0f0fMgBs8AU3m8L7D j+43bNbsj1/74Z2tTgKss2Mn6GeXp6atkzYNbwfdWdsH7jxIB6J9+OGH3l72hxv/SgIob8E3BBjB z3B98jsP7dH/g08/WVu5CRMJAfcgFpmtPKIQ2Wi0uyygBP6wbeNyd3/HlNv2hzMQjwCEYyrcvPXV r7/7RStBufaYgcPTUpWYoUlIlw6h42AWzB66PZgeuEEjTA2CBUQYx+7UtH2pVrMqWlnBaJ+s/nGj UZNg4VwIJ1eXKJD0EEBJ0Ue76DyoTWZ1og7ZOKDNBv9mxKrtVHGdGLlv/hsz4r8wIQvWzqVm9Vsl iwA8gOQQaH522bIHVk+/ZeO0G1dMn7z2/Zd/+aYGegy4XNmMD70QKIUEPDNFG5GplF4CYiSYGMRu IswNHpN2mF/ji7+x+ZtacH6MBTz1fEYZXtirVUTOqRWyYnJaBReq5NKqhfRyLquMyyjjMreyWRVM sBYQQeAEYWyAwMkVxMTVq1a9s/i7Up4p1eL/e/+lePFWkZdt02AVeJUSU7cLEjT6syU4dQozt3TV Rj0KQwPYU5AKt6ZGXcYMtmIEHEvdu6pNckFAmDJUgRebNW977Giq8Fdf3hod/N/gR9csg4/6SYBn t20JwVrpPkFaE2CU2r5mUgXUcP85hAgAaxtEL2SEw3tH0sIed50EKbLdWZa6eUvxprJKoPBiG8Hr imhfRBDovlRYungzgeBy13YPH2w5J7+oIDcbEhfefBeeGhiWBqEOuyi569esveyKSSeff90/Ths7 +babdT1x5eXXpqRkoG+GmXBtciAzXlFIcjyFxHH899/PueC6u667e8rYo3p5TvowJdKDopBdepvj 0ZotmzZG4wk49KN3UMbAcxyu/SwPHxBk4UuQxzdyraK+jZynTjg9rWnLphA+161bG6l2evToVxev VXwizJXwMoBvKbCBp77++vR3Z8/6apbskx3TUJQQqAB3U1j8IDmT5hRxFZwAv1NfiHlj6tRXp33+ 9HNvMmzd6Vdcesrx48446TTIvLjEo7krLYIEuK5+1u3u08BVeHZ7ceHu3iBZL0mBJAWSFPhzKGCn ppUR+jJ4PtjxwJ+RXz3jKPDKx47qcrJ/zo33U6tYfiHX4XPSpEl9+/a9//7777rrLrSNBblxFSoW ehifEIyHMcISgq1phcrMr9IntiwKYS+k4BDsdI3xFNiwIZ2QhYaOsIVjf2J95I5ondR7VG529vPv v2RFIucNGpsV8EOUJO8al3HxmJXGmt5PxGm8GZAIO1eXLl2KiorefffdU089FWT87SXQJNOOSGfB WOBXKAVsB4AaOB7d/SgtasXrImw6jUt2LBkV8LfNFPr7tn7bMn3zZhfu4Rb8s/2P5h2ICTickAra wmjkaCd3bHVkh5bZIDj8eBRWF0zgEmwLsvIaOOCfLHKy47HDa1FEoAhjJnSYPMFEZEohIeRbrpcC FWCFvtVOlxlkQ0BqdBie4MsEwpBM3IDD3VHPicGF2pumFZEFDC9NHgqiBeIq3GXtXxJV1y56Oa3z uKxA7l3zZxQzxthmfbKAo84wi+o2TF/xqQa7Jym3/f2cojEdBmWBx6KYVGCuwp8SnBjRHyJ6AmGG eBaWifwDSLYB06FlJ5yw9FHZwjHhTv2zW8lIpMxoKZL/8q4jg1IaAyMfYNg58JqczyFnb9cNABKk 0yIQytJ5yI6MJGTx/M3dx1VrquAIMQAd8eKIriMzpJL/rJtB+Cmul1ajr9eOiNLwHM00XjXtDZG6 T9b91KltgcJTmhOc9qYRTVoo9PGleSurVXNz/RaMt1YQQr16s/nNGLJyJstfjwJ4Xn+7QogsKHA1 wbqJbQnL7h+W2sYGTcsqheBRWNwHH77/5vRZyKwjINOArfuBaRKvm7tsc4tWrXIzQmpdTTDoh2Ml ZMORx5983j/OwZV4zaGwQSwdlg/LMARFgYY0Ho0sWbpySFUFXpgWLVrcdNNNn37y1euvvVVQkA+h FJofw9DhL4oceqZpSaKk6YlmRc2Bw/nKc8+OHtANbqSWxFpqJKpGYMWL205mQFq6cvnFF5wPMJio jsAI8sEU4CrkWJW1ZlXcbpKfCss/MsqAFLYNfoPPLSx4+r/PNCnKfPLpp156/r3/vT71yKP7T3/n 1cWLVku8j2MBXWV/9vnc1WtW33//faRMs4C1IqNn55x9TlZ2JtpBDJ6iKLoWl4E3YDJ1ddElS1fA ZzWUEczOzrn44gtXLl5+7a3XyAB0IhvhnpG9/pHgYXmPDHfcowdX30LyIEmBJAWSFDhIFCA+MpiS GomUxi0bmZwh6bnud15YBDjw3/H9B6mbO78tVl2Y9bzfsVtB2HvggQcmTpzYqlUrnMTi3Liwh92Q RDWLSUOmAZ79YkO1HPKPKMznKLoJXOMulMeQQfAHGmKvpNAoyj0vhAUApdhwTRvRvLd0Ivv0u6/U OtbZR57Skg2EcD/3AsQtYPclTvOgsjWgD7qAbf3ss8+ePHlyWVlZTk5OPd3wK5St26W87VMBWlZS JTs+1i6QUi4ZejKkZTjdQCaRYEDBBi6woCTaRUAXPHi2X4ZWd1AgHW0rBLAIWoCGkD/I9EXQpRTt LwMvBsaaoc1yichg3OHFQ/BtXIhBioiDzKxj4JCDwc/A8mXGtYfvf6Bzjy79Rx+VKSt5eXnzNv8S N9Viqw6xa4ADhwwFnosmHA3UtdERD9ZYodeP/qdP1IUvFkXZ+GVWg3csMF3YjXbpdcv+l5ua93Xd irY5raHbZyVOBfV4p0d2bnupqc7Ii7SqcMzl3DgnDmBNAXp2gh8JQg0PazaLuQrMWGRPFhCih1zp FKcDmHXdLGajj254PyX7bACZvLfxu3cWf/90rzN753TRKKhv21sHoZ6G47pyYfWQQQ5k+cAZlfEF 2EEZzeMMhxkCLB8uXNAinG8nArIhIPiSPC9JjYAf97aQCsKyZK4qYcJqGmP0DIi1LiNGk8ntFYjn N6Ex8Gcd0cf+5HtUrwmnFA0fbkFVgLmJOslyECmA5+++8795jbHuwCMDD5DMMHiM9MYc6nF6ZNOr 997Eu7+nNHddIQUTYWd6YsiQwYOOHmUBLRoJhwCYq5jLFnx/2S2PTfjH+WOG9lNrKhSfrJpOHMhJ ciCWiMsCrwNjE9YvUYnEEzJjxGtqlAAMXYwEfDNOjMS1k04+OSMj5ZWX36ysrExNTZEVYeZ779x3 7/0iElkC0slkfBTGC7wTccuWjUuWLRk8aCnwmjEME/k2BcHQDIvz3XPHjUN6dX3p+af8KRmOkqJi 84XG2E7IknnfvS9+9ePK1159zDIrfbKgqYDBDZs2X5Oozc7OMk31yisvW7Jg3RlnnPnG1JcSagJL Kv5INjPhZsAE/X74iCqKzzaQsAHKWScajYbCQQ+9NxKpUySmuqY2kAKsKQOBeYYJBZD//vse6Nah x8qfl8VicUeGI4EFD1UMATwBcF/q+YY9fRbJ+kkKJCmQpMAhRAFXqHOahtjKMr3GshV4/RMvTfpD bL3wpsdCfQgNB109//zz33//ffhwPvfcc9hPsao32n/IDoJGzmaMHGV+Eow5C38a1q1zroRhI54O IuCuLUbgKcGPwPpJ/1NEBH2X4TDDIOMR0z/vMO7k4GPvvvTA1GdvHzkxRcmm2iSyEAMPIh9c+mKz 82LyR40adeedd3722Wenn366F+IIzoSEZPDNbn8xTHyjQkw0zQtYmBAcD6hJ/AMzEvFsxJXhdy7h VpRxASpvE8PdU3/8aDh+V2yDqxCSGEJmhD8xbhiAeEPxXJDpIPQZKlmliAuQCeLTi4v8Y6MH8AzC 28ipiuRSuG7+uHD+lqqSo0ePgKqgY26r15d+HszyIwUxhb/BEEfyoPtKwawGmYwSWDZaiAhuHdQj 92obOnY5EIhFtTQ+4FTGmoZzIkZ8sVy8yKgRnGhL5HpAHCjkZM6SbHVUQbczi47xMaHHVn3zU+mP QOTEo0QsparYETJ9EUaLmyWBQZZ3rx8GyCvgrZdSVOQ65jWe/ZTZwq2bXldZuTRSmsjz1Vh4tnDm ZCWw3pDR3AA9mtKU3wvTAC8Nq+CdgxslMGBossD31pYB2wA3W7hiKRpwXMyEIYSDMC2QmIwW9qVo KqP4dT+3tq6swqhpygdo/rnqALy+NCp86ljJZPHIwaX/9wTsEkzbdv6ePRHwRFOKwoO2jX1fepG8 dn9SAKsSVhJ6RWgn2p8tH7y29mmagwwGkI4gpMjyc8898a9b7s3IzRekdLhGyoLOGVW2Edm8xbnn 3/c8OYX1Y1lBPIIgxky7qjZy5oQJd995x9WTrli6eBErZbLxujBvRFhB8Ut1WzdVlVc9/vDD773+ P86JQcsj8MpVk67CipaWnjLm2GFDjhzAQdlmi4rk16o3vPLmjMI2Hc85+3QzWjf9o2+3RqWTjxue IhlVEc2B76jlpKSkSSLfsXPHJYuXr1m5UeegpeMkpJnRa1avXFUb05asWKGIUfhz2jqUR77mLTp0 6dQ5bkYg0BUWFsFqd/El161ds2bsSaMX/rQsHtGxF0iSvWrJxgVL17br2MHvU6CqwV9hXj5mxkkn nqhqqijhpdZg1gwEwkhQWrVlvhpnzhx3VoasVlp6WjDb0czTx41LxGP9+va7/fbbIZciJB1mwL2Q tw/e/EneOUmBJAWSFNhLCoCThl9WGz/zeV2sGrE5EuV8g78FOY0Ri76Nt9/L1g/GZWlpabfeeusJ J5wwfPhwCC2NL+bYQEVHooSzEGhk9ofNUcVmjskLw5BEaRfgcEMmP5dB3slYQEAIMqAVRDwiFo48 5h3sJrAAQV6W6Zne7tqxF3z04Xsc4hUgvZBJjGQaqkjczLYrdnKHP/20y1Y5MECBaE899VRDB050 lDqHLrqdJH4ex+5Xt1s4gtwC1Bri7y2CXAMyCatCcGBknKRrPWo0MgiPEC6VSWZmWWQyhFcd2I65 i0tapKb0ygrC3ZGQKkE+JAygTPZwNYQ6GgFp5IFI4uDBKyS34SEShowTSFFat20zd/48DtD+jtAm vSiQklLDqjSNVB34k8g9j/g0Hok4MOV4JF5sQMsdDQHEgzBGJPQoCSdOJNxjBQSWitV6T1+zi7oe t7my+Ob1H5SrCcencHUxxQaskAmNfMj2+xIGBw8r3oL7K/TiUN4LjA65i9w3yQCNaU+F7IyuAzMm ManL8QyieprBKRqr8k6taK+tWmlF4myQN1O52lS+EpjnrJ3Gk+gJGUrDQxEwQrIWwjCIOS8BdAGZ OC10lClDDkRGSBE5SOyoDJQkpJc08WGololIIxFmTvcdc7uy5x+SIOmJmMX4EX0Ezy6amxBB8f6C wq5vKuhHQOu2wBc1tXt1rZzzc/7gIVxWNtXlkUCycT3EnncoecUeUcB9+O4H7TiY5+6chH8F4e6T FO7a8vBA6T1wV55tH/gH0/bQKeS9CRUazJVQoaE0vjP9blxYYwCLrGs6UMNUVS1sWvDok8/YXIoK uzmnBYWa8vIN51/zyJXX3tC3SxtOj5lGghVlTglefeNNwEABTcccO6Z3r56OmBniTbumVBN9WBNi 1cVTHnmi/6BB/Xv0ErDkWrqps4jTi8UiPr80ZsxwxSf5feH58xeF/KHCUGLZ6o1HnnTWNRedzhg1 UfPfyyqdf99z1w/vvtZjyHA7NR195mIx1oklaqruv+++dz6f40/NZgxNtuNprLq2UlSFrIsvvlhg I8i4IDB8dZV2ySXX3nT7dVgTEXyhG1qnzh2nvz01LStQUbnxscceqypDVlJN5LQNayujdbEHp0xR FEni+Hikrtdhh0+66soJEybASxMKSQRGQ9MUj2NYuT9+HZj12bzTTz8jx6/HffBGh3cCr3M6Avua N20GyiP1giwDYipZkhRIUiBJgf8vKICdFEteC4X5LKrWmsDCs0PE9WHnhbMJwA7qXQwPGWpgAx00 aNDo0aPvueeeAQMGIPys8a7zFgf8ZlgkVFn+bsHSwwry2vsU1iJrBbxSYJrYjvC142Y8MQ+/gWyQ O8CL4IMkPiIjXaIACtsyBwSbDRp7MVwZKUwCHLd7gcuyUJ2DW7yND14tI0eOnDZt2o8//tinTx8w JKAkCu+Z5FypDQwDRBoSaN2h0RAhzspuRD68VVlmvV6VqqT6eeSJc5BlAfCMyHDd+Ohcd0a0B0sd C+kA1juIeZvj1oyvFy9ZV3rBsCNwE2QshD8g7hwGfJCNGYuEGITTTT6Ijbf+5/+6zSoG0yjZM9mc JvlbZpYghg2zoUVGnk/yVai1IBAEfDeHFKJ0QBlWNiEgkYhMLqv423kh2QWTCY1TNTTEqwnwTlKX YP51h59yhL/ACXTwpxe9WPL5z6sWsal4IlDSIKGcELX4FCRI4EOVDFPCW3GRwBFgi/Ozjs+0fUCp dJUUJAgRIQn5BmZDpJ5HzzsXtD4ve1AT0wfsc4MVLBhPLXuZXTV5zfTvKlaXMhomR5M4B7aV4Dc5 RgbKKlJ2YZwMnysGB4Rbp4vI8AyjK/NTYs0qtSqFD0oRNRbkNSe2zi7Vgga8gmG4pUQTeIbudNo5 DXb6C2gjmJbFA+yUrU1EE+BvMUqQzLVYolXX+8tARnUGKO25+fqg3jWrt3QcOBDzB6iEuhVXBAVh jzu9QfKHA0IBelLujbZNBMcyNDyig/5y78/BE6alJ+ntndMgFgEIe6JEIb5YE/2BwC23PQCHUDNW 2aFZ+LjjjvQrwWAw9e2pU1cs+kGBuyQvXvuvm9NSwnW1tVBkHnnUkche+cW85V1aN2uS4rMkPy/a y3747MGHn2zdvuO5547n0DkjpsjhFctXI49Cdk5GXI0Iojhn3pzjjz3lnAkTr79oVEKN2cBwStRy daXIxWI64vq1a/912ZVCUYf7Xp1amJcZghaJ3ke4mBsTzzn3xtv/DcTgMJsQ6rZcdtPTC0vUt/43 RREiEmurtcZ5516DLH8IcYbUG49FqyPlnJ3wB3LhlulTpKefeJwFdpQTg7D3wJ1PvjXz8zfffEMG rCdCoin6j4IUz5o4sbikeM3q1X2POIKxVSCIOrzfrFn8zofzho0e1bVlWgT+DXD80K11WzfmZWX7 FJ8GHwBwN5RJAkvP3i48+3NiJNtKUiBJgSQF/nQKgOHLA3+nJ2qRo4dYI/DbJIkQ+j0UZa7o8qd3 Yv/dwNOZApEFYt5PP/0ESW87G7H9X/de3hJP8pgJW4uq8UYpJx/do3X7cBjuXw5bY3LptgXQ6u08 yM56SHpnMMsUlkbxY241nAEWGv7QPmxRYVMCLAbYYyaNT5DwSDFL4C7BeaM6bdzExNONqIvkBrqt QP+4/fBP/BduLF7rkPQyMjKQcQGS3u+CGzGiX91Y0Sm3X96/ZBohfQGPxHovfPxOm2YtzzxsBLUI EW83DCbe/MInWgNlcKPVlXUzvvlZFUJnnDG8ZZC6BlqlurSkSrA3M8y27PCNe+Z6o/oTPuufC3yD EZaIroHB8SiWnZMDybl6c2laVnaWnN62Setf7JVwRYPGml4rYODB1IRZQRdhtGRL3kbNnfUTdVAF byZNEsJxEEQ5yPvHdzu2jZDH60heLJ4e7NC9RcazcX+1YpXDb5NlKhi+Tgi3MBy/LQqckOFIFciG RXMUwT2Yspi03pyju8Ir1nVkhBUMMjVvJ6wsPtQvs10zRgki1aTKRxSo4K1QvJRbz7+wZZ4Tmaub Rn6Eq+YN9IaSXRmMCGELhlaDaevPyeo1sYOY6RMY5EufW7b8v8tmm4GAqprxdEYw4hKvW34o4eF1 6dorzV9n1s5osNPzIIthCX4ZkjVUBsimhxOojHmC4WE6gb4YKvKl02wUAv6eh+WurbXbdDA5Gf7G wM4hyibLQaSAuwjSM3MLvQz4Xwf8v4rkbWT4ogp/jzg9qLIoASWGBbUIhY/jc/vAvVmIlW3nBTKL FWfUqtGj/tGn/6gmeRk3XjERuCcCm0N5VoQyzZbCIWXi2GPiw/oVcxmKxDXJz5t83aWaP9u0maDE blk2758Tz8psM/CF11+BfT7T4FJiFanx6Iyp354z4ZxcX5w3aiorNk445ZTc3JbPvvhaSk7a7O+/ nDD+jK49Bl521fWW8xO8z2N1qiMEVCnksCH4LbRt2uKRF2+eePb1l5014dHnXzu8KcICNYcVZM7c UmMt/2WFGatDXoc0e2tNvBaGu5Klc2MWqzgxU9VrE1VbJZ8OcClbu/Wmu+d+/ZVqpQ8/5Zx/nNjl zltuKK8FdRBgCEcRvXxjeSwWvfys8fAKgGsq3mnTzhpz1BFXXX/FrI8+vvGaf94w6baLr740htx+ nJZpJ2qq616e8V7nq8YL8CqVzanvvXPppNuuuPaqSy44F742yPygqgB6wQZNhfzp6Q8rcf3j2MFT wF29dR+fNCuTJUmBJAWSFDhUKGCxYM5kicsLlNu1JXJ66zpOwCIuwlvOdGLASm/I4h8Kg/IUphDw Pv30U+g4EXeEXhPYIdz7kd6NFnrAH3r8HUV6uWjzYPiMsBM/tkU2WYmIC0+X3bAolx/HrzsvxJgQ d4lK2C2wVXjbh/eJL5BSAOxCIXw+5CCCFYfckiptvQ4eK5LP53BZcURCuOKLSEmoVxdvGjvxjBDc 7xKmbNi6AHuKyxDvvAv78ou3bWHnoqB6w6itrX322We3bNkC8Q9fIYC5oXrY5LbtghguiSjbCsw2 lI4jrNoQZst5Y3HZeqEy8XXLVyEaaBBvBURz2cjN6G7QgNimADLgYscRXuc4AcMOakxcdjRO0oAM J8tQtUajNVDRmqravkWLGdMC/4MjIm+gMhhAYuJdABavA+Ds0RF8uo7G23v0J//rbfHw/YE4BzFv /vz5kj8Ap0hAeCMKDqUgPx+s6eqSjT2L8gB0eUxOuwWrl8G0hhxTlpmA3hzjUKHShqQFdbMKi/Ku mIbt1IbEAtHFnVemY8Q/Wf9tWku+l9QkDxSOaB0D2Rd1PX1a5QLTDjGCAkk4YNnV0GEglzLcXK06 1q5CyJ8tBWC/hlQm2pB0YLkGFBGgdIiQSPfuo+fCpiNDXwQ+oJBP4SLLIfN7CLkZOLh/xk0prsPo X6cLqlNrifFUmYmSl10C+JuqA2daoOnVxDYzahyJikmARBRgWKwN6KofHp5AWrdNn6lB/tT9CeKt IITt4wOjLso1KiA3Tb6umvXX8GyaD2kVnM147cDfunIe4E51vP3AxW3XN+f8PhyfBstINUBdAS+M OL1G3+997F/y8sYpQIoON5OaziLPIaWhobccTwTutlA8wll8L/IRNH7Lg/QrIbJAdiFzFKE4emID Rk/vHnUJqxq9hzt9IbAGw+ta8klt2hS1FdqsWDX/sYcf0IxKQ89s06pTn4FN4eRQW1X13uyP5i34 uSa1HWzdD956Va8+fXTGVxUBPEmieWH+Q/fecuoFN9x66x333nMD3gpWDiCp3YI5sz+aOevsUwaV l5VfcNE1K7ZGLr/xzHCmMP/rb8489dQ2Lbs8+vhDgVx/ZFNaLFKTopgJKHV8WRWRMiYBjG69x5Gn vPxy1phx/zz39LOmv/JAk6L8qFYrSPyMt16fP/cbs66cU/wBrWJLhDWE0Ln/+CYG3YylQWBbWxkp 7DcGyfTYqDFy6JGHNc94buqihcvX5eUdc+Wlp+tcDh8o0tVqIDr7uYDfEuJGXJWwH+iaxlSbOc1D gVhcHX3syA2Lv7n1tuuCuVknnn6yz0BGIwvaqueeefnY4UMHdgl8MeOLKyddHS5oO2z4cOh2cLEM D1BC6xawiONZgPY0C2ne4Yv7LOh57KC4D24voTt30FzyVJICSQokKXDAKGAzIVE48vB2LcJBBQwf tOTwfsKCB1YUSkd3JTxgfdlfN4J80rZtW7QGOxvp9V15Ays6J0gNlnKSXyA/gJcQeF8Q4IF2Ahle sQmQ4EaLPlk/3MV/p/tvfYdRA39gX/9YiNvEb5ACSRYEUiC/qqL44Wkv9Oo/aFinQUHHQiYB/ArQ zl49ek44dRzCywFcDbOPhTzbBqDHdn33P950N88Q++EWL1pv8ODBsBqhIBgEbjjer4005fle1iEn W4IN8EyfzOaLldKZy77v07F7uiExcUPFLKKMR2BSLNg1dY5PkG4aHqAAokQ2JdNQxQhFj7EVEXXD hvUZotC+SV4QbJFtavEajBxIJ+5G3EgvDtxPIAgKOATQDJIwCOVNJ3hReS6AhUWFGO+aDet69ukN a1znQNO8tJz50c0wUgCgR5R9DpAzkUkKkj+xbuQJC2Gv0QFQTaoAWpBwS1jfJmN+vnJORV0p1+WU QXzToJ+Ncvrna+bNq1h5bO/uuCAIS7JlZuA2uAk53FrgrnTkDWdgyyLDFz04wkzBlCSHR+oGmGvE 0eEd4SGi27Xwh2RFVPADHQNrgZsJUNDYdMHXP69ru5jf1pz1MvyRWT8kTckJK7aAzAyyuC5aqqiO P4iJBW9OiPowXyAvB2R0kjRtWA+ROVlliNGCYzRuTAJs4xTYKXnwZkVlML8yA/AJ0f99wv62ohJo D3yirjKRqukSp4uIvy2rW6fZpflpdmj9hhPSmg9La8U5FlKhCIjFJRVNshxMCmCSYIbTOkvCDk1z V61DmgIompArwPvlkI/T2xca473HUiH4ZE2rrizbJEiiT/ZfeuUkaF0YK51zlMxC7s4pXVtmhdNa h4aMGVvGZMKWHwr4SzeW1NlCOJzCwZ9TCB01YtQ9d1RffNW/encsuvTC09lgiu4LIgbvkXtv6Nbs vmv+edPP62oeePblEccPNvVovGbLSQOHXD3pFh9rVpVvZJnUm6+/PSsnvSZaHTWYiy49w4pHq+vK 7GqlbedhzzwRfvmDbyhZOayxLKQx86Tx4268ZlKQNSBlKvEtN/zfs2V24MW7r4gBNYVDpEj04uvv dHRE69oBX3DE8JEC2/fn9U8trbDC4VCvvn2een7W628/qSC/A2dDduOBMir6Ik5U5q1AKP3afz/U vjCnTq0NhIRrrrts+arN991722E9O/Xs1FF3hBDAxGsqpzz6dOWQ/Gsn3d6k1eFPvvQSVG/IFQEx DwF7AHGpF/N2/7lglqIy1ve987/d/RslayYpkKRAkgL7kwLYV6HbFoSjOh6GgD0WmVdFkXgfYivJ oOcyYbT5HqIFXUcKHRjNSF8HeQ9sJeFEUCGzCsFGIF5bJknE0RHIwAN83jPMoTqYVXJA3H/CLqwc rKAzdl5adt+O3d9/7x2fww/rPAQugLJt+Q27e7sO/33uhUOU1F63vzDK75n57MBO3Se1GbabUe/g 9Bc49qvffN3TME7s0btfOORJTYjZw5NyJ+FflCRTpkx58MEHG3YuOzsbEvLqVatxEvMmbiUisShk Qj4IrB/e1A2AEZCB1yskbu1W8Sp6tSH6a5yIXCC/lG9+/Mc3Y51HHhZo/c2WxQ/++GZBl/Y2ExMZ oC2IvK2lWwJQyFVEhwI6hUOqA3iAAjoFyCgcvoK6nqQHbhqTHN/BaEMaTCjOhmjxlPkvZ9Qwxxb1 GNuiD14ZV90tBhNSBz77lqYndmbCeDJ11IKApwy7HvLroYEKhn1p+ec+eH0jNyd4dY4Nc2DWOHgu 43bkreZqTjB+fAGGjyfD7hYJdlgJkoDfF0cCeEnWbPmzTcXzN4uMHGJimhzTIVWaIhIvAkmUlf3M 4VnKpu/mlc777OhjDsfNZeQWgSqD1oKksLdD4h7Ik9vfiAN5zwN7L29N++M9Gy4BO6UClGWmbskB cf6SX+741+NlJaWyjwNyrc9vWLBz6YLtU4vN7AwulmaUmr7MGjbFD4frSDleXVby33bTjQMH9lVt PlWUzjhttCg5I0eOroiVfDrnpypdP/HKM3+Z9vIRg0Z26DHguVceHn50PyPGaAmm/9DRh/fsdtvN t8x47+NQCO9+dsBKWGakRnQA4BtibcVhTdbPpTS/74Z/HTtqZLehw8NWncTZkN6wnmix6ory4ogD xTEnxJG7oUbITCurihs6mkdIbVRN6IjnBo4StEBAZxIA6YT1B24AJkIArZ9+WrB02crrr7tUgN4P qiPLZ7GiLutrVy56a+p7JaU1nXJTkS4B2tn07NB111+1Zc36bm2LFleWf/nd6oys1Ksvv+Shm6+b +UJo5MmjH7j/rsL07ChhiwuWoScSajjow3JVX/AMQHpoFOrPNHJAmsv9xxI0cqPkT0kKJCmQpMB+ ogD8SWwEysC8AI8mgCYiTxbtN7TwgVPC5053n/3UgT+3GTCUMDzgHrC/YChIKQQbgoszAzMahsdF IPqR8z/vBzYDfNaIE4YASJpkbFeovbMdejf77W0iVNklJNkJIdSJ0tgBo0KB0IsfTV/AVl3QaXRL IH0iRByukLyRgCOlm7AO2eK2XbSbN9vzaqRMdwuZp8CbN9jF8BWl8U0Nu3iCYeG4KJrAviaIkVZi xtFHDHl+1mt5wfAZGZ2ghwbVeUTBg+4yo5PnrA6xFuOEjB3nBC6esPz+eT/M4+LxUQMHNfX5geLv d+Dp50TpIjb9r2PRo/6Q+QGyHD7h74qcTL+jD7xe09PTS0pKUBMaZEVUFD8FFUI843iyb8Ko680E mhAY2i6FPdf8BvsGKpLrJ9gmRVZ1GOi0oF/4LrF57oLnRzTvv2Lr6pI0I4/VMh1ddIQI51SLpiYR MglkGROsFHV0m0QHR0x8RQfc2D9icNA+aTQcwj6PSXqJHa2qWpSe4Hv6O+E1AJ4qcljFWUkDVG3c URBnCvgd6E94G0wjhoU/UpvAbMjxlYa5wUlkuNguWFgCnF+EAy9Z9lxfTbot6pKxETgqCCBybTdE 2L0pECC3xsJKKheNZKdktkpvsmKDFNMzg4YFJ2HkgiDovki0SU6oeeu0RQveiFetnz9neVn5urys lkgJiBVub26avGb/UcDlrWHMc0V+7ws1TgufO1PolGuChgSwjRPfVsv9Z/915E9vaZ+mGi03HKtp RpPmrW666Z+KEAZREvD9Zmt8LDJY+v/z3DMVyzY/NOXBkFWjilkIymUTtWGfXK0hFtUsyk4HZKXp KIaqBcLZZ531jy+/WnLNzZNWzP8ZCffatu0w9pbrTjzpvK49+h4ztB+n2kg8xCIYz1bFNOmEM0cP GNT/s5lznpk+++5/TywoCMTZZgZCzvl1NRWrn37m45oSKbNJvuqonMOb8LYXEXDAhFPSZ304c8mC uQzQPA0bWfDWV+pMdsW48V9yLART5PC01mwp79xrkCIKWsSmlcrRDSPOCwE4wwPdF+HIULzW1kX1 qCrobIgNaqZtB53yiq3uMkiQSrbIx+IATzN79h/UrV3LKffe+/Crs7XV38kFbY8dPUpd9s3kZz8e PPyEZgVNYlUVnByOxRM+SQgEA8hJ6O6se/DU6xd67JEoeCL1Z/aglWTVJAWSFEhS4IBTgPZYEVDs lG+Z4skEATwfYWGBdwNrCe8obKh7uiYe8FE0ckOsxj/MnVdeXTl0+DAoDw1T93kwDCQ/EA5FjcjM W7pViNYN7d4sBOsGMb8gBQm5+7+QbxJiAx2FE3RTHdX9yHhIvHfO20p17Mp+x+YLFOpFGPTQaro2 FoibZHOoNwHt/w5Ri96Ghc0Lwh6+4rN+C8PJxu8JKsE/FqREGlxIx6idYxkn5nYo6dzz6Y/+1/G0 qzvwogQ5wgfUfcJExGD8kBIgp9gBDjs6cuH6/eDyTu7UnUceXgoOJSQbNCuZThpMQ7gCyQka78SB /bV+iwdxIOz98ebdu3evq6vDefRbYzRVV9F/YGa66Jl7Pq2IuERhT9iDkGYbGmRnO6xEDTf01Me9 /svHPn/IUjgRmYhhxAKQLONUS0JMliHjoSdoAP+AmZJtxg+XSdI3UKfwHx45qUDQPsmd8N+kbBkO UjJLQtTHlPMxODi6VakiHjAQXgxoP4BSrvOI+aPH7xU/Qv5wFy6V59MMJwO3wL1tJgXZ9dAq3HSx tJARnYRVHXGNeBMICYbSSOxDsQUFiIFbEAS41eEqyipTqzMlCSklOCME82lVeqJ0TJNwq44ZU798 WaxYmppIlK3c8un7X585sRN8iTEzXfLsw/2Tl/5pFNjzV+VP68r+aJhWCnc9/d248HLVn8EBvYo7 LNCTANAllJ7ZZ1D+yu9XffD513WQl/goMoUrvtQ1a4utWPT7L74M2rEqMcPQ1aCrqSzqMnDs8P68 FmctMyT4sN9/8OF3jz79zIcfzurbu+8tV054+pUPYnXaoNOOu+man++65+G81NANN90kA5UM8WxA 07XCfXsOFYcEDhs49IdVy774cs6MWa9pahonKXHTmnT1OVXltU8+dV3X7m1qYtWKFFB4P6tFg4Hw hZdevnpr1bmXXd6+dRvFMlfMn3/qJdffc89dAw5vJ5kJR09Ylvn0c/9tWpBtaKYgBRw7jpeRAhht yHOIz4SkpximuWDBQsOJyawILFGsdjFe0yKVIJPfJyJDC4LuslILKjctnTHjuSeefGTVpuJjRx6b 3dP39velETljwk33fb1g8d3XXNYyO+3I4YPNmAbHdEBumpoO456J9AzbdxaP6FgltykTdvgA8Jzc Un/VTmolTycpkKRAkgJ/LQpAqEs4mgC8CAUBbBSxhgI9O7Hl4ILAg1OQ2V+rz3vam7nffft/Dz08 86MPO7RtS1muCVwU8owLiMgxmyz7vcXrBjQPgoVFSmeRuGBQAewoMYHeNrwvBPjNtdhJ4BPLizAw hgQFppQxrQdyYf9r0195NK6ePXRsvpIOpzfZshRWRJATjI8wR/6mhT0d/K7qe9uWJ714cp1n3CPl rAwmgqQ+r84OWwL7gvyzpgsoR1Ip5UmymzrShV2Pjm3a8sDXb95x9Fkt2KDByeQ66PLWkDUsHul1 ERPK4iyYfWgVsiAPwpgKIw/YISDXEJ0g8tI/NBn/VBLscGA7P9mQJt7WX1/XI+NNN90EVyWcxAsk M3JQCiKsg9gXKBEIeA8TzLsCL9y2o/oWdnAA5sytholJghKIqADolHXiGgxqnMa2iWblF7RetH45 zgvInUfKcU4HFVko/gOw4lHaeWBPWng0cJUyUUnWt+VjB4ENYK64KStozkPDQ+I6dQwwOuCEDMmh TIa2CTgYm0OqY3O1HH22+sdmCaVQTj0irXUq8tRRojzn/YolW4y6OO/8rK7tnJ7isJoIzRGHNHro K24PPg2FOCkYjhE9h5ELyM2Ac/Sq7QYddkAaas9kNS4kGIm4FGQDyCi4hgJAdTliC7F0rXRMK6lf J/HN2Y9vqlgS8otxXVWrjNlf/njaBJrssCj+lX2Ddzjiv9lJvNn0kntLjPuye2do56FXn958TBpM kEM9To82U7z+GI+3TOzpg6SXEwGu2JtYdfanH91x2121cU03nY0bVt991+2FbTqdecbpNVu3TL7j 3lmffSUA9yla9cTjjz39/KvRuGloSDCe+PbLr8aMOfb4U85esaHuyeef/+TDTyaMHw+JR1cFWwxd d+3V55426pH77514/kVrtxbzPijkYmwcoQ7ZFVE21KLgkcduKd5aPOq486orqtYsXH7acROnT190 38NPjR52uA6rHDCbALYEdwdiH9iM3EKkMp88+da4YbRo2fKdd2fl5+YO7nd4dl5OXk52k8ImLVq1 ufXWm84+/SQAcsYI5RvOpqZt6Ioo85wYjWm6brdo0+nWyXc89Pij997/f/fde9dDj9z7xGMPnX/B mYLIIfkenD+RL/2BKY8efdSJk668qaBd3zffm/XSq1P6dGiBn6oQR1xQ+NLTj/RrEZgwbuzk+58B xlTQr2Bjg34Oi/hexNq5WyGew96uVnv6yJP1kxRIUiBJgf1BAeynxNaxYsRhVlTFylnyqsdJqM8M N6yNfL8O7WKPH39qs8KiO++8Bzh7JDphpQaWBlR7HIMsbd9tipRYiQ7d2kDo2MaMYi0n5pT8Ngm8 Yt+Gv+1y/OP9EVMjSBy8VQT4yaYwzLE5nSaNPX9x8YZ/v/fKEq0K5kTZEiQVQV2UgBx/B6D8TpZb sWLFiBEjli9fDnb4dz/9rjPg8gNww8PWR9IxTKLAFyHFbGsp49zeI8u3li1Yuwwpu0UnITLxANQH DlvLKJu44E9xZ4sGAxUlGiCOjvgfahtmPdgW4dpD3z1Rm07/hQr4BJDF4xN+t+mDVuB0mjRp0q1b N/yEAWm2Fo0iqRMREhkOKCXDnpYGE4DeVkiKJjKEAz0TlGKyDfm2Fifc2/7MBw+/4MS8njlOAInS dXISlVMSXFM2Bbg+1YwdY+Lgo2CAcxy4myLdgoM/dASOshDnyCnU6xWMbLChUtgMngKLjIjQeiTo tfBmIjIOG1vkminLX7ti0QuPlsxeBw8xILaKThVnT1757lWrXvzX2hdn1C7Y4lOrGNXgNYs3gk7Q 0ZFd0JUt0SyhwEDRgjZxCnfahRp9V9QCYGgIYCwmBxw+pqS2qoKPxeRakSnNs8ontE4f1T3jhYX/ +bzqo8qUqiqgyeKZSOyX38wrqaiE5MBLwJ9yX/pd3Sb5+4GnQIOJf+Bvvv/viMzptPW4ZdtW4N5k 26vnHjc2ZLyjUNhAK8M4CYXhi3JbTrrh5uyws/yH9779buEZ55wzqGfbmuU/fjxz5phTz7x2wmjB iSxevDwqh4GrpEZjl19y8cvT3+vSrs3tk+8+8/xzUgMGn5C12qhEPhd+ePQEBOGhh+9r1rbTtbfc vv6XH2+54brhRw2xsQuZCVsUGc3p3WfIo09OOe2si48afIxZxeR3bT991rRenVowtTExZCbgmW/5 EBgLVFFLt8PpuS/995mL/nn9OGy/xwz74OPZ1946uXl+qAbQmKIDOx7LIQm6qDhW1NAcCfjF0A1Z kuKL12nvvD3jy8+ni2LTn+Z9P+708TYT4XTTh00B4cWiZagRmBt5QVqzcs3J409ZtXrJCUOH3Hf/ 872GDrZE3TSLDV0WAIgsSIiMbtKy5+PPPnrBpDvuv+5fm5b8dOGF53bt1IGS6RnQTv5KbTwD95E0 fBY7ngHbn+Cua+74+uTZJAWSFEhS4CBQgEQaBNpsjJlvfPVDvz5dBuan+8j6AGU/7AG78t47CB3e s1vaeiI9J+eWW2894aRxb7/97hknH0csL5LGIrU0y261mbnLVnVoidRnYJyRlhuiB1JzgdF1DXpY zr09YM/u+ZvakFYa7Aq/bi4wleI8cpul2lzP7Pbcsec9O/OVeT/P79ZzJLm1ucpfMrP+esVvmv2T vmAjww6IrHqRSOT111+//fbbd30jkBJCBLh3gUnwnMqwIYsTDbNTXqs7RpyXA2FWRUhFnOcBPpkS 5YLrWObNlWVLflx8+YDOBbmpoILDi0i6DU9ACAEywr8gBkAOQWwYvuPkgaXArse78xqgHiRAfEJl jIJRKJLsDwWMrYYFTTUMmVAhkGeu1wTZKnbDnEUGDUwVuDu6UJqYGzCwuadMKy8uDeHzc+y0Ttmh Qdmt5kdXw04V4YGPwhVwwTTWDw27xkHgVEHHCLw3Za6C0eIcMO2h2XBdN6kTmKOYaJ5gTV6cwOuE mCfB5OdwiJYELC0sEgielFQ8GgiKYoog5FYl2hpGqkNAe2GgWAYwWV0sTcuOqhEmBaOksMAAJ6b7 wyUKhESY3+BdyqmQ/IC6iZQOOrhIIOXtwwOGqFjl500gn3J+X3pGThNnQyJo1PSIVl4wqGtBLv/U vOe/2vADFw4ibs8EonCEdDhrVv/y888/DBk6gBFqGIKWCe38kSZ/+XMp4K6NeCikFvEWym1nyNKH P+80Kd7+PnF6pNxwR7lHpAU58OrDWE+IStiybQFhbSogjU1NhJ2e8eOLaCNA1UwgyyWgkqKRgKJs tVjV1FKDvradO17boftVF5+Vm1sUTRgBACmFGFNOqzUc3Y6FEW9t87LPf9Wkf7QozLv+5vtuv+WB foOGpWVjRRZgdNMrmblr5r34wjQrKlbHiw3D5LdIS+fMb5oqB3wRKZGVnpID6F2O8ykmvLtZNujL ETMvuuqK48aefuf9U6DX/O7rL9t275zXqq2lVWZkZsd1PewXBVsTOQErVCJmybZjRONzP/502ef/ vf6af6zeZLY7rOcLz97NKQnZ1EOMn+UVNix9/cV7N988BcHSGZmpR/Q/4ra7bzxhcC9fuCXDGUhJ FGGaJXigYBlBTc2KW1WSlFXU57UXX7rvkYfvvv+pgF/u88h/YnW1cP40dKBSgZi7W7yt0VPmYXHf C5Pg7t4pWS9JgSQFkhTYrxTgHQ6ZrhBI5AT45fF4YUzF2gdvOsghFHTlbr77wIjt177uVWOAHrPU uqOOHDxq9An33fF/o48clBqG8xtytIng8pZureOrq4YP7AJeL2ARw8HwZGiA5AJXN/IXorIH28EO +uhZBevZlu013BNgquG86AQYZmBGq2YnXijzlNAZfYbcCWmbPN5w8327//Yb7ta/2MhQcnJyxo4d +9prr914442ShDi5nU4BaJkRhAU4UXIzJYx+NuzI8PrVGKRo4ODdRwYhUJFLgQEnynAbVPOVHzct 3LhlTM9OHZpkOQBxQ+5GlmBwUAt/UDEg2h0sHumv3TOuuLdbnf8rVAI/gIKe4BMZg1WnLpaIIfMe jJUmlON7JbkTm4s3lJhdoo4rVQMCB6E0Rm4wLTUllQX0C2uHWT1WW/NzMJAlAR6nNiM3EAqn6AJU NqbOJeI+Z6Fe4TOVGl7VU8AJ4pkSsQU3cRkapU5TjCikPOQoRCAd2foxO/2Yf6ZIz9d9xmAcoSmp drTqEAvsF1aH0l9QWCeACEt0U4AcyJbV1Dk58IvEoxPTZX/TjPxlkTVWIpHm1uFlIUHYL4D5BCAP YFn23qoGGTiIbFy6bcs+oOOUl1b562p7ZqffNrRXKCw8+MOrby/7UvJlcSpsrcjwaLAJDWB9AsNO ff31wUMHQkfhvYYYW7L81ShAE/JvVJCAAPsOEqx4Y8LovFUVn/UjrT+543GTygd/lAYJ+jDeQFZO eIhzTiKeQNi3X0HjWGa5ysro/B/mWFt/WbN+Pd+puy8gW9Xll111RVROD1l1dnTt2iUrFizeIGRl zvvsi7KYHkgNCI7mWHGkPDe4wPBxZ7XuPqC6otaIVHy/cNnKdSvXrS2eMe3DFWtW9z2s5/njzrrg yjOXrvrpqYeevu+WKy+/eMthfbocPWhkfn7zcJbSoV3PzrmZyxYs/LG46pvP/zdj9uzWnbqOv3Rg 8brIz4u+R4I7lU9pmyV16twlp1nr/Jz0oK1W2oGeI085omNRVUndvDlzC5q0vvvm244/Ycj5F92u yHLnzp1Uq8LPWD9/s7CyhlFF84d5SyFLQi2blZP50CMPMpIq6VWRSOknH39SHKm1gjlvvjMnFITT KfxiRFFVEzYbDqfdfO3VA445LpyWiWUCqFmxWF3A74cDhkdo70m4etX6Z7GDR4CNEMs6KfGSkt4O yJM8laRAkgJ/UQoQW2cIkGkEidX9wZJ4glY6sHtIhOUKGN4a+Bft/e50CwuzA8WnffO/bjh68DEv PfPi5ddcDj8YJESLM+x3a8s6ZoS7hKRUm5HJaEKaZJuHkAWnLlhQ3JgliuXZFzK42/f2j4ZdpkZh BULGYPjjMWoLJZNkKlcypOpQ3EKJ2/CCP/8YGxm2P+g6hw0b9p///GfatGnjxo1r/LaQQOIK0QgC WgA4jRYBa3IyOSshXbXEqEi9rbG+KqRSqGZe/vR7ljNuGN27c4okG4aOjBfgu12kEICFYPSQEgkQ yNXow/BK5QCToPHR7urXeqkY0p2WUKFtD4h+cGcYCkAGWDgQk3y1nbP4lcfbebugBWYJfbikQEs6 3C2RFYoiHNs0bW4LLDg0zjErrMSba+f+pBcHLKkoIpzcebCY0RIX1Wl1xSWbVydKrv5qisn4WJ9Y rK7Tc1si8i7Acz4Ie8Df3Wbfw7RnkecdOJkASjHhcurwMvQ+FKsHO6LImlwq52/etOnadZtg8Ish yleiBCaIKVXAfqIXkM9Ne215ebQtEjxwQYtJEZQcMSTF1DYphbkCv6JkTUIjSCJGkolWkEn34fVC ssCYXSyHM9RIZW5W096CPDA/Y3y/VvlS4t8L3np31WdGFjT9kmMbMGbaasJMRJGLGxqcb2YDpUkr SkvHVN2nl3vnzy35y+5QAPOa3nXvtXEnuXeGJBqa8viG/8msTXo3+uYVd4FAjUOnUOZ0+A3i9UCf XXmvvvvuuOkVb6yQ+zNUL+QpIDM+OZDqU7CeIAu5HO7YqYUfKLMJh1MCHTu1TZHYq676Z8WaFTWO fNEVPWwk8BQVlvzi4S4BwlnffPnBjbc+a4UVOG4fe9KZo448wlDjvKkiJaXB+OOGkN+uVQeJeev5 52+6/va6aF1Wk/zjx580oP/oIzp3TUkNxsyq3gMGDujdd+XSlUtWrJ3+8exXX5lasbXYn+abNv3D Tz5ffM11V2+qTgwd3O2ZZ55rf1ivLrk5rC1uLSlesX7luq2R0hULVq1aNXfu94Yaq9y40fSFOvU/ WuCKfOkF99x/f0b7Xl2LQpZRHQwHQ4G6eDQm4NVlrJnvf/DMs287CuIDYmdO+Efn9oXY1+HpYJk6 lpJYVe1rb01/76OPeFEIS9JFk65tkRfWTCsFtnzeAhSByPt6Ht4Djqw2AvUQCi8jYA/LqDe9SC0H 0u/iAbgPB5dAzPPqN/a0kr8lKZCkQJICfx0KQJ7gORngiAyrKKklOrZTlxOFfxW2nt1Z+/46Y9lh T5AsnZcslm/frul110x65N5/Dz96UJvDD6s2rTVx45dVJTcc0xk4gQrc4TRAU1P+BbB+v467weEO m9+9k6QtrN/XceC1TwfwlAOvS96OCJgCeAWUtNhHyFAWYSwEXAUhNFHya5yjrpDUQ1pdfFAjv/Zz 9/qxy1rYyFCwkXXt2hWp599+++1TTz3Vc3LBSfz0uxbQH/QkDk0B3OAgMEDZCilBYXRYTgiaH+Ag CBHjihnmjY1Vs79f1bUga3zvZl0ELmAgoQVvCHD8pCQfCCeD7YnGIyIcg8UhnfQsffsgCfyutwfm Kwg1depUCMynnXaaicxuiSgDx0UgAIFJ4YF4QtZaDBR0gwCFz8YLPQzUppoOpGhSAOANBY6lbiOF XKtwE8TWGSxmj/NTvPhzZ3Minxfq9Hze36GoJdI7WIwRrd7ahs3q3qvbiyu+LZUxj+LILif6YdkG kySYeM+RYgViH0A9YWpzJXbAt7gvP6VPkHDKReP120LbWPCEvkfnpDd9YuOrig1dEGICeWBc4hGR M4AFUyCkQqtEjSI1Fnkg20yIU7KVVORSH1jYfnTbAeuL1izU13ywYeGGWK0NxEwK06RJvZcF1uAA sEirQ3wgXFLZNzMyqk8XuES/vuKtN1bNqBURhwuXhRDsxrqpKRicBjsxXiShZEvFh7M+v+j0E8l0 eWhZjfeSUofeZfVrDaaIu9zRCfyP6YIziBA+tAoFM1OGebjcfwAAQABJREFUHYsixKBDgcDgrqfe MPHpjnHnY9J5ZCpxwjqvWjlHjD2+db/BqSJEGLugZZ+nn3vDRn5IM85lNXvytTd1h1s3pFNNZWWT osLcJkWA/zXhg2kAngmu9bLKNzntvJuPPvFKrFDIAJOSki4pkD9FW0yHohNax5Bj2hqDeN8jjhz+ 4DO5XTp3zc7JxsssCvB4NGN6FMsPFnWgbLXu2LNVp17HnzQ+Ho+Xl23VDK1D+47rslIfffbptu07 ZGVlQLLVLScSg9OQGkxP7Z3TtxdWv5FDQQaDdF7Y6lxvBQiiAFfxFQ0a1tRiZM1UDVM5/7yJpAay DdECRBl/1Q3/Ov2cC/wBFL/Pp9iOZiJxC+3WgYTOBNPTHnvi8dsrquDGnZ6ekRIKEeQx8jbAdwFO M1h5WdKcMqaL9Et7Mda3+i0Zm5RXGptTeFjeI9vhRrjz55b8JUmBJAWSFDjIFAD7CH0pYLMyGako kL3QgSOeBi9/bBxwq2KQV4dctg5hVoiFAtSWIUFVs8xZ54x764XH/33/3Y++9GqtKL6/dDXyqXbO ToWeEAIGzJruwyAlv0JHWP7rd+F9eEzbpSO0Vb+de+1SozgiZS8j4e6082Dz0xOOWWNb0xd+xmek nNx0kKhxmoSN2lYABIJAJ7ieYudClwmkHtLV9m1qH/pYf6mnr0SHcJfx48ffeuut69evb968OSrg JxSc/010A2ySjpMBY47HsAPgHkIDBkUCrAE7sWYH1yTsx9b+8srmbyc2b3Nj92ZpaIC8ZsBTIOE1 pEJMMBcJhPwDUTAeEcm4SdLw5t2vxPIq/NU/QaV58+YtXLgQ5lCJ4QMB0QctMqQMSGvkwQXzF+aW ja9gYciMTPTaaQFApQGJDSGbphNA7kK4PfoElTdUSSyoEZvZGUBVSQNQJmcuTWxR01i2zimsVk5u M6CbUshQ1nS+o5I7qPO5VoqSKhdOXvq2KqnBqL2MWfcU/0mVIK5wKmNwGWYNE+I58dB6WLPD8NAU eagYYBGjnokEi9eSD7zRbWJaerMfmZgV5cUQEgVKyMwO9HcwVRrnSHEnYCAnsmOJkBtr/U6qJeBV YoNOoKmUNzrUtgOT1S8jfSTT0dCE1zZ8oSqmE0QQocvk7pQAjf4AHs4ImlCFCMHUOqV/bojzxZ9d /+nTP3wYlcFEKhBkWTbCWzCBKuFaqWqj7sY4caZWMXv2rPNPO55ULfSmJ8vBoYDLWzcWpwcVl8ba iMBSAB3irpdYa3Ri30nh5S4TB6fne3pXLPPw3sTiSbMN0sIfrm9sFaBL8B+2JmTVNO2cvIL8JkWU zZNagQ8n4l4h/cKoDh0NkkiynTp2xFeYryBYwqsFy7mFtRuOnpAWkZDTn5IrB70UMZD3AFBGYgyC 1NErt2PoommYGVlZI0aNNg0DN0JrSG6OT1Dc+x+Mg2YAUhhwLaJPUYqaFmFviMWieXm5RUWF7q0h 1rq9osugSrIszW3B/UpUIFLQvy5AE3mw2HiVgaXLA4iTadWqFRrErWG3hGQsy76mzZrSFoQ8DGSO w5+rkyW6UAkGQ/jDr7gKg+XI4kd9pRf81xXmj2Sna3/93fuW/ExSIEmBJAX+RhRwse8wHtJrZwZ8 eiSBHF3gxEn1jUURfzBAHMrFFMkIwqqOIbLB9PDkyZMvPPvM5QsWGT27r1u18qJu/UL1gBDurunt DtsO3Z1i/45+e8vbW8V3d6+j7ziGDYzlJBcGmjGsGTOmacdYJ7Q/Ko/hRBVA1NjemBj2N1fMI602 RWpsb2p//As+hDZ91z9l+PDh99xzzyeffHLBBRcYhoENFP36HYsCtTR2XBHCCvZpMAnYksnshJ2a zEMAIcFuPOvDH3Sh7vC4vVnaUMb2yqRscBzcVSHmgWlz92GXKu6HS4Zfj/bHmA5oG6APqJSfnz9z 5kyiFVhSmwXkI0W9grEBTQBCDuHOtdPS49tVIcc1etDuH5oD4wv2SUIEitM6nN/al44cypzm1Pic HzetExJ4dGKfrFajWvQWIHDZYiWbsIKCaCowKZye0n1Ts9In189iReVTdf3M1asRyOJ3hAKBByol Iuwooo/hVES+SZwF7D7LrksRNAESNzCKRJ8Qaib7wT8VMoE8QxZqVA13w1OknHbWDU2OjnBqiAX2 DvfOknl1iRinZCYg2zJW84z8PC6UF0j30zoDqtgb4mUwKSLXCFBE902RhOkDux5wgOzNIXtxqr45 uvDueW/F+Tjng18qlAlwJbbhvU3RNRasfyq4YtuAOoL76rNPS0u3FhTk7eoJJH8/OBTArEfBWoCV B1hZsivp1S/J9CveDFIIHRplX9WleG88DRxmMuQfb6XePnSiBs6DUjgP4S2RgAIIro1wIuAhiXnX UmV4g5BdkQ4hjOHT+8mFwHWFPPrl16KpKpZ+BLbR64PQa3e1rv/Z2w9wHr/ivqiJn3CMA9REQeP1 lXd5gPqog0u81rx28Ikh4CcceI17bZKY99uCbuAEanrjQn/26O6/bSz5LUmBJAWSFPh7UYAWWBKH 8jNEe3OZbgQZhfKnu1vo75fTQ27k8EmD0YxXSGGJnNJDRo149PEnW+Q12aobp/Tq3Ksw/a/AKJBy 2qM3iI5UEDwb5MQT+oxwBP7Vr2aVc+YlbY6EUx6jq0h8CPYGsh6Jr94uuu1J7c8ng10S22VhYeEJ J5zw0ksvnXXWWcithxvsaOuETQpSG/Zi2IEh3FkCA64bowBjI6kcZBCmf7eWIzMDht396jcenlr4 ZfM2g1KQX0EAcgeLEBIB4DN/o+KxKwUFBSBgaXFJoACSmAxmxXQdc0EqSMJkxsN0xFNELoldjZ1U 0pCiwcUQ7CWDKQFlAP7xxaxuhS0KxRQJmKacUMdEyiI1IZ0dk9XxjM6jU5BcDxEsAvtJ6bIF5Rv+ 2fn4bI3NlvjL84cInPXKkg9MJOULIpJOSpiWCm2O6KOUe64NEFG6MBrDfuwYNoSxGOMAnhKiEXwz cVI0zVzeGlXQQZL8ogPJn5yOOZMfm91L46AmsrYw6rPWtwvLy/oUtQDkOuyCbUIFrYXMNAk2QGpn s1q7dOtGcGrkH77L8e+SPjpMxz5L0+WCos8jm2Z+PbMqwLGGSHZjwJwGJUfTwX2aHOQ7TVNjOMb0 BjFLS8t+XrAwKentisB/7u+099B/LpePL9CNuGcgImBq0Dd8x5LoehlQVxrohtzqVA0Hf/1CSjJP KMJgUXa0mDY2Cu8StAD5CsKPJ880vADTGr/iExUgF6F9HKAC5C58hbyHT5xBO96vXgdQH2fqxaSG DXr3gpinqqonbjX81WsEl6PgGJXRIApaQzXvuGH93Tn2xoihoU0c46boMFpG8e7infdu5x3XN4v6 XvE6Vn8+eZCkQJICSQokKUCKUbBjLJOXworRasvIYhQPjYU0pthGD4l9dGfPEWIEhoeUX4hH99lg kvlhZ4xzYkaIl/LbNRMT5Dt4cAuI7JlNXV8UEBsbNvxnHcmyTu4xUksL/e/bD7jirZcOOjEDydYd CwnXMRaXPXJV2vv18dRv0Ng0sc8effTRyLWwZMmSHj16YP/FSWyvDckFlplzVIdFml2AQRLLBd4C gIzY6RESAv85VO/WMlOC56Hju+TIEfd/9mrXQPpJ+YfBemTwQPMgw+R+HUHD3h20YwjJINTGTZva FuSkAr2SDK+u7xVEdBs5pxwbAjtopdGjh9TXSIFYSI/ZQgAcGgFcClBZwfvyaYzUNbWZH/SGEChx a6OVtdG6YS263NbsuAw+FdFncHhapBY/sHTWarHOV5x6fc4QZLsqYp0Ls3vHm9UsrthcmNty5Yq1 hp/t3rSgaTBTMtgUwScyUboXxD6bVzQmDFxNJLinzMZkgNQdG/AymaZ08WHDbE6kZw3rpOt9KoIX YwCqiRx9TqmP/TFWEoNbKUyXlt2UD49peniuFIbDLmTIjXZNhWiAKK6/lsvP78MUYCVka3CCsCtX R9fUrXFUQ6yNihJrwSwZdAMVoREhmRKmBp2JUzAoMZHISqjqb7351ojRIxohfvKng0iB+mWBTEbb IStJsDs0yzaJBSPBwroXQ8CcxVW4vH4hxmLdsB1vdUYFnPekIM+25i3ZNOVdcxkqoHhCoLfc4yeU hk15x7jQqww9H2QtVG5YDb/ijCeDecf41bsXzv+xtV2ewb1Amfqm0BrO1PfE+4rb4QAF/f/jXbxf 0YLXyC7vmKyQpECSAkkK/H9CAWwMFLLsMCmsLcergAMJxtTz2QSLtIMN4JCiC4aGOANGUsARCzbY bErrpoiCpJkyiygebJ3kVXewCnZEbGbefgZSu3s5cfbwbUPKsoRjTWg5IFOWnv9oWqVind/z+LZC io8ip/DMICEQcglsbfux+9hDPVJgrwSf0L9//4svvhhnvF3YvfFvtnsIeowpaTILth7Fz/AqE45y CNGzQwwX1BiZd5CVVzQh89ljWnf5YfPCKd+93f34wqZ8KkaLCByYdlzZxb3+0P/w2KHc3FwcbNy4 oVufXnl8mk/wxQlVByirCE+0gVrpBSeKNgdAlMYNeyA3TQgLCe7IUdYiCD2Qic/zpbfKbgphyVTw ELg5latbNW93XcsxTe0UpEqoEZg1nPnIljmLlQo9bL288csRaS17KvnI39icU0bm92zNZx5fODRc wFZzWtjicwGfGrWlNIcHbgnkIhH+nHrIEYrkDMDxMXGbCyB+xtbwFPVoEPCdyN6AkF4RLxSEQgKw RDghTiEjh2pBfWKvK19T3rwqlfVzrJTFsoBjQTINyJCmxKzRKswUyagBMqtrwUELe11o3aKUHj7V OCKYe3m3E6tbDPxi0Rc/rv/5B6sadlRbA9cLFBxoT8hb1IsJhO0Zegzc8/vvvq8oLc/Mzdrr+ycv 3EcKuCJBY3F6tCJh4uBBb1+avEtwX0+c2IfZs49937PLSb/giS448KQUfDYsON+w/K55XIvKWJe9 8zhuWBnHXuOogGOvDo69r/iEFORJmPjVO3B//LUyLmnYGRzjDCrjwJMt65v1Gq//9Drm9Qd3wVfv qvoK9Qe/ax/VGhZU85rCyfpL6g/wkycHer963av/FQc4jxHhAD953Wj46w6Pf9efHdapP4nKaL/+ s/783+8AYwS1vYLRecTEHPDI5Z3xRo2TDauhpnfeO+n9Wn+595PXuHec/ExSIEmBA0MBbzWH+xfc NdN8Sr92zSnGCnuIt4vSbrqDVffA9G3/3IWc0hxJdcjrESMDZAjsDA5EEQ5gZkgfCwD8hivS/rnp brcC4uIPxMYfyXv0HbY9AQYUCUZIhsswrLEF3S489qxvNyy999OXNsVrSUhAVQyBgf2ELty/xdtJ salBbRoKhW655RYY9LBc47y3ktev1fDYITh+UZFNLg1RYYxTxjDTy2tvm/bT6gh5cDpcMcsg5gus BWPyFoK4JvQdCQi3R2fPqIKYZ+luzNr+7f5Bbs2jUpMmTUDAtWvXygzb1t8kHbkN4jRW1kCaBcC8 ek8db5kLZdN4l2GCgrACcgKTBRoYVwfDxbX0QGqKEDZYo5a1tzJaGVMbYZGiHuAFZtTR8SBeXPfV 1C3fGUFKgRCN1T44f8Yau6aaNRcz6rq6zauKN+hWItPkCxgl1TXKMSE2IXJb4jUaa0iGkxtnDxcz u8i5tDSIdpwzNzPW82u+uuerN6NAUpF0TTBi8NgVOINnSgR9Nh/7yNj8XmLT6+rKKr52XWTjGnUd 5D4gejK6AchPBrnaOaOGMeesW8o4uoUAWrJP7tvyAl0UyMkiDbuvB5vdnlUGh5tPHnjWNSPODKtO oEzPrhJTjEBIFVJtOVFZS+8Wuc0ST4lbQxT/8IMP8Q1KDY+NwWfjTyP56wGjgPckMD/gM+z6d7pT Zd/mywHr/B9vJHhyiLe84uf6g/qqv5t8v/taf0n9hX+sUH/GO/Bq1h/X/4qmcAx2vP7W3kF9y95X 1EHxuu0dN6yPM6hffwkOvDOo47WMrw3r47i+snf+jxVwpv4kDhrWx/EfO9ywfa++d4n3Wd9Uw2oN jxu2j/O7rN/w2r/fMcjrEQQHYIm8544Dz/yLr7quV1ZWwps3PT29rKxs8eLF8F1BSHp5eTm+duzY Ebl3EUGKZR2uwqiPa9EgqIqCr/j02sen9yi9W/z9KJkcUZICf0EK0MtImnknR+H/H3vnAWBHcaXr 7r7dffPkUQ4zyqCAQAgJAUIkk4NtknFgsY3DLvbus3e9fvu8z34bcNq113Ed14HFBi+2wWQMGGMy AiEhCQnlnDX5pk7vO1UzV6ORNKCANMK3NOrbobrCqeqq89c5dc71Z03KAoXgnZgE+DRFptd3uB6A VeivSDDTYFcvdCMHaISxsi5law9/CguXLKpOWGObJ+PTzVe2rxmL+kvqrXkG38mfzhjCszLJlKPA Ht4XWHLFwVH+vMYTrMs+/JP77vz2/b/48jW3JFHOEx1OeYuGOhRdoH7rUh6QicXwzgCulWX0cc+I LZIS0dTEWy/8dodp3L+m/f6nF00fPmJYMsYeLfQzw7DAhjCZRC3kfuGY5OBbTr/s3x+4885XH/uL aReKDuNh8vr9VuSYPAQPM9NVVVVt2bKVAoypHnxSzahNbctyeDIBGgFv2M+o4AYCUQBHT+MfqLDg QXkk0BmgIt+q6cRdqyq+zuhMmNVYrFtd2P36tnUvta35Us74t5OuL9l1P1n9h/9+9b78CIjrGx25 MFv3x20rv7760UvHz7tt5SNPL3y+MVazurBjbCqN+XWLj8EOC1G4JuY9tuvV9aWdXo3Tli+uL7Qs yq+dUNVoR97mWPTDjb//zdo/jcnWz7M6mqyqLsNrCXdtbN25Mc+uu/ZXitt2r1kX5PKb6qIgZeer ir9se3FUTeN4/OXRQUCptnx9L+ZWvtqxIWq0EGyKL+mQHvRGBDgQYeR+ZIeOZ8fT8czk4ePiWKoJ SoEVVqcbMtlBTQWnffGqtbHdVcNHVGfja7Z3Rhhkccy8hy6q7HvsCvyHHnromhuupYeXe3V/uVWe HWkK0PhKEV2NAqon6DsMgYwNjIMyQqg/wecqcKludHccHUE/GshH2TLHwKoDvY1LfSwX+g0Z3z/z +JCuTKv9nvShz5GNT+I6lFvwDdPfbyEH7M1ydYBhTGBUlqJy3qEC8xlmuH/xi1/waPDgwaxirlmz prGxkcVg1sk2bNjAevDo0aOJ29nZec011zQ0NAD5SASmoQ/MI1ny0ukPWGpUClahwNuJAnxucJ3Y QmSZBS2wauFD+bpNPlF+QXpHVDfwWFBOGAELA4jwBeASlM5+9dryGcm6M5sa77r9l3949tEHf/tw JlWlMcwxKB/FA7OJhQgdhO3pBj+wOXKB7ZJMrR+ek24eccXHVm5a34rGpo0za5hz9mdJjLc0MLAz 2jNW62U4Ooye6bgkmFjxN83tlrHFN+54YtXyzbvfOWfCBWMbB6OkyMqgWYs5HDxrU16WDDypWHjJ 4JMWzNj0q4cfOG/E1Em1w8sM3Ftai6OZOBMccx/eCFeuWoWlgqF21cnVo17atnKTi28pXMtDQWCG bI8tvanKS4fAgiRwSZAeuM8v+V7w0sZFX2zZNj6qnzv59HVdu1Z3bLAGJX+3bfHEXfOLUeq7q++z GiLkbZ5fIrs20FCDc0/n8scXr1vTsik2Op5vz6/wdo+zhiblm4i1xUobg9wD2xf+essz+Rr8S5b8 emdlR+H7yx5LT68d4w65c8PjP1/zp9Zar8XY+bllt9e0W+2FrljcWlvYuTHsECclSSsdC2ozDg4h /GLerHF/telZ3Bx8evCVtfhZEFF1tCradte6ZzdGHeiJM+yI1Xbw32EEiGEHsXjJPLlhbFPtqCKa wOLfz1q4fWddou7zl944+oLYC5tWLmxZ84t77vrEez+2KfXMfb+779yL523fsfOGj948cdjImqpq zXKUe3WZ4TmMclVePQIU6D2yCdN5nIfujl5mcDkpn1M13f/6qWMlfv9f5ltNn3IbMb6/ISbvpx0H 8iMozLStKwg9scTT1dV16623cieZTK5cuRIgx/nSpUuZ4Yi8ffv2nTt3aoWfhQsXPv/889yEOLt3 70bER+RUKvX+97+fdJAEUnHdRsQhDGQ6VMpWocDbjQL6k2Nrnu07BnurkpwKwAPlofV4/O/TE539 mJFnYx6eCSxj+a6OOxctHT9rLqpkH3rvjT/4nx/+6Mf/9ZlPf0ZQi9qmzlh0tEch0SMTQiuVTDnv lvGpO/h9x5UeAslBhplKDZ44fqiYwVAIgYO29fGW9knIghYGQg+di4zRPRoZjPkQC0np71s6b39u dSZv/+28SWeOygYoFyILtFKJvOswwFMjxKbipZCtJiYGu6+dNK+uDTmgiLhAPqrOb2kljl7iWsEV co0ZM+bRRx/NdXZWVaUvGDn9lba1W7ctsBrjJb8gUE8UJtmkyPGNmFgaG5SMZRMhlDJxE5kxO9pu dW1tef0VJ/PQs8ttvxgMwtdxi1mb/uq6RxzPzNeZvtmZxYcVLgaySV8MkBS3xMwtxV0Y3SxYnW5V 9t6tTz6/faGRAC6Zu/P5ZTs27DQ7iy5iL/azBeIY0XVf6dz4jdUPjc7U/H7J0x2DHSMRdBWLz+/a 5bgJzwkzAQjSM1XXcLDYkHTagLZYb3Fc1DPjMfeJBU8lx1r1qWEo78at4IWOJX/a8XpYzQdZgiEI 8HaQcNlpeDjNg5evkW3x66fNHGxn2HLrxcxNQeeja1aMtQZNTzTXp2Ljho1f/8Ovu8tbP/6dD969 Mr948dJf/frXRQzCxxNYl4G2dG86OfwJ4mtWfA6nMJV3D5YCqvf3u09PtREHhgod9Cucq5O3fKnr YGt0oPhiD5PRgaMODKN9AIMeO8rvMxWVzzn5M48PNfrQpzdx9qXPEY9PY9EEZMS0JzPf3q3TpzDH 7yVEpnYvv/zysmXLQHeAN0R5mpjc5w6wjVGSGU5Tg0eaMrzICYG1YaDgggULIEJ9fT3RTjvtNAZZ VD0RABJBE0e/fvwSqlLyCgWOKwqIqyk2UomsICzFooTYf++eYfqq8R9X9eoubC6G0QixdIjSJgjq iUUrG6oHj22qxzPAuBNO+H+f/syX/vXrF11w0bRp03iBUYvAgHb0agqpRXSqpHecUsYehgYWRhoA NtyyA9HiNPBUkMaXGnY5beHD4UmPQkEZkCHIbbfdhjrGJZdcoqkEr8K6JszHasP47vq2xU+8PK+5 7p3nNg9LGbhVcINkMownYc3iOStMeJbVaRrpwKRv+XZsu1WcFCXHzr1KWLW3Qxfr21k0I3fTTTfN nTs37iZBTU3x+rPHnDy/Y9W6QmsYB9+KeFmwHqIwUcrsm0KvayIpBWqmR04R63klHBZHdjyqcXGh vDPm7fL9RMwK8l1m2vZc328plVJJKG2mnHxrm4vhlLaChYmfTJWNs0zUKJ0gYzj5oOPJ7YtsN2sG PrAnXl2NH3N8oOOCDlVmRLVeLGTnZZhJvdC2bOmW0KxGGzcQi0Zh4MVNDwuwlpVrL0QpM0rgvjyK t4RFJ8q5ZiyeDNCSDGOdSB6rnV+vfyEXiwqxsAb86Rri29023d1hSQyvCiCUdY1DCFBDKfjhWOzi 4dPOiw1PIjJmDcS2NrXtfGbLkh9f8JE0qyS5iO9ky4JVI6qH1BsubcH2Uz4pdpLs9vIJK2FiO/TQ CnAIZa68ckAK0JzdQfX4notev91DpPoO9G3VBXrFGNintt62VOZ0GVXhictlZtRgpaF82eeEaQn2 +jDjawfofVLWl/tNvxK/TCvoozEMrfZ2Wg2i14HQdI009KKaW7duxRvs/PnzuU+nBd1x5JwIiPL0 paYMd0iBV3QE3bc15MvgwycM8ev429/+9uGHH6Zvf+QjH2FGJB0drdzxSIRQJnXlpEKBCgWOOAWY PmNwnrYfExGe02WZ2wv24IRRJS6PgSAl+PZec+sRz/8tTzAeWkW1Hszetvkx44nW3ZefMGEQ+43J 2bY+cN3N3/2Pn375y18GyTCYM+D0HoXe8sKRASMccI1m6JGfAv1k1FMjn2bvKRVCIO47aHmCCnzZ VZmLmQu2ru30cueMPEEgquz9spRwBKuCKEwKHyyBdFRS6mI/B601KhmV8YZSJdVv8wKKl/hRe/ze h7e0bptz3jmJeNJF3Fsyg4S5zYjuWfDqkqXbLjll8hUTh41CtZ/CURg4aUqBxqzk7dkmqnpKUInf cAPDH248HiUiq8QsIdIqQT6EghXGmU5xyUftrCiO9RwKxyP7rVdRlfyPQJCWUr2IY3NzM2I91Vih a0QXZE9cN/r0H6/9U4tdClNMkAFbG+18AejbLayA4tJYapcmv6QjbSALMJBI6MBRuT8wHBtBlokl yZjDOb728GAuVm984J1hpxN+sWRm41FLm5usyufy8UwGV5LFfA5QY1uxYujlmdwTTjFp+mHR8Bwj mczHMIQJufGRngolvcCIOybLCl0doet4rhsUEdPSuJh8xUJMFCH0c2Koh2ItJmKQCK0SlVTzdVDA JieWboMomSp6Ac7ssBcaOnZHMcAYptSyFIYuZjER/Tl+UTbtU89ybXufC5STxQzdSak+sTBKw387 KJWQ02Po83J36tWT3lFlAqCNtqDomfZjLzxxhj1oWu1o/ANSeHrUdVdfe1FUzPCBgEm7inRp3yvW uQlEpLwF6wZzQsEcFwEj39FeYV8YSEz9RzxpMfW31zu9Lvqk1uvJmz0d+OmXCcIJpYViMp6UabQv BXtVXWpHB7AiMA8fAk44sI0ji0P0R3ZTykhGK7K4ZYkFJyIzrtBS8pIsSOo/Ehn4ARZ3L6hGDQi9 y11WnNA3+cp6PyVyn8npYOP3Boq9U9bn+6Zfid+bSn3o06ftesc8vs7pVOA0ygwYu//++zdv3rx+ /XoEeihe0gPpYwyO5cqWIxOfpwQeceQ+uK5ccS71I+4QAbzH5R133NHW1jZlypSamhp2+hG/nCwF 4BVCOYXKSYUCFQocSQoAMGAaYx7G0CMjtbKl9f75HRefPvLEjFElgAKum+9XuK3jNMApoGLYKcbb jD9tamnNpueMHVGDPUATJbpEdXX9N77+7auvexerThdffHHvweco1ZepnrIxHqq/7kx75n8Z+NRs zw3GYrhS8T+XV9btDWtpx5YfPfyrT55/5UWTZoGRfLh/Jw5TLNI+3gJyqUR7Ett/hXREpSCo8iI2 fLsClrpU0v6GcdOHP3jJtZcvWrn01BOnhz77xRyEoi2m2ZHb/ZkzJ5wyehhFhaZomYr2G4nYLBMw 9IPSREgpbtf5gUFDMslBcTgYF6WEHQG+DR22nsH9w2fDIDL+owmIwiFWMlQdKCPvHQeB6Qx2jiOB vsTMBeSlQeJRbISReP+Qs3aXinevfn635Rn4dvRKePvIYbxa737Xmpw4+2a+UzVWSA8ydvcB1RMU UoJuYCchMESXOZrfMObK3j/pJz54LsyVjFgqV4xMN1kgTb5gC6oShbh2aMeKoDYctwsrzfIBNtiR ZUu3QQUHvpsS4DRduHXKH+A2IcAcrLQfcj2R/6siYYqHkqC8C3uOrSPdh1RvMZDUEYVG5Yk0OoVC f5N78BNSD1loEda9SFft7mtSdoL66XVuoX3K14q2FOXCiDcGVfhiSlHWShVbuqYNHffpkZfPiA+n o/hsK4mFi3Kbn1u34C9Ou2ionUR11cezSmDMOXeuTp3hzFH6mQknThsJnlYuPlipJ0/JFr5FR+05 li+lkgR9rS56nepn+zkSsZzCfh6/iVvd+R4g5gBIn/pp0AXpdP9UZeW27gwU8cB1KD9RjjUjjAmz MJcIsfaKfhwibDoN0B49E/FGImt2LBWxCik9l2GK3qzcZRyAOAPqtrg7779AB8vpHmz8NyxAn+JV 4vchyNvsUmMzpls6EmHRokWwQWyxA5hVo+OhtDSPSJXJgkDKd955JzZdZsyY8clPfjKdTnNTl0HG 4kqoUKBCgbeMAjLRwrYr+Qs8o1f0lm1qOa1zpJNhUg1jbMHZe9nxLSvIW5Yw6/aK/1gRRYsXrjh/ +KDxyCqEl42bogRpnH3uWe95z3u+8IUvzJo1q7a2lgWsg53g3rKidycsnFTPn+AmN45ECJMsc8fP 3Fno+Jcnf70213bj9PMbacRC0RL9eYkNd1RQTHSyP0ZLrb7rNtY8F0f8Uqic1SlcOZ4H7VFzpjSd Ovmp3/xu7tiThamH5w+MEZZx8xnz9F5BQdSCJhQv1sMtK87vDTpQLiwt3rF20qCm+gDhELw8fc6u 8VAyNJEGggUVsHiraXzE0mfmYm2U1XCWKR0XjUdYVPE87plRs1v/l6PmprzgoZ1LVwXtZtxuxwlB KmF0KUfzIrpUXVVRj6lP1Dt7B30pcq6eFtXTY899iavOu6dNdW4FOJGUNRvwEWuoYDMiUSh0KOHP KVtV0WMDYME2cji6j1OGyC1GmZLREY9KVbSo1ntWvPz+0u/GMfvku+99VQbVjzmo+DpO/+curhl8 C6syQdyKXBZt8EFoxgqR2x6cPnzqRWPPGJMaSrkEWQrT77z6+qtVmZrZU+YAtVkaAcCCWvmoecx3 DT8jEdX3oU96H3WhehWtm5zEkZua2vRp2qmMYeQ+GXVH6Ym0Jw2JzJVuEv0pHNS5ZHqAZlb3j336 VEctCIhWgK6g1FcRRPqaFJCLAwVZwAJuM0izBTWG7q1gOdPyIou1C9MslbywZDopLxbYsvDDygDb SJXszzZDW9YquNNfBgfK+Kjfl6WSSqhQYIBQgDFRq1xyfPzxx7GtwrZywBg2NvU6ZTwe1+PmkSow i6AofzJBvv766/fcc8+8efPAk+A9culfenykClBJp0KBP1sKyDStdsoUY6FvxRqrarvSu3Z25U1Z V43JhjDCcTGRHrAJ2X0kKuaP7Grxdu14zxnTMMOw27TTRiwp6gNh3I3/1S1/dd65533ta1/753/+ Z8WXHTCtY/WAFoABgq1hcZsyR56ftN1UULx66juKWeeXT9zdVircPPOykZFtAinYeuVaOaotApU3 CGXOVyCAZill/Vy9xZH+4bB0XhyVHfSBq677yX/+5NN/97l4KoZQL4mBxjyiFTMXl1cRtQD28NCh 0N4bZFp+TL1y+fYfPnzHzBmzPjjlXNkpBq8nm8nEEk0OBWI2+B1vHZAZjV4k6wVwwHjCCyLLs4Nk LB/kphkN59VN7GhpyXSZyztaco1ps6uAYzlqjZ+PgE8RBV1haPcO+gPUtw/y3I6COFZZTBORGvq9 9B4FVURUAnHpVK1VqM0qC7zw0CjUmmbRNfFvHgWW2yl+HRCuSsc4yHyPTHycLuIoPoZ9TVVg37QK ZrojGOtnzx099eoTzxlnNWQjLY5jZcPe0b7lhaefOfOsuWkHHVRNQ9EtwrSwxhtyvo9kpTddpZbq ugzKcHnPPYVZZDQEIsvXQTzSVycqf651MjrTPecamHdTozvpXnE0Vfu5ryKow540e+d1bNMXHCe6 u4og0rNkvQfozpCBOJcSI9Jn4UZXeL9HIS4QnXcClnRMBzhPHwwK6aDkl3KIu2O2E3mdqcBNR6WU qAkwPpABnwktK+PD8RJE1t+7rPvONG8YoffrnB9s/D6vVy7/nCnAOEgPBOaBu372s58hwaM7gbsA Y+AuxHocywtjR4RQpIwFTnAdbhjYvPfss89Onz79xhtvpBhkve/ncEQyrSRSoUCFAooC+OdCwqW+ ejTrEnYuFm5qbzGMYaypomWGOROLlf7jNrCkD8eR940XFy+fOKzxhKqEuPcSL3BmAj7FQrXNmTZ1 2i233PLv//7vH/rQh3AJM9DqCvukA1wRinKyZ4VROmTDWwzHGDeOntNwceab99+2vtjyz3PfOwIb yaKsByuEsqcpG1r6rw+J86fYMngnfuVUHeQ+D4pujA14jnn2BZd97Zs/+qfv/+B/3fLxpGWkZQUf UIlzDoE0wv5KOpophQEsX/SfvTG8qm7GtOm/eP7hUU2j3xEfFWdflxkL3W6Yim7gcReYH5lA2eCA BbLN27adO+8cthp5PhKzBOaBEm1m27Itf3f1B15YP/+l/KaXWlZ7SRZVEGiAyiP2JIm8GSoK8Y9A YFMbeypxuQ57LAqQ+lOG56SJdaOHeKRT6p3sjCqargejbbGhTlYVfGC+4buKGz8CZTmUJCio6It6 llM0MsVYQ8E5a9gJZw2aNHvICSOtLMJSxEGhA/OPcVcr6Vszx0yZO36W1BWtbQQ+ypSRaAVL3xRd oX3XqaWnlotWJrs64X4cIzXyXaj3JRXykmeiUahGEvRKFXhWSejXdXI6hV7n3dnsE+dw7nd/3kc0 zd7l6S99MmV4QP9W6i+yUwHUdCy6MMOUyDrh34RKcvsAQYZnoapqLtNs3bbtl9/5xshdOwsvvHBi 0i5gwTeIquOJ2vb2+//lyxtHNZ1+4SVz5vJBST8m2QOme4DsjuHt/vDuMSxWJes/TwoArpDg4SPh rrvu0tMVR4IGXRjJLNvj4Q5TGsc3JBTRtDYmMXX83viNFVDS5MhTjuwGxIUDXvjYudc72hvmUolQ oUCFAgdLAfycsT3HKPgmCAgn3ejlpd0Ovnf2S6D3BafUo+90sCkPkPiy8m6am7Z1ebs6T599Epyr cIbwjtRQxCcozonB5E984hOobrLkxJjD5cAaeXoYJRlq4W0ECYhgL2WhQxlWheFVg6cFl9/0wz/+ z+cfu+2z866fFK9B+ymj3K+Jw7v++SEShZPH0AaEUuyaqG7CfHEBA0d2JZHgbXOMttqGfDx774OP feTmDydScW6z2A4siEVCTMRRsmNGIISwYCrwI0XuN2CaJbr8pLOf27XuXx/++dQr/7YpEm3QnG0g eqWx6JvCzR0/DJ3uP1ob5cEHH/zej360bOlSzNpQi4JhdhrmkCGj2XZW7Oz4v5Ove6Vl+VPF9a8W t6/esLarK88uTE/EemItVl4Q0yO0M/OsiXV2FmFBKZyjjIkaIlMq+yu6+6o0VXd7cUeTS+ERGgAN N4A6uyix2AkTTsrcQl/OouFkl1zJ8RNmp+0jT7FLQXUpZrO+Y7HiY+E/1wj8eBfwSBQUedFCoCVZ SpN2py/50gN6yqPZ+n7Kc5Dx0eBlg1OyaDQn6meMmDA1M/KkuubhVg026yGWbEmlegIyIi/wR9UM vvGCd/u2k4XiQFtln3bholfb2lqx+kaZoaHQp1fgQl9LncoXOgK3sNwpuxDVF0j3RreQ4YHm4KNR nwi7/EROqt9Vb/WQXyfRk7q+6p1z+bx80k8cHvVEO9j0Dy0+uUmleuW733NWCQtK35KOhOUuvlbB v3QWugR/nEtvK6elEtz7oFcehLD0dRw/7tx13ze/d5kdn1rMD6GrMgiwMc+LJkb+4oef/EPpkVS2 ds68c1h4IlXelSx6Srp3wgPuSo0B/ZZKCHAw4WDjH0zalbhvNwrIwK2C7jYY2PzOd76DB4X29naG Ra2IwqSiQV0Z8hGZm0QApHHshyikzbtaFZMjLxK4yStaTshNUlBzmDi0QX4I1Pze97534YUXjh07 FrzHUw0UNWI83lnPfmhVeVShwFGmgCzXMxfjOt0QI5uETKa6q9DJ3nex9AhHo+yFqCfH5QFLblQC Xatrp0w8aQhO6aK8FVX5wh2yNg+7ZoP6DLOuro5NwrqGepjinJFKj3L6/jE6ylBJCRlkaSwuhPHn jGVzLthKaTiDguD6xpMaz0//28O3f+Ge//rSpR9q8rLEQW+vkDCzsEP9BEleMhAMoJbX5Zf0xSxK iHfUuGusjRm/XLnh0QULTjv/ylV33Wts2GlPGJ7D+qZdwtaIKWbz0FbU6VBSnaK67Gb09Pn+j+yn qrdiN551+afu/uZ/v/roLSdflvIxM4KbPsvmh8YTl6vHTaDP0H/0wuXQoUNRitmwc3tTdnAijNIg WCNMpqpqRo5Yvm1DzZBTzq5B/DSxwwjywwttuc72Qh4FzkQi2drVlkllO3Od1alse1d7NlPV1tFW l63Z3d6SSqc7c1216WruJ1Npz/fiMQdFN8z6yTmiL1+0b6TfsqEpYpOTlff9qnSqLb8rmYoXva44 LHXJE4/3WDe13GJHIptKt+c73OrkziBnuzErX6oxM9uiwtaMsWThovMbx7i2Yzs8wPtdnFzgC8rp 8xGVSsWaVHV7ro3ywCEIYDxweQ42Pjg0nUnhFqLGTmfNdErMetLVsMEZQ66Dnq/DWg31jLGJD9cQ Qa2DCjAmcORroSfy5Fvf+iaNcvbZZ9OHNDfSuzP1dP89UEpFk3FRyZpkWQgGnAUMTwNvfE+oxTEg r/R1zBOrDs+FwHKgD5+qgHTp+oQ+MIfHokShAqts6pxfiS8ftLwtr5QD5dC7LPtPX6fIi6TAv+6B C9mybFAkfamAVEg0T4FUIoAnEJ98leSNkgiPR9el4Ch4SCoy0oCh94q/T/phWlmE5D4zCEVlVYh0 pYqivSwl6Xf0EYhHSVi06FTlGTF82HWnnzH28RemWhZrWOJ60kSW602xswk/sXVI7TvOOgs5fylm sP1YcLe81ZtgqmID8iCijEqoUOBYUYBvGyjFAI22CbANR+eYYOGS5W225DGga4EbcYBh3NfwjBET fwkoczKladh2oPIzWDDbkRqvkxppkggnZMe7Ol8ueZ2jHqGYqHbt2vXtb3973rx548eP55KYPCUj GXQroUKBCgWOEAWYkVn7di0MwaNAI8bNRtUkti5b2+GPHISdxyBUNveOUGbHIhnHjHtR2DS8auLw KvYrsQJdxCghMAI2IY4OZ5xV+d5jStniFKONDgx9x6LgPXnSKiyWGQKnEJspdkitZjNkKn4NC+RY T60pBRfXTKi66MaHn/rD7nxXU1UtNvFxHYaumSx8v1GQ8VfSE31MxT6xO8vIucJ+PReFD720avWK 1ddMnzbnlNOv/tVvnnzsifdNuEG51lYsoeYby8yjLpZKkLK/UYBBZs9keFp8yGfPuPr/PfLThkGD rx9+ejXzjC2+Gbp50jdKZUA910uTTHyDB7GyYKCl0nTSYKdg1PpRzgaQpMYOG/f84vnedBweBNgY rDXdulh6WFVDWCVsL39BNVvCzKAmANV4Nbi1i/nVIdqJUbVUNKxDWmIGtcJbQ3X6BGItuQPuVwQr 3y+3ifSAqiaFjDyRZAtbj/1C08fwRV0CPySpBkmFvuIx02boMRaTdD4sbRhTy97d6kSGDVfKmKt8 K73TBw+QiyoPvbT7S+qnPAcVn7wcXDOw5U59o/RPBSgsqY6ilIAs1oH5qE3GKj8FvJBdx7qkAgE6 OjpWrlx52WWX8QZBf9H6XI7d5d1zQ58BWMAejIiCk9CEDrF1Kp5DJDe0RNlSJoQXS6aIzInJhSQN 8U3BRZ7CWoKphGhyVFnxukQklrwsHzXvSnzIBWPjKwy2b3zEldS1//T1W3KUwqjkpbDstWQlxkRQ bFu2h556j4ma3vEhFjGFtILqRIzs4ziRZRYMl6pGF7RXrkvf9NGzlo4HdfIgw5iszLBagYwXvpCs cfkYY+dtf6GbKkxDWGfJYoB9+lT74ccTJBBiCkrsvICH2VOd6MoFRrJ55qntqt0gIp1CjW/9p99f 3kfzWQXpHU1qV/LqSwGGGMAbUIoJiSmqpaXlzDPP5Oby5cuBW0xXQDLwGI+4efLJJ6Pj1NraCj+0 Zs0a7sj41m8gAlCNFICUnORyOaR2JMsJxzKE45xikBKqm7jm4xzv6jh1ePHFF7GJx4vkBdgjWr+5 VR5WKFChwEFQgK+XeToCKwTo3sSwfj4oFtttxfKwOqwyCw46iNQGYFQ7NBIsGEdhqhC68VhOcaWC fbCTEfKP1f+9asiaVHlRiTGH9aljXylhwuAWBYrD86kmEwmAXIvUAs4ycC0nUfDmZcfOvHQUHGcb MDYRw0NOCuP7e9Vvn9qop4ziMJuwdCp1MaWHuXNg3isduX97+WW7xfvshWefWZvIBMYHP37Durb1 cIH4L4Of4zXNI+6NlyWZNxnEJ0Dg15jGxSOmPjFt5s+evvfkK5tmxYdi3BNpiRt/Az7xTeZyNKPp qYockelFYbBm9aq5M2bSCrFSkGbB1DSmVQ1/pfD8eq+12snw0bnKpodw8wTpjoiRZJpz2WkGxlAi FoF5orQp/idEdoRWIQ2nmF15SZ10L4RCevhfEUDRJiQmOnWw6uKRTMxR4ttCBNoeHtUNMx8ZrabR FTe2dLRv3rQx3dp16ayZyFAxggqASdnxyYNGyTY1+gWy8Sh0RLNUmrqcPpc95RFmQMRH/ZbnoOKT mnhXAASI3qkEKiCkoQxcwy9QWcsrRGHeSLAJkmIJLcArYoNF9GA7ujrWrlkzdepU9TbrO6J9qs/1 UVFRkpGCqyegGraRkDygpWiEnajdxsLtwe6tpd07i+07c62FsMRwCQLEb2HcTYYlHDwEQDqMCJVE oGp7JdwLJ+BwEqkUGzSpBVhO1rWLJVxJ4k8eLET58Ryv4/slMVXQlc8lU6lg7/hOT/z9pp/EgEKh yJJ8oZB3k8lirhBPxr0ionAZF3APWPRK8G9esZSMJ9pyHdlEtujlKRtr9OX4pd7x/e74CTfRTvxk tljKp/aO3zt9hLfVsYSXL1ZVVbPFdEiisd5Nj88Mq0X0GuC7w6L3KuL2Jvle5xSU7mqGbDk2uqS3 GoPGjNhklQw7bhbRHVbjnhXrsvxOx2meOpGVEhqKURtEKxhQDCjLGLRXogPyooL0BmSz/DkVirEP hcn/+q//uummm2644QaqDsbDmzBHPWkxSBEHtHbNNdegTgkMgxn69Kc/jZM9IvQZOvelHFJBICLu qlhde/755wGT8E86Td4lkBrpTJs27eqrr5bJCYNsudwPfvCDTZs2/fSnP12yZMns2bNJQT/aN/3K nQoFKhQ4NArAwimk57OkzEYe/A8PrzJf2LUrVyzE3KwsA4tc6HgOsLRoqcVRMvcBROg6uihNYU8S PiHArLfwjb0DC1KMe6geYAGYgY6T3k+P/rnCXrAyMEPSDlqjVhbOQQ6yEUk4WzZv4Q/RNuDpIizd lVyzxQxBqFVAW3lVrYEfqOjqObGE2ZU/hCPC8OZd4/4la+5d8tqEkY03XnjaHNeN4/00GXz87z/U me+0TTqMWD0PHMVSS+I6AU4kRZVU9zk/Bwq8k/eDLGUvFuqS9odnXPLFLZtuf+I3Y895XwOuFmJm l4WEiSyOm8B0Rln1iuSQoUMBEKvXrORO5EhL4vOA7jh7yNiG865NWylHEAzzH40JgjHlS1NwG106 LHHi5VyIygHZkWzPE0EcM7Gkht8Epfun5kTuyCwsVOIpP+BATjjtxu6wxWANhfCQ6oQmpnULhtFh GNvC6IVNnc+sWbumY2vayl0/eQrAhh6PMRMSFIkW8iw/YBAQeZ3IwWHFJZ9y+lJCigNbj6VeSqUK ocpDf6VXwcdL3zrE+LyK0IzlJoUByEnVgV/h7sUUJlniWsSJ37v4DyOr6t4xYir5i89AET0F4NKN 27du27F95MiR8g6PejkBlmspvK6QOuk+1yhSbOPko/CP3ornNy5Z2751Tef2rZiNc8MiMlAGE3LH USE2jzA+iZIkSdFe3MHigLSybXhoDMSNojYqpBoDB8VsfZQiSosjAhMoQ0w/NB0b/4pmHNcW+4uP VJP0Bcr2ST9h5AuSAgtSritH0icq3YIySJqYrOEt7Kg64oIlGQ/zRYlD2RwdH5191UZU12ZbJtoO AphNfDwWC2YyHuX2H78nfY8BJyz6biIZlYJ6N9voJ0+uHj2rfuy5Q6cMc7JxD/lef0Mo8k/+ub5o Y2Lxtcswppw7a/Gwwdt2tAwXO7yyuF+KIs+1F4VdM665GE6RQS/B6AbV3QhjsccLgjpeytnzJVR+ 314U0DMTmA1hWkNDg5pOrB07diBPY7gA3fGlcQLT09jYqCNo0RxojZsANj2rHYgqpI88EHOap6tw 3XXXPfHEE9/97nd5kYUllrJ4kXOgHY4cTjrpJJ0OuwRZi8IADLAQ1wvkCMIkI4Ka2w6UW+V+hQIV ChwcBWRtVKZbWQaGORuRtofUYNkeRg0ugQV9xdkdXJLHKrYwDZrZhDOE34GFEYMkcKyiGYR7ORv5 HtUtWmECMSZcw95sHvEYrN7//vfDGrJVmMtjPtpIlaiTMLYUR10pblq1mSA96sdefw/HBEjAqKGF x7GoNmYVQ5+bbe1tg+rqWfwWTl3e3xPkmiAJC3rQOIALcVVtG7s6vZeWr5k6bsznxkxKoslnBcV0 IWcWnFg4zEkZ+SLi0ALKWpYJi6aSkaOQX9jynvAmeg+cWynAkZsTBaVpsZqPzrritod+tWTnhrMH 1xZNca2tvSzoku+pg6LHnox6Mjzmv3QYvXBJSdB/yWYyyMo4L7hiotEV2yZWo+EOGzoJN3axEjYl +RH6K9EoFcL2CpYvleItLQEkiOFVUKqFfCTEE4rALbFGCcgRIMcbirHX/UO3JKlJBAIKcOy9wjch hpfoRJgXwSqMaewyjMU7u17cvHvhql12R27K4Oz1J86aMqSqKmGgMutSRkwycQTwAd/ElATlRtNQ tiDiJFBy7Elf9R9BB7wg5ZF68BYwVIolSE91vEOOXzLZrWkAk/lTCoayvIHQrhDDAUOExmMytFYX t9z19H3XzL44GCmSTJ9PH8KI20xjxbpV9XX1NTU1Qg3uKkrrc33UXUioSPo6hine4NFj3+btfvK1 +T8tPLeqfQs+KvI4MEnSimyNBaeFVgm9adO3kIKJVjU0Emgs2eMjEciElBFy5EX21P1BCHAWz/EE fUdaEHcEBTNF55f4UVQQfUm9skFqREewpX5UCaEwmL1gJDHFVOhJn/ih4KSoaGASV8oujukA39Ii rMb4RTMdD72cVeOAigWgUgZhu4pmkhxLMoLQqWRHH386vht5XeQi8bP7xKcFMGyDTxDo4IKri1FV LIcSgGVtDNo2Bl2LO3feu2PhlE3PzRt36sUNJ0830MGUOkjnIMjZniDFZSVOZY5jlXwsTI8ZuaMu tbll55CABaUSMxC6pDscY2Xkn3XSxCIrXPQpqAIgVWLdvinuSXtgnVWQ3sBqjz+H0jDeAdKAUlQW LIdA74EHHoDFQW2SWYqbuNFjlkqlUoAxvaqNbif2URgx9ViJDwYwGDFR4+SOFtAxDegTkgKbcZ/h j/SHDBkCyiMyiZMpyp9oz5911lkXXXQR57/73e8oDHd4S0NH3iJZjggDyZ1Svfbaaxs3bhwxYoTM c72CLgwxe92rnFYoUKHAm6UAaoxx+I4oAUSAj2DenZV2Rl00vTqJ/WzfdPGqBycwcIOe7GFPATsG XItvt7vxZMAWszwr0i/7qcXPLLvghGH1iWzBTiLJgyNVtcUqH9yamB3dN3z0ox/9wAc+wJrUBRdc wJjGuMQ4Q2Dw4Uj8ozngaOvjwhoKcy9cDU3We7yD14ch5yHKlAIE1WYssTgTszfs2vate37cdOaJ H5lwfoadmIbbhcRO2Uhg5Z+VdnYIFc0cdhNdeFc2cCFbM51Ymg1E0SjL+McLZlan4nQEfDtYDs/i WYBAKHaYEeVBDBRDkUjhDK6HiRNawvSqYiq69i6outHnwPMECVFsWaq3EpFx/qApky4dVJPKwLNn IjQbBcyIWR1R5DMcOijSqLjhxw0UcbNwmyQxwGR+eg6FQIRxY8bs2LAx9PKJGNYtrbzaR2ZDIc8A fSGwosH4xHqWJ4Q80JqDYGQ+PAdYI6y/YudZ5QSIo5aoJFyWB/wGWyC7ibN6gRBXkAZqh7geEMhF q5C6Q/+VbErY+0Tw22raT27Yfs8LK/KlMBM33zm1ee6QxuFZYQUgpMiB5GuXzqRAo9BWup1i7nkQ k95HjD0tLK0tV8RSUMvffgEAAEAASURBVEmfSxo6jh48Dj0+HYCyQQ0qLaCJP/SuA9YXfATWrG6s t8I/rVqQdePnnTgD6IGADXZEvnT6c9xY/trSpuZm5POUiAB/ok/0UTpPEdKFpSRJxrCaYwUe38Qm J7qva+FvVz/5euv6DuCG7J9UsExsoDJM8hq2S9VKEVZM+YxkWFEUpKKQCHOd7KuVJqS4imLyWNFH UCj3FXUpqoh4Wc8AMuG3nkiW9JN8jjHHt6mdksSaCSSIThDZEsEoyQ46UUfoboi46gJFKotEke4R c/MGKzU+QFjcTzhFbKwySrL+A2LmU+0ZwdRQRjnIQgzDxHy2LQOeItbDZDkCwzciBKYWunuK0FhK ziWbESmIPCUx5M0sMlFryi53GBKCTKw17j9VWrNgzeandiz5+wnvPjXWUI03Btl2quw3SWz+R3mR yMkWyCgOnsOgpsBcw6yNnXv2mtd+ebrplrAOFA/jxeT2fCx/1sxo0FhUclNkQ53ipiuO1qHD8RH2 6nnHR5ErpTyeKcA8RBDtbc9jKsLYJrZVPvWpT8G+qI9ZsB/akmeccYaOwKCDwO1v/uZviIYITmMw GKDTTjuNHXdEJoKmBzc54XKVCmRBgiTb1NSEvI5MeQq0e/nll4kzbNgwciECNjb/9Kc/YfCTlClP mYsiPuMyd0iHTYM//vGPzz33XBAjwE9nx7s81eeVY4UCFQocAgWYccXlGgpSTLFq2kwExsg0DrbE kACfr3y0Mi0P0CCcFYFSwhIDY2wL52SIQUJfjBO80Fl8ds2WudNGwFthOB4mmZ1PcBjCasEiKzlX n8oxqqBnfu211956662nnHIKa1t64OI+J8dkwIGH0rUsN0TPdXfVuU8t5A/wABsk9RKBRk1VTdPJ k388/37T8z8++dK0b2QisyD7WuAI4dLEjYYT4Fsb04W4pEaWEWKFB+1WGK50DFuHYrxRJKPKoSIu N8gPJssPWdGTMT/0PFh/fIT36SJ9SNpd+AP8yIivbF3QOOTLprUx9cPhWaVlWUMU7wIW20dlGRGu DpgJDpJqyl4dIUx3DzhA6sfodnkiGzdu3AsvPJXvyqUTGTseQzdOiEOxpQmDEi0lG420gKy7KoKt dKAVzVixGyvgV4FLeQS2JqoiFycQil1iwA2QOw1J3/aRNYl8npumlfMRazPfxuH7aXWoVSwaIzLp 2SdPmDoohcCmVhnH1xl274nsRs7dxVCdq6dEeqrvVUKaXl/pn/KT7i5RTqOnRgcbX1paNzF17f4S pNaIoUTL0Ai3ey3PLHnxrBmn1TlVeFgXDAIc8bGhIiRetngxdnFYs+6uQJ8fUlaDAHCLl8QYr2Mh 8Lx75zO/2vDM/M6VRgbCpqBrz3t0f/CmBErAqEOtwdawNgAf+QK7n+kYckeZOJLU1S0O3afEVd8q 7ZYM2V/nW9jmgZsq+vl4VaYY8jniMJ5RWDWbiNtUO1BCnQCMFcsc0nYINz1QT2fBc7LVZnuhpmB2 hp5dkywmUN5kkQQYKqSQ0FMK9XVBRe6wm1fAaWg7uRLgELQmknrq2d3vpMD6axQxrUTtTqe7aXne naxwf/IMiTBDK2LG1jD/3O5lX59/x19PvWJ2anS2CDGlm6h8hRIKIEs3FRAvZl24A0vnnHjGOa98 478hMOsOXV4Ut6OOQpBtnjCifhTrGVIZvCjKoPGGu5BViQbGoYL0BkY7/DmVQmYHBckAV+yFY78y UwGfIKyMjFzK0CVzlZbLEZmb6G2CstDYBHfx7gwVDkQzHKCzuY63dLKARjChxoFs1cO2J4qgJ5xw Aq8ThyMiuw0bNmjVTbIgXwI4E0EfLyLZY6SeP38+csUxY8agWKWT5V1dEZ3IgQpTuV+hQIUCB6KA fH4y38sfDJ6s6MtMDPciYICrbq7vQO8f6/uUUElARNusYLo506mHcbFRCEx6VuKZRa81DK8aVp2G KWCiFZkALzD6wSP1MCp9asCQwloSC1vz5s371re+9YUvfKEcgREMVqyPWKD89FidyFAujdYdqBgA HYEllhQzTvzdJ19cqk/9z+MP5NpKnzj9nbUlN1VCjkBjC0AQL21+Cot7uaTxuhm0hoUxlj2M9X+E EqhjOFYOF4u9kIDOCeiFQse2bdsmTJjAUNyT8yH+lkuuEwdPBwirQJKI8jRnXwotFzf3YiwSTrDo skdQGl2Z5tyDgg8x+7fmNWZPPZlOmTr1V7+6sytXTFfVy/YnW7hzYXYND7sr7SLmiGo099yrEcuF AksADqk30k4BFgRYcRY15BeOHNihJKtEC2MIm2Tbn9cRd22wX4eBISJzS0dnOukOS7lpLOwaJl4K zx836IJxg8CF+CJPoQkn+s3lDAfeiS6b+l75dmWFAhArUqUI9VcklUvXL+vc0XLmpacyYKGQDVSQ FR0LtOHZhrN6+crTTz+D5tBsTJ/q0RhIp6Eldh7xSFCyjR2Gf3/r4h8teGRzoivd0NCVo4kE0PV5 sfeltChBj6L6AXf0Ja8qaLbX++ULFc0tOIOi2uYgc+qo8UOqRz/bsuK+jS8EWTQt0Bh1DB9LWcgN IyrjMYrJu+qLB7PLEyOOrwnUMB0zF1iZlnBqNOK6qefudNrmb1jySsu67VV8NAj4pVg6W3W65zzl OU1BHe43AySGrtER5bcU22Vrn5TfpHeQT3cFddXe/JEUEGJb0Ytta3742kNdY845p3YqgsU4qTOp SDnY4yhNWg7CDIoWujHhhBNejjvtJXbwiv5pmxd0xGw+JcYiVS6lfKBrBEl0xcqpDNSTCtIbqC3z 9i2XHvgQryFMW7x4MdI5PWHr+Yl6a26mPItzAvczceJEfR9kBY+ggRYDKE/L55wQtKAPTAhIQwuU dc1y/KeeeopcSG3SpElkxHRIaG5uxg4yFll4lywAe8TB1Sm79Xiq7xAZay6Y4hw9ejTRuC859YC9 t29bVWpWocBbSQFgj6z1y2yJ8EaEC6gGIRFS3KhI9Paai9/KkhxS2motmELm4SowSoCRCaw42l7M dtKv7Ohau3n7u847Jc12GtSRYBZFVUlYhTLnJtzI3vky8rDGxFh0yy23/Od//ic6nKxJMdoQi0d7 xx0oV91VUDWjTCyAoRHFbiX2VY2M3L8bcb51fvxHT9+9JVH6P9MuGcEeHciBGhvYKXSR5rXYxpJO 746Xni227fjMxZfZNsqRqt3hM/ehDwM+dHj66aexyPXwww83NTUxCB8OIfTL5SSQ1SCZRFWvGHhO DK3SEJMOSGLFLgdVctE/lCar6qns4WT9Fr3bu5/Mnn36DTf+hevEw6KH10pKLssNfGOOtWDjstVR +/kjT5O6Ux2CpoLqlLp+3MjAavOkG25IPJAZPyxoiEhWHMqJqJktmh5adyjfuYkWw12VN17Z2vLo is7iqqUfOu+koROG0YXRF80AGlkD4C3kJzgZ8XKGlRHGeQAHkEb3OKSIAk0QGRWtqMuIOiLvyfnP nXHCjJGpenQQMNaaRL1PaGQW2ara2d7Z0jZponAaGun16askhQ4wxyzyUsMqmuEzhXX/sfiBtVlW ipygswMZFx8I2PJA5NFl637cJ5ZaThERHAsrvQP5EbhHT/bNs+OTPjThvBlu/RArkTecsdkhT697 dQeovNSF4q2BMiltT6dh8GH4kXdlDU6GaSRt2E01vbDa6UCQlqx2VheumzLzPYOnkGex9tTXo85/ XHv301uWoRbZnSM/5dxFThiOi2q+f8rHJibq2MfTaUQ/X/eHL69+oAMZPsLRYlSXC7tcvK3I24cW MLKyuz66v2WJt9muqx082aojMSm++orlO4eF6x5WRdVAnw5qHDJqxrTtzy1IB6iRWpvjzsZB9ddf dCFq3CkWsYhH8UT8eGiFOjZvDehv7NiQpJLrW0kBjZ1QyPz1r3/9+OOPg9P+8R//Ec7m+uuvB2Kx L+7JJ5/U2/YESCm5HPeR4aGByQnxSQHkRhmRvOkTDeS41OOphmHcRGaIwBBj05zzlA2BCPR4cfDg wVhbIbKu6DtU4Fy/yLxFXn/xF3+hn+oj+/RQ+7z33nvRIEW6iFSw/HrvaJXzCgUqFDgICjDx86cn 2J4j3A/W+aqwx85SePekfBBJHtWolA/O1cGUuRs3LKx3FJ3ILprtlnHbtl0zstWnNmZhDGBdBOZx JuqImtnZfzEZghjiAHsf+9jHHnrooS9+8Ys/+clPuKMHOsbD/b82kO5SS3ggF04I2ITtxKL/v0bM GXRB5kuP/qTda/vi9CuHxAfnDAxdxBry1oakcU9b/pmnXqn3Su+dM3eE7Qq8g1kGMAdGlaSxV90Y nBl4sY/FFu4777zzs5/97F6PD/MCGQubpjAjYuNWJ7Zp19Y7f3/vGRdfeFZ2JNYCAxvDD0Fa+RfA SghbfETaRfEGWJtoEnEEXpw46YSv/sutssJQ8mU2FQERXRBLlfYra1+7b92CM947QzToCKrV5ITq KEmFROUPSKYnSnErBy8s/+nECD1FNMutOMkWkOexvvG6n3mqNZz/erBm7Zast+PsUclTrzpjakMG mzpo4kIziuTEbA9b/iL8YrOgskokuQ7QAAUEGECVMn1YxYCcLCgb7sJNr+3aufvm86/JqF6BEFjv PpUFAtYxgvCvPvJRmAt5XX25dF2CSk8OnCnEobCTHa0Mtv9mw7Mr7Q6fzW80ge0ixRfVzH57mKyS lcvGueqNlFa2lYrxJxQNe5h89UjqU44WGE1BZnZizGA2cbYicDdOSQy/ZNSc2zY/G6WSMWxaGkm/ iIwbhcpyyjQkSaC7GXmMdbwY2j69pK3Y6KVmZJqqfURl7PGLdQW7X23ZEcCU0VFUVbvrzI8qCQrp VtGqD5PpiB1xfPR2KUiwCqCSZ+8h252J0ZOxvHzwga2kjp9vsJ9qeX34qkf/ZuwlVUYW2tCV6fSQ Rk09NAn9kDpoxWQjUz946KzZa56dPxSDD36wJePsrs8Mb57AHl0Kjn9JFPUxFyMff7leB1+0o/xG Tyc4ytlWsvtzogCjW3mkYwYCsCF2w+zKzp07wVQoRgKcuA/Mg9FBbkZAYZJzXgShEW6++WZ9Dsdz xx13sLsPuRxwER4IQnJ+3nnnIfQjEd5CFsdNYpJI2WYmr4P0yJc4uOwDsFEMoiH644Qsyg2CEE8X mBRkdlQBxoIXOzs7b7vtNsqJsQSdF8fyi5WTCgUqFDhoCiAD4iOWKVPxgnZsVUvXoq0tVzaPqE2h XYaqjeZQDjrho/GCmunxDAYzI06WQHoWdg6NtcXg6bVb/8+k8SNgK2C7WJYP4YmoZzePo/EeF31Y BcYTvZ7FRuLPf/7z73vf+8B7l156qR7oGJGIwIB0NKr2pvPoroKuDG9RPNg1qMH2G0Q9Ds6eo3fX ndBw7o0/eOCOL7TdffOsd55YPRpua1nauG/Ntl8sWDazKnPLO05rtmMJ1GBRmIBXJBFYVKAUye5d XTQ1mpubZ86ciUwPNVdtP1mP2Pr4pgu+v4is1WNDAhVFK5ZMpLZ5Xd977p7JF3y4njIAcsIgidoH ZZTSKZjXp/32l+TRvNebAhQNaRDAGY4fY5qQ0cY8CloqNIoRNA4b0r6puL64bbg7sruEcLyq7XoT HFYZqWYQQ9FWOPZYIDY7sbQhr8iniRzPa7Hiy1vNZ9Z3PL+2sy2Xr8umrj156JzmkcNsk5142FnE YiOcNFvwpU9g8iXORtwoxxqJAbggy4EboKEO4ABqIEHM88Dmxwqh/9LyV04cPXF0/TAsehTZrijG bFCMFV1tPwrdTPqvP/u/IWa5UTjRqfUczSQgA/htRZ1m+GLrqj+uWeBjqpadjiV2uEFuPqGeuP3+ ija0Gkyk7UTVKBSEVwrT4t6lm7cBmxGHAYQfNrsCu9met7Rz1eIxa+rqJsSxvWmEtYb5ziEzF776 8u62Ap420nGnhAReqi6OI8TsJPI6J+hKWJ34NUjRMXzlYiFll8zJI8Y3Z4dj5wezMbiyW7plXZtf wtCKsjy8v9JDRTElGpEsLj1AX2hOMrxhvBfdV1ZdCnFoAEI5LJBCcyFBbnWL8zctWzdoxsgsy3EQ lTFJhHmgSr1NV+hGJcVWEYWxnLFjVqLeHNm1RmKDEQyeNR3zTDITAWqxbEqcPf2BVPZXuwF277CI OMDqUinOQKSABmyaUymPdGC5pUuXIljjKXvwkLzxCA6G/XKArm984xuMR8zod91118KFC0899dSm piaNuIjw2GOP6TQBaYA9dtMhtcM0OSiOOFu2bPnjH/8IxmOGGjVqFEqYEEUnrssAkGtubuZmGd2R ji6YZqE0wGNZvRyByMThKTfJGoBKfIqnuS791kAkfaVMFQoMdArw2YtlbhgpFkhhkIBDW7o6fr9w 2RmjRqDnl9bW+AZsLZjjMddhYqvedti1At/gGltN4+7X1mbt2BmjqpMw2jDIMAMC8+RX/oS55U/9 V3fLBwYWBiguGWdYTpo3bx5iqzlz5mC+Tw9i5ZgD5ESqUQ7dF/LD2AjnhCigYGHmJKwOgivrJ4+6 8IP/9OBvn1y8fPIZo7cXjc8vXbZk7Zrrpk+/unnIWLbEwCILzPOLshcs5mDLA1so+wQ9XH/84x+/ 6qqrVqxYod1S6wH88ElEy6Ct6an9QdXp7MWXXvq/H/rhnYueuGn6+bbvJRH2CZusKojQAdiipQL7 FPJY3dCTUflIQbEOoi+xS4+oSPoWZIoFI0eMKrzov75x9eljR4oiHkGwggJ7PaXndUvMgUQ5XAsy Y5pm2nQSyD+KHuKPKIGByagUxdbkwzueX79qR2nmSSNmD6s+pT7VwAYvzwtkEx/v41sBC43IeYW1 Vv/IAB4bDAizL9KVARukpcuBC32NwNcwV25b8dKLL37ixo/WGFlgtGznYCyAiIAIkcxjjJbNbcCM PfXr0z8lLk1SCLyMubC4+Xcrnm9NekpxUXAaCQqwIkcZPw4cFOSAugTpmMBvMULusPFvWLb+wyde MS5oUDBQxlhiydgjTSp2TtDILIRRPFHXakXZBJ4bgqThnp4Y/N25H91V6CjGVNeJxJkhGzzjEa5I yCRoiwVbbf/Xu55+dOtCTCeJDUrDrguSp486KWmnlQqvud0sPLtuGd1FMuNwgICoFy/wMexy+n7S dsTUrYdBU3CfmGUJ8XNHlVjuO+QgokfqCeq11ndsf2rDguknjsyI7rCI5GSFkf4nRBGKSCYc6KSR MWHWqc/VVOXa2UcZW1VqP+uySyUSra7jCmaGnMdTOAwiHk/VrJT1mFGAAVBmfRU4QSyG1s0LL7zQ 1tbGcizwDKOa+LvTgyBWT4ioJ29gFaAOuIUNOl4kApGfffZZ3sJUJpwQLBGXX/nKV0B0yAZ5yh0E d8A/npIOdjUR9+ms9ZE47NBramrSq+MU5pFHHiE+sG38+PHYbgENkhcSvPvvv5/7vMUlVQBPUh4A JDEpFZtnMM0CRiUdzZn1zqVyXqFAhQJvjgJMmSyRykyrAsAoHsvWFpN1O7vC4eJMiQ95D6vUHWvg /AicQY8vITwAdYCbzUdb4uFza9e+e+z4eswtCOtMcYVDkAj6VLgJdbvnqB7IgYFLD5gMLAx9n/vc 5775zW+ihc74pp/q5apy/GN+QsV62q6nLHtzQJCArVla/WvK4BN+cNWoXDz2/M7WHyxYvqFY/D+z Z101vE6cafCHRpQV5sQnFzwo4CN0HYF8PenKr6YPJNJGuW6//fYvfelLeuTvHe0Qz7U6InBImGz6 ZDSlbuwVc86//eH7xgwbcc6gSThiFq04NEpZnBDVOFnaP4xtRIdYzDf/mmzxwhCLiyiO+RJtUzEd iuYd02mdW5uOpdZu2RiMFXYaeCKWKvpsCaNpS6jnRZkkrWAWHWM3VUbx0oX7x1RqZ2CkOkx7SMr4 2zl1eNFuSIvNRhHCYNRGjDd6Hh6LYjQighPkU1hfEVaAGPyprJTLgDdfn6MeU323vXo4HzFakahE soPRdOZNn3VS4wRcxHAblKI+BaRphuXgBRw7Jgp37ecL6VUNBrzAZLfiSj/3WmlbUb4EUXhUBnrR ksU2CXcOHEgc4tJZaR46poZ0KFsiVGOrSxCcX3/idLFv2ucbRTaF9Bz847YbHp+bE/m4TXTxVehF 9aVwUHZoUDsYp3FF2YzpSoVoc0ohZQlylr/O8BZ1LHs2b5ZsZF12vDM6OVc9t2EySQH+ca/+XOva xV2bw6hLLG9SOIJGRnqkV+ckBiQW0S6dI8R7AcJnP16K4cNP/DiksVfMErvTvZdRpXGwB+mqDMkl fESYedt4eevqteN2TXQHx0XIjOapDMQi3VOUU8BaSIXsefCJk9oaajs72nEN0pZyB40fjwjUZLWf rX18SWJjVddqnxH8YIt4tOJXkN7RovSfaz7MyoA0hh54FE4AVwsWLEDyhg4kjwgwMdhN0VgOR3n6 BGoxfwOuBg0adMkll3BOTLyrv/LKKyA9jb6Igwooab7zne8sU/fVV1+FGyACMAxhIE95sfyUE5Q8 SUFzDIgW2QajU2YFHaRHBB4B51Cawp+7jqkj8wikp8Hk1772NVaUCQON8epd08p5hQIDnwKwjPr7 VCfoxUSprFsynR2tHc6QRA88GqD1gCNh2dnF8zYFRJHJwih9atWGzU5r21VDB9lir5DV9p7xp+dX V2bvq+4KMnBxpgcc1DhZ5PrZz37GcMQYxc19R7Pu147dD7XgD0ZSeMl9qgRHlKJJ4f7xHehH+KNr qMk8vnvntx9/ZOiw5v87c/b4TCwBfJIVcrgxG6keMgJSggokxqtCjl5BUwY61NXVMS8wev/93/+9 9kXRZ5zv9VJ/p2UWWLOgRKUfAki4j6uujBleP3r2xnGvf++BO0Zd/9fj4rWibEZx0d0Um+wDPcBk 59rblq1ZN/Xkk9hcpLoidEUn0Id/Hzu4afPmLW2+7yqvFUSmYjg5L9eKWuZTVgqrmgWjKmbssIyl peITm9ev3rb24zPmTHOS6VKuAXE2eABLmlDQcnxxnIgEiFQQ6Jawb0Pbg1iQVYH3YTddmhqQh2VF TfoBzoFSSKiG3J4Oqbl7pX2APurEQSPHXshiVAKkIEwGwkvcTIAowhLoAkJgAod3+ws0BVqejr3T 8B/dumBrqTVWy76wIs5DlE6hafkK7fSXRPczob0qZ8SARL6BkXYTcV5HwCfqpJEehuQDpRconCKt EBSzUREwh0oiQ5XHIBP4btLlLZbKZaetVK1UVEMbjejIR8ITPKznQtPDxE9XysDHgt/qXTH+tKEG LmbwbiB+Ibatev2942afVDfSlc9ZsiUxjrxbPuezT5nOyEQWyadoSxvmhSNPPq1qBCA5inmr4m1f XPngKm/34X1muIkQTxE4iS+knSVtO1YUd41zh4oCdoifdCXhpEBSKUYeGXFkWQLrsk5m5KlTNy9/ JO4mh02ZWtc4mIddlgESh1KKwETsy1tKSgM1DPDvbKCSrVKuN00BxgrigogYDAFsqF8C9jgHMgH/ wHJnn302q9dM4Zwj60PmpudsInOfTXd4TcDROcgNhU9sdRKfRW6EdUTTsBAdHhQ4QYykDBQkWcRx 559/fh+7KWSBLZZ58+ZRHhKnAIgQOUGoyCPy4r5GpDprcB33yYKYlJ8TXUgwKpJD5H4UgMBblVCh QIUCh0gBYe5l/ldKjnACUdaGjzLa2rG7llIW3Q8x4aPyGhwCilYqKwukl2sxU6MSmb88ffboukRe 1pFR3lI10/yOithryKDeva64gGNU24MZbbTGuB6L9E29WDYAxxzqQE00Gcpk56ZstwMIMAfgrA5A IFb7jaHxxHtPnXly07iRLAL6ft7Fxx6cJrZYsO6BjQ4No4QuwljuDfUYigHAEAeygPQQeD744IM3 3HADORAYn4lQLsCbOSEHgrSBroOAIRN3FuIGzrLSUTDSsG4+86pb7/7hT15+6C/nXDuSLWrwv45J Rbr3P6kUBuaBrvL4I7//t6985aE/PuFkUyJXY9sVzsBwAB2LndQ06ZGF92/v2j20ehDtpCDuXvWA JAVkGpbR4hjLdnQ8/1Lb8nUbbMebMbq+wXDT4Dv0M9nRwE4r28XiaoBxDtlbpr5oYAPCRHQ0UUXE oqz6kukAWFxENU9YbBAGxO77BexVgGN/0dOndfcGDMPHgMXiCbiXUsIWxgWUgoDM4b/ocBpm3AVZ BKXg1ZdfaZ44tqa6pr9agLJi5g6juD63M5ZN5IsdBm8jIwSf4MmthIUn0tSd9MDJKNlU9/cCG+N7 VswttufdZM1uI9ooYmixNaJWT1AZkJ4eAusQeKFBIQg8LBgRDs/p0bKHUsRcsuOQHXhIvvgC2YeM 9i3LH+xUowERuRWMeJfld5qdhpU124uTU8POGTytLog8mjYKS15he/vOKeOmvaO6yTXwGr9n7WBP HVS7g59zSlMamT9ygHGJwfHEoIRgUa/BaqvxnrFLHb7gx0MMvFlEPmqhP27SWjuK0WstW87NniAu JBgv2HlLjcBreuwC1ZIP9LGMvBHNuvySpT9/IMrnGpubG6oGMSojoISMaOlDKqCzCF67VykPsXhH 87WDGxaPZskqeb0NKKBnX82gAOSAZGy9QxAHKmOhWiMo1CbhY5i8wWncYYGWihOZc9AXx7vvvvul l17CLMHvf/97pi6EcmAwTRwQHYmjw4MSJrv+iLxu3TqOpI+Nlj4EpDAkyCPuc4JHpieeeEInRSLc JHHilBkpzvWeEBgISsiRR9wB4xGfDYSAySFDhpTf6v1un6wrlxUKVCiwfwqIypxM+zLLMseHylFB GO3wsWQOZ6UYk/2/eezvsvAN0yp22NQKL7uaOmPhhME1gxqroyBPraLu7XlSVM2vSTX7DQwjDC8g GcYxPTBqk1GMMwySPCWUx6h+UzoqD7trBYsLCWSZm3oK/yNMEGiIHwcVPWFWxbpEhKGJienMiaPH w/KjOXb7qw9ZddbVTWdV+3k7EuMdsFnClNDysGmSjkqtpyrUHeJwhDKTJ09ubmrGHvJ73vMeCML4 TOiJ+GZ/yUHXQL8AWCRHyUJli3t71NMmuLUfOPfqL/3P98cObbq++YyU8h9NTtgVkV7bS3LD1Z7k jg6KEUsZQqpeiFhXSB+tuvqa3Z27lq9cOuPUWUWxGYnpQLhxfq1x1U2/CfOruzYNr8ZJgLSOakCh O8JYWnRXZLzekX9s6Zr5O3duDY3m+qFXnDNtbk16PFsiMGcmdhIBBWJzQxwP8JoShoLpRHyIr3SQ A+RU4I/02XSpyqQZZLXAs18M8Gab7mjEo09DFz5yEXzRJRifYAYAU34pgXaqD2IQs0ECxlBNRUqG Azr2rZnWlk0b3nPdtbf/9q4Z008+YEEhh0PaiNW6doedxUg8YXBPEYiD6ptyfcAE9AOiUAYlkoVz ApTF+DzsRHy71/HF+T/K+BlanO+KkgP1k0EssSN35pRThg8a+fBLf9oS7IqSsSBmF1A7tVz6Bbi8 Km+NKMYvP/3c1kLLg68+sZVxyOGjZPRhAyJCQr9oe6uN7UZdgl5S3eZcN/ykCYladtWCf0pGyBhY TNrkiYKz+APU+9soJX90LtVZxeqSbA+VZR2R+dNJRIWYKDJU0Jc6WWVglx26ANLVDjHgXz6IHEBq 5OP7MED8uLV1Z24Ucj7Rt4BM0FbAOc2rFjokb+UFhOcNYyetd2JRKn3KCZPR0Wa/K9IKaQvaRU1M sih0/AQZVCuhQoG3jgLMwczKHNnqhrLNsmXLEMcB5OBa9MQM1uKcOyjksEZLSbjPHaJ98pOf5JJ5 /VOf+tStt97KHeZgRGo6Dmnyrp770bTkJneIwOu4QQcQaj6JSx2HRxjtZOsLCG327Nlr1qzBpx+v 8CKwE9aKTHV24EAutRE8TrjkPqnpLAB7nPM6djhR4ASp6gKTC0EnQsxKqFCgQoH+KSATqzhPklii 1AWW8YxGyxhSG1/sFNArSsEWDGDRCVtMCiikhS0xv0r269nJOoYo7PDFdpVipVRhNPwLW6NkWFF8 Dse9uYO9r1Q0AB6/+shgwlDDgMMIs2PHDkZIPbxwZKghGmOaeunYHmgkQF1g+gkOwqxRYTaFxTrQ YMvb1ehvsRAew7t2hJ4rjxlITZTWoNjmRveXz95j7S7eOO2cyCxgyg9FLod1PxPRhiy6C1vVQzoq yTVKlRBHD7nvec/1t37xi6hmsFWbp5omB0ULSkr63c0AIwe/Ltmof5JizCglMo43r/HEpVPmPPTw /dPfN7Ep05A1wjTghnogsFQpcJQ3+YEYBIqNLQl5fiQDFSRABF39GF3FcclFZ6QkqLoyFII/SuMO aRoRxK11O1adYkwVxpziJFzPB9FawzN19ZOHPrHt2YuGjTe9GNw87gFKwpvbGeystBS+vWDFaxu2 j2iovmDYiNPHDZ9YJVMvcByv9zhTF0ysmpofemH34qtkoGio6039FQm43fMd85QecXyEgsB+wy3R EWQVCpEViAkhJ82OH0A8RkAA6i7bdKV6PLQwy4QO5I7OlpUb1mWSwp/QWDzjU9Ufta65ZjzwouDE zEbf6zI6PdxO8OWAurwYbltATQXMUAo9DxxoYeWZHMRJa0tkWpiCRkanHXXESmv95SIjRC6H/hQ2 JeGednmfGXTmO4afmIk3bBzf+dvFP9/U2Wpl6UU4dxCXgGHo4nrh1nHvGpse1JmpfW3Ktt+8ek+n h7+GKHD99nRkFP2UF4uXogjxW5d5Wv0J720+u8R3zQdtYk3U2sRH60Mf9Bwx84LquYHvwYThovoo 6g0UMGZss8K04VeFRjXSXkjrWmzYK8m2urBolrrMUsEoxGMFy0OgqDrygWnQ3xPBb3H2i7pi9quL UTPY2b6io+hl4zhbqDG9gqxRsEUQ058ojcoHI4qdlpGMzNqG5ra5c5/avO59l7+LLGJ2VA996bzi GlXM7BBZynachCM7EB0nla4U82hRgOGMAI5imAM4kW0f1oSn3OSo4RNPOdfTWHlK4ybnwDxigrsQ o3FCHMZNbLdwn/17bKjTYkAeERn2SMsMuSToXDghFySHv/nNb9jORxzEgLzOCabtkCWSuB6LuYOV cy5Jljukr5IxNDKEzeIm4sTnnnsODqO5uZlLctdV0DErxwoFKhR4ExRgVlUjgHCmTPhMu8Js19ck F+W358vs45tI6JhEgTtIwWrZWVbUg9Aq2NUJGAWRaMB8i9NpvTKvy3bIXIFecrrxxhsvu+yyT3zi E6TG0MSYVh7Wjknd92QKsyRWFhFroL4Fu0aAY7NjxWqMrywzjadfXJTB9uas6YnATInQDsKEMF1p y/rrkWc1BuE3Hr17ux1+bOoF9ZiqZ90N23th4DqxQJwuwHjJJFGmHjubGOEF5BjG+z/wgZmnnVZf X68JwpKcnjX2lO1NnJVTlrh7XchSfxCP8K8HE/veWReNttJD4E0FqUjBujEMiAdQpxCpFJQKCA8o z2EHj2zQLU5l9eIjWoJoxTLTiSVFaOYH6JzKBNjN8EuDDM2OcovpNa9u8M4Nsa0vZlmCHGLWVCkY Y4WzjaZ1G9pz4y0HdcEOUaGLxb0cqqmm29pWGJKOn3reKRMHVzfaETsc7GLJ9Glf8QqA6wWUlaEC lkgEF79NA9CFPsjigtXpYSOyJRa2ecWnVy06qbF5THVjh8VOM3r/XtX3ShixsbAVN27cODaGsNME 2tAtYRLYikLbcUk7cocTNoXwtl8q0ord3YXbrHixb5WX9kq4PxJLWuXIcqFlZaaRcLySH+8y7UTa i1nZov2BkXM+Nu2KBs+1/PC9Q6ZE8cu+svHhldZO1pbyrKJ0+U1h9p8mX3rp0FPQxM2aiWuGnDY+ Xfvfrz3xxO7XOjM2SBD34bkwyiE8zIVNrc5NM84cmkQPy8pHEZ5m2JGZQB814f9PYcnL+R3ZktMO 44cOV744NGe51ZmWsIDFvMY2v8sOh4aJK6un1eLuISiFbnJp56aXW1f4TpCPB1vc/Earyxczmao+ /dX+wM+gopljFMbCJ1JZ345vTtbetbltxeotdYnkkFqvMVnVkKqtSxmDUx57cMnNscwqK9aIxZ3h Q+pPnpLbun7YuHGqsWgNhaFFHiC0LtP7wNkPoCcVpDeAGuNtWRQgGVI4PhVwEaqVfbgTUBNBV1yD QOIzGupzjvqEOOhMkg4zHNiM1LhPTIAWfsxRwuQVgBYsEekT1q5dy8BKsmyoY7QtC+VAiV/4whd4 kdkRFKezJjXuEHiFI68D/P7hH/6B7MBvPCVlknr66af/4z/+g6cqrkTmERZEOeqpl/vlurwtm7JS qQoFjiwF4BHVMqkwx/JlKWkAE3t9bcLb3dYVBHXY2z6yWR7R1MQSOG6ULTfAA4sTbTPMEQwX2JU3 kXykZW/L4ZUemhAYfxhYUEP413/914suumjs2LFc6pHqiNbmEBOD1VWiBxM2UOQQYqXGbTPdYsJe Vwx/tXDJiqUr33XmqWzOZisXIynL9izURQGcp9UQxW5uOid9UeY7j97V2tn5qdPfNRQ2OQI140YZ 2goB92L0IK8jozGCLSx2MVDPmjULUjAIH2Lp+32NXEpi3kKYvMHx7HvPvFREOwi9pGBMQtJldfm0 7hxXdOjuNldgsOei32ze9EM99dD61JeOASJet3L1u991JWVh+ZFFEl+8n6F6CVJAfofuWswJUru2 tt/2rZ8s+MMzbV4ulsp4fsTMZxeLSSvanHa22e6Sn76APMf1vZjX7tuFVhdL9w66bqVMNu5YQb4r zOczNmgwiIgjbkWQbcXAhRQcTK5WNt50HY6riLShrGNYYW0hKJlGSzoMxtXiSyBavCGTi/Is7BSQ 9u35yGkUWAs4B1gdvDGxOqOZH/Aey8oYnIMb0QTQPRbhNStcrGW4blxUYWWdhI2gR5BGZphM+FY8 tcufZNbcdOoll6QnNPopmi4olfBkcELjpBNKS1dt2x05eARUOqhG1JlCP4F9bYmS5w3xnYvTU8af POyry+/77e5FLSir0uL0c4SXuzvOHnTyBXWTnJwXJRJJRIZeyAIAnFE+Ht27/lljgx/PJ7OIKI2w w/Bq4okurytXbZNvfVsI+BrtNE6bM6bKSaiBMnppy+tfX3ZfZwoZXAk82Rl2wXuJTZlDD0qXQBQB Qt/GdUVio29vbwte2hVPJlOxlhbXa0sEQEs/5QSZjJnKBtlqc2S13RR4U9LJrc2jL3nXuxCFwuDR slIKfTz08hyzNytI75iR/s8kY74QQNoDDzzAdjvGOwY+pitddx7xCeEyASRG4JxREpe411xzDVI1 LvHHgPCNV7DVCcADd40ZMwa0puc5jsAtbGY+9dRTxAfmMQWSDtI2XkGfk1d4dPHFF+vsNEMARCQa zJOWBHJOMfSwq5MlMnfAgZyQPufE4ZwXKRLnBM715csvvwyrwY4RIpA+j4jPeSVUKFChwJugAB9L 90IP4i8l74G/jw3LWJmwS/znYiJwIAcBHGZo4/jYWpP3H1i4+y+n1A1C/GFgNTSuZB6HOxro0Ynx 7cMf/jC+wr/61a9+//vf1yPVgBhqMKqC/X2Fx/BJzCYfVDTtmLXNMP6w2/v1H5fU+h0fu+qicTUp UYuiGii4Ae6lqWFxxTpIMjBuGDE7c2H2m4/8d65Y+uuzrhpr1wEEwS7igRlZEyiqJyBR4BLXzIzR 7OMG4eklf0hB2nq47ol7BH7JGNViRWfchcObIt2BD1c78wTzMVUoKxz8cqG2FjK3UV7p05xxk7M9 xT/cIun5Rc9WpMXUlskk2jvaqjNV7e2dqWQKtUy06JCNA/MoqbKi4azdtMg1w/MuvCAeT3UVo3xk Fx3bysQ7IXC+s6uzc/lr62IdnTMGj54zepgb84opmXwzsQyOry2/xN4xfFlzy2bbkmVqky4hlvlx nSAtLqYdD7diA/d9jHfwgYdDCkCycHm1d2+0dlRb+tzLTvVauor1actD4VXEdAT6CTyAXgL++te/ zv6RK664ArZEr9RI31ceg8uR9Qm0KyLUQ/SH+ziYhyNLSxqsaBR35+fEmv7upHeeXz0JPU4K6Vml fMJdbrT+fNczSzeuypbCLj42LMHEzI3Ftq+8+rvcsI4rx8wZYdc6BQvfwc3phk9OuXrY1pF3rHt6 Q9CGJ8l4KZhU0/zuiWfXICyjx7PRji/aQ8CNZarQT1pFzzeSllkwhrlVl0yevaR17e82PR82Or7d RfwdiBvzCNtkByGURTmC4QBx8ZZ0qdjI5kcSLJCm6AkfThBFA7ZOijkgzkDRlpsOkMrXZIool1rV 0Fw27QUs0+X8oL2UbzXCdmPdpkRn++iO3LbHn/rhh/9S5w+/x0n50zucQh2TdytI75iQ/c8lUz4M AtMG2/PYZ4I1FEaZcuV5BBjDTAujITe5BBPip05HYGTk0fPPPw94a2pqwoAKSI9NcToRSVcF7uCO b/78+QyjfI3EYahFTYLXseBCCldeeaVOkOicEI3AU/b4cVJ+pM+ZSiktKej7+vPW55qN0NGIQ2o8 pVQwXh/60Ifw6MBlOUH9SuVYoUCFAm9EAeQDsKTwynw9stnFDcKT66qcmacNsuIy2Q/kOYp9IL7j 2mabGbt31frFr++OTa3DDh/8Dl6GQYHCbB+GEh+DDCMVgxLDGgPjpz/96Q9+8IOXq8AQBK2IcKzH HPQtkRDA3iH7YjhFNBFvN41Hlm797eJ1E4Y3fuaU6bVgXvEIDV3wJq2sVtDO8FdUAAmRFyRLxjsH T85efNO/P3j7P//hl5+be914uwGDDehukWLPGC39iJ6CAgbMIZCL0Zw/nkIfzWFz7D1iywuHF7Dn kCAn0KxYzhCDiBjb6MFu6Dgi+lBCZ8WdUxJ+JZrakybYT2Df4ZVgn7dVvaXdCePGj5s0aWIQ4YMM NhSLNwjF+6yMoG9WfG3Nn+avWH7537y/2qhm/RJzF+Dw51rDP7bualmxojrXNvO0WWePGzt7aMOo 7uwotyKt1AuRliBHVRkamVoiUz3StdqnmgPnRncbyk/4mL/xRw9/98PnXndO0zSuC1GQEM8RewU6 IR0S9Z+5c+dqQwPlx/+fvfcAsKss8/9Pu+e26SUzk0x6MumNEooQEhBwKZEmCgKKbUXWdW37c3XX dV39/VxdXcX9r7qKggqigIUOQgi9k4SQSnqdlMn0W0/5f573nbmZJGRSJoEQ7snk3nPPeevztuf7 Ps/7PIxlzvbrn3rYSotZZtSO2Bxble0PBryi/REisJMya3OJWSWjvzZ+7sTSRsxoIldH9J5zzNey O//j9QceCF8xvfQgy0l0ejvL8Gfne2XOmmz6KxseeaF92z9P++BYu4zt+VyQH24k/7H+rBPM6p+s f/LZrvVx0zk9MnRabJgHgnWjWAolWaTMzOM5mbRyRs6LZYwPlZ1y3cSzpkQrtpUOXbtu8evt7V5C pnq8ozO4SrNBmS+6AOyihDY79fQ05kwxlmKk83Hfygb5AN+Eh31BRhAawxR1Y3SXDT/pdTpWW6Q7 40YrMzitT6KvnLeyO+38Gi9ca+TXG+YutEcHpcK2+17tmrf8kaq6K847n1mFZqXJGHRv93x7mLTY u5seZjLFaEUK7EMBRgXPmPUY93AqWmrHmNHPecWYQcrHW8Ab9wTgIeflCgHQzOTiyNymTZt+8pOf 8Orss88mjF7R9cAjFpwPzhV4CPfD/hl5oVSJTTYsdjY1NRVGJlCN7AhJCmTBpbEZEXkC8EOxnofc kwKmNUGhhC+EWbFiBYI+sCjpUCmdCG8RISaTSa04yk/9irfFq0iBIgX6pwBoCFAExwwuEnmB4idZ VIdH7Orq+igH9eB7juU1CiQiE0R+beg8s2H7peMqK5PYNoBt4Yg/TIZMLMKCH+7F3KU3mMiENC67 7LI77rjjX//1X/E0w+zExMV8RYDDTX7g8ZgtPQcr+z6t53TY1g7b2OD7D768bvOCpR+aNuWCE0dU izM1mVZFyKTxA140RPzFiTFwAxb3qCVujHN/M2hi1cWf/K97f/0/D935tfd/opaqs5/mIMEDIMrh PpJQJZbwIEQhrtwK+8W0zOTM/cCrtGcKyFhIk/6pVD9QhxTjM2Frpmt589rhw5pqrFhCzqwh9xFJ I/qciCIpKWWTBuPuSF+FpUcSxrghR/VMVx3AQz7iWYHgfxlVyEjYhRCri+60MePm3Xl/uLXFayh/ NJ15vnnH68s3dW33JpVWXzdp7JShpUMSsRJO3SG08sTYpBRbjPujhWu6AHnRXVU9Wnzg8Q6DGmJm UdVO7K0exxdtjcYqOxVm3m9zjftefmZ0mGgaNkagiWHtC/OE9qa5efNmBiy8h6YM/VP3TFidPZpP YDNtGOZ91Bc808HW5EA7sAwHoBdcFiK6SOSk1tJPjznn3BGnlJtlaDBiUjIfBtsda3n3tsdfe/yi wcPW71j/hrttlx1EY0xcaRwBmmmfRq+Ilc7ftrzrhTs+c8qHzgrLkrjFy2Vty3x/5eSaZNk3ltyz KNe8tm1bEOQiZrTVyJW6USS/DqME3d7QL0GXOO2d1jjus2MvGWqUlvmZGmPI/5l06ZdW3LmBIih9 1XQsl7bcOJ0M663KvFGGI7H0W/z6cRLVw+OKgGY2Jg7/oqtiEQvrT9KXs6GRqXDaHae5wvEyfhT9 0M7cK0ZsW9ZLY5JPXEykM2WhXdkVWfenx3NProukjccffQztMFhQGDw0xQ6/JG93zLdxkXi7q17M /yhTQCadMGxtbX3yySeXLVsGBgOJ9QVCTHwor59//vnoOeD7jntKBOrjORMlEO4c5SmBezQtGfXo SRKSG5gbsBzGPBsbGwk8depUVJsw7AkwY0CSKVHIFAw2efLkwjzLQ1Tnv/nNb/YtA2/5ScQzzjiD LXPCkHhLS8svf/lL5HW8pUg6DK+413yVfq5fIT+kdogWSUdNTcf10kedi1eRAkeUAnCYwvNo/1rw /mGQlHEH+3zM85HwNQilzMiy5kw2Hz9jzGDKDYsNvyO4Bm5/oJybMI4FYjMFff3rX2fCvO222z79 6U8fG8wHzD8aULB3MHfWxq7c/zy1eFd7599fPPuc+pKynBewly7ITtFDyW6Ry4HUqBUTpTSzqqFP ZMM7uWr4N9//sRVtza2GH7HsSmy6q40AHHmhL4EKISxsgSDSZdREvHPHjs997nM33ngjczgPCgEK dDv8G+AMshaFM3EHDuBRp5SCrZ2tP/7zb2ZfcvH7R8xGXRXlkDCTszGDiSszV+Rf0viUjz+p4eHn v7+Yuo56MVLbCcIhW2KSnm9GE2fIkbWgoZZAmDpi8gmbt+/o7siVNxjLFyxctWnb2MbRZ53aNK7M LUWJjtYJszDbcOoiYkVkhzIuP+U8pZgmFIkL27VKN5XyKITHG04v8ovWJ8RRqOH+av7WPqdiiJbZ iIA6a83UK+uXfrBpZtQCnuB+QzXsPlWnaXAaDKsDS7BXYQtsg35OVOkdGJ503UjEteg/PUBdvdgr 8sH9hAlBz1bEsGqT6Lwpp32wflbWT5s2OqbYu3LasunXtm1c1Lx87sTZU8rq0kbm35bd2zU8mvK6 YpGKdHc36qpNfsU/z7j6jc6WW57+64+eub12xqXTopUu8jofuZY/Nlp31clzVy6+bUUuuzPMDPeT nREjHWTK8OBgBJgejXFcV4y7Gqs2b1hb0zy6sgJhPiK+9zaccn0k/93VD6aTZoCVuxJ3B5tkjB+x uIzPFQtFUeiMjofy8WHmUIbdh7wHR4beUNAXK0U++xbIS3EhCFrd2Zla3OG3m9FINr0xlgi81i0e vb/UzKe8ysCtaAnW3/tC7rVNqGXkY9bGTZsfffTR6667jjY6wnNLbxnfmu8iV/rW0PndlQtDgos6 M+shWPv1r38NU8Lcx8oEFirQgieI0a655hrO5o0YMQKRHVbU9BqGVI0U4GwIQ3gw28SJE9Fc4q1O Gc3Mv/zlLzopwsyZMwffCRprsdtNMBAg2fFKJ1jIVErW56Jg5KKzI6TOjvc80fdEBHPyiid9C68T JCSZgiqfeuopnnBfyKh4U6RAkQL9U4B1XCQgwrH3TguCCGT/Fb6fDdmjwSX3X6RDestkBle8IfBf XLLmxIaGSVUJzZnInpDMBPw/whMC/mPYkPrOd76zZMkS5jdmuUMq8BEPLOwukx4VtsQdnrejbVpF 5ZcuOv3E+lIO/gROJmtjeTmftb0chiCxtYIsjjlcNSy8Mn8QSAnKpNWtIN+UrDlvxIyqMIroiM39 LL43MDsvViDgATVz3VMJSUShRpgwtgL/+7//m9l4r9l+gPWF0cxju0K3oSqlnRPd3IbqhlPnzPrd E/e82r4aJrqDmiFZ9eAoZTuQgvEnXVf/DbAQ/UZnORTas8nIuQPLzlpO2oq0hXaHFeuKVLT4kYxv DW2acv5VH7eT5UjOPzxlxn9d8L6vnTp5VqVbhd0VK9yea/vVU3cua1uRxk21zck8KTv/lbNswXFi cUd1694KAewUuiOkSOGP5wt4i8gZaWk+aj+64dVc6F0+5qS4qjbMgIh73+xas2YNb+Ft3uzl7mcQ GVKSSCadyWczmAuX3wO70GuS3sCQDINMe8cjrz+/oHuTZ8dyfgoItdXovn/Di9vaNl0z9dwTyhti nnH14NPOrp3kd2ADKWF0+m4+luywLklOvNIZ+9ma0//feZ+oi9n/9crv53vruhiFtp9x/C0R/3eL H9qaal0VtDy86hnDcVdlWhbvXJMSXSh1aDMIcepgV5fvipm/fP2h5Z2b2ZsPkkkcLVxZffp7oxOM lrwRgYqofPrAL8+0MqbdZZhpJn3ExurC+UImgu+PgZGDjszMwdZHiAcRB+upOTdrxruy5rKMsSCs XhvkN8VCcKcoZ2NmPd6e2njf/Pzza+22QB66MSxHgPSYWGhQ5hY+B1igtyv6EV6H3q5qFPM9NinA CEHkLetQEKBds9dKDMTCizrmMXlO+fVA4pPnfMpspS7MscDQsIeN0I90eI5A75577lmwYMHq1auJ yxMuECPaTcQFFhIPeEYsfurEdVL7fqK0CaIjOjly6V1SouiLJ6RAAPLlZt/oOjyKnfPmzdP57hum +KRIgSIF3pwCsgYDExQnqTZy8xzawFS+eDoyWyJG5thWOtGM2rxd6c2obo4Rp1RmmMciv8xcwjHD bx35FfajH/0o0w7+ReGr3nRSenNSH52nWNrzsLTvxA1OGgXGnGGDvnTaqLNKXFwRYLeqG6ukRjIw EvBRvhHFqzQutVSbS7sjedD6uni1wiQDOETsR0RsnDHUZkxsJnSLOQk5IIcdFz5BU0zLfcE/PyEC W4SXXnopxrdYDo54LeHsyFp4ev1nK7uXln/e5DOHlVXd8fAftggP7SAzUHy7LFrcSeWkDxzx4uyd IFp64pEe3jpA985oC402Bo5lLe4O7lrZ/P0HXpi3bG19/aBbf/GzUbUNbndQHYlWu9FEEOIPr9Tk eHzQbPv3t6x4YMPiVgNNOQxJigdrLI6y1YobR2qLazdGIScrlN1UrUxNFREFijRm4OBk7yodS79h 7eXQbRAu9VMPvfz0WeOmNyZrY4EHNZCA7sv1a7YBv5ewInz2DwygtACH0IglY04ibkVd3KdI96Hr QODDumSAcME+YT8nHn8p0vXj7S+tzO+K2Nai3MZvrrv7ayvvqqgpacCBXSZsi0QGOWWXjp9TnkpU tLh2ijN57vll47846YKwO1/aFb4vPvjzJ1/wZMm2Tyz61T3ZVSk790bY9Y3Vd8/LrMBVHhvkrUF6 sdn6kxUPbd61LRninwBTP3aWDZqY4+Uz2Yj5bPeqP6ydv83IpywnlncmGmX/MOrcU6JD7YxnpvPl eNBD+1iUH/DLQn+SvRzZukAbmseMqYFCX7aPuvAmSMKoroaW253NdmbacINquxnTbM9KV+OtAABA AElEQVQl30glFxjmiho/Xbs+1Xb7S9nHmqu7rJpcWJlOJzo76N84zMDGBKwgfCCfh9Usb3+koz8V vf11LJbgraMAU1vPXMMMpo5PYIuFxRjcxbYrgKpvUWBTOIAHbCMWPs3RluR0HDZUNELj884772QD +7e//S36mShqomNJdMYbMA+lUMLffvvtJK5hGNzPBz/4weuvv76hoYGH5K4/++bIw70uZHpkRFw2 hgsh+UlRCcknbzUCpLT7Ttw6Nc7pAWj1XFBIpHhTpECRAgemgFhGg7GBcUIN0kiZBuI8hDnLW5r/ umITnouP5UvU+mzjtnXByPqGU5NRI8eGESpI2GNHAKWZ/SNffBTdf/CDHzANap32I5/BIaSIJRCE WeyIgwxoRWrd7ofbbWNXMsjFu4Nk2k3mnHjeiXsO9hWiAYZqiKK0IcUfG3/Y3gsTYhkP6WjohaZ4 V4B2aO/7HC0yN7U0P7/0VfFpZmD1UVaXvqUTlU51odDBpI15575vB34PWkcbDbYe3cUc+AfFRoeD ceJqeagd//ycKzJtHfe/8jjspPDsVAsxj4Kigg/pAPpv4OXYbwqiOitn8VAylVN5RpsXvLA59bMn Vn/n/sV3vrbNqBo0vqE05mViVt7L7ApjuRY33+Ia7Q7iFMtIuyVpa4xdPX3kjDeWrUZDsSJw5VyU ZaRswY0YuDcxK4t77DCFfipWJpVgVWAvLYeIB4OL+y3acfFCNoBpUtP6c/vSVEfX3FEzwb42jsA9 xE2y+7BHd1RV5sjoeeed9/3vf59f+zIMfakiuxa0nBFmujPY3gwyWRGPv0mSfSMd4J5DL+yRYxeB c3rSTvHofW+8cvO6x27qfvEfl//69u3PtNaG/7HyoWfN1q6oA9BCJHx+cvyNU/7GSmD1MjjdHvzV yZdF81Y+5iDGTBvWE9teT3Vs3+mmvrrkd9/OL/ziirsfW/FSMhqzM5zNNV6wWn7Y/vSjO15njCRy gZnlpGeQsm0/DjdlJzCfWWHd1v3a77uXUhajIwy7g5llo2+YcG4DsvFUdymeVNgm8dgKMisMsxzb LnBblFtCQz6oo+/Uz8P4EJ8P3XhvRx2AI7+G79bEqkrtpN1tl2eiiW0Z1x4eBCNrM+MGLXVb/rw0 9epWzj3vioS7LAPaICUAbK5eswYPYVoYcBhFOEaiHNtbpscIkYrFOGgKyMTYq0LDNIfg+8UXXwQj gZfwJIMofC+wx8+HHnoIrgUlT87dgeUuuOCC8ePHE5cLFwvI8XC6MGjQIF4RmAszm3fffTfIiowQ 65EFFll0ePAk9zU1NTfddBNsEPI6nhfKTnjudSKFh/oJszNl4JUOA0TkHiEk0TXA4wkhSZ8nOoxO geeUkKN6iPVArYVD2LwlJInoYMXPIgWKFHgTCsAhY/xM9qBl5nBweCRIz0G2sGTbuucXtswa14h0 aN/VXo9qxvNbwGmSy178nLB4PLREdXNha1dszZIzz5weiWJ1DgkU5huEr4BjgQHvOczzJjU/zEd6 VsGeMF7UmZqYi5i4ADnccCky7kut/eZFvaAkEfSf1JM/nYD6RG2SIHj4wi8VAiC40oQnFtWR7GQd o8UwFm9rRmY3o75eji7h/VgMkYr5QFH6c5BRSAsV9sF1wj3UhMnlTr3r1QUUvsp2XC3uw5IChiS3 blp787w/bXI65zSd2Gjhc4Pc2RtwxFsc6DKPay4xcz+0ceipM095+IEHsXbInh0+wi2OnOH4js+e XPdLhP5fSAFRMVWCFpKC9eeXG9oc/ZlRMebj577/pgfvqh7WcFH9tDoaglVCCkYkqqfj9NSRXDR1 +2YnR/oUsehL6iAc30IXlacELDRIr1IbWFLMWUidZG+E+KKxucswl3XkX1nfsnrVuo7WlvqK8g9M bho3ZlCda9QGGIwJUOqzk7DTjC+xkkp0WZqgdBhUGcaJiYYfZp/Z6XXX2chm0bA1cYFN06B0J0hE /iSGxiVyKz96Lv2u99c777un/HxJNUEWImbWD6WO0pL053BsR1gydVZT6WCGeDQWYdpBCo31yL3k TgxADo+oeKIfxJDkfn8XaYvSOr4N4/GYm7AiWCTxInmaGqoTEW2HoFd1eH9pqJbhZW8+ckiP7hGh C2qrAV661Llr+yvGTq8zyAQxiyOvr3Zt+ckbD3xjwlVjCRaYlb51Q82sSKe/ILfqmmnnNMWHxuRs otFt+ivD1tu2P5eJ22k/s97Kfm/x3V4qX9pQke7qciMx3/EXta59uX2dH7dSET/gZC19MzSxWxJ0 Z6lC1gk808/6/u2vPTjnpKHTS2soJxZXxpU3TR0545HVT+cpDfZAqUSIyRc9ZKgJQyLgYGgEe5mM C6VOvP/69/+GVuIsKnv5aWAj7N0uP41re8sNOvJd8cqaoMOpMBuiG9vW/OmFzKINeOkKUDpn6saN ZC6I0RKYCQtDDgrhMAMmlgalWfvP8th8+44s9LFJymKpoAAzneY8uEdY9+CDD6KfydgA82j4tBeV eI6rPR4CojSbwicjCiaGdEaOHIn5gYLhI15t2LDhd7/7HeEJQxQkcrfeeis3OBTmk+cAQo7MdXV1 AfP41CCzMDgJIwxRn/mXNCkYz0mQS5eB8NwTDL5KF1hjNh7qn4XPQr0AsbjQwd86ztwL6RBdJ1gI X7wpUqBIgQIF2LGFwYWjgpPmC/sbsFC+JR6XYvG6dtNvzRuNLNa9/IxmaIjFEz0yias4z0KSR/pG sVAImchF3SpsyR1/VsjZkidXbRoftp3eEO8IjbIIuomYesM4hoSFKaSou1UFjkTR9ERESsxsfOoZ Rh825iezzaFm0lMV4kqR1cWNqq3Ip+ShmCGB88tLrZg6weISYLNp3L5m1VMvvfTeiZPHNdRHUcBC pGnFMAUpLvAoCQUknTevPy/6FFXIC6unrl4MoYtw0rTpa9zWW5+6a0Nqy8en/029AZIERQJHRAAI kAP7Ib4g/vXXfeSqq65avfKNcePHU2wvh5XBIGIPzFxebxmli+riyacZUe5AuJs18oTHxy74+VN3 jng/PiArysGWWDKRumGVAmik4wtB+a//JIHeS/qV8PoiuhBag+IkrsTiDkgmLK8KLAsPKESS4A0I TZKDmwccb0t5//vkohd3+rHKiqmjh1w5dMLE8tJ6di3zhp8JgKTikls5hmVjIKkSV0kKXM9jRdMI x1VVt5VYC3aun1RfYzh533BiGIlExi59TIy07L7enCC737+z7nSL9LSNKjrEpUF4rmutmgTlWPPq 4af4I0S4R6PkI9KpI8A8wLbMXLsveAbN/8ADcPVVFNodqPdOxpKaytJ+kM+JpqxlIsq28ygu0spY yBFzqNzvkUVv7N5vXlLcQhDV5YTFAZ9SF5PdF6/dpR4BUsionMIMgrj9wo7F8+pGVlfNSNiu7TlD wsiNDbN2DT69PJoQn3h0XtffZnTf9MofXs5uMuKyW4O527yfx95oOtuNHnUWUbJjZdjsskM372A0 00NhVBSbENBZpQLR8FKHhRY7TPvrd2299Y2HaybOrTQTW8LU/VtfXL59S7SqLpWyPdAs2BYNLKTE sjuGWJzKBHZgu2gKYPtU76v1VvfQvsWsUAKN+tDKQkx8n7qxWMJDPTwVlFjdVljmudF1LdsefCb3 +kYKYjFpkCX0lw19pNbwoviPDDHEAB+LCOEwJthDK/BRC73HKD5quRQTfrdQgAmmsNMMfMIH1AHH BrMhlw6mZijRmdTpICW77777NBKDgvz86U9/unTpUgLrMPoT9c5HHnlEMz133XUXwxKoRgr6U4ch OgHAY/u2BOnrkCTLRTCND/XNvuELT8iCOoItKT+JYNiT6UDHIh2CEaAQuHhTpECRAvtSANOGMDyF ceLz2/Cx7VGTKG1zS7Z27+Zh9o37lj3RfBSfrJdSVrkT/ou9pcl19RfPnFEDopEteN4pRpF7jt8c fQ8RzFTMb0xfTDjMNoc64VAFbRaFG+oD6oZDwxYCarR4hEYvMAL7lsFkQoSKl4Z5zCJjET5VZiwN 8j98etn9y3fOPWnmhZMnxjl+BxbB3zHOuLEwgeF4GFSBCQNtoqgRuWLCnI+eMXfegpe+++q9q8Ns yEk5VO4jBo6e5XQcW/WO6NXPPP3UCVMn//r22+UnZltdx8ZwfO9W3UDLsZ/4ccO59qxLhxul8x+6 B7xtuFGQEXqc0lNYSviWhYA/ufQdnxBT/0GrVNRIy0k7A71WXGfbGVTgfBMro9AQEgZdkaDFNjo9 M5O1vJTh43iChOiE7CKiNZpFpdSxxtZXXXVq079cOO6jU4dOqyyvUs7lGUoY1gR0s+pRNo5FQKXe sugSqVIaYV1VXZmbXLNhLd2XZuSPG8RNu4veE/x4+9pdQbmjL/UMbt1zlSUP2H4smQrcspET+zLk aTugiex7iKSVmLsvhiHjkU9gHmNTCN7vJXQmAJsXoAuRaanNFElSWhkGot/YB3opselIOCTPGn5O BGxezsulw5i1I0jd+tL9j7cuzxh2mxM0m3kn5o6OltRk85zhBKSljfwfO5Y+kF1tJpjSsIuU41Re Iu8lvXwU4GTilCATxrJq2EsxZMOi96LUMjlKLcTFSpD0dtUEt2159v78uj+lV359wW/+d/k9G7yt 3ekd8ajUl3Ay+aipU4YM9GUiss0UOxG8H+CF7wcf5CotCIoO2lIj4rXDzeqSDqeqxazcmtv1l/m5 Vzba2Ihhh6MnLwkspeKLRlGc58MPP1zgJAdYorclulSjeBUpcKQowNTGNMfFqMDWMO4HuD/4xAnM FCnx0TNRF3JzpHakwKHY733ve6+//jrakqhuklGBrUHt8+abb+bsyquvvooUUduAYWuNABSDi9RI ASnfviXhFeEJXAjJDfiNS5dk3yiFJ4QE4BFdhyQ7bXVGZ62Lp7MuRCneFClQpECBAjBWCIyQ5Ck+ QU7s5dHhDM1SI6iMluxMJLZmRLCx12rPYOZP8QOKnSgkdxRuNMtCdpSBHNmCUuwLh7W4CUsMY/aw ijNG1sf8IAZbAHcs+ljCvcD6yCbxXkU/CiVE85xJhtnmcKYaCqs4LEEOcvgKIQ8AA4yHmExkFtRZ ztXxnC3xNKDBMR37N22tf/v8C6u70t+aPP3yptGN6GvlVD2x7B94KGPxx44aYkDEWgO7hAUuCZ1L xs3+yHlXPr1y8f979Ddr/W78VQOGkOWJbiHICi92YVhZVXXR++fe/ec/dmHGkFNlgY+vObG7dzQv jiWMdWv/7j2XGZt27WjeCtbNCWsIYhDMoLqC9Bz+VKeFHvInshb5FCyMdIgIQnl6D7AbAyBARXCE MmXjYNA0nzRTsagfQxe43XZeSqXuWL9+iZfrcsUuKGmXusZF00ddNKZylGc0BEY52i75tM1CKkRA 9ilG0Vg3P/vZzwL29iIGnt9ZSRNWYkzN4PUbN3QHOeQYUmxwh8LpfB7fl8Z2ukloBd1S0FVRAbkx xiFVA+KkACGZkj/RXoKHaUXu9iQQSz/jERtyGubxsx/qwZXQDwjhi4QaRU083mEDk74t9O/pN/3E 168oXeEili6PKjIpJPJ+OeAt40XzPn4vEZKFZdjiSeWqIq9Y7f+7fJ7XuasmHVbn2FzzujB3jO61 l0nFgh9tee4nix7qwqCSh3VMpNiWF+byTpCJBBmHrfE8sl8Uh5VTTJX9nnTQJaITRdvTdi7PjlFL MvP9pb/790W3/LVtUVsJJl7TeKcLujtF010VW9ejJxkGCafqEAlC4YFcTNdIRiGnyEgt9q0GmWVz hpx8xbizh+xwG9cHm275a/61ZurBXhVbdbLNqK9CkaiDcvsM0uPN4cyxAyn/kYvbC2KPXIrFlN7N FAD8sOjyiRk0EBpA6JDGBpvT+LJjUDFRkg5mWojOT2ZMVilkejp9foLENNjjCYF5Mn/+fM4EEp4n 7GICusid1B577DGS4uI0nQaifRuIiFqgh0SOI38EIDXUPkmBm/7BHmkSRheDNPlJGdDe5EQi97qo ffMq3hcpUKTAHhRgeYetRUojvJNsYwMwbNSCArvWNXNuuDndHRrlmm/pXYQlAe55WPjcI80j+kPz HzpHSVhtQYNh5LgOQizYceVXzMFcPYwaW8e6lIIv4NckhpTyqF2wlZ/5zGeuuOIKju0VJqJDyG1P Cgpb1ItANBObt9O0ThBGXE4uu84O0/jz1pZbnntu7Iihnzpj8smcSMuJ53NR9QPigU7EAKe0jE54 4HW3RXsQIJu/dMjM6NnRnz/6h+/Mu/2GWZdOitYa+YyNd2X4UC56ju+/77zzf/TDH/3x7ruvu/rD 3SBNCqa25A+BIIcY1LGdeBic0jB2ynU3RC2OFYlnMMEJ/IEKNMuufqoOC3UhTm+3oHgBf4aDJ3K1 SSCiOg46aBioaIhOqxdxu6LGasNYuDVctHrb2jdWjaswx5xVjX+vSNAlzrBRzlRfEaBvju4I0Eba Z3OYEdqFvgia0TpZuXIlayhn4PtWET6Ws1WMvROHTpi39IHmVHtDySDp40ouo1FQ3/DH473evBEi QCjddr3NhMFGuyPIVUQSEWghsIH5ykRjWO3kyMBWLSw3+oKXgO1BsQijcRzYg4uA8r0v9/4udAUa KiaHOx2xAUJGoqWrEhYMdOgXkSS+/pRZyKdnSh9hesKvHTqlVclWf6LTMNMYlM1m0O+lD4BcGcUi JE9EW8J0NO01ZGIdWau7zOFgWxjH7pKN7hOolC6OrBxrPHQuRqA+R0cCuluTLYNfeo4IKIPavNPt e51R06pIvLFtYzSezCdxiOwxUeTT6agjfJ6uIQWG+BFPaY/ygyRknww0rN8f3iflEgNPipCMNcvu DCaXjJg8dsjKvz730C33eZs6tTRPNu7UPpfKRn6ovKUemg+EtwTAY+1PBXjnfRSR3juvzY7lEoNw WF/5hAVZt26dxksHX2AGFbuPDCpgEis3c6UWuAH2gG3awgrp80oH4BP+humVJxjABLaRFw+JRRlA gwgVX3vtNR7qKMA/ovctj4ZqhGQhJCQ/ectPEiF3NDP7Bt7rXpeEqRzdGKLw9oknniAWZtCJTmH4 3CtK8WeRAkUK7KYACynIACZKMSZwOeycO0GeozC1UZTT8ju72s1epEeswtDlhqElC/JRvtR6LywH 6E4yFIMYJh4gcOTCTAGs6VHgEqfe7B6LyhsBBX2oqh3l0nH8ykFj/Bvf+MZZZ53F9LjX5HZQuUtx dUBETHg4FjmcsF9K/pSzU+h+xf0STuGtSXu3LN7w6Jb1F06ecV3T4OFEQxChgBjcFAY42dxS5AF5 iJIbe+TCpZFcT/oHVZx9A8FaRwLsPwSXD5pae2nF9+7/1ffuueU7F31sWKwarpASIwhxRAXDmzpp 8t9+4pP11TVkiwlC1XYDy3vf0uz5BDqhPRr3wlgkGUadtDaxoVh16k7eiCZ0F5J4wtTqP37AfnIQ nJ0NVE6MCJSDiRYmHzEb8hNRoAV77DSMlR3+E8uan9+8JWuWNVaUzT3/hNPLoqPjVizXbeSzYYwN B84NKt5aTOGwBYEOKDZ0IoiUBZ3QXy0Ty9X0jVWrVu1ZfCkRQJHjpZPLRz7YltrS0VJXUkche3vE QNtur+yOyZ/SKhAOiR21lj8Ry9N40rTbcx2Pr3jlPWNPGOyWiaEVhTrkzf4BCHYaYT9gJDQf0n+V VU4yk6AXKqaGpH8oXVHGDcVSuyb9p7C7e+k2oxIMRg4UUh2Oq5hW1o2y52FkJa1SJ1nlx0fmKy4e NfP8yvETkzUIn+l5qtYmXlA4bodzyKSduH70e983eOZjLQvnty5Y2rqxxffbMNfKZOdE6LQ2Kgxs /3CSEPmgRrKUdp+LxOmLebi1CGLmbqe2KoulloiLpjJ6AxjiRVAag5aqo1JikChvIIWabI9M36Mr g0XFwq+MSntwRR12Viqiybp0PL8KY6CyUSXTnZzADHMyXMiXQ4aqrsxwcJtKT23NmjVYhi8gPTWu NMX3qfYx+aCI9I7JZnnHForlBOgFyAH/cK+B06HWZi81S9LhYvbUaI0xxhyq70mZV+TIDU+454YA XPoVBei/DDokCXIhiyNW4QKmFu7f9Ia4xKKyGubpYoD0Ck94+6YRiw+LFChSQCjAMC2wCL3rpshh 8rlINFYec3w08TR/pfxmC2rgLVFUYD56Ix0tcjKzwN6oYorjbna+gRYdhthiQdcpxnax8H2i5Qgy QpJCeEIJWBITBkerVIV0mXm+/e1vn3vuuZxVvuGGG5iCZO5TF/MeP2XqVLNiIcoeN5APbCdEpPio SsH3UQN1UE9+WXYsGjMDNxtpTRp/WrNuUfPaz5588qWNFXGZYGHaALxJSQIaSbNIhdGAgnOFJMI+ c/HjcC/KBWJUCnBC3JgXnBEf6p179aMvP9mS6m50K+X4DXmBMPOebQOqwn/7l38FfMKCgruFFvDL avPucItwgHiy5Ajfj7VDkebBMJItfCrcL6qsnCOkML3kh2IQRfUPCGWJxrLYODTzfs6TE44AMmKS XsToto31mdzzm7Y+vN1atd0cHUlf3lh+2tj6UZUYx8RiBlJAmNGkYeP0WZVQKG4ELh80J3/ovQnS ZQ2mXSldZWUlu5xwq3vVh9HkU07LHBovmzF2YnuqC4IqIaoqp1D3+L50o0hv1cNWtnKQgsJfQBjD fHrNa3c/99iEcVOrseUaYloWMa1MOsB0NW6ItDeNcCs1bdo0eBh6X/+8h8SkhxoAj5KyaAxpmxYX 0qmVtiG9SfExh9IC9Dbi4NSOEUkhQXpBKhwdr5vq1AwLyk4e1DSlbmRjtCJhogxsZLWJYOnCQVKc QrJb5VdimBKc65m1sapxjWd+esiJa9Itz+1Y9+KuDc1Obk1qx4bubd1OPlvCMVSsqIiUT0gi2fVc FEBPKXTn5qQjA7AUJeRo0GVFMxHxURGL5PM5YOeJjdMGu5VU3ONUMKOYXkvhUWZVVBZTvIK6B3AJ A6ZM09BwqKbi0y9nV5jxatP9jy/922ij5JG/znv6+WfT6KUyichxX+Aew0UM92K7j92iHJ5Fegcw olos/zGpElbPsbwqvB1AKd+KqEWk91ZQ+V2VB10f+RvyMTmhzhTQO04OmwgHTIFRd9iJ9x/xgFn3 jc74Bxzi3UHLIfV0cEgp9E2teF+kwPFPAVZ0mF5hDFiS+cOmIawxp+MFJk1JxIMdzVkvh7dL9lmF h8EwmyYKjEWBszhqZOqZVvQXXIew9MJ74GrstY42b/GWD06daCV4LBMQMoEeUCo8jxSOssKBH+1i Tp8+/fOf//y3vvWtWbNmTZo0iclQzzl6L6z/+YdiC7hQcEzqx2+wEX6GKTgNwNkVjuzYRmtCjt5d 0lA/d3BdfVkJvqYQo3FwL2u6cdVqtIbmyEiEQz1idlLTYsCVRyEUS+wUSGBMECbS/nmlI08+Z0TG sLrzXqntirwi9NEC83I5McuJrmkOx3u+7Uakxwy4AP13LggG2BdSCbUUZ47FGjYBbLsEfbcsupQC 3vZIRCCYjZYlTKXtgNlIQXYFAjxG4EXCwFqiANzm9u4XFq48s6ryH06ZOLQhUYrhd8OLGVklKYUT DzAEjwPvqMKXwluL7hkpy6l0my1WsgQikzmyVtUlhg8fzln3PUqifuC5EB9oQ92Sq8+9JB5FS0+1 IB1B/TEmj+tLAIruutRUuGFOkLlo+QUpI9iRT81f9OzUSVOr3GoaS2HnnsbsaVFotGfbplIpDoxg LZyUgAT9Iz1aDYPjIEZksyWYmgxsX8Thu6c2gT4HagDypxQ9F0MBFSesGKQyHP0b1Tjyo9WzJmbK h8cq6pK1WAzFXlBUFILpG2xO4UWD/fE8s1mnE3k+ty0ddJ6aGFZruBzWzUbwjxdGTcd3S8YmSkcP H/mB4Ua3kducbn0js2Od2fVi28qH1z7llSO1U/nvSQddHnpfacbOAeFSQU3G+dzki2c4DSUyUVqe ZbKJNLy0tgdkO5yVCzvMHM9JDl0Joco+5O2t50F/M1nL0BBdDMyaBhmvvrqqRAycAmrdL//TP3/6 Hz5/78MPf/e7333txZfEwDCaWZjP5QaHEWzZUBL2y2hkxdM+/fTTKHDW19eTPdwdn8yx/TfxQRf0 qAcsIr2jTuJ3WwaMgccff/zee+8F6bGzxWB491CAYc9ZCBRQYbmYHfQWe//M1ruHOMWaFimwNwXg D2DOd0vCRHUJ0wR2zIaBZght7ejIcVgGZkxYMlhqkRz1XAPnA3pTOuC32ltXkEix1EiyHlz02vDt RjCVJZ/Y6pVUpYff0UEp4G6u7YB5HFYAzcRff/31t99++3e+851bbrmFKYiHTMIHM/lQQmZnxQSo ivEBMnEjqA7i/R1tMmRTnJzBs3k08GtKXDmyF6aymKnABLq8IbqACpgh/qAEFBA5Gz+41G9przfj Ag+huhQR13loGcIW44Ij5VfGzQ78K0RiGN3qEtfhQSxi4ZIMNheBDOcJ8W4N2JPNAbDf0bxInfpR QWEH8VNtmis2b/jj4qfPmv3eSSUNVT36eAUCqNN44E86tDD4qAGLVh38JZTkwF0CDxWKbLTItEGV Yy47t9LOVRhp0+hMI/bAnmjPe+KTgNRNTEOStVBYEBpGjUiPH4hDUEqTp/Ih14QJE3BFy3kEhHv6 CZ+64Uw/dANjeHIQtj1BemKXQrWaEq1IMx6/lyJcLxwHKMthNd/Pmh5mjl7auby5ecvV532gxDDF ji5bKIoQijZq+0F+ql+9BAIJMO60W11GIto96Ff3vnyTbyY7enVVJDl60JBXNmxk80LUd4X8bFLI RgU59jbgm0TnkQTQRVCFk0jsh4FAAGnZ3LBY7d8kx7koCXuIgS1RdiYwUjjmCMfsFE8J4RKj/dG2 5fcsezK9q+u8phMvHHbymGh9NYTAcYoXZuVAMrZMwlguLLeig2P1Y+K1q43s4h3L2YDLZ7NmTCrI oC+Uk0ILXOOREWQQDtpRpIWRXDjWrT6jbESCkgAx6a1caGwgteewn2m0G15bNOtFcTKBLSFGPHtO ALWeqVUCH8YlDYp8m60MZgm8QYQjBzVgmYajsEJZyygtKZ170dzf/vY2c4bvJuIvPfMMFOXYJJal IpFoOp+hCZjydM5r167F4N/HPvYxftLKzLHvFJhHgY/rUXwYPaMYZWAUYAAB7YYMGQLMQ4GT+WRg 6b3DYlNllDf++te/UnEuzWy9w+pQLG6RAm8ZBWS5Zc0XJUhZfNnkFpUddrIRbATvHVV1wbSpjngE E8aVAbV3ufZ5sHeAI/FbYJ7k3Zu9bWzIpJfv6mw6YYITh5+BGWAZhUPkdJSF5Im/Hg1GYX6OehEp GjKEr33ta/fffz9bbLrGPIQR4eqfALpw4BSBKlI/aG9mLKPNMlpMY7XhbbayWFV3ffRUhXuTIz2h HcOpFod0DJsDN8L+qkNBgvH4K8A8ODXNzpHkAC5RblOVAOJjtgQpVoAOVuhUoMyJszCQXhC2eXn0 7FMYDQwwEYpGSQ7e0Yo46nDOAPI+iKiwq9jLpJGhDTS0Db+mumJFy6afzL9zq5EJEMDtbgGhLfwz 1EJYobc/uw1jaWjcs7HzO/c8eccLC3ehzUkgP4z7Rl0YDslD9hCXFfCacSMewxme54q/PgiA6AOp DV6eASYUglQRbALI0dhUElpRg7PFegaIV9eDzUcsnGFsrG+1KDspwLKanm1x3JFGU31Bd1ti6h7S N8rxdy8NI71XCaYF+9LX7fYwe/fLj44YNnRa+ZASP1eC5UZle5PqQxPZypCOvTd5Nm/eDPevzd5o oXo/5JJ8VVoJMzKsqi7GRhZZyBDrifRmOeyZngoswXovWg9PksiKXSeyceP6p9a8sC3I5KScMoFh vYemNlzLjxtrrO7H/I0/XPvAlxf84t8X/2ahvWFzdfctGx694bkff3v1nU9nVq/1WzpFuKZ8xzCu mUyQ33GE1PAX7lr07KpX/FLxHtpzURJ1t7vM9FCctaCU6mazUb8zknujc0MKy76i4MxEosYMm3gy Y3jAwa1B59K2TWkZ4Hof5E0J3JvdQX4zDXoYjwlYXfgE5g1JVIo/dOCcY+cEYBp/uO2O5+Y//b+/ uPnhe++7+oNXV5aVYQg1Fo2X1VSX1dS40WhtbW11dfWgQYM43cNRPS26UEhRLQsHWZK3O1h/+w1v d9mK+b8jKcBIAOZxHcsbHnBC7LcJ/9Z7wRX1v/3WG7C/b6AdiXAoQm/mKV5r91LfX8ziuyIF3oUU EL6G5Rb+RBkBEdYHZtjJGZl8kGsqjZpl9ejmYescExOaOeghEgO3hyHqy+cceQoKBFI5wAtKhvDo jvHMsvUllRXjhtdi5jAQlUG5EAjwVsLyX77kdy//IwGOxgXDoeexSy+9lA2mb33rWyeddFJFRQUT kc5OcyRSFi5VkT63+gGfPBOpKZVAGwn40W4YL27b9cCLr1zaUDnmpCntoZ81oviOi2GBU0JhfC+M YLAPPVs5l6e4ZAHrqtIqI0EgKkX0bnlw2BedA1OHiBKRKuBArxVIE7UqgTAZLJeEkYTT3Lr9lj/c esrUEy5+z3nY0aIbcWBv3vzH27u6Lr7o4sPOtxBRep1Qrg/t1G8+eCUu8+Q97CqYlAd+aUny3Evn /ujB2/6y5snRo84BEPdIggglTC6nG0Pkk52hsam57enmnXdtTtuZzhk1JWOGDa0wzTj+Amk7zhY5 JjDaQpjqifN38qEEhU9EP54cJEP3Fn08rEewMYIsHA5WGHIEIghxPJHL0kYJOgNr8ahRo0B6HC7A AbSURV26l+AcAwP0YquTw2ii6qnrJu05oMbrzeUY/qbxGKTSqWV0U2Fo72KO0Vu2Y8Oqti3Xzv5I BdiZZuN0JIqWirbS4BILQkGePSiEyXHeIdOD5rxVAST0m16SAtl66B5bw2NDauOlnZld0qHURCOf 5CvTyh5Z9E2K/FVhep+RHGFpQkyh+LlYPPbc8oXPlU8+d9B05q1cmEfe3WVkNrdvXdC26ZH8qkfa l+dynfl8t8XBWyNMd7e7JZGN4a5b2p66beeLp8aGXFkx8z1V42pLqysiMbHyY3BE2VtltN61ZF5H aZixMMyLfEx6C+/YpKA7csunKJ0ykzMYPdmMwERtPp9+ZcVrlw85I24jcfRClKvVxpCDFRgnujXs vmfF/CU71luVOMOUmUO2aYQ8uof2VvBQv2k0pg5l5shMZccMqxuZqGV1QV0hEItFAdq2P/3hj+f+ zQUnT59GY/3kR/+99u8/f+99944c33Ta2Wf9+398a8HTz996y60wdYwg2DltLaLA2arBst/WOdTC HtXwRaR3VMn7rkucrs/gYeeDGwYGXAif/VOBANr2CZ/IxPSWyf6i6AmUKNzoLAipN88YqFovZa/p VYfkFYorGsvxhBSuvfbayZMnkwgXUdiNw6pBW1ubDklJdMS9UttfwfRzkqIw27ZtI1Yh+iGl0H/6 xbdFChxfFGCZFJGEYgyETUF+YRlx1+DEEsp3OJL28lauPYLViGg8gOsRK2ripBsFJQuvYV4C59CK UTsaZIFjcfzOjB0H1ySzMNFiqW1Fzr97685/Hdk0ykohQ7ENDuoJfyV8kF70e5gvmff24sSOeCGZ cJjKmGEwzfJP//RPZ5555o9+9KOvf/3reopTbB/8DMp+qmR4IsZfgWIOMXknxubMMGt7rnI+Z2GI 3S+1osZmx/jtmuYnFy76SGXDeyY20UBJM5JQRMZKY88leeraqgcKh0gQXXcaTureJ0BvvEP9Jh25 lDIiUKoczo2MHfqIMOWRIJxcVj3p7FP++5n7VlXnPz5+zlDPt52SF+Y/desf7pz1nrOqK8sQIKj2 6S1vT+vodHubrPfXXt9YxswZyBFFiKYkduq9MLAw8rzi6FYsiuGODCICDjX6OSvoMPLTypouOOXC 2+c9NKZ8yiXVdRzAizqINlgRzJ2usSiff3Bny4KVG8xd6XFW8M9jh44ZPa4uIcb4MRiNOFgQBTyu WGiR7PSn9CSFSDTVldxYnN4ThKBSQQ4Lyrseqtsia5TxgmaJQuIGQgnOz3NUjwN7JMsLPnGfJoZk bbMyFBlpW5hfbmUmm3bSQcqHEqzi7qUUx+sFnML7PNsVogaLNIk+lrH87Yb/xOalU/3qUxqni56h GMzZvWlDn1RDXvqmXvFh/Vn34S5wBIX8pwy5kLIPJw8B0IJYZH9EpSFkx7EFX/wFtoU7c3RuT44M vWzYab9e8ugGNydiWewPC4QK5JQYIF71BBKRG/3HYzW5iPUS/VbSlfkTeyxEygYBEu8NyY5fbX2s uUJOv7Vb7S8tWdieT+1It+7q7ux0g1zCzmNwMxbxPURthhFzMvQK0fr1c27m6eyql9eubNhaU+Mk xlcNmzRkdLVRHg1jL3UtXNy91iuz2bRwUPXOWaW+vTTZNi+7LsYUbRrbzO6clY9n7DDqisJGJh+x 2Q9zN1aEf8qsaDTK6b1mmpLmO82wxXI2p7a8umrRyq7NXdGMHq0cqqM9qAzqzgirpdaai+xTUyEf OiAiyeZcpaBCsQvVcwGSBSSKTDuezQR2sjs6wau9Mj69khWDM8YRhhkSd+f2u3+/efvmn3/55ww2 ZORltRXT6k6advpJOpmG8upFlo19nd5k9/5m7t370bH6u4j0jtWWeWeWi+X0jjvuuO+++5B0s33I OT3AXj9VYaIE4FVVVZ166qkEg0HpJ3AhALkQkU9mWG6IxT2jrrW1dcGCBeTITwLzismX2ZadGGAe gXmuweeFF174gQ98QOdFAF7h2oGz1NyQGjCPRVGzUP2XZ6+3OsrSpUtfeOGFmTNnamC5V5jizyIF ihToQwGGqoxW+a+/GMrgEPUbZ24IkJALRVjVUS8T9kfWc5gnzfLKaq4jHqVP00VgIhwEm9am2eUY 85bvrPAjU0fWVGACAyMFHM7qLXtPEXpqon/t8eOIl1FTQc9gY8eO/bu/+7sVK1agT8EMxkQnMx7U 4U+xQL18EEyRMHQAA+A0B7QyZiQGR+aZmaT9nBH++dU3li3f/Klp0y6cVF+l4uzmEgq16bnZh/aF AL282QCrvDs9obIY7OlJkG/Od8LWOu4V487EtMWvHrsr29V240lzG4z0h664/Pvf+/6zry264Kwz mZNZCDh4A6043NdfW+1TVnJUEYRWRNRdjXQEXAkC4Cbj2U46xmGsCGxuxAuqfDPimteMmLqu7ulf P3XTSRd9ucEpFd8hjs2pvHkL1/5xyfLu8uTMkYNPOnHYiSXuUHGxIGuVwmlSKVWKPoTtJYHu8LzV 7/bc4CCQKtTuKhBcaIVghe4BERDlXXDBBYVDenoBJRqwkkGGTihjamfnzpuW3fOtE+eOtKsw5YIt nOP+koEg8jxFXRkYaAfbuzK7nl3w3BdnXVJCj9My+5526aFHX8IwyiAmn/AMeJaaOHFi7z4LHUVA FzlIHjIKAZI9raeztHMQ3sna+Uo7eVbNSfPNhV3du9oNPx/n5IuXF+mvFK7nUmWVX/xXJZBEGM09 QLA3mPpWg9tIl5jz21e88NrGVKo7Wprs6uoUkBOzzLjMoNRWla9PZ9Nxdeq2mapwVjsdq7u3v7hl benmZ+nh5NiNzlaSrRbZBYDx8txIS2f6jhXzH3ReyHembGRlcbc115WL2WwYoErNXlSWjZDQW5xt fmPR74N0Dj3VCNn7QT4I0240HzG7vVSkPAK6E78jAtp0tcXVYwTzOHhK6DPRS9Wl4lJKUV2WriyP lPwP0sgvxpMQCqszYRgNIvEO77TappMbJkTy0lRocwJJ23e2/H83/fji9188dfpUzaYieyQxoYE0 mWBMdrQkaf1QXtBR5In+VA/eGR+75/B3RnmLpTy2KcBkd8IJJzzyyCMUk0WFn/0PCVYgQo4ePfoT n/jEwHHRli1bMIgC3tOZkjgwkt1uWB8N9njOsocBAxwNM3r1EshDxvk555yzcOFCovMcPolSMXfz eUDwSZjCRWBiUQCcsHMuory8vPCqeFOkQJECB6TA7ulC+JAwhYFB7AFgpNDL2g7HWFj0hflR/2Cv 4cL2ZlMOmMWhBIAfiOEQCjOOcMQ5y1hmGI+vXXtuXf1gNs5DV3awKYAs/W/PpWcniAatuP/CF77A dhXTF0+Y/bhQ6ZPiqXUeFgZOE2U/WBdEVDD40BGMl/Ewl2BkS4xH23M/eGlhWd7/p3NmzqlIpjnf gvTsGL7oDaDtWt/++Kgzqy33v574w46urs+decXo0cPed9H7fn7zz84960zENcKXAXrFYAkN1tNa UEE1Xu/vN6smvcsVDCQkQzKKHhoXH6J4hkoaT0F6Znenk7CNqIO9T8+O5G3AXlXU+9J7L/vywz/6 6Ut3fOa0D9cbpZQB/ZYRw6o/Wn/iqKrq0XE7AvJDkSzGOQI86Yn3V0lP7WBKNkfmkl4h3SAIQHo3 33yz9mBEdlzkANfKIierneohfjZ48fWFW0eeOmJQJVJzWxlnOTIFOUZTAQgjdAPPi8CN7sQtVv6f f+aJerfixBFTd+8s7Kf8cA7wLRATIsNOINCDmSEsT9hcjkSjNDo/+Q+R8ckh/lj4KefTJMUQ4JFH MdqNm16jXXX51PM7X77P6+zsNm3s2xqxuJy3FNP/Elg6Mp9Iq9Qv3qguXPhUTwsfKgoy/Ehpoh09 3wRe9QyjRHw/SH/uSQI9RvZL9I9CzN4bSQGg6ht4n/LC7qyHKVnKgM60x+4XpWITDEG1k0eZqi2V 6/LTNvyO5eedTJBwjISLXU+6nunYXpg2klY3KDHIKlu6DEQZiQ59M5fHVqwbi+R4xXaMDFf+qUle ULIYT+kpEOVRt6oGPUQQVU8KCU3kXKo0IkWUQutRyt5QkIhuzsyunnTV1HPLTNTPgZjkLeZeGHHX XnPNBXPnivgcMig1sb3y6vn5zv8qIr13fhseSzUA5zDBMWbAeEyCOJfjpp8CsgQTjItgzJWE5En/ 4Qtv9cgkRyYvJlkmXBLhphCA51o6xytKBdgjwEc+8pG5c+fyhOiFkNwMHTr0K1/5ys9+9rMlS5aA DCkGl0zWyiV635D93FMYCkC+bOzhyZ10Cnuo/cQqvipSoEiBN6XAsnRmZ85/bxmbwxjYCFAKkkNL woDCJ4iApsC4v2n0gT/EETX2P9hSZhM4b9vPtHdszaX/76ih4kYZvSlgQEGhceCZHXoKepoiHnMO 98y3zGNMp8xa/BSXcqICBc8okyrsLDxpz8kXG/0wMY0AexRPR7fHjVs3d/xkyapzS8o/PXXcjAQ2 +4O42IaE3sQ7Ri/YF0edDULke86ImX5p8qb7b/2Ph2/7lws+OfPyC//zS/+8fePGRggCpys7dw7N iFhP8cCwk0IUWXL6uRSjCwFgS7FHqlcyMqXNxVYFS43tIvkYZOxyjKRplvmuxd5E1DTSTnJXalTl 0GtvX3DL0Prnrxs5G71T3wsm16L0VhbPoEtHy5hCXQGhomyiW7Cfshz2KxZWEmcxYueRG51Ob88R GZN0Yf77BgEax4xcunL5iYMmyPiijsdu4x82PfaMGGJrURAChJFtJBokNMvM6IXT5zQ4FQfkj2Ek oCQtCDvBoPvmN7+pt4mhM/yGtgRAN+vpcjJdKfaG3+pRLgH/YyRMsyTrDHWN86smNk9o/s26x7rz XU4J0LErdJKIreXAHr1VCsl/QUlafiUoiCJKkjoHlXifezPLWU7GOFtlEdw2SiB6Wh8CcIiN6U1d e8eVNJWo38zCDgG99EabbCnJPhIjgH2KALfk4L4sXQXVV3a/MOzp+KaoKmfREw9i+OREzTObRWXS jrokA5GRs4mhILkXzVhAo4lsjnTQF4YrwyMCaFQQmZF3TFzd9ZS3p+CqtqQgaJWqKHKg7ikuNIUS pA/Mo+B0XVyTJDtjM8yaa0bPmRSpc9HmJAtRa2aXzkzE4zd+7nMkrnk2bmhEzYX25HgcfR2wJx9H dS1W5ehTgB3lZ555Rq8isB3pdJqpsP9smSUZXUTRCxI3/YfnLawMY1JPsoxSPdXynJvCSqYT4ade R3nF9bnPfW727NlE0bEAcs8999xpp52GrimTEZ5SvvrVr955551//OMfNfgEpxHygOUpBCA7akEU tDiY8Umk8Kp4U6RAkQKHRAEG7PxNWxdtbDnnjJNY80M0b0TZiCMlTBFyQgk7gVq16pCSPfjA8BHk F2J0z+PwDrvB8ZWvr58xrL6phENRPWzGwad2NEJCInav9L4VEx3zDxOjvpGpDywsFxYd5VwQUgXx ++5RdjgprJows/kYXUyVGvcu3nLfgpUfPmX8346vH4RpyFSe44c52H/fd5Vqw9Eo/BFIk/k1Hebj Zp4Dc4Z/cfXkqgs/+d0Hf/tvD//i2rPOrrSte37zu7/76j9GwCziqwM9SVHC68vpHnixUaWEdQRM IgiVRUZUOhX3iS8KvJ0byXiIe3lx5cfjHVnvoe7ck2u6N27bURGYEwZPfPipx99bO6ks2UAKyAfh UAN6lIOraMF6IjNUFw1Hax5ZRpME6QwsQyTLesTCVFhkeSXZAhr4gPkWJIxxz8TEiuEvv77yA2eE eIxQAaixKt9x+aGQglhPFbGQ+mMApbNXzrl4K23rB3gmPNBmQI+ZAE1k0B100twFDcrYEaG6XHQY UaQVPF24hLBiThaZHSYnY6bRGBrXD5vppVvu3vjCOqM7LIsg+BVsR2SGtjSVRAao8Ec/BJyi1ihP expLfvS991wLEKasGuDOA4xT2BlTaaH8nGeKUA0skrA94vIDqS7+N9ColP0hsB6ZInnGlJ2Hz02S EmVOoBVWVwKULwQrK7AlOpOyzYSlmSxQk9MxqHoiv4TA0tNEiVVS44IgQE0II/I00xPVTSmDZCVv ZbNKzDBLYaWO8lKRgW95LQ8FF7KTxfltkePxmLhCDQGUTrcxqr3k+ikXnDVoWjwH3hXJPFqnsk0T Gszpdj6D7WfXjcD+0XbMmVKq4/E6ABd+PFa5WKcjSQHGRs+aIYMxxGH6888/rzEYLAirC/NdP/np obVx40ZO95EO0+VeyLCQPkuUnkwZk1gVP+OMM4BnmqchfeLu3LnzySef5C0/eU7uPOQGtMnMe+65 51511VVgOcpDUrzatWvX//zP/zzxxBMgvS9/+culpaWkT/gPfehDeIkA7K1du5ZgXDzUWeuV8oDV YW8PpAfiPeWUU/oJXHxVpECRAv1TIB2am/NiQxDNNrgBWb1ZomVDW807rMuy+PefxoDewgflRQEp b+ddJx2elkgObWqQ/WPO7wOBhE9+my89hVIIPVXq+ZYpi0teyeyLcT8xzqhMsyAfUGwQbBoqWWAT 22o3jdpS5wtnTD5jWE0JvgzswI+zx+5GgIUaKr7NVdxv9kJ+LSfwgwT8m+mdWt30jQs/8Yu//La5 dM30OWc8+OhDH73x0yVlZaK0hVhBVgp99KY3zf4bEK4RDTUVFhLS3qIaprhq4SbR+fJxAeJCpXW2 sShtLG1uf3nRxrauHXWNdZdPaDizYWLEmfLia08k7RKEGtCSNsBFl0ozj8MER0QP0kp6lekt0xH7 Jmn6A0sqNyxhfPb0CpUDP2VnVMmHGF8ILWHAp5Q2POAv3JJvGxMZdJTH1hGr5kATYozQNbASYoTJ CMqc8Ww6U5XAUAneIhWk338Gin5COK37A7WhMD81oob6YiGVPkM6Dv7pOPcF0lPH46C7qM6KuzeC 8xTPc4lIoiF0PzXug8MaJt308p+2tmay0ayYCsGRpXQbLejCU6SCMiKtR7tRTLLI3MgztdMtP6VH ScdiSIiapQZpAq8YBVIZXWxBikr0JdER/EoiQEianYtKEV1cyeN5D2E40waxg1xG5Hk2NorY58gD 0mQPid1tUcgCOKr5gicKnSHENmM488NwAgW1jLwn8kkKI8UnjKiy4vhPZlH2xHHawmPPt2wH7yFq VodugpsRS1ogTOCkMrsgFYSwggdZCjBpo7zvqX0WBT4tJxtg2yUamGPdui/PvuaMkpEJJLcO9mVF qQHoyLQHrpQD4Kh3sn0YBBqiS6mO06uI9I7Thn0Lq6UBkswhvg+UwsdAe3s7P5nygFtMef2UhWmF MYYk8K677tpfMFIgZZ0a6A574uhGAsz0ZKqfY4jlV7/61apVq9CZ5Aleg1BEwQooYxjr0pdccglW 6VjwKCq5cLNmzRpgHtYLsEj+6quvfuMb3/jSl77U0NBAeIo0a9as6dOnI9zDcDmJUBe9WJIy0Xun wv2VVw4obtiwATe1WDwnCtH3G7T4okiBIgX2T4HSZFlX2N6SM5IIRGBfhPdkoe+NIEt97/1R+CZt 9vtTsDdWWO77JaZx3YxRYqkPK+H4s8ZOpTridBRyPoQktbZYYWrSEy/29P/zP//zszd+dmhjI3Ks IJ+JOEzEyvmzYslwxB26aDOinY4VAmPOyEGl0DaFrKk7hcE6w00EMQvtLBiEHpnTIRTpLQsKeMrZ nHSz4sIzoijmJEz/9Mphk674LPLM6g87V869dMPGjeMnTqBIeO2yI6oy8K/6osrM6PvvQpwL9QwM RiBAhslFLUy6n6jE0htFKIrzPgsffk9t2nHH+jUvZiNerGLWlBGfrBkxrTxZa3gOR4/CxLQTL+zy 87CuMODw9nDXyGmw55lE4Q0uXdRs91+C3pIe9rdef8mCJYzVjTPkrIx6PWUhY0BpIAsrrkQi4ZTK +rscf9n2DeOH1HsWTP7RLNxh1+pIRdSEF2SCDw/MK3l4mkBQFce8DoShxQ+E9CiI5kP0LrCmVmHR ByFJn6G/ycxFioAzyYyndAPyctg+QLmSfiZQ0Ogy7C4j0hEaY9xTrpw4ZEHz8pc6Huo02tiqMSOg QSANJRbxmjhUJBqyrLxAMCkrvVGYE7nRwJV8UGDEoRzBwHi0PgaaBCMB6rA1QjAOE7JlRdaMAgRj Yr1V+B+hLs2OPiriL3ou6gz8QO+RAoDLvAAAqXa7EIqJl0EeSzeiWiTF6FBxAYHyhtQckXMKEcTi pTKuojJQ4YklI0MmGvof847t5jAEiksH1A3QsATluhgvxRUF2JGRhyxRKC7JUWaOStNsDCyqLpSx wKXRnF3ZZY0JS04eOu784aedkBhVrpIjIvTSBnZSu9oilYm2dLo8VhqjzXr7ODcH5O6k7O/Aq4j0 3oGNdowVWY8NZjoNh0BTXEx2HAzQ/Ef/5SU6k87+9lR4hZgO7IQu6Nlnn33ZZZeBzYiiHzIysaHy +9//HkEiYcCB5MVDzp13dnbW1dUhysPgGFaPeU6peIUfBeR4Dz/8MGI3Ckw6pIa1TEyTY41z9uzZ bM7xhOXwYx/72Hve854HHniAxAlGXMLz2U91KC0BwLckgnFemLD+w/eTVPFVkQJFClQmSiKBu7k7 HFaJFTwwi+wyC7vApZjU/kajBBrohZoB/rXSYawcDwNZA2dzCdxhR5AywhsLx3ZMib2YbZhymb6Y qe65556WnS2/+MUv5BnMIceHbTtroRMmjA9sEuYi4aTAOrWoazr4CsiHyTQb9TFUuvhtiVnOY/yC dQN4g96ojpr4zSgsdHeuJgJ3F8w4Yeb46VN/eduvv/3v34Z/txFSig6n2nlU3KyK1F8VmezZqAPW C7/KAT/NpqLvhWhGtMiQUQSrs9m/bF8BG/qPE4acOnxwhW0nEAWJB4ZsPtLudFUbiVgUV9Zw290+ qscR14pYQdR0HchOcQRF9leGgbyjP7AukwI3rE24/+F4wic/+UnWNfh+WZsKWYttQxRJg3FlNVYi vrp5QzjkFI5AQthCkIGU5JiNKx0CLIT3ETPoMvDbiV9xYAw7vkAmdUBOIER/F2H1ig/LAeOheQAi aGSlug4Ccumh4r7btpRDA9KUsccejIArx92a9Za1MoaW7wAAQABJREFUtC/vSq0NjTU7wi3rWgeV 1wyuO+VDo811nYvf2LyhO+Wl7TDnWhyBEwstYBu6I7I+mlfwlQA8nCUguQozeScW81JpJ57whW9h fAj6QhmVMAE+HdiwZuqi3siZUWzO+JFYLJdJu/E49hLoFUwg6pMwFBCxo0RAOZLDdQJO814Eg5k5 DB/E8LPpYkeTASLlEcEd+ylsuHAPXZHmBVE0BDwnSnkybiyO2U7BfwLTBBmiG5szs5YVQdJIZcCu lpd3S/Fb42PnIUzEjNY2KyG1kMrqiFQFyaEAUnFFiI8HMgWe04Toj1abySa3enrVoPcPP3FqzdBq 9JHzgmOJLYBYiB7ubN76Dzfc8Kkvfvakc87Gs59Q411wFZHeu6CRj2YVGXAaGjE1oA8JgkJbEsGa BnsDz5npkqnzfe973/nnnz9s2DCmVAAkOYIM2bf+5S9/uWzZMvYpwYHkxVsYHbLm7XXXXQcyxOAY P7lY8LQqKXGxjnXjjTeSbAGaypqnpmYeUiP9yZNx48ZNmDBh+fLlSP8Q8SEqJEo/ldIbe4QBGaL8 ifamLlg/UYqvihQoUmB/FKhzI7FcdnO2Kx8pZVG32E1GeIOtCFn4xVev2iXeX+wj8dz0sciSN92s a0fBCKKQxAE2N4ZVO7wCo7XUaxf/SGR2BNJg+iKV2tpa7Et98Utfuvrpj583B08DNqpTGdtst4wO y9jaFSx4/pXTxzaeNLxOzD+yxW/mc2YO4FJixK28jV1y2KNski1wDYyOQMGORhJwlCUwlfQFkVbA M9NAVhiLwtNBheGVNVdfe+0Dj/2VPUi6Cs+QSuDSgGYULlvodICLYKQJUu7GnQLrCzg4ZMcwX2lF yiw7FmKyxqpNmH//nsk1po1neSPIolQmTCjOuuySTiORTKBzhwKdML6ARYFcoRHnbBESD4GcB1GI A5TxwK8LyxlB582bh6YJSE8eUi4kOrYIUGhuJC+ImEw70Vg9aPWWTV0nKmW3Ayf/Dg4h/YX28POW +KAz17U1v7hx9RWTzzI8/AJglQgEQ5ADIwG9o/2pT32KneIbbrgBigjMgxVBTC4Wg8XveqVlZCOu 5yaBTmwYy8QVGDvtyJ9eTz28ckVnhZNOtcdS3aNjibmDKpvOHVYaMUtK3Qp3Tlc4dWvjrq1tLVta d+7KpTqyKYFUdDGka5bRBXi0ka0J05L3s64TTfuZUrekK9NZFinr8lM28kDVy3z0FEH+tocvAZFY MlxAShaOxL2YE8va6YSTyNCBkZhBC1HzhPXiFs/myPAEK8JFSaVMLx6NZ71USSyZ4/w0exXyEomZ pI8GNaqdpE/9fAFwTs7MJ6x4xkyVWMmslcGzHqiQvh/YITrDdi4bFazIsBHVLac0tq27PSx1szE/ b/rNQWu5Xx6LRBJuNMjlY7aLYq2UHy1M0jfyYQk7MLg1d5JuoiKSqEtUTikbNiJSVseOHESXFaIH 4TH2yZTNlR/d+rMnly/8VlNTPIOfVOn774arP7b13VD/Yh0HSAHmBXAUn1w4OcBnOnOBNsQCsuJG T4KHnYueMc877zxgHvcsouAoPPVxJO/ee+/FDyyzA8CSJ3yC4oBYwDyUSNHYpADAQsLL8qrsc1IY 5Hv4PygANqL3LaFChT1nBWWyU9f48ePJff78+eRCGXjeT3XIiEwJg/bmjBkz0ALtJ3DxVZECRQr0 Q4H6qJnIpZu721NGaans3MIhC58jJ6YUF6Y2t/tJYICvhEVyc34y6m4PjRqHLXDcQ9nYRcfhMGCT LWj0+AREHDMX8w/FyeWyH7zyysfnz//6v3/z5BPvqiyJseUNImozjJdbUw++sCLR1nbm9LG4CGB/ XCkiIBdwXVgvMcanAIhwaR2eeLGPHTOV27sgsG4Af/hSugFdg9dIPLKBWJGJw06ngk9+5BPv/dAH 7njmofrKmpPHT0d3C84dpgc5Deym1LTfC7UwGGPRETWMjaGxoLlr0ZL1Qeuuj503c2p51MzihMIs deyqgNOOefql+N7m7BLMPUtHiLUVLRfyIzbKvt6GbOv6TZtmNE1JhnYMVTRwHwD1KPcd1mWqyLrG 4siyyJqIMot+wivwATjEEQU9RCqMLfhvY0LjqCdWPrG1u31Isvool65f6r8lL6ULgMCtMGvknn3j heYVq+dOeU/cpveLMzWxyNLvxULPBSXRFXrppZdOVSfzOWYmFieNMBsaeHyCwkiedmb9jZ3ZLs/u Co0y4pCsnBTzy9zs1Gqralj94Lrx46NmbWhg8VMpNaLF6LlettaqHlEyKF0S5htF/xC7JvRc+jAj nUTy/KP09CaEduoVz0WzCJUDKQLfsrnABw/o9Vq9E4m01FlMrqgdEIaPyJflNCDzGd2gEJ5uTMpI OOmqSo4t8x5zhuBAPtUQIjw8FimLtUuyNZkh5eAjNMRvHoVA8UG6mPhkV8qdggylPHRNLNpyzhVk iBVOYqWMPGMtbZhLOlY+tHje0M3Bh2efPWrQcEgSFa8Ogr2hN3GpNXll8XuPsoJ4Q4lEwW1oRIu2 utQU4mMYVzZeJBc5ksp4W7F65U3/++PP/cu/1A8dGnRimDRnlCjl0n5b+Th4WUR6x0Ejvp1VkOlG zVpALBYSbJkg/gJHMfdpFwVAo/7LJxOTWo3eFESxPgGcCKMTYaF6/fXXf/7zn2/evBkURtbERZTH c34SEvUJTtbxljCf/vSndUmQ/rHUYcdFJ8JDnaBOoZA4qRUQIIouIEBEgkQh/bvvvnv16tU8IbtC +H3rxVu9plIXzMxwWq+I9PalUvFJkQIHSYFyB3Y5t6O7PYddOngGdAwd2AJZ52GGRLwnYifhmgZ0 9cwuKlGFIUkNdkoMIMAGR6z5b2xvTecvn9Rg+zkTQMRrSiCnnISNfjsvisKfsDboGMLMgNqQ0FEy t6Q0+sWvfGXOrDk/++WtX/6Hv+8OvTbDfGL15j89t2Tk0MHXn3NOg4P6lnBnIA6cRURBQLBMirIK DPGGLXH4yGMX6QnlqbJ0AGE56Q00FtYjsA+R9T2MuiOsaIzFVlnOL/9yy8qO2ZefekkpME/aj4oK NhShrIgXhIcmFdFSEwOJfCGXEGt+7Za1qSXz1JJ1r27e1hkYI4bUn3jylLpSLI0Jo41GsXjB8yKB g4dnSVn3Rc8hFWSiovhJBhyLonTrMrv+7xO/uzKZu6LxNBxjA/J4elQ7EEsVV2FdY3ni1PqmTZt4 SB19EImo9ioZDoe2eCSnD83TBk3eWLLCz/lBUrhjRS3e7b4GPN52J3UE7lS5pe+roaCaUQ9elTZP dXGVmFdue59ogZ0gIRBDEGzKdzy2dOG1sy7irCowDfGmwCIOKoqdS2lFlQBtTqMVUiY2O08+7M6a N1YgLh49rokB027Zad/oyhkbOrLLtmzfsq25q7ONHZQVq9fhcCCT8SuAkpKoWRaEVzYlzKZx0hFI m66n/ny8C5gRPM0lRHFSsgNEUXjK7qpjagJAmZuQidHtZMhzMkWNA2lDBS4JTe9jIwHUw0U/K/Q2 cqZdJTnMwag7/Vv2KuTwnoTnErCmuicPeiut38indGtRXseXAvsmoo2p0CZvCO6JEwRCcDIPCEqS lAmTKtLnUT0VGzLSryiZiaI4N2TAxlLOQLXV3RV2Pfjyo/NefnzMyNEfP/uqk6rHcLwYyKbsB5M2 5aZSEF6XgE8y6KUeZaY0KHK6cuaSuSEmxaFM1FnK/J/f+15D49Drrr+eppWZzy3K9IQ8xatIgQNQ QAZMr6IziEhLvXjC1Mm6wmf/8QkAlkP0RzCdFOirbxQe8oRPHjJb8Im6JmfzSJyffOq3+hVvSUpj Lc7XATvnzJmDHwWkf4j4MBUDFCyUVudCRJ24/sknafKJF3UOulx55ZVY5vzzn/+MKU4iUtS9ileI pW9ICqxIGJIdNGgQlmMoTAFYFgq5V6zizyIFihTYHwWSFfHuIAPmkEU8F9iY81YSPfgvsU+u1KD2 F/cgnis9I7glxQfA5mMUPDAwPU66bIOK+GeZafxw8cqzhzSUAyA4CIazbMxocGyPGQgORziPt++C LsyNLlvT3ZjYw2xgVNnpg3vnFBjKC1+49vqf3vTzOdd8pLO8/IEF61YvXHnFzMlzJw2uodQ+Z/Hg t4Rp7GHcmPkU+6SeoKdeo5gw9esY/ZDyaywC042iVokZlLABYGR92xcD9b5bbjqXnXZaZ3L7LS/9 ZUcy/fHJlw33ktQ5j9dq24sAx2yM7iBzM/CDF+MkFPFMK2WXre3OPL+t9eFNue2rtk6ojJ42rO7M cY1NNSRPk6M35wdykNFFi1e4b2Fexf2C7hHKjCCygmingbuCACsT8dCeVt142pwzbnn6z+PPrz+j fDixhf0suAs7ChRmxdGLjv4kB/RTFi9ezDEETJqxOetEoyLAgaXHcr5joLMI5z0zOezEy/4eSz2s xLykkrL6qkvq2HvT8+jt/ULkRP8HbanTa4wG2gEJkjLToVATRQcIqJNaUlKNXIkkNjGpmRVhNsnR C5z7Fi9sLSltajwBFXFsESXMbOBmgjDO6UXB6aSBDAkrkMSSZmPHF0pYnSDlMCg1zK0b1rihN3T0 qG2hce/K7Q+v6l7X7iSscFy0Y3BZfMLg+LThgyMrF7UufWWowDxKCqKkKymUJCVTHUj3H3lqJuWh GpsKwWnBk24I3QQ6krYZo7RBe9pGhgPxJBA1L9z3vFXPFcyT+JKThGEmk/BqGuy5Vw95pjPr+9mn EKq8+h2xqY5c/I4IzJOEkSlKo4joWiFR8ByHg1UMxH3kLZwd5DCDtJFrNYLnt698aOG89k0t1516 xaXTzywxo7uFUVJUXU6iqLxIALNYijmUbAuoTZFDxIxQWRlOogXh35YtXXrvn+//5298fYxbAefp J6T275JrNxnfJRUuVvPIUkDDJD7RmcTSCUf1NFI6yFxYgZC8YfRSYySw4l7RNWrCtgqQSQPI2bNn g6CISBSe6AL0zQ4JHnYICH/77bc/9dRTGOTk7R/+8Aew375Ir29E7klNJ8hEgDLqD37wAw71ceJO r5QUhuIdEL7qdBAtckSbEvbNgsQLi27f58X7IgWKFNiXArA7VYGfacURAAITeHnZO4bv4k92ZOVv QJfwbDAe8CiKq9VqSIrjYX4RWUc2YizdugsO77Txw4XDCeHO+BPmEpgkpXlbL/F6LKLFiIvvLV0W ELDLI6xJyPWpL3/+nmef/z9f+eaMS6/qTvmfuPDMUxrilVSbk2MwnD1Ml65Db116vuVLQVn99lj8 hInMUERVSv2pxJIo9wJ12QgAkIXpIJ8NzGunXlFfWv/zB+/88c62z865ps5zY5z2wehMfDtMIH7P SwzHRdcyjGRCK+1EntiRufWZJe3Z7IzGhg9cPKWpKjkEl+fSCRU7LOwxKmTksns61/TqQ0phNKPI CwVQOmknqDHcT42atXbR0v964vfD5t5Y73P29K2Wl4L0OKrHfijWy1iyxbm18N7Si+j8VAaiIc10 6VhUT7HWqhv0dHQZAsfUJQIjPVIpPjhAQATsvwIZcicCO9CBbiVeIkYS2CbPMH1J52l32WvObvOb l75+3zVjp54QSSXRmqTdUMg1kp6NGzoOhal+xuaPG2PMc2iTGWGXF+zM5XZk/OwO74LxJcu3daSC 6KTRIzj2Ns5qL2nIl84YXlESr0xaFbbBmb9aw3g6EXEANZI/tBZtWQrSi13kqRS499p9u/uu7/ve cPq7T5g9Au3ved/Y+wtzMM/7prPPPWRrN4xkaLmyMSLiSMyjUPUY9yIBRO6NujPbZ0zrYcrL//XZ +x9Y8tzYpkmfufqaSbEhCfFnqGV3vUkXilS44Q0k3M/FC3RK0XTQjOIvbr65cWjj9dd9RJg8jQ8H uoDsJ+Nj73ER6R17bfKOKhHIB/iE8iSLx8qVK/GvwP1B1oDpF2jX1NTU2Nh4wCggNz04MTbA1U94 jHAysFnJwFqoXBKRwOhSUjCy03N+P9H1pEClSAdohwgRa59sf1JTCtA/zOMtwRD9kSkEAVuOHDmS 6GTaM7P0k3HxVZECRQrsSQFs6c4eM3Rnth3nY6LbxDgyhe8Shk44mj22UfaMepC/kBTCdak9YpWu WvrhFGFNZC99U2AseH3TqfUVY8oxUg+jz4qJ7EdYfmEWDzKToxeM82DMoiLNExEMs4xhc/guh5so J4zBWA0aUn/lDZ/4Pzd+sXHsxC/c8JERZU4JGIUZ0TY5OwSnFRdaSoXeiRflVopc8k01aECaT4Qt 7KdJaxoRnD4bYdo339iw6ezxZ+cuTn73yZvTL97ymRMun2DVR3KRVCSZN8XcKJ0AhTPgO/+QyA2x 7EuaRowcUzXM5YAQBmrQYf3/2TsPwLrq6/7f8e7b2suSbEuyLdt4yAtjYwMGg9k7BEIgYYTshtKk LW36b5o0tMm//zTNImnShpJFkoYkQMIKMRvCNgFsPLC8LU9J1np6697/5/x+0rMsa8vygHct33fH b57fuOf7O+d3jjhRlM8HKZOdkpvIZf8HxQpILzLjttWJZM8waqzobcve9/kH/+eedc986qTzo1id OCiJ6D+hI/cGA2NbtmxB9QaVE1hgbUVDqKbwjxYFAWFFTiLvoOMhvHCmo1DxzPWRK92wU4ojXVU4 nx2YDihO2Hf1hWeVRhZquMPWrEh06PUI4sXMIw3HC16LE20v4HU0WYnndr7R6bUtmTqNtZsOH8iA NQDEfcj0A2xl67DtA2Frr2Fsbk/t7UjuaUnu25Patbtt/57GqNM6Pjdy2vT5DbuaKyvG+x0/ti+X 1Y6j6zHGOsUUDwtDXRIoKxHzpYGRUkisWDJemUCOBzIOm+5Di0DVoknssxzUs6e+EB5ODpueNs0i G1VpJxxLmsC/3Lj1iRUfmD5lbtgIsuHVQTRImEM64NAy7hEKfow7uC92Ud5999133nknBh3g02Dt YAh5PihD2COxE/jy2H+qTmDiZYsuwnFxrsDI4Yyy0Kuvvjp0qjDMGIcawnGtb3sNPB6SIGcAmMZR +pYnhCQusKpXjqTJgUFOioQC58c//nHick1RSYHrXuF73ursCEzKJMJWw9/+9rdocpIXt8Tlea8S 9oyuXwELyYiCIQzkumeA7HWWAlkKDJ0CuLU6u3Z8i1EJny17+IUjlc1QMikIj6RZ06Gnd3hI5hfA ntgb6HrHA2Ce4i/g0l9qTm5uOPDJC2eXiikAeEYUwbCvgcFyND2R76tSHEtmjb04YJuArgYFgdu1 MA4qm1pQQwseSCSKx5XMXDQ/Vr92Wo7Pj5V/goq2Wxo4CKsVOpFZTZo/JKIcqgT7LP1DoTzqp264 dV2Y7w2r1370E7d98Wt3nH7GotiVgW89/N//3PCjfzrvLycF/A1mpDEZeeetjYWOb9FJVY7n+m2X T8XCQt/CwoJUJzCBtDEniBZaXMQwCL1E+iUsuqL24T3qkCd0E7oNLlzD0qPYhuCeXFJzy+KLvvrE z6fklr2vYh7KZ0cTaaM+w3Lnvn37ampqYHe17p+UWPVhqREyEPZT4WjAdpHE8HHVg+3QWglY4a87 3iEvj+YNHR2bqAhGQdEyGNkBxiEb6wRRILGUfyLGk/Ly6+CenHZgHxeWQNjn5no5rrHNSD7+1ltT Jp02rXgx7uywuw81wraRg/g+BoNixALGT19648m9e/aFCtqSVoERrg0XnTq9dPIp5cXBWGkkHInF Nq1+fUHdSbQwnAI2TUGg+J+jc4rsH8YDgBeIhkwgjXRS1T2lu/LXPe8cTbIdpbyoofijQRs+gJEV aQO2OKOFhVHNFM4X2OqiGgjUy1JVjhO9/pwr0aOmTbHREsTYC64CRcF1tIfm5f7lX/5l1qxZeGOG SYPN0+v+h3OPo83seI2fRXrHa8ucIOUC/1BSRg4H4GoAFHR4hYiiw3MBIuqJ5TKBM0iStwTm4EOl AR7X5E6ATGBdEsRxPEQiR5qYVEFmyLUOk8GKPaMMcA3SI19Sw9ALccmaW0rbXxSKpCtFMAKzgIpA T2fKq/5iZZ9nKZClQJ8UYId+mF0cLLBj1ILpgpkG6yNdu6KIMVo+QHCRsFuSNOydggxcYDbAhFOE 7Xjw7cayooKTCyJR90C757cwkaBsDWAmDrNOwsUf008oFu1gzQPYH3DNhGN0WgARvFaBgLDAbh8w vYDfueaC889YeErDlq34mhOD6OBAkeXYDjYSTvSNKnh7RiGMXgD8FxmBCKJ4Jt8VNDgNE6sMPKie WtN0YO9Dv/rNBaefcnloTs75f/dvf7jv75569P0LzvljY8e2Dfvzd++9aNrExUh4JKUEan0GbGYy 5XMwqsIzQUQ2nDu0FsAgh/Q88lPdRj3o+8TCANwsmztZF+gQn3oQ3b1s+oJXGtbe8/R9J11VNdeR LZNH7cD0NJbJ6uvrFy5cKL7UqIHgDnqFiEJVhdjk5LKNrdVMthpGmYfNCjXKMh89ist1V2AhwDE8 aBsKJ7CbQgi+p2RSUFqd4YmCt5nMlRtagYfyFpFaEiMhAA+2Y/otK2qFX9m7fVtD+OrLrvBSwZ3N xtZ9e322N6eiKBxhbTdtJtx8n39ByF9cXFhUXV1RWlBim4VIq3AuJ1A55aYP7N+9d8+GP5+95GZc VbKWgsic1SPwi1j4l31qLBKraUIUCA4SjKuDN1LAd91B9RTlkZhDCjA5Q4mpygEKW94WE6fsyRrT CdDtRB4LNE9FQmxuhMVC2olwncZUXW0UhNHcF0sbDQ0Nn/vc59BY5olm4TLc2iiSP2GiHtPP1AlD pWxBB6IAyIrxs3r1avwKgHAGCnroOw1+/v3f/10jMWBbnxIz0vzLv/xLFiM1qmTr3YMPPqhldHqs HpqqWJTWUjWwFkNaQ0HOHEPRLNVRyJQZgZTBeJz17ECm+mGvHDO3ukbcUlRyZ9ciW/X4uLJ0pBGg PmfCZy+yFMhSYGAKYMnbZ2C2G/P/fPsZk8IUKB5pGFNNv1mACWC3lL1FEhW7AR4cCca7rXbDWN/U sX77rr9YclIey0xi3S5AGMVGiscCuVb3/SY+9i988LDAUrsNRTC/C6CwOi2rXXn+g6PKE6cDfmpY XVw4ubgwyTI6wgyQHvuNvVAAJSp4KcXGj31JxzgHGoLaILERq3xUCwGw9BTPh+NDOxJ1rvrAeb+6 57fN+z4fLMqNeiUzZl30+PPP//IPf6rKKby+dtJpy2ZO9tt+xYoaTsiw0d9E7U40GNEKVN0CfC8w UiCRoEF++aNS0n36O3gPDhWn9HxJbNzoWWjMYhUe9cDbT7nkY/ffedefHvj60g877CskIbVKqC/6 S3D0zzHEUldXx74GkuJbxl40aX/qhsJyVwXFpAl46IG3nn27peHzS64VQ/lCXpU5nYmL7irrZ6Mv 1YhT8Cex4y8wImmxtKGMaBouhjZEkxN3F2LKLW1ia1++5KAMhPeCILgNiWFGoyGVrnc7v1+/4Y1w +N/XveM7sCVlRO09u88sy59flBuIOC1+N+GTbWRnzJkOryyLygLaWVGJeWZ72k7GUgVBJ6e5c8+q 9Vs+P222ykYJQpEpijawaJsLfeUM9vPLZCb9CTswSq9XSNlNTR35XXSm47T78SxJtQ3sEsnIYRo1 DHRuX23d/pNX/xC1I/9y+g0YGpUlB4zZaTysOxhUgVT0t+EctDfBNRumeS04MW7z8vKw1KCtr3Or RXmwczr8cHI4UcNK/8seWQqMmALAKmAe0VH9x7udHl1DT41Rxw66AcYbiIsNb6AmPXpJGckhGwIz SO/wvAipASfjmYgaH3IG6QG9iHh4FP2EiIShRljp5AmJEF2noEs4QDl1CgQgBYAr6JfcWToF/eLz nZT5rHLm6C/37PMsBbIU6E0BGEsXPUPZZgPHEGADjVj2hkmCaxDGoXf4Yd/D4QpnoblZFntF4c/y xQyv1TBfbWgYF2mfUeG3YqzUY6RB2H118KNYfH41XzLsfI9QBCk30hh00gTj4D+5Ie6+3Nx+UlF0 EgYlOjHVjiAJ4Y3Sa2P5SfRUQYWWuEkX81LY7RwIqxyhUo5VMshdkRFIY6DfoeZWpG4KhkENoYxf Ecazk9dd977vfPtbP338j7HK2kc37Azl5V87a/GZVeXTC8P5slXOTafi7X6AD6sKJAdvL92LdUtQ ARwqZt7h8oWLlJOSHSHPgT0VlRb++j3ouCq6sKwkhZIwbK6XTo6LFN581qUPrnqhuaOlKISxfTHa fBS+DiA9zIzxgdPfI7RJpedwqGqJLFTwHhp0XixsPbfqz/sXXBYJ5EIDMXOPSOqwg0cq/mEvjs4D 9GmVcUfAMw0OCsMQaqeHp0PD59igKvne8idfbpStTTchG+nTPqMp7T3x6p6n69etcRua3balpRVz C/Lz8wLjyysn5U2bZhn5aYiAW3DLtX3IvoU8NB8tTmrsuBT5odq374Tj7McznIlTTpo2e4amhuoT LDSgWe1jE4hGHrAdSUSlWsglyShfA6q3HR1SHZtcsH3p+NBeZRWfntZiGDuMzpVbX/n9Iw+WhnOu vfCDNBnYjzHESBEqc+gzw2T4XSszgmhwDm7hxzjDjFVXV2ceqmzklAmfefJuveiX6323VjhbryNL AY24GEIY9cKfHnYvh5u+RmX9xWJe1gswepRyy0GmHIzSgQcqUUicMHzViIVv0+9+97vAUa77zI7w vELhk619GH0hIk/6DDnAQwoGViRHis0soycaHV6nP0Dc7KssBbIUOIQCmEA37d1JlsDNMHy4fPuB LWwggucCdwFbRncIGw4fLwbUSV0GPH63mXLwGh7rfOW1l884ec4EuH7RwArKtjzxNyZ5KjMQ8nNs j6SFrX6LiQYJBRumN7bHf/zc2u3tsdKz5s3M0xhO1cwF7YnQBj8C7DNMeO1MjGKXZSTc1LGt8SG5 wyzjHYFGgI/hD4VNEU7RmlQaEzXIbeIwc6wUJGvGT7z0ggu/+B//75r/+/XLL10yJ5RTGzbwrSea drabBC74vBavLWjmsrGKBkfZDIKRnMNXQDGd3fwnzU+G9ARlK0IUAvs9CAc2QI7HX4giEUl1Yb8V iHnpReWzZhRNybej7CIHNGQ+NwN/1PrNbMgvcKlHWHo6h8pLcdSUVZswVekgzawormyOtzS07h8X yEU0xWsxj0/tB6rxkAtxhAIimwZ0oY7nY/dsnP+C4rCoiUAeqSVGMluSRnNn7MD+fY7beUpVTW5A rYigm8vuviLfvGjNipKZ5Y5/YjhQ4vcHlNDOYFmnM20EAynHwvgSFiBVYSEQk4Bub7oGloxCEMMV k+DG+PET//CHh0tKCmlkyKPwIDMWUbp0YqXZec4MIg8Jo3qVDpjZIazCvJtOVDWKIixEAnD5bZwo vNK+9XvP3Lujed81p55+7ZQlVaFizBhAMRmvjDgicKM6GINOw2pNuuGShY7KQQ9nouNMdDgxzgNz m8PN5QQKn0V6J1BjHY9FBdJQLOANW9oYS4Acro9gQRmuZNETLw09ceISOBOXW1yZo7HdH9IjMLI4 zIcSUofRc8SwctSlhQjkywIqm4BJU2uN6roMkPvQM8qGzFLgvUABXFo328aDr66221O3nLEAN1Sy Qg5mkW+3fMBlhI/qgHtlLw5su6yuC3AE+6XSER/KkMb8mskXVJcEcbDmC7LC7+BYy0NgAEMCiFJ5 w4aMugSjKT7sLHIDJ+Xr9Bkr97b/4JmXHH/wrxbNnhsJRLCsEYaLRIUR8QJCPVxUmDsadv7ukQcu v/Ti/PwiR0RYih0dTQmOaVxor4VvmHagY2DwUGzRmOIbA15/T4dRaKZKcXOWcPPCZRefffkfX7jj 6tqqWUU5bA0iNJAA7Vew++bGbY1NOxdMnhV0kyjBCrAHPdtxYdzNENCOjA5pagHNfOZIZdDmB4WT nnIBqUVMqTTsZptl5ntmuRVFoVa6kkpHn8eUonyV+ADxkZK8hJmWQYS9GSkDlaYzCdNtBOxkWTgy vqR4w5b6WcU16i3q08I796ryoPUf0+qggIzGsmXh1VAks9jZ3NvqbW9r29TeVt8W39ra8WqrL9be PC6YnjMuVFNl5ppeDssciY5Cn2/iJFSZS1IGG/opI9LulpSVZKw4gbDhD7AzWLYrijdvxE6C0lQX UJJjLPOI/ReURY0cO+25yUjQLijLA/yz+IToChhJODb5of+LSRvhIlT7stlY4Rc6FT1PDz5p/Xfx IZoDsqDgbUs2//CdZx5849nS3ML/s/yGC0qnhiFwR6cvHGLuhUDQEzpkyKEJpXrl8LqY5tkyQ4nO oZlSzanyNvPqXUz2w6t2JJnyw1PPPnnXU4BhwxBCxZHtcwjNjvgoImWs4uqVGDIa1pKMHtUUiUN/ 29CrZORz9NcuaKKGQqzVyeRClAFC9pkCORILaR4XHC0tLdBE+5DQafYZK/swS4EsBfqkAEiGzVOt ntnZEoOJZ1kJzl4dikcdHg/QVw7wuKw56zfwvGiAJZDxpYOOOTESvGbpwhJji6AHEzv86BcxiMXW Jf7GmEEIJwy/YlD6SvpoPMuLiwnBdQHjf7Y2Pffs+kU11TfMr5oaQGuRcsKsmjEzrby8q2VzBB2N bV/4m39saTnwudv+psNLBUxnqC5xjkZthp2HWN0QJEUDiSgPPhEjOvVJ7619nS9sbVqz68BNteEP TkM7I9KRNha+7zLfV/9p1V3fX/Z3t3tY7RIOH/COC4TUxqb67zzww6sv/cBFU84uswKKJiLZA6NZ 0gFpbSUShTsXRMkLQRaiKihh+j3oITEbezksDJgJZUUQ1j/g87UpSRH2+3HEbYdIswsJ6I/UmH4p +KLxYerKwhN8w+ZXtcAhIwucgwl8LMuGAma5LzJzXM1bb7914YLlIp8SAyfS6cEwmQofvMo8OroX gbjjJVNe2NxhGfss4zevrn17x4HOTteJp0siedWFJVdPDhaWTCwKBwsC2FBJOnFl9d8qZFMHRlnw gx4Q2WxKxr0V6DDCUZoc/4ey9OOF2GBpB6XNqRTCQ3HoQECIwEoTZkMQ5mEPiM6COQAkx6xC8RT/ 88wprKGIt0rEjYaLZJHoSimBwSokJkF5yYUGfFy8Kw/6P94Fmw1vVdOmHz1+b2dj02eWnnPeSaeW mlHXc9sxTxrwBVC3lqUQFl66uTIozYiwkKjLz4AjbBCyYSXhkUceWbFihd6PQ+gxHVyDlOaYvs4i vWNK/hM/c6AXBxZQ0IpkQx3CKz5XI64WHyGgHQIxjbIYltxiPBPnPzpNAmhxGbe8PfjR6idLArCi o1/ykdOWWvoJK4/Jl/DE0pJALgYI3OcriqczAu8hzXviiSfw8w6JdFIjSLDPXLIPsxR4L1AAzhjx WTgY3N2eAvUVwmwmPbALu4vgpWxG9ui+YOxHYqMPsjrbczyxqgluwoqjDwlYgId2h+1FHXbokZFw +PDEGE4HWmgWF+5E5ofR8bsIAEhAGBrh/w5pVNmGJhDNDYIrYDN5i6RRftjlIwqsXovf3Jo2fvHK hhfe3rji5HnXnFRWhQ83ZBGKeYdP8itPcZK8MPJG7cypH73lY9/82rc++MEPlZaMUxXo5vsPyfoo 3ajqdeVFAQVLUEHogbqX4HrPEVd2SpOSH0UdeG0VBG4bcQHQ2477zE7baDKMtbHUm9v2rVu/vXl/ U2Vh7vUzaxdVF6CpR0QrnarIyznl1CUrn3j607fe6oSCkCSMTwW28LjWGVMWNZzX9qOnHt54oP2W Be8f5zNzkfQlZH+jplt3O4tFVikdf2JHkXTpC9z1dyD4s8CDsodM1Uyq4tHVPEds/FA/LLSYcb+7 z2SBwSqwTPxGOmy89GwUPvFgLlLXI3rwAdLfID5SfFv9fqerQ6lKiAhYtjkyEKw8I1wXqvpN56ON yb0TnQJgNMYqg4iqVHkYBWIn3zDjluxp5E8RhD6mlPCQi6u1BWStIs2U6sug4RerNlRb7VIT35RC DzGXqi9k9xtJCarqKhaDUZZ3QNuME5ZcEL/tTxl7moxd+1r9AfvcqnCBcnuUp8bk9IivphYXkpUV +f4CNJVx240fDgpMaUTQRiV8lIF0/K7Zalsx0xxPTj7lNd7wsf2OxpSxImesqFB2oYsME/mlXJRU N7gajbSfgD4RdiLOE8gObLTJRlNTD1WR6kn95EdqJimovxRi4+FYsFNRj68TRBWKqPlLRKDSsNRT bOTQ8EkE355jpTpeWvn0xETOB6/5cG3uuBxWzFJIsn1JQcSaEkJzTRkhTdeNUEz+D/NQbaFE1obx 8MMP33LLLatWrcIqHsnQ54eSGAOERAipz0OJcvyHGd138vivX7aEY0wBoBGgCHizaNGilStXaoA0 sjxJChNJ5557Lols2rRp8+bNjEyG6I033oioLQPYUL/UypBkqr0gDJwdwXQA0mf3HXPrAAOeXAoL MaEsg3xk45xpQhOECzIiQU0iXYaRpTlwBbNvsxR4t1IAxjdimPnB0IFEKgYbyPdX3DCZnezCMizR ++FvSJ/vvimESU+cOLD5znadtOxDwoMT2EEYV9SvHbvNZ2KcKSA6WF1sh9LbPJjYCFiRg5EVe6M5 JfTB+NNYRgcQbld4ZLQERM7Chi9hLnmEoMAD7vqsmM94ujl210vr7NbWvzlv8Sml+fkC80hV6MLs ww+78hTPchAS3/bXtz32xGNf+dK/fOc73xaeRgl5uOBgvjrKExRrdWLhkpqJFEVaUkrLlcy+sI34 Okg74nrZEx/UcPPCREsZuUhj2MR0Yo7RkOx8taHtkTe3bk2wDdF36uTKDy2dNicnmk+66bR4YQCg xNOIZT95/YevvfbaTbv2s3pI1lh7177jCo3Q1TMvTEVzf/bcg42x9k8ved90MxIC7Hkw/xSIQtEl hN0HJ9AwAlEEEElBxWxLPwfR8AymYxOoK5xphuUR76gMKqRsCbNf37Xxf194+CPnXnlKuFy8RQDD ACCab+43+X5yHewxy51f/OIXzz///LPOOouegnUe6XaqRJxdh5UUm8VOx/DNGjfpv4KJN/atqy1f BCXjmCaB9HRYAXKi9yrIrJtA0uWgCa0j7SbAi5cqrOpTilR8CjuSnXgXB0Lhvxysm0Cq6fMzmgGX UnCSRwyGOxBF4Lhj7jDsA3G3MZmo3xNft2XXzn2NnZ6DGTjMrk2uKj15Ujg/yp5KA0aev+umT+lV +5iB7jXKqBhjoUhYLLITZgr3CHju3tK0aXNnW3X5yWJeFYVVGefq0FXikg53kDD6spth5o1qFxAe 6bLjA80jQRIyQ0msrkOgRRCyKBJAEN6raK4XT8SFjYEi3WFPxF8qJn9SZ3E3it67kVBdCv8JDFkf RmytUjv6uXOvD1LbIKtnqr6MaFSFVc0z1VcDS4Z+10Giukv0eNb9rt9f6Iy8AdUtzRl+9atfxYFe TU0NEciZ9hmY3rqlOHMMzCj2W4Lj9UV3xz1ey5ct13FOAYYW44eBwQBjbAw8kAatC6iMzw+WXQgJ XiJlDR31tZpIzddee43FSPLlGHhJjAA6OqlRQiDcF77wBe01YYCS6MSpCIUhhQFCDuUV29/JWqcz +tSGkmM2TJYC7xoKwAvDGYH0WoKde+PGVHgxBqVizYQD70IGI6+uAzch/nvtNCkzlaXh+bxtiHQ8 oxBWQxCe5DOWB/VTnFIPDlFNOiIzMjEKnwwkAh2wxQFQR8rvgQe9VtNK+M28+pj1/OOvTw4GLjlr /syiSFTDPHglIYuwX/qyZ+GZi1jt+od/+Iebbrrp6quvXrZsWWZ2ItjRn6CsBC4fkiIWchC2APrU hEu5QZ0gIctoRbzqpQMejkzZMYUI1mDnlO0FQW+eL9BqGS8mW+99/A9NDbHp1TMumzFlZkVuqd/A WCQ+4kEMYDJaVU/mLEmefvrpWJ7UPk6pOO8AikBhpLlFhvnhqiXjnMidj/zvt2P/e+vyD0wLsIUI AIJcjQZRbaQapouwPJVb9agniYdzzZpFOsoCg1sbKUy2tf3XC7+fe9bNgrzMdBBWk6YeZQaHFYYm hg++9957UTlZvnw5VSCLzCEkYcQx5gR3p8tLKtvz81/Z1XAxRkvMVJjvmDyWMuFFHvFmGJE7+q18 /4GI+LhQwjhQHCMKxVpkkkk70IlgWQtvaA3PzPEwBUSfB9IRx/DhOZ7uqja9IeAhZ/FUT3dXw6I+ nf4/b+9/c81OX6JjXF6kMmpOnhCZWpxTWxytyvdF3HhIlJfVMkymDodeoFvZVUGVC7qV8XQy6vPt cDvuf/qR/NxCu3zhoTGGdwdPgn+pO++88+///u8rKysHbS/xVt/jgD/JrET3eHzCXOIJXWYZReKk 7Xb4vLTf6fQSQdMK4LETk5vi5jKdm5NDX4azOgqVpXsztDn/7Gc/2759+/e+9z24RLSraKmec12f JGaioEX07hsC6Fh9hjzhHmaR3gnXZMdXgRkbDCR2oz322GPIrxhOIy4fcZHXPfnkkyy7ymeYr0E3 lmOO4C23O3bsYLWGV6wQ8ZCsdcg+M+WVnll0wRi3jOE+Q2Yeap4ggw+5yLwa2QUAmEQoiS4M55Gl k42VpcB7kwLwahXRnH2htu0Y2UAfS1TqhPmGuUQuoLjtkROG6UApamHh84DjknqgwzF+val9tpk+ b0I0BQZxRj6hDaFY4LEupCfFED5bHcJQS/3k3jaC6VDKjqXNdpsdXjFq72sPhA8Y9kTT+sjiupyS SCE0go0mkghZlPBPeHIi94FDmOLQm0AFA8HOQw89BEvEEw6mSs7MsRxDKPmRCRLzo4GLMAAFOBh2 kAI8PsyhKOmx4y5hGlGjrdN02sX8ia8gHeYrkLZcHHDBOAa8VG7Km+0EKxedEbIClQW5jvKbjtQA RNgWSCe8VJ5nhURiIzViHkY35MMf/jAX1JRvh8zLaiNoCM/WyURB2ruiYkH0styvPPSjr6/86W3L PjA9kB8U3UIxwqOpSWspyKCU1AAw6nbEtACmtHjJHJRNIjk3Xfj+L//iznvKnrl25nInGQ/4Ioi3 zCPd/XTFq6urt2zZQu1pa/WhFeEiB3UUVVN8gkttrbAZrM4ZX//OpsScZABUiqdr4Jla+wj4BXFL J+VrzJeZ9nFER5U+yB+9V3OW5IDWMdcEFUDAqMU2NdRkd6D6FG9lF24aa5eJ/bEE/pbyfOapM6aD usPYa/S8SXHjb4PhjroJeSXhcCSUExBtTF0Cn5GwTYRiqtySY98He2tVBVVTYR6EEisR8crmjWu3 b7n9ynP6jjacpygH3n///bfffjvE1OQdILZmkDhrQDIoQzJAUsfHKxQOkrKb1bQdn91seluM9OP1 L1i7G29cuKLYjOD8QgMniJO5GNOS6ybYv3//t771rZtvvnnx4sVkp7XABs03A0Q1n8Z0QWqDxjoh AujxeEIUNVvI45ECmi1gPLS1tQG9GBujKSUpNDQ0MMw49KjT6eshh47ET37yExw58KnO2E0ZIDvi apTFxEqCTDR83QcIzys9EWfC6Nwzt8O9IPqrr74KUzV58mQ9ZVCMUaY53DJkw2cpcEJTAEFPWTAQ c1K7Otrdogisph/xgaAa2brGBwzOb8SH4Ct1iFk8K5E0Aq+1JZ/605ryORMNzN8LshxN8oOXS4E5 +OpDc4E57Xogb5gy2O6CdRV2RcWDeSk3EDd8EQ/vz23Ti0W90I2zOwiVP+JwVpyt1nPsTqVnOVj2 YvJEu+GCCy7Am/ANN9yg3+qp6SjPTjYOx5Q+Gyy4Qk3QA8VAC4CDIIjGDSaDbDts9/kabePPtrFp T0e8uf30SSXlvEU2lEqN8/zjC0tEvxW7GNQdGSAQQciWslHvNDCdKfw3ddSTP7qLXDDP82nAOiIp +BwnJW63WUpEEpg6vag2eNmnvvnAXXfc862vfPCztYFcZTKli5QCoEkclV9RTRRANJqVAPBP2LST KBUaxrzCqo8sOf+7Lz08sbr6jFCVAFNHinRoz+jZkiO5pn1p6Nra2vr6ekjhgJXU4mxXLvQdQfuy zoB+LAK2iyfN3+3VWxCSHgYqR4DHY1hnRI58Xk23MyhsvizDaiVI3gGmdHKC3uM+D6/mbM2jS1sp K9BsOrsNY1/aaGj2djW1bY01Nexpbtq5LeQmKyOBOdXjpa20dqjp0faLq+Eo8GUPhdBaNtl0T9oi /EXcjW7goFBb1wZdX7AeCt8sK1hmk5F6Zu2qwnFlJ5VN6qr4SGjZFQeOBUUhBHpS9cFWcllu3r17 N91PN8SJzg+krTR2U4w4iwPYd7LWJpt/8/afnnvtxUvmn960f78Zb7QikZRsw5SDKutxp2/H4gw9 ORjWd911Fz38+9///p49ezRTB+VhKQed35geCaYTwaDLoOHHohZjkWYW6Y0FVd9DaTKK+I7iTmDp 0qXr1q3T89eI609qiPWYOhmrDDZSJkEGHpIxnJ7//Oc/f/vtt0F9BNMfbMIMnBfpZDAhgd966y1E ggOMXl6RPh9CvQik8yILnuvCDJzd4W/1LKNzHFkKh6eZfZKlwHuHArh9wxCLaXW2d7Z6RgRrCrJb SLGOGC+EARxk8WZASsExalaPXUnsu9pnGPdt34v/gYVTSzsSsRB88BHmtA8vjcgcpAz8HJzMeAD/ zAOYaQFtsNeuEW01oltTdo7fl5c28tgVhTYjhHABBMRHNoZcj1gqLpGAOxzqJBfqYCJiRmImPPXU U9Hh/PKXv3zGGWdUV1czT/JeT6d6suqKMJY/ZIdhDP4AeUqKJPy7mK9nVgfHipkMq8Pz0cobmzr/ sHHPM3v3HkilZozLmzelhMopeyXIjjDwIAAv7iUw4uIg8cXOStoLCeDzsV7IrEuVOQu0swTc6Sf6 ExMEaCVSJhvHLPbsgfbRCXTn55b+w8U3/+aFx5riraY/V0hIwaQ9pEmkVSgyBmHUi9FQCP3MsOvt sZKwlvmGdcn0Ux/e+86dK39Ve9Ff1LLwIADKDkgfP8JHXV3dSy+91N7eXhAIdHU66qKu5CNFf2LX lYnWpXn+hDq7bHrERs0ZiOyKLRMUiVlUEDRtu1hM87XT53yo6uHNjmYQwC4psQoDmSxx3IBOiyBt IFbStHbFY79c9car25rb/eOSrn9SYWpGVUHtzPIyv78yJyffsdAIRdpHQwnolK2m+MKg83OL0Jrm I02DFpcvv7iR9Ez/gEysbjLKI31MdEKJvfrArtUb1n7k9EvC6ABLo0pDjuwAGOzcuZOVXLgUeJLD ZUd6TOnEkeO98847Z555JrfQmVeMtZ4BRlaGox9LF5uSu37Ppe1pLIedsPHWWGdLW2s0EPhZ9Il7 4q7DQovl0xpNelYZ0/qSOAfUYE0fmAeFUVBnmDPwea6H/8C0UgkIp8dEwYFQgWV6bnWyA8c9zt8O OEiO87Jni3ccUIDRrldB9Bd0lKOCiRK4+JnPfObwmsm00u3AQA/aQadIxmpTU9Pvf/97kmWsdnR0 sD+Bz9sA45YssAFzySWXaNcOVA2EmcmOC80fHF68Pp9QwpqamokTJyKr1KoLPBkg9z4TyT7MUuC9 TAHECTlBIy+dbGvcbRrjhGeEyRPRivzABY6GOGI9EKwIpEhH4774urT7x70d/2fKxHIHiU2QPWSB UXCBQykYdTiEzdRLVyBZmSjsJEIMDMHjPMCwGrzAb9bu2rht32fOnFUN8EgnEmbEL4694aeohsTk TzhqTkIblf+h5GF+Y1bkzDx24403/vjHP2Yfy7/9278x0UlMdahoY3gid/KR+ZzVdzZcc5dmxzWW OJLw4qiBpSxfh4cGprW5M/mH/QdebWjatmFTbU7k+pJxJ0+qqC4Oibon/JxYIwWhyw4x1DUTJkhA NnkFkd6BNzDtB2EQyvInyEGowkHW1F3XFNY84A/ghULtPWOvJjvF2AhpFqTsRfmV087/sGC6WNLz WbCzgmyIDlXZQSnAGNwhycnfiA9lE9IOB9ha5PPc3GDup5Zc+bf3fvOetx7/XN0F2AwNSu/oKvmI M+kVEcqD7XEt29beXlRUJAqN5KK6DiHBUtxRV+l/plGAtUoHDVbpXRj5SZhmp+HmojprIkimm7k5 AHG8laOLKdYULfRR8V6AnvX+pLFzV2PDgbZgIGfRlII8hLQiczUL7fSSUntuQXHF+OqySE5lSuS3 aOySPjCSM5lSYVtsywIhbc8HGOvqzkBrlDHBZqwQgPMA+9hKGoSFhX5KpITNJUoeBl9Z1h/Wrxrv 5J0+ZX6Kna/ddlh6UWmItywcs/q8YMECwrMufHgszTxoBgApOgONXnd4sBPlCQOHonKWhRPXTYTM fU5ibfuuVWvfHGcEltfU1YXLwh1Gp+V1+M02Pytz4nzwqB0Mc8qFyU24uI9//OOs8jPbjDh3qnn2 2WfTZDCQmVlLU2DEaR6riIMMk2NVrGy+JwoF+ASwmsXiB/vrDl/QOoK1YIDxhR5WgoRnX993vvMd Yumxyjnzye8zKQIADu+55x6kiFSNWxJBN4NxTjVRANADvs+4fT4kPAiTeYcJiCoMnHufKWQfZinw nqWAcH5qL86y0tIJThtW1i04M5gN4TfgCPmKC7s9cvoIiwu6SBkJf5sVemHvnmQ8NX9KNJQ22m24 elGFHEXqwykXaE1lJqCNvWECZJkwsBiZbDaCr6eMu5/ftHNb86dnlI/H/ZcRSwccP+b5sSViIdJS xJCzIA+RBupSqxfyuPtg/mFG4mBag8v/4Q9/yBNYGc2+MOPpi+7gY/VLRuRLy6VFV5O6it1TquJi Gsd0DhjWmx3xn724amN7Z15r64KqKX91zqLJhXl5tljMx+iDkY4bdirhQ4wZ8CcjaPYFLTMAWFRA TJJDSwvwEBQV0F7NR9aw3f/8z/88c8aM666/HqZbvKgDMoATITYHYntVfKVjuCNP/A1AUNGtjCM/ ImvMmWBUhCt2pPt8AWy9IK3qlcGwaKaaqzBNvQXEUIQ5kYq/OPOa7z/4synhsitqTzni/BlNz4cM pIdm2q6GhqqJExWMoq/xy39FL7ERI3XncOIuUM/oFONAYUdAuY1nBnQ5Xc/ndxOmP2EGOxxzb9Ld nkiuj7vvNCe3NTTvbmoRJetkvKZl+7JJlfmTC3KoIvY5LCtsR5ZPOplxK38AXRAlm/oEtWGMUUgp uJO286nNX6LB24kfAzzVsRojJjKBegQTjway9Y89mIMs9dDJGA9EVn4WyGd7rOHFza/fMOv0YoNR 3qVYqOo6khNk3LRpE5s/peSKZr1GELcc0BzKoyv02c9+diTZHK9xNhuJ+955dvfzT370pLprzrlo QbT6mJcUpbD//M//xEDOrbfeeqQKQ9vpKYumPFJpHuV0jvhMcpTLn83uGFNAz24Iyvh8UhRmNCDN MS5Tj+wpD54b1PKTLCQPOlAZ0qhYUBf0UWGAiK4rBVrjFXI5PeZ75DDQJdlhmAtFgnnz5hFO02qg CNl3WQpkKdCDArKEDwxwvZvmVToukAYrlEqjEnZQuEBh+rpQTY9YQ7+E/0P9kQ1IludvtIznXn97 SWFpxTjscyC9JwdZjx7rb7vSHyMfxW3DkSLssgRNgD4C7GGzjZX7Yr98ZUd7R/rWM2vPqQyGsHKA lyqU2UTRETMYMkfpQoo4Rg7Nr8uMoxhn9Uyd9BQEzGMeY1Y85ZRTuGCayoC9g0HH5kozTKSt84WJ p5C4IJMnFnw4Uh8LyYgTS5SbobrpVWdPLi6z7RwRGCHn4bUyYWMhAMQ0TSINynXC9AKqrXC5gFxS EeCglgGAEsrwR1dlyJ18kb0wn9/53e++/5prwC0UQYlBlWhXEIfgCIHLgmsw/MkigN1ueLvbmnKj 4QLTh1kYmy1fGJQf/uJjL6IKWgGTJmy04FAv5M4x0udWza6vXXDf04+eM3FmSSCnV5RR3uqmR2Ol rKxs544dpKZGkLlRz8MAAEAASURBVPpVglYoRLfXPRBSOI4/gQ8SzHFaVid0QYRGI/GpT7g+20w4 Rodl7uiM/erxF1ft3G0WFDuhHJx91I0vnphTMKUsMD48O2phVsewk1BTPGNAWQuAJU0pktEO0+sw JCl0O+nOWGyRrkD/VfqaanDrBqRwqlfzEtymBwu/guAGOmT8sj4sZj9F4bbNtJ558zV/U2zxSXX4 ulB2OyXIQEkM+A5bdEhHp0yZQijG0eGfeMAtA40zb+EroP+A6R3vLxk+GrVSHep136sP/+bNp66q O/3a+SuKEKCn8ZQnonQwOaq9gqNR75T2OnoH2Pucc8657rrrKCpL8yzWjyZvGk7PVD3bcTQJHqu4 WaR3rCj/LsmXAc8xYcIEFJo3btwIFjquKsbMCxPDKEWOj9YEg5br/kpIRTS6oxYEUzUTpW3ke8wX Gi72F7e/5yQCdOTcX4Ds8ywFshTojwJs8vGsOEv+kxKOhwzHiDvwjYwmBrFCCf1FHOJzQQ4oIimL j6savcZm/63zx/vhUMx4AL8G/c8VQ0x/CME0WIUZgs+lVjBG7EwUP8/w2XsNY+U7rT964fUJleW3 LZtySsjyMZ+lXR8urNEhZFVN3IQhDxJ6yLyW4alE+CEuyvjXa+phZmNOI6zm2JjWuGCCggflmgnz KExW4C0AHsx93LbaDKsNn3LYyQwF7FQ8bKdzDWtxQc6C5XMoZRCHd/QB8Ac7rdIAb6oLEgvQQkh3 URl0oZYgRdECFWqDEAgCfmQfXRcOOEgAzYhDgQsvvPBXv/rV8889d9ZZZwkmDAi1iRhSglXoJgAR CgtdxMVzfcvOO39z1yl1898/fwUO6ILADsCeovfB1CX74R0g0qRt4sSdwtMJOfyeWeJZnzzt0hd2 b1A6jaNJvu/CUH2QXlVV1dtvr71CUI5UV6EdaRHwF6Zt6ASqRxoHLLPNMhu9BP4MW1xrT2tq89tb 5luR5TMmusBt1GRNL89nnz5r4pK5tQW5uTnhaLEtPihxyYerQDdpsLuPDualaSZxI89mSKjqYGuV Xp5IscWL/ynyEwjoaVMuQglBfdJ7SUnKl+nHsnOPouk/XUHp+P0dXXHpCa4Xso016aaV6149a/Ls 8YF8g8LR5sq3W3/RB32OCVNYi+Li4j5DSr/toS8NHfoMdgI9FLfwUF82c7K11Vw8bfbcWfPmRyqw gisOLzw3HfJ1MLfgsx4wLwLvozCdHKQf1GYJA3MsXMDL9alPezD00K4YL7odCX5UKzO04g0x1Anf 84ZYz2ywMaIAY0APA2xvApDgFRgYY5TXcJOlYBSG6ZVSsYjLKOWaKaC/dAgv3yTl+pxgWoJHYB4S l6RIhwuO/lLo9Zyk+KDW1NRwoV9xMfTovVLL3mYp8B6kAIYyWPw3W7GiCGepmEAN9BiGyEQGG4wM vAGHq4x2Vtpxy/706uYpZZNOL2R7XiIontRxsgBDOtYHeII/Jk3hckWVVHRJ+TMaE+m7Xtt1707z EzNqrplXXmLF4oKQomIPIwEXnDCAomgUCherCqm5X7knFagmdjB6LWgz+TCz6bPmYPQ1UxxJ9CVw 6Jq4+qKivBJu/OA7XQL9QJ5zSH3UhT4THgDGvMxtm2s8tq/9yYbWreu3zC0J3nTGnGLT8aXZc+dS bIxypn3c0gRYfXRTTrrdaUef1mcEfEbQIYgkjbgJ2aegXvCewHbyklKAc8HDgAp6yEEpCpWlprCA p512WjQnev9995915lngSMAMXD8eFJEcSnS/EVNSQYjiS6ZSni83p3B23XzkbJi8uaRuGeILy8WU H87glKhKVXAEJ2qA+qg/AC4SqyPYNomK7qlRYkcvqT55txHrNDz8CuiDcnXVTpOy+7kqce9HmShK qstd1zjRX6KC/IIpUydv2b6ZF9BMRdZtx/KAhS4vBYPWDS1taw/sX91+4Pdr3mqht4XznGBonGWH isNL8GiI8VPDwzJQju2vrJpEs9JpiQgyj7FL0hc3okncIgSRV4LWaR0bjwsYOSUMoDzl+FO4TA+k wgHZb6liUj+KAvuAIw0Ra0uRwOxSejonP10HIQ5u/uq75t1BiUzBGCTk7be9ViNRVlF+yYzFgkDw YaEkiN1hR/KLzs748eNx1dtfZD3c6HVcQPzjhzvqr8CZ50J36RvSClxJP+GO1XCxgSrPfZa9OL8G Aa3I5VkmUT8YtsKEkaxVsSKD8eJuzieT7BhdSIkopPKkpxf3mc1Gz27RaiTLmdQyE+YYVWFMk80i vTEl77s/cQYAwwAFBhyaI7xijA2rzgxFncLox6TOl3RAaJy1ISzKQ/oceiIgTOZCh+cW/EYABP2M ZD0jsxTELQ9JhCekxsZrvbu3V/RBK0sBiK7zJa6+HjRWNkCWAlkKQAE7hUPtcIeVCARbbTOnM+FP +VsiZiiFyiK2+NEeU7qc/dFKcZ94HFesq3yyhWeEedTiH+7Yg+V6QdwX/Lm5bcebj11z5Xkx9L2F twFz2exHktXpgXlJlWr/JyUkApFkOCYVFF5V6zR5ZmunEUiKD2ojj/KkW22j0287qzsD//bUO+n2 zu/Nm3hyTUVITNzBTVFrEWoJKjTZr0ji1EYxx5xlmlGHMF0wPn2rnjILcWiOkzMHEzgbrf/85z+v WLGC+HrOZAJkGsRFtmKVwUuwcIARoQUSUOHqcTSAVMYM6xcihrQxxoG5dfwdWAEzhweYYKc+2G0M GGksplLCpGXvNIwNscTKhvZnN7ZX7q6fGrY/NKOqrqakGN1AhFwYm1Sb36ihoF8qC0wQyQuiLww5 Sv0FC0i1ZTZXYJaHUjDF7Kn24oEYb9QwQYVUJ6ZfvVqHUOvKK6584P4H9u/bB5seSOOqD15VOXaQ hNgMCvWsTstoCZiFCTfihm6Zf1FeUeF/P3nf+viBTy26rMrnmC7SC3aRUi+Vv/qV2LohpL8pmqmG kT6lqqLLp9tM2GKe4lSAhtVyREGmPBYvDmEjDAmT6aQTN1rDDpIF+j2ak+lQJkMsCWG5hrqjGCl9 SmoJ7EXQJpgKoZXXaSQdA8OYfMYQIPK1RT825Tqpz33xViRuQDLR0JRtcQKwYeGTVrDZMNZ1Gj99 ZtP21kRZx1tugA7Z5Cvyvjr71JpAfmEknIustdNL4/1QuHmRA/IHuaGgqiOXlISRo+hCM0IeRKAS RqysKLpQaNVAOg6PuMscyvKmoikp6IOEObrvel7p9/2cWQQhy3Qi7es04469MD1u7mk3OIFwo5HO S5uiudsz334SGeAxfttmzJjBPnz9ZefM4MqE51rzDzxhoGWeHycX0JQxrJqMDqSmOkavqgM4jR6I ID2ICwWB4axF+Ld17q9vapg6rjbf9hcSg8UA9MtZ/JAGprHlH7XnHqJ2NVgPaoxFrRnOJKvJzjwG 78etJjW3o6e5bs3RpzMWdR9WmlmkNyxyZQP3pgDDSQ8z2AJwkR5pvQMNeI/yuh5OnPW4HTD4IC8p D3Orhnl65Gu3ClyD3Ei/16DlCRBO63O3tLRgfIXqoOpNdYiYqQ4gljC8ykzcg5RDvaZG9fX12jYX BeCWYygRs2GyFMhSQCgAd+jZCZZTQ3aTeE73BcUdAvwfLgUUHw9DMdiQ6gqif7p4ckmbeJ1eEt1u dkgVpK1LTpq2pCDMPqQkXoABGXAw8DhDSF/S6vcgE5LoOnRJ5cwz9dhnOH5RxBRwA9eFKiVaqo4V Kkx5S8PBhafNOCUM9CEsM0dAlKYoP/F1QvKw60oy6HGp7w59IEE4dBR9ZkJjAmROe/3112+88Ubc 2KDNyCueM1uykw+9SLVzTTFz3RkoKRBP+DP84rJOLuSlYGoAB6jMh9BR8Fka5+btmE/stOxG09qZ MtZsa3pj0651W3aGcnPPnFi1cM7CpaUhsbNCcFEGJBVYRSk4uchZ11cyE7GnZJQ5uu5UlMxDfSFR OVRj60t1ZvKndkzFHNdcc823v/3tF1568aKLLkJazPNUEuld15qgrpLYUkRE5RMrqAWe/f6qxeHl zp2P/gKifXThRbOcsJtkzUG2rsnRlakmhTrLk+6WlhCkKq2uAooAUlpTdQPd0WRVQTUoj8FQQF6A FC4K0mHboY/A0xIOpTnPFSslnoctmQQqrQRCeiIUksApfMuTATJdjKaY2DNClCXrGT4Rj0nOKdfX YfuKJi7Y7RoP7jf2t8aSTY01IXtpbUmuBSCP53nuFMe8fHp+wvBVVUzDEM69W1/8wdqHp+cHTqJt 4a1BeEIgV23V6GohVakMDXitSNhdW35516MFCa4C8KtjSohDju7X+mE/gQ6J0dcN+8aA7DiAgHL4 bxC3FmGcvQsdaWstwh1p2qTysY99DD6BfkWPou16cRcE4CGHZHj8HRTLRzcBpKmpjvkH3I0FXIYa G+3UwHd9bhplrV1G6qnNrz30zGPlRnjS+yqibEihP/qpr3RhXTO56K4ov92XY1ttaMtkBdlhz2DS GJhMXDrLw9ti9EU5bpty0Kplkd6gJMoGGIgCdH1GVE1Nzcknn4zOukZTA0U49J2OPm7cOC0MHBaO OjSlrjswHsaXQGh6zDMLT5o06ZZbbiEjwBslxBRnzylAw0LQ5rRp02666SZuSYhEMD6OfwWNXTMb qUmBZPvMt7+H2npnf2+zz7MUyFJgIAoIHyzytQMp94E/bystr1xRg2wHmw6Kk+hmJvtLgfew4cJz 8F8zAIoHkXiKw8bMf9yIh73ovPzw3CVzYD6RVSXR1jGFOZTV6tEf3Xyeyrkr3+5UcTpsYd4XE5Ew 4XBapoP0LgTmqw0Yn11cKziAV2q3T4aD6Y57BH4148L8duaZZ2Ip/ktf+hI2WpB3wTbJzCwqZ+zH gZ8XEkIw+ZELfqGrENT04rB82GdUhmEckfoBBLDFYHsJn+sk0LhsRRpnh3KaDOPhdXuffm3t9PGl 1y6bt6A0MjkcQPMSOaBOGWp30TuTk8ruCJ40JTVfOHPmzKuuuuonP/kJe/Z0huxS0wTJ5MiiAqxw p8/0ApaZShe4xjXjT86/NPp/H/6fr+zZ9eULbqoOFAO+IAcpcGj68ISr7m4H7FJKHZlnKiQxVJuD d8S+KxXnD6ZVgJ/8Ad5kCxxv1zQ2PLVn49Uzl+YgpbPF2ip7+mSxg8UBUDZ2TKgPvgcR1imVXXIW OZaJ2qvkjFd4ECABWyyj0XX3HEg1tKTXbNm/eV9Lc9zX5osmbbfIbcudXQEa96fcsE27xSKWMWEC tcHJOIDTnBstju9vbG7ZZ+TnSJ8kA+SA5N1V764qHYc/NCiqm6iMtthJPys4sqNTZgIwvKAarnSb jbTo7M4gC80n0Lt69Z+Rpnq04jGSURuGAj6E7bKMQJeBRrL0xNIAGBAE5fjWtu65++VHn69ffcb0 kz8x+7wp/nxfLG0E7DZHlnZ66YcfraJ35aMJzgy2du1avMWwdoNJ4aNchhMiuyzSOyGa6fgtpFoe lW8NKIiZDhZh6BwJo5TwuJu7/fbbsemSSWrEtaUYzz///B133IFojo15JJ6fn49blZNOOknPws88 8wzYr1cJdeC5c+fOmjVLZ40iE+pMTB8AP86UE4Cnb/XS3RBLSKYASLQ7iEXZiHXifQyGWNVssCwF xoICaqEYYUDccFa1tuX5Ws6rKRPhBpACLhPGZEBGTXg5zYkTmhvZf6RiCDMtMVnVDxidITQh0VUS i3HwN9iOENacTIT/HjD9odSYpDiEg1csvDqra0kZkSVWHBVkQkyC/iO2FymJH8fTcddjphI/1bJB RFkFOOJ8JNMRhWB2YkEKu+RgHjyO3nDDDVqXgRkP05SCP3uwxFwTR1OfuLYvmASuKjN7MBP4rsOr HUqm7JFrNxK4qQmEy8XOR8oo9RkXlUfPv3BhZXEwbIi/BC+N7Q9Ep6LYBywB52BFwfJpeZGmzsDN S/4jOagvEztfgfPOOw/38Rs2bJg6daqe2DMTdSZddjz6RXyMhAPhGeb8OpaWTv38Jbfc/dAvvvzA j/7q7OtmFFYQmOKCq3TjAq14okgElOBaiKx6qnQ/dXRdEJIrLWvrkuxKNIUN4bbphMHkBqPh26/9 b36e/4IJM1mIiEkUzJNaftG4NB1Khdd4VH5R+0TE6tp+EiWqHURehatzK9mSCIb32MGXk+k7n399 49720mjx+HC4elzO/Jzc2sLwxGJfcdBE2IWXi4BsfLASvnBcPCAIPoziwj7uTgvljc/L27J94yn5 VWIiFMunPhktag1AWur4PdA5ct1Ox9rnc8pkUGPnE7mkdD9BONJQozoYQRwwP6RC5+H6iA/SUZVv 0MjQgq6t+q4QgyHosm2ZvZoG+/H2GomHNq566NlHA559+znXnVM9Nxc5L+qwuBu1WBGjK9DVjmUH gOZ68f0b3/gGe4hQox20xu/NAFmk995s9yNWa8WEWLite+GFF+APOBh7Q0ydaZHo8BPEIgpiPX0x xOh9BiNNhPhYy+RbDqhDM0fDPD0dLFFHZi7mgtzvu+++3bt3X3bZZSSoF+dYFmJ5m8JQPMJwoI6P 7ymkfH1mOvBDCpOZgEhq4MDZt1kKZClwCAVSSThKnHolK8dtbEkKf6HgHzY3RB9rYD6DqUix0lj6 TitxCVy14CoOYaRNfzLkGE4Sl9tBsf2OZh+r1MK1aSAoF6M6yKRHEZWSJg8U7BOYyuHaab99wDZe 2dG6Z3/70tklRf50yIt1xlNOMB+LItjt1ewj86qaio7wBKIXsDgvXbr0tttu+8IXvnDGGWdUV1dT NHwJYF9RKXBSZOoBhgP4QHHR3hNPBkoiB9eHowPU10TGYzmdAWNTwn2tMf78xo5FVUXvK0ZoKbvZ AkayoEi05QB0nhtACJVOIT5Ah65LrVBgu6hUQCW9mUvIc2SPDAE1Uw7SY5ERcPv5z3+ejDJvM5lS x5TPDGCuB8VOB3usMPKBSDxxTv6ksktu/tLKnz6z7rXZp1ZKXCEGh/QqkJBqY9Xh5KFqaXmjUZ+u oISnbQU2ySu+hQjpvITsjwKQILaDCED+1rrSiqvnLvze43dPvvqzMwJlthVkdxRuB2WHXQivj8rQ qFqY2JU29iQSLZ63bk+8eVuitjR47tRouZ3P7sfShLfENCbUVpmz/cFgOD/iw2wGzg/YhYl1TAgv PutYaoin2COKhFmMmqrKwNWDYEqCgdmllc+9s/rSWSvCdECcpQPpdUceNVii8mN4sC3RddtN75nG jQsSzqyyKroytlhCCl5D/VEOJ83A0HPoUZpbGMO6HOmkAXhtigKMOkRzLIrRBV3banY723z+De27 //uZ367ev/2yyQuvW7B8SjAf40f0yoQlcynYMOpSa/xXHEsQAc1ZsoH5ZBTff//9o2cgjzSNj5f0 jmUjHS80yJZjFBQAQYGp2OqmpV4sbg0d6ZEtA1V/dLkmHWbMkZWF3EmKuPARcC2Uh712F1988eWX X84T/ZbEcV2qg/XM5fHHHwcARqNRQlIGXlVWVmKrt+esgcNAJhTS4SHBekYf4Joc2acHDManHziW rA/PfYDo2VdZCrzXKcB8oMznM7Z9IXvHrla4E1ERhMuU/8q44sDcGhwrXIky5Se/iq0WthyP2CSN EpzPj80KpUOINzPW+5GVwIszxrWK6Gg5WRJSkxpp0pj8By2AKsFM4niq2W/iZPqhtxqeen3N/Cnj FpmlTGCGm8hxcpPI+shcRF1IcbqWnI5sf2CCYl2MCVMLJT75yU/+6Ec/QglKq7iTMQFEQCTFhmQp I4XPbMoE5TAQQrVcv7kfkyumG3bNwG7TWB0zXtjV/MLbG5O799VEiqZPz7WZMLEjgrcC4oFPqJC0 qdSDLYmKKGLQWJC1SLEE3sg7dXDFo4P33c9H80teep7nu8OKHrsTS0tLSZC5nRleStLjICjam/hf B+/SLRCsplJ46Aq6aPvnjf/yFZ/2Y28LQQ6bwNERFJuEdE9pYHQGhUgQiMeZKnB1sDYsOMAmiysI P5mqLk3n5BOIuiVUl41SLqLRcInnfWzWJRvWb/nPh399x6W3liL0TCKlSnnBwD6fsT5tNDQZu5qb d8Xiu/c07WnYgaeggoBTEg4HyiZbZkQ8LyKvs41i0yqpzCdRycyLIzVe+cCD0ZLC+aefymZVaVE7 aPpRylT1sNjXRz3E5gy2q6OWf3ak8nftT+1Nd1QZOShDivaj1EWNlEOJ1oN+x8Ol7L3cnWj66cpf Fk45Y/a4KgjO+oIsWSh9RRlhwykmVNGgjgu+5kIkpfKj+5V+OJz0jnFY6aK6CGnWXyCFx9ZTOxB4 uv6VH668r7i87I4LbpxfND0qnUJAIEtmSS/lsHqTSuP8Blu5R7kCEB9Sa2rrawpwxx13zJ8//9RT Tz3KhTmBsjva7XQCkSZb1KFQgMmO8QZMwm7bD37wA76XQ4mVCcPMyLXGP5wRqb388stYRgFQAY1g Qfj66reZKD0v9IBH/zOjn8lb4sK4fPSjH12+fDlxUeNEPxOpHWfYGhIEBDY1NVFsDtSWmCDQseSa uCRIpuA9EuFi7969hOcVReKW0uoC9yzDwNcwEwUFBcQiHUJyQRYDR8m+zVIgS4EuCsD5O+jzpVly jhp2eyLdijV8ZgzFPitubTBSqZCc4EkVnuCKAQjWslihbnSsZ1c3TKsomlDgD4rWIeqawEfOgBL4 cOKR88gHLPG7D30pSAa0pGQpIlF5MWnc9/L6vQ0N550269zqskLPzWF7oJcDhkKhjkLD7OPqrjuR I//LdMQcqNMtLy//yle+8qlPfermm29euHAhpBDwIqIp2DwFTgGcBBU2OQVkwFwLOn7tZmh3wnpp e9PDa7eub00GC3IWTp1wwZIp83Nz8r2Ya3SamL4AGojrBJUR6cFkY0nfSHbtotTZgyFFkHWwjj0u Dz4c5RX15SAR/Vn58pe/zDXTsl7j6zU/w9gCb/G2FwtQZ4E3Yh8HVOQHEhnTjVwRhGEFBebfM9o7 2/wBPw7iuKcmIsiEdQbx9a6GiKRJDfiObUwRk3gmjoAkWbXQEBFrlgA+CYHNSDuUV2YbH7voM1/8 9ffuXv3MrXNWhJNJ1jU7fO7G9va7Ht+0sy2U8HUWFoUnlZecWltaGzTGB/1l0SD4FC1Lj619sjYi OUrXx4iriZwy7fncb3zzC+XlUxedfposnCCiwxc8jDstAPqRrs9uQFJA5gwNEtOKKn7pGGv2bakq qUO1T3REVYo920tyOL4Oasso815c93rHgea502dJVxaMKiOLSh/WNIOUHk5ArwgQjl6EHAk1n498 5CO6R+mHgyRxPL2mnf3JFIrMAFYZ4kA99Kj9dAImIOfCRcvOm3VanZnPckSnacXokqK5i4Y23kVo djUpEUN6y9E7NP05Q3PNViHQ48CwAgxer/F79Ip13OeURXrHfRMd3wXMACSgESXV45DxNrJSE52t dBxE1wkOmg6AkHVZkB5fbp0v2/OQyGFaQD/BwMDTTz+NWTl0kyZPnkyY9evXs2iN4A6AijGYD33o Q3riAIyRNcqWy5cvp15Au1//+td//OMfKYNmhjRaG7RImQDkxY5t9goyK5FgpoSZANmLLAWyFBiI AnDJohQoTHZpMOp3G/ckjQI0LIUt5h9vevPRh6TGPCQpwN7JjCSXMHfoHrGoZAJBzBdb4z9Ytebv SpbgpRsHdRIqaMRECoLiHAIWQJ9O4pBUh3WjMlXJcMIrumm24ZxAKc6t2d/23T9tzzMSH19St6Ki IJToNF3bFFubAhSkYqrww8pulIGvvPLKBx544Itf/CJTHzOwcngNJAEZmEnKxhQmLpNB2qLpCs+8 N154z2tNj25bvzvYOW9C0e2V1QtyoxMRcPniHWZ7i4GfgpjfCGNQFBMhopjIwVZIC+v/yJVQ+7SC wjKqpqRppM6q1l0nkNbYMpJ6WuasV/Qk814rcV5XY1G0kCqfEoqpLWq0Ip88HPlEfO1ehxUKAiqA r0EUICm26ASL24ZuqZ7UjS8C/Qkcl8BNpPh2pz8q4Sh7FRN0QQtkEuORGIaUv90hY127ETvQ9k5r Y6yq+jurn6ybUHlxaALeBTtMr8hxr6krKMktqyhwQgqRo9GpkQyMnQ9qm+mU3YxXMx9mftjRRxPI 9jp2hiKQSufNqdu0cVsy1ej4wrI/C8stYvJTif1oFJqbBvG5nSra9MIKM2XVb9xqlNbJkCBxlltk /Ok2E1IcbwflZDGlwe146vU/La2eURbCfwrw1ZZepZAe6xbDKj19gxFANWEYuHjooYdYR8b8Jv2H h7oXHW9EGKg8Hg5e0EyOi5TTh5NO10GszWTrGiuq686xHOlCUNCxWXaiX0inUn+yMgAZFNYbKP0j /Y7RwzjVI1RzU+zQ+frXv45OFrtvYAX1es2RzvbdkF4W6b0bWvEY1oFRx6yHLA5fAgxCRpqe9UZW JI3uSkrQPWHhMslg1uO5v9TIkUU19fWUeVZPxJyxp/If//EfmNxEpPboo4+yxY63K1euRPqHYiew sK6ujn0pixcvJnB9fX1zczOb8t98881vfvOblAEEyCsSxz7b7373O6LgF16vGPVXkv6eI0WkClp1 k3KeeB+D/iqWfZ6lwNhTAJ4Mlgzj+zAgU8JOOBV7p33v1ECJiNx4pbiugUoB26IYbTgTDtCTeAFA mpfCaZ2BNcjn120uqSgaX4LyOT6yYbwlUQIj8VMCjmHxgX0URLhCOXT+YCOTPV+IRJo84/HV255+ Zf2FBeUXnlk3Jc+zOztMPzhQxH3UGrSHkEXW2tkzdRQP5iu2rmGa5Re/+AUraGILUgpss6Ive+zU H0xDCBNceM5D2cG0I4nmG6dVzJ1enhPEfCb78Qy83Ac8f8BFTAo4yhGigmHYwS3sBuhcRFYhzw56 IThuRRrVTpy46SI5sE/nNraVZ07m+8W0zAUTNZ+DnvmBt72gtAXyVXoc7HxSyTLYotaFqHjksxJe uj3t3vv0fUWlZUtmLVYIFn/iQUkrs1ggKYufOxYdpFfbonlMMrSum0gJ3vPb6PHuML3t8djmhLv5 QMue7fsO7Il3pPw+ryPVWj+xrjg2rvTOlb9ccPnHSn1sNrByff6J1QVY8BG3e2qY4KgaGTCtQG6d aNd5dsArUDWioCkFzGDPfWnBOr6pUy9846k721t8+QUhKRxvlAIf21+l1dV6BxCdRQ8UnSt9eRdP W1IRLaWBggomsQqCLt9R7Z0922YI15A3bpgv79mwu73x0yddJShWdSpoFWBkUguo0j1Eh5CeBKGH cMAboBa0bdu25cuX81BzIPSfE+z7jqWkID3aajNSzZ3tkWCU9YIg2q5p/HuKcdW06cbCBj5IWBgT E0pMuizXWKyRyTilv/A3TPoNkcx9B4PymtrwmQxbWuGpp56CQ3v22WchPrfQn4u+I7+3n2aR3nu7 /Y9Q7YFGgCKcMqEYOZplFUYvg5ntIgAtPXtyqy8OL6ke9r/85S81JtRxOQPJ2FanfSTgcQG9zXPO OQd9Th6ihMkFG+coMNszSJlEMJeC9J+tdDwnJKtEAEXSIS5eGa644gquEfThGh5AO0B5+iwh6BEL B8gPMx+Dw4Nln2QpkKVAnxSAE4MfQ0+ML3xVyIwkO7a1N7tFJTwBhOhdd/Lx7+9QHAkMn3BoSgIo KEqxLACq+rZYw/qN5y9bGsW3MiptfrAMoYIwrzAL6OVhY18A5agOMtd/UhTNae7tTD/8581Prtk8 f860D80pK4axhicX/wow/NiiFLMI/KVMHI+DNfhGj7IMw6gAc928efNYJmPKIlo6BTvlgzOGNHgh a3aNXfvbJxUC00QcgqJCacC96syqPGXIHzkdBBO1V6krWoyiHgegIx1IILqwipo8FZ67izCyb4wm Jkz3f11b7nqSbhhVGFZQsF1KbTWHRyQiS3I9dUl4lDDBeiZ+o0E7WilTwnEoflL6icDgVNxn+4rz /+eP9+5IN18257wAanGm2KBHyKc27xFQgJQGCsSmbtQQsISVyyDqcgnBZn6f0dja8YP77mv1RQsL J0Yta15RztSyceMKcypzF6eM9LrEjDsf+M/vPvf4Xy+7NicpTcBiACw5GqQW+I1ulGLnJAqkOAQX ebccgtWV9E2cNki+EN9ik5VhLphY+J2Ghpb2WH5BgSI6DSZNpxAQ7cgltj0ZBggBgQPW9QvOU7mI UU4O+ixWapV2KiGPx4NitaXjj699sXrqlFmVVUY6jiMJmkSM6/Ih1w2pW2KYxSc27MS6des++9nP ai4CJiSjBT3MxI5ZcKbVbZa5x2t85IlHt27e/BfXfLQmMo5Nt2KdVGxYeZ6sPeExRan/inVi6bHI +Wh/ejM7OaHD0Sw9pObQiJoLuLJ//dd/veSSS1i455aSHOXyHM26jzKvLNIbJQHf69H1CgoQCMXI 0S+oMFzRvQSqQVau9bgdePTqLzThdUnAmUA1HuIeiiLxHC8LmUbSgdmVN336dB5yy6e9uLj4gx/8 ILc6vA7MK3at3HTTTfq2oaFh9erVTO5Dn80pPwc2YNDe5IIEs6tNmpjZc5YCQ6YAfKqwqvDh+Y4R jh1IHGDfkQAFkY0ohmOQpIQVgQ9GloepOBakAVLsi5Knz2xpyPc7Z5bkRMiBBIMYGoSBcR1M/0sW BOnilvvPQm1gU2YI4YGIgal6xSFTNolLvvCXIAX4InkPlDON3Q1NO9ZvuHbF4unjqVMc44fYxies g/8q7CoSzUTokmIHF7ukSEUKMoJDOB+RQXGoRCCC5m15JPKarj/9Wu4EiWG6JpFOf+ADH5Bo7LHz B7DJwd7IzXs73lq3de36jXmh0PWXLC2MYnkLk/VJca/mUXLVFNQcRxGSI7XHrZ5YApE0JS2ylBc6 b+J0Z0/RII4cOpgEOngcenfweY8rHY0HKmyvRNT2I52y4ByN2wmo/4iEAiY2Y9Zt3Pj2mrcvvfgi 9mdTNOqh01FnqqaSRmWEN9KiXkI9ILojHszF5x5CzvPrzrIjwV889sC+ZPKDCy6abOQKYIcvlTYX 3xNIQppN40DKaEuk9jTHt2zffWDvtrnjc8+qmyPS0LSBVc1aJ/h3Z68w/cG8SC5ayoUY5aGIZJcU 0V11YJy19P2PvPB8W8rLY98j/VXk0B5+1YFiNEQXvIMZB5qiA8oGPTYD0v1MAqrdepQDuGYKdKud mBtv3dHU0jzRrKAufKOk2tJ9aZGuGsoowGOi50+k48WYqqWYsvogDvtoUgGBEv6YHbpDixSeIimh K00nfU66IM1krm7a+ub6NX/x/o9GESinoQYaqkIRAktH1c085OJrVoSvOReY4965c2dNTQ3X8D8s ELBKMppl7iGXokdAyi/qqDLM9fzD4kIXoFfwnKDSlt3jHsLQyjQdQxdzPy1GeuXON3++8te5hv/S xWcXB4sIrEzhKr1cvKOL9rE6dI+Q7bUyiTBoWQ6TV3q06DBjf4bUHNCZrCD1iy++CGP2j//4jxCf JjgG9B/7Kh+pHLra8Ugll03nvUYBPesx6jZv3gxqGn31EcED1Vgh44KhezhAyuAlHYaznl4JzCxA eA5KpQujb0mKV5QtE1eXk9teTzLl1881QiM6GI9r5IE6l0ywXhd6GtJxueZCa4ESjOgc/WXXK53s bZYCWQpAARtWHM477WB9HmP91WGvok047hRe6ESkwC9KZ4PwmvAGeAZmyxJxDgSAID7Uz7xW47cb tn9y3rRqv2YUnW6uRuCATnGQdIWbZHcTkqxoQmnpwQ4Fk2kT9h9XcbDTFhAoaSbbcG6WTiXsQIQd QtjbWDqhaPG1ZyO8g/dEkAPbpBlrYdMlS7LHYKIjkE/dqN9BTj1ZVmH1OAS+yi4bkuQzzyq9wjW8 QAwjuEIeEJI/kcuwgp8CAKeBJczAKhZBXoh7j2/Zv3XHgcZ3tk/Oc5bMrJ0/pao6EgjC8sHmQzPY fspNzYX1zxzUhD9aTn44dIm6Q1BBcJ+6E3TZZxgiZd6oJPo8ka7mcAmr4Bl1UukqzUjyFaskwuCj jqu4V3lLYSGIphI7BIjyyhtv/tWnb53/4gsTJ1QI3hGGWIgE1xyUDIgAMpCOBrJ30+jY8paAKLBa tusEPTPILji/ddXkZUY09xuP/6Ix3vHXi6+cYoQTroDBXc2J+vbOl1qa30yaWxvTjXtbsVA/Lj86 PVhQLN3ApHfaCHNNoyxgj6sQW6ByUDsKJ2Xlhh/WA8zzK+acf8UcKbxQFmmeojwFNT3x8M6WcpAn Mhd5DgaA1GrpQNWaiqtmgeiykzKQX5lfXLp9y5Y5M2fwpeUlaom0GLnp9uNRi5nOJRV2H0aD4TRm QunwCRxOxEyfP24F+Mh1WfMh9jE4RLjIZjPVBxA9dbKPy3DD4B4s2Pq8/bb1v2ueqCktX5hXTUNZ WBRB4OkDn6ui9jwPs+x8yjdt2oRaUE5ODlHReR5mAkcoOK2WSHshtv6abHxlC2YhbQiKF2zudaim DNEfaEh6tRrmcTfpWGaHmX67bduvXn1i3ao1y6bOu2LZudWR4lDatYGBBKY7KW8fUjVdUjoE5FJT JB2RQ4h37EA+LBkMHjtu7r77bjwhw+bxhIOLLIul2qf3Sbda76fZ+ywFhk4BBWFk4kMcN8phRnRS +/GPf8wuEQqgB7AGaZny6MHMQzAeO+hQzmRXCW8Z5zokF8wCWgmHBDko2xtvvEFgFn54m0nq8Aty R2rHmZ3WbOrDdK8OT1wwnkaVvD08YuYJZeDQZSMkNOEzQJmBo6TAE95mAmcvshTIUmAACghSwG6F 6zowxK5x9blnFIq+nSgPplOuDc8yQGRewfPIIjTG5RRD7LcibDlRnr5Xbt8zwQzNqx6vQulUDkns kJt+cmFzlek6LfgZMOLYfbPSlokxDiUy8JteLNiWxMd1sAQG3GbXnZQadssIwJEjftEQQpjqHll1 XcpPj6f9ZN/9mModDNxjciLfaDLG8pKYgJTdjmrnmIrl2om0naSkCeRHXhLDDOIQudOyHbvJ9raZ 3p9a2h/btr1j/a48M1pdnPuBKxbW5IXKHWHskdUhc0Q6AnZSoFhlfrAE3cXqUajDXnY/6DEbdj/q I3rmUR8XROsRU+BP5gHlS4GfBKEJvTlLYAikNUYFCkdjQGDvnFkLJ/nDL/7u4apPfMREVilO7pCV UFP0KhGdidhEyWqNeDrug5LJNEqSNGbaMROAcgRFChcCqi4qm1d6pvWDB3/0lfadV59z9Vxr2rP7 m/7ruRdbQ+H8xtTcwspzi0omTSvJz2NTlJ3vE6d2SswiIk9x+qF7dKYRe1RNik4AviWwswhLpaJU SAx4AicdWjchu/QQXrMHNSAqmMLxZ4ijUyIuJBcIbhg5ubmVEyaufXvNRRdegIQ28wHNEJBAiG7E zwYdV7KjqGA8llTlIyoIVeDhsTwOkkfEdRSTjg4lpYMGbGfnvs1b1qy/dNmKAiuEHjKdW/qAYMNR HXAUxIejmDBhAps+RpXW6CJjNCcVku4dwSos8F2WNKRsdAtkveBf9FTpBVG6LEOdDbcoYNu+XUb7 yxtfffDx30dCoVuu+NDJVXXspmVtnL7kMbAVgwRhSahH9+nqSAcJPrqSjyw27BNMFB0V/opWQFsK Wyx0aVLjIW9104ws8Xd3rCzSe3e379GoncY/wK1Vq1ahz6CR0sgyZqyCiOrr64ku3zN16JGsE+QB txwMbK5BdFxrbkGDKM6EpAwksnLlSsrGW7bhsWcXtMZbHWCA4pEyyXKw85CdeyBGigSeJCNyHDg6 bwkjn1Ll1o9Zib2LKJETlxx5rks+QO7ZV1kKZCmQoYBaGIF1E3P+ODuelMsJdTI2kZgBE8twgzAe zAUwOsKkKC4IUVUgYbEbqj7t/nFL/bKqCRMVBhwklUxpDrtgVDP7RGCgLNRC457NJhcfgI4/AGo4 7jb67VbTOhBLWrF4ZYEYPIBFFsRxMMtDuKnDchj8gcx3mUNudIL6MRMlSIQsWZoHvqhceWNjARSr mJ22GAbB3p6f/VgAaiYvHsA67trW/ORjTxfVVE0tCc0pyTtjxlQkWAgkkRdpEQ5znNju56G0TSb7 Y3HRZ+669tBC2FVCQHA1A4uoTsihHgrX32kk/ZY1bmL5Rddc/v2f/Pf7PnY9NMAQhXYjyNfFZ4n9 EZKQVJCLWOL1wvShJylCvQ7T2G8auzxjc8Lc1R5vam6Nb999bu2k26/47Jd+9/++/sRdX1hwW21u 2YfPXBKOhidaviLDKOHzJKmBreKAb1zTi0oorDlbIgczJiFfOroWBWdAiGhRdnHiBgIoJmp7cPc0 SdDEOSSaolFeUmnq24NEfJ50I/GFQh7FhgU2m/GErx6J88HSCjI6DPHAriLA7OYTO7z42ubtEwsq isSJYhdReqavIx61c1fzqvxAMiLUFKViZE/yxmvvWDJ59qLqOtVpIRLNLj4iIYnuBfJzKH0GLTlU gjeAXGvWrMFwN0zFoFHGLgBaTLQ1YxuNdu2WQ/ISyaW0iZSM2gL2WO1CoMeuRcPY0L73ntcfff3P L1+6YMn755xRECyHZMBjH8Z1sc/iw+SwKq+ge7kYJnlU3DE7QXz6p2b5ZCyojbX0ZP1wzLJ9NyTc PYLfDXXJ1uEYUIDxxqzHF6KiooILcBEDb8TlYAxzsE5244031tTU6PUbPaR1mjzRtzrT5557Dpvg +gkRNRLjgmIAO3GZgHz/hhtuuOqqq66++mr9fOCyUXiCkThpMqFv3779a1/7GlF4grcG0udtz/L0 So3oHBk64EmvurqadCgPEfWrXlGyt1kKZCnQHwVE8U721sC4uCG2kClxnDDEWCv04biMlWphfAc4 mIw0b4sXO3S9QqAy11izaeuW/Vs+sWRO7iFs8ADJ9P0KlhL9ywBppjFSyHI4Wk8Iyhx25lHscDwC Ynh6e8fzT700d2LZVaefRGEU1ECVCvigyzVg6fvO9pCnh7JiOgd1Jit0MkUUKoyfghbC48IIcifK sAKBnKTtYIPU9fAUIHMXuobJtHdyac60y5ZXFuT8/P57/+nWm37z619Pm4wbG/YcUkcRjMDkI0BS O9AOKczRvqEG3fSTqqmj64G6F4muEubRY1SpaQCW4cTmjnymaL6g1W56EcNefMn53/35j1c+++S5 Z65IeZ2AJ4elBLQzHGGSIaCCCQBhGxDV5FnbmpJ7OtwNO/a+s7+xIZXaE3Da/XYomVwUyTNjgbpx 1f94xd9+84//c/8jP779mk9NiwYd0+5Iu0kbfloQh4MTBivBLoWIv4CGSrsCsfj20AS9vy+6Yqqm bGZIAvDU7kd4Xuwl7nLS5XZOHiuJYh3FBn3RSkhl2F3ZtZOqmyz6V9q4Owu+SjU1NSyD6u+sPvcM Tp6ICikuUEGoZRm7Duy/Z+UD5y8999zyOkECumw94xzda8Fz5KianGuqLJjew1iNA3SeNWFyxfhK XCDClDj4omfsoQsgE4AMgpEdmgOhjVjDZXWbb/3I0jlSsZj+ZEBTJf5kKULu6faySZYnSq8Va5ns LIVQAc/ctuGd3Rvq/+a6Ty/Im1BODLEYhK44U4KIRJNeGgG1lI3Jg+gcquOpq+PipOnPYMEci1aa 1ayaXmGHy8qsZRwXxT1uCpFFesdNU5yYBcngIvbpMfZGWQlGKWOYwcxa45QpUwZNDdcOKGTy6SKk nnM56ws+Y6y3FRYWYkqO/XWDJtVnANQDsNKpP43UlILJ97h/KMukw0EwKsIZt34IBjXG6zP97MMs BbIUGIACJoYfU8mASCswPYjMyR8zfKxVI1iR4cgeKbWyO0AKcDzgG/AYHD+L37CBqFjmRP0XnDxz WiQYhpvRgGuAJPp/pcRkaczg417aTPlh2JP+TixoUEisYez0289uaH7kT2/OrixeNGcKLBM8FE7N FBslKnHUapQfYM2MSQFlCuQ/D6iwuhRYx/+ICsN1OmmDjIG77MXCIKbt94K7DePBxo71G7dVh5xL Zk3C7yc8cRB/4f50YRGCkMTpc04y21p/+I2vf+2bd4pao3D9Mh2ijSo2cUSep7js/kk01m+k3j2O g6XRRNCEEf1L/ugFQFV+MOngKGuaph8v5+hEWsbSkxcXFY777W8fO3PZeZYZFnqJZMxrN1IRAyjo +qkvxlBNX9w2XtrX8a1HX0qWVha7Xm04vCLqn1oSri6JlgfNKL46EJceSC/Nryo897Ytm18KpNsD sp+qM8K3w+/AitpiaxXPIaAPv3xAkc1hi0fZmeDzIbXR1cjUrbtWojJrOewBSIo01VhTv+HObc/d duYVS5wKLEqiZ2qjIgxoVwIeicT/7rgZItF+mhsm68svvxzjZDzhuivrTDh9gYSMLVvdzRyN5G7e v/v1nRtXlNd1JX5Y+r0SGOvbHsNXQDyHERRFPvT8grZdYoSRnkIYEXyKYFd6bVeRNHm774ZeTqjH vn0WcFndHnqssQiJt4+czBTgCCDXLSWTHt2XFSgowaKCmnnEjGrSu27qqe+fvbBTpiEvZri5on4g YzrhskUX2CjxBPhBHP4gzvDpMxY1zaQJ8fGJhSCanTUZXkszjZkw2YvDKTDKD83hCWafvOcowJSH tuTevXv5WnDor8iIqcDGNqAaWpc6BWbsw79A5EguHLwlMBeZ7HQZeKhjcQvi4uAJQHTPnj2ZlDNR el7orCdNmsRDpg8KQ15ckJrOq2fgw68J9v/ZOw8Aq6prYZ9269zpDWaAGXpHUFAEDKKx9xJNbO8l MRpTX/L/L9Xkpbwk772Y5E95KZYUU0wxJpbExBpjVxRQkN6lDzNMvfWc839r73svAwOXAUYEvYfh 3H322WXtdXZZa6+119IpAYm8oIW8XKQkXgNMoG/GYkwRA0UM9MWAMC5yJEkkcWhsoq7ZYhjlqKWh ciSkG69gO/Y7oBi0pKNY0QRA4ROZIOdRHHvC0IZJRkNMBIaHdcE84JkvYUSDNt7hoK6sQCqCcl63 YS7J+N9b9Lq/av1F00e+Y0IDwsOwbLgjeaERgC9tgaiS/fjDAiFLj6kyRKtPSFmh1ES4odgbofOg bh045JQfgRIMGe2m8c9E6pHu7vkLV8R2pYeF7OYJo6o9IxJHeIWBC3QW0z2G12EYQ0dM+I8vf+PG G2649roPTJ0xQyETAhCS0sUjGchVLTi8BhxG7jw5qssAk8zShGUTQG3JJcQnmODDQsNLxBbINtKc vcM/OfINos1kTMxMWH5JOHzpFdfd+fs/faC9J1oR3ZVId7ruii73pe09navXnz+6+tKJwyMgxkxW WN4p1V7juWPcWHlNpGSQooz5jgiURJ816HUj9RQjNZnxpSUjJ5+ZNrwk1XOslNzYzwhluqyU2MlI IHriRJ2ymCI7F3svndKzpTV7XLq3wxkC/cjho3a8et9vnvrbhNOvLVVDAgVQ2U3AUC2Z9tW5GQes cfkSIZe5WB/1ktr7VTYNBwMVDiWP75cHSnH6sKxjQ4+RLAN4weGbeWWbyA+zAbjCSpPppoHK5/wa BjoYiwCuLNVALCg6AYj136ENPL18s6b/4Q9/0J5I3sT2i9gNm0shcYSAGRqeIDXULEAn0IdLrbiR xtQPKhDSCVHTdq0g9FrGRQdB9nzY+VAbNiEnwHSkh8/uFvXpfrtfHZEQ8HDRP9m4p0LC4P/222// 85//jBs99vHzPZb43nTgEYHuWKqkyOkdS1/rKISVsQc/w1BkwcAZ3R//+MfDB5JBy7Kny4Exmz9/ /pYtW/Qw5nHy5Mm4SeCtzAFq5HPPV6onYv2WsH6lp4P29vYvfvGLeMkrMCNQPmzeZz7zGcyx5AvR AV1F77p0zF53GDxtohOJ4qpVq3Drh2Cwdwl7pS8+FjFQxMD+MCAD2xTZF6wREpAOz3vw9RUXVjSP jkUsh4NjqMIJfbe/7JLPwuQmuTk+q2zPIXhDc9H3yrHGCLeFWYl9UsT7LXGPF9BKGSOAYU3UumEg sRKAYXdIr/ltyd8+uzy1q+uqeVPmDS6DlkeZTOxVwuapC6CZ4PgrCP0edRV4kELAAT/SYBFowN4Q xqM3XE0YlUwANK1UwESIt2Rzx3PrdixauyETCc8ZXf/OyY2ja0OVtoE7BfbHpCAYEs/CogxWBTnk d+7Fl8y6657Pf+kbd9/zh3AQdgk6mr1/aYHCO1T2/vFfAOiBfqWBYOFgtkezUXymsUvgpUCHOLAQ 5wDoq8KfimlUsbfCXZYZ0ZukQR2p9Li5czd8539vv/fRmrETlq7f0pFIIfStLy1vrq6qK69I+EYU NTf0N32jJmBV1tbxoUUt0Jcjj9QuZDfqnvAXYjEW8tsLiYKrgXFP7JlamI6Vb+J0em7aiqbcRIUV tbEGCYsiXNvedqGz6OENmJYPnI8Q3+g6riJS+qF5l3zjj7f9fsS4dw0/scIVJyLo1dDfLIATHieb a58/eq0EBwSgpKXb7HlOT3Ll9lGEpzLpxt64ESPuW/XitnR7WaAWFV4BPgfbPms5IpEMcLAkfCeS KTDAYKcfl8CkijpjFj7FAkmY/1kWkYdeuO0PqJp4YImH4OlP+jc2DS3hkyh+TRnX5GSm7PBw0DRp WDhRmL9r3fML5l8xYc7E2mGZtIfGu3B30nvE0Ct2jcMgRzAgXYovuXtbPYuzg8bPwLY3T8LpXsoj Dut/8pOfIIuGzdPEGJFUWoCoG1iQjtHSCs4Ex2ibimAfQQwwzLTwCh6JQ3EMyIEdchT4yCOPPPHE E2hREkZX8wMf+ACcHmH21QrXxUTAAqYnAoDEb97NN98MbnTMPpFEscTX1taSl2SFy+9bgq4RIMkI wYHiKEX1TVaMKWKgiIH+YEBRxyTEczf0eKAzk/jbK8tGjK5qGhOBvPGzekkFSkIvTc41OZaN3wNY q3TEiqN7CFmDuXjxhw3Jt5vqK1DQfl4hQgmHIKvcJIeD26zQOsN4+vWdf3tiyZSG+s+fMr65FFMn +NBGAoZAgbkFokT/CXV/OBVreDTVpmhtIXeEuaGVct5GxKDUEPWQYnG4uQQ53v2LNj702tp2O9BQ U3rtaVOnVZQOi3LYEfkHRj3QbeUQsqb04GcsbXwFL26RWOyzX7j53LPO/enPf/HhD14vEyQ8DYZE gD5HQ2tgjvxd2qwQKs1WF7MuntDFZRg2VeDqEGjgz9AIu1YYcSbkL18eGpfm4kIbfUlso4rOm2Es Xvv6y8uXjpo6+bd33PHv//nf550wvro80BCJjHICMbR+YXrTKOWLa3u1ZSD8GyqeiJk9K6mEIxwD E5U4KOYSvJmLLU453RbA2r+YtXQwArp0+4YdXd3jRmKgy4+ZJeK8nLNRFJ0DXrqGuojYHZeLJIpm yTeSviMJkKnNqxmz9vTzb/vnHwdHSs+vn4RuchJmE98HvEZG0w/6Tq+krFz7YPOoRhT6hGfUI5Ea pzWNvn3h3zd37xpeXqUMXebh07Af+buYlxTjoLJmi1f0TsNfsv7VSTXDmkJlcPWy3AOj9FX9UeQh i18VPCiIwRLp9d7xQWV8IxLTHmxt8qlpR0j6n+xeJNxUxgluTLfdPf+Rvy57ublxuFkaQW8T8aaX 9jJh6b/s+9CMDLMjPVDn32s6okR95QO5iCP8y+eD0sv3z5/+9KfIn6+//nrAoOseLIV2hIE/eqrr x0xw9ABbhOTow4AsfDmbXStXrtRjUubWAbqYWJEZamsoFMsZXO4Me108/FuBekgJ/0liZgSmZkDF j3mB9PlXmt/j8WAbQnoApiJd3XHHHYd9szy0+fKLgSIGihjoDwaExGT8CmEmDuHsUDg4ZMyuHkY0 e9NMAnhyVmT4fsqCmkHOhgl6C2KbcMTYBokvVJGYHxBTmXniej8lFI5m+YQGEUN/qZCVsktCxlOb t9338svvnDzuxjHDa2Egkp4XUoQoBBUCH9gjpUJGsZBlgHSYACjOTkQZWo8OzgH/LltAAABAAElE QVT5JZyHsHfAxjyccryA1RLwX0fEVxWYOXrQrJGjx8aUs4SAEc9kXFhRRcXDG2JYUvCiaD7oPwIg Pp5Izz7xhH+57t3fuuWbF1543tCGwdgS4WBPEHOmygvzgM31hXG9n7fSC/SlCFbxQwCGmflFjZWW BZGnZcxgh2VvThnr21Mtu9o3bGtPd7snTRkyfnBJFT7ExP2FNaq+7sYzT28yzN/ccefHThwbCRoe TIMHryj7CYhARPqGsoksP8LqiuotDG+wI2W2Y+jHMUoNK2wERPvVgbszMYnSY5hJCzcKnAIwUm2G 9Wxy7QN///tls869dNIpJZ6DvJS/3Y4vcu3gl6ao1vSKyrVR1a54PvWZKk3v/NEnzF88/97nH5l0 3vByO0z3FqoOATY8gNJc7VPK7gjWJpZs/cyuKIvXXjwMh1r5vmjOCT9Af/DchnBFtKp0ddeWGSXD HLFt8+ZeQgpw5ExxcfKDQ/BlO1ffds+vP3PNDU0lVUingQ9UcMkswj6FaggTgOQ5EH76tk2TBOBN OoJmI/smOlIxTDBKeiyTpEiqTa/H8tos8+VNS+567J72ns5rZp9x3qR31vhWBj+fHIpRIl9aHWUO xBILiEOzlTlI40TvRGng9eAXpL3JFyScVt2ko65evfp73/veRz/6UQ6XEg9kRU6vn5+nyOn1E1HF ZPvFgD7JxpDbuHHjgM99LDxoPyKph8cjTPnRKNNUdlNNG1/aH2QkhkvkLQsYkwWiNmxpErm/9Mzd TB+aSdPzOM4V9pd4n/Hk0hmpq7q6WrN5OkanJ7zPjMXIIgaKGNgHBhQ9LQYrIN/VwHWiZZtXtftT BiERkaFccDyhN5c0Qxnf4oQe5vFXpdyn16ybO6KpKuQkA7iUhoxXDM0+Ku5XFA6lMybey0qwvg/1 j2vpy6zovKknNA+r4ZhWZ8YKei61UAcSRG2+RFFQ0Jk0DDoN2krMxPSrsn0lgoJVzN7uEhBSwrj1 JNNrtrXVVFeUhEswOlLlwogYk4bVp4bVeHKyB2VTOc2FbRscKYuYCGxiuFG0PuFHBSBhaLjbkPgo nSY/9X8+/ugjD379G//5/777PTay+B5Aj6ZoXiCwL+iOSFzv6Vz3B9RM/AwsWSKV+Vsys7Dd3rC9 bdOOjkTSxbxPNN0xOpweV+GMCFYM8ZH/RfHUE4wEyqLhutLodddccPq8ab69K572wlYI99MJrfEG YY8cRPBBSDRkRagneKwIpcvoZFxe2O1x0jiwxtpNyI/ZPudA4RCF3+J8ZoXtnTv0BPds9weP/Xq+ v/L/TLt0aCZgZzg+if2UHKJESJgL51iSXhHySvhYhNlon0qdCCf90X74C6de9bl7b73l1Qc/Ne2y oYCWNnrwAii7CXIvfOEXrqOjY86cOX3XbtAJNU33pblyUVbKqwqWDB8y8sWlr75r8Ow9wC1czRv4 VqYBGQVgQ4whpf+x5JloXVVNZQNGnNS5RdGrFWxIK3J7I7B9Kv0B8bMX4IL13CKeD+yV5og9AjwU PFsVtIau1mP6ryRa/7jwoSdfemb2hGn/d+bZo8P1JUnTxaorFgNSfijpBx3Lgz0X7k56DxtDhNHo lIGs/4A+hxyCahfoiDVoHxUx8+dldz/84Q8hz6677jpNxfXtsfvIX4xSGChyesWOcLgYgIliyDEa EamzZuBnht0XLdo6hKKZPfUw1nlRiEdd88YbbyRSxzPydYAEyPTyswABZgE9+eo7yfRBcyAkgL2s r3/961u2bCFZAcAoX/N7pKEV8IqUQ4uoi1eFJ3fSAwaJSblz584lS5bMnDmzQF3FV0UMFDFwIAwI GRNAWGVDFBtjDWtNOt7jGGE5iQX/JOTb/i4OZmFFw7PabasEkv3vm3c+vWzJjCH1ASuSxF6mFLkX Ib13SWmhdZF0YRtRiXGUqIvTV/hBwz0VhGSrgUctCx90Ivdw/aaqWJNfgioc9jxsJ8QxIYFPFOqE jkIUqTTviBLKk7vm9vK1Egshv5vQgqDHRLrtcPQL1lAIMjJwCbORSRnwj25AzNNYiK06DQNzNYsT 7rINuza+siKzect1Z80ZM7YO1gRiHfEl1YcsPwUdRy1iOxMH3AFQhEN3KZMixWC7Jve4EylhYScM o6l5xM03f+FjH/u3K6+86pQ5s4iGQcKdveTL8SekVhckJByjEsSKuAXTMxSL/QcHZUlhUETUhqiF BvEW2ZmajamDS1eusAAiKEgg05GExNynkPW8F6BgeDChqZRidSRl4BaMHDSEil5ev/SR55e0xoaU lZbNqCxrrKkfXh8dWmLW42ba8GNG0nI5YZeJRCOpDOq1rDteyHHGDB+RSicioXAmk0LRzcHXghJd 2hzphCVWEAmowvDxPTCkaSkhGlAJH8jmAbGciNJNFfBFAhd0MumaQPjiEbPZsPzFg7+/I2ldPePs YYHSiBdPi2dItEkD4hADsZNCDW20wZC0Wmrb4+J7USjxfFYXH+nuuKqhl84++/Yn7n1sUPMlg2eE 0BUFB3jE4Jtnd0gkuXwtjWfVw6iUsw0//vGPUcZ58MEHWdr6rm5SieoAJMbVBJY/K8zAjPDwx7c/ 0Wb3xKyIMLN7QsjTnhF7wD7AD/AqptFpupUphpaXdLzl8ZanVi1893FnDHHK6XuaKVMdRj6Z+jiq P6mmEs9D/6GFEuDCtBsWQU455RQ8pw9wc/oWp7+XjudTqs/OE8J45TOQju5nLA/LmUkj88/VC+56 7C9uyP7wBe+dO2wa7Y/SBxjXloNqkxEQ+SyNlW7ARYh9BvVxdYS8AB3qFS81Wg4KP9lyBvQHUkog Ms01a9b8+te//tjHPlZXVwehRQyE1oBW9VYurIipt/LXPTJt07wWMyA2SPArsGjRIjgrIvWyoe/9 hwQ2jKLIJXMq0xMLTC6GMY+sjMIZ55qpI6ztwejqSK9l+vB1ZOQtcwFhIglw0u+zn/2sniP2B4+u kbsGgFo6Ozt/8IMfYFkU+SHxXPvLSzwQkoU7NeJWFTbv0JBQoIriqyIG3kYY0FQJipZGBq1oBBVD 0+7KVHebb1SwFY2PrIIX1HYQbiiQMJzQds/+29rWKaPHNpTGjHgSa5kZNPfY9NEUzf7KgY5XzKSQ 4Iq6hx7iFBwnwUKeBb3V6WBDMWNh6lFKwJcZhBX0klniYIxT+Lp88QQU0aJr4kkvvpByQk2paUVU AskrBcglc40nh86EqiMdTYEyg7JGiQ7GBNygkoXQsssw16aNBS0dj766bjvCKNeYO37E6adPGxkL kwZRVO6C8rdFyUFfu+NzMQJsHl4VCSFoZjX6Lr74snXrNnLGB6zihQu2hLM+IiIBQwpsfrJwZ0vR zB5TuZ4FpTWSUC4CtBUlUO6aC1balmp6ldKkqfCgCh48flEHW/smjs6thM5pWCnf60kn1/ZkVm9J 7ty5qWXzmotnz5g5tIEGwg8j25wwdERDVV1ZJFYWCZeZYntHKpf6wTFMI/xzzLElGjcZ3LkCSDpd pHklbtoLBsr0QrN7NyDHpqv2yYMwEhSgv6SBlDgoljT1pdArXBABlI0dmGqr1vQuaZoz7ILa7937 i03tXTedce14O4h1Fvyzk4q0AgfQSYMFIfLt+Ot7ScVc8NTw+WbaNuaNPmnjhnXPPfzwzPeMGuSU YevVTkuH9TCtoxotxWSbr7JK55HtCU6S45aWLVoUZ7Ivcj8aHoFErHeovQxUAA3r+Iqmx3syazrX Dy4drdhcDUwum/rdR9Qe7wfogRbRRinM85OJlGM9vvEVOxw6c+qsKKMUdPLxdoOi0Jp7Jnr3m/6B Qz/m2rx5M1vPf/nLX44Ep6c+GtAJqDSI3W0Mj6uvn2aLAEu6wUDK5uyx+8SyBb97+J5pU6adcdK8 UZFGju2F9bhT6u3iBJOr93yp2s8t2/XV+94Y2We/k0KO4JUntwhgiAUeD8xD7HFp0g4a7wiCcwxX lZ2ijuEWFEF/szHA3Mc45M5e16ZNmwgAEeNQRx4UdORlcdUZdTmEiaEQAtwZ2HBujHPCxMP4cZES 5op4KuWCeuOC1yISkAgTSXqS9cdHHyl7X4jmkCtSO5euVwPWO00+TAKSwXwCFYf03ggTNfm6ioEi Bt4eGJCBz39FmRixaMTBvF5KPLohLepNx/XFhqjOBeBMyjN2cP62rk07d3x1xkkIBtFlgkvBo1ze gHzfvDoGz+JiuAVThpaXsLHID+3tYze/FWMnRqwnmXngiWeGxiIXnDTNS8I38l6RY7mf/RWbi4df gnOBVoesgucU6ZxwIaJZKQRY3Dbao+h3emVGBnuhWBeBqcvAthpOKaROt+GFjX9u3fX41l1/29gT 9NOzapwbh1ad0lQXCsN9ZnqMLgxG7odXyIFwoF/mViRpENLRSPizn/4MG1nwt7KlhUAP/KELKjMz bA8AiySNP6Z/ovjjuGBSnBiINUgUP1AEFbGmfDQSByUzbkcN/MDhJg4pqY839iQMHWZVMQAqwj65 885A4cznG5ibEunFrV1r4omVicy6nYmtu3Z0G501lSU1YWf0uIZkVRTPEFX4iaDotD/MitZVR2FR QC5LCGAJcmkvPwKd+r9n8zl5CO8qrVMrCPc93x/0E9VIjVwqJDAYxuTG8e+/8Oo7//6HO+7/+fvP unKEVcHpc1kvRQVY+GcB0DJ6AkKZF6JkaWXA5ygouSK++/45529cu7bJDEX4IrREfE0qWTQfSsNA 9VlohHmjbcRPnz79+9//PhuafTk9MsnCyUfjI6rvyEqL7/axtcPeOXlmg1WBrJiFXzeOuy47WxfP R+CC0TSNMj5a0Ep7/pb4rn8se+Gi8ScPsmN0S0gJi30S2S8YyEs7lDoyttYwuMLHBaXZ0UVTHNkP CoqInNlCHROWQe6MrR/6b+++fkTdyIDsxaQdjMTqDzLArR9ITB6wLMYEZB4UF+pRP/vZz775zW9y KIYY6EBeEa/vByynmKDI6RX7wGFhQJYnpUhNKT09PfBU2scAa6QeoiQ4qAoYvXBKed6MvFhbeuml lzjzxorGW5ioyspKTtBRBS4TSKndGACGrgjujrN8GiqK0rkAhvSoqVBCAXi0MJAEeFnQ1l/ITkZK 0y3lVYEWkYyrq6sL8WZZWRkpC1dXAJLiqyIGihgQDMh45b+MW0Z4dUkUfbWejrRRw+IlpHuB8QyV n7Cs8lR4k238efGqWUMqx5agR4e+kx1E6o9Ok1hjL0jNU4ns3iRdC1uJaIyKdl5JxuSE253pzM// +sysxLZzLzgTfiWoKStFVespT4A+4CcUdT+Sq8Ypo4q6PVKCsg8JXxqGEWLmy7jIJ4OOqEu4OGZz DDdmrEsaD7ywAoHX56eNGlZf2lxiI8zxkpjYgxFMlgovzJZ+dmI8ICx9E7BzBRj8gzHA5xo6Em46 ydaZ0vlSuEfOquEnBUwcUGvKVJUFIZqx0a+kjYDFGUChVwUceD4bsV08yDFGE9skZjtEm9KAhTGF t0Emh638lJupycRNvNTB0thGl2G8uqnlD08viVvB2oqGkwfXjmquH19mRWKRsCMNR4qKHmQAg6Eg EauiQA3bqFgU6SuARHN2y+X6Npd84uCHxWLDhg14S2My30eig4nK9gTwQghjMdDoyOpM76QhE+su r/zRPb/471/+5L/e83EsqdCVUf0XyGmtsJuiN0y+ApweRSLfEfVbUUZ1kFw2jp9mIMpL4hkeDVbZ NsWRujDfqn8JCLkGESZIdHNTE66oWbNo1j4WLHo2q5iFtq/KKVsRfqUVuvqkc8uAE0wDX34QUihl KtGuCqpHub1RF32K06WhtNkdTGfC0WeWvhDf1nrOGdPpRal0CuVkNaQGrHZNS6xYsQI2D5aDcveB sQGrTQrSaNSop9uITxBGosdei22VwgX6nMnk6wdNd0zVkLgXxxAPXZ1DLPR+4RFl44mPfKxe7Ndr 6gsLCyeddNIVV1wBwonRR2k0lXistu3Iwk2vKF5FDBwWBlhOWBHhkQYPHvzud7/7f/7nfzgRp+dE huVBFU16MiYSiSeffHL9+vWMcwp/9dVXsfXCqNazKhL80047be3atWxDsrWDvujJJ59M7Yx/6kIL BTZPVji1KUsCAhoY2ELO6eE8vfD6zVsAuPXWW4cMGaIXfgrXWQ7YHBJQNZZCKWHBggXXXHPNQTW/ mLiIgSIG+mAASkX9yUEyoyoaDqXj3btajdp6IgoTMryFFoW5WNCVXt7R/tXJJ2ABn+NPkECeaDGK PYKCtDSMIqoBdsArwfM13tmgmlEh2Bwwfrus7eHnVkwY3fCeqSfVRzHVrzgIDu/BSAh1xQWpdUA6 S3yt6+TSwmw+oR9hfCgCnhZ3bbArcABuwInbTk/KiKEjyFE3pjgjXR0Kve/CGQ0Bv9RLc+KN1qZs OxEKpNF+yNg4j0MIo4A51JtQiWrjHDQxA7sZG3mbzOoIHdGo5bQQzIPUAcjCO4gJEmhvxdeI+MEv QWiJIUwMdRIfoCEgSMASchTnB/CBPoK7MPwC5wy3G8brCaO1K72rrWtbS6Z7e+uHZ1cOqyxBXQ0p Ycw3TmqoHXHhqbESpzTHFobhh2DaOc+IQqlwmSjrCgw4jsCyJYCJlinw6j03qVfCmvrlQYRSvUhh JnzmcLYsmbo5EcRydqiI22c+009zFBDOFddm/rjyIR+/7P33Pfloa6pzUEl5iVgBFdkZJ+tgYAAt ylcvzJfyUTCeatvxTMIJOBk3o/wGskPAAYcMBcmaSB+XTyNNpaF5NhzM6J5RWlbGkrpu3bqJEyfu A2jEsJJPMCi/8umcEHw6BxEzfFbFw+vC85kV45fLkI99QwJSCz3RsxzX3OBkHlm6YN7QKcMidcEk vJCT4pisavpA1U334Hr++efR2+QwCMXyOFCF9y2H1mE9CYcZIr5jbsFlh2W0Z5gG8Cza8/yKRROG jJoYaiAj2ydmBtNAoqXAzCFQyR4NXfsNBK8vwAMeQwfWNNU555xz3nnnQYnxyKVlegTeUPwPeHPe xAKLnN6biPy3QtV6sHGHF+Le1NSELIsNQs1rHbCFZOHKD1fCSOFgFO+9916YJbLzCtkaF9waj9wZ /DhPnzt3br5wIsnILMD4ZxbWepuEEe5x6YyAB2Bf+MIX9GM+714BqqMc7jCQskwyh+YYRUqgUbqZ e+XKP1I49VICa+dVV11Feh7zb4uBIgaKGDg4DOQIFcgW6HXotoqAHUMchAjCr0fWADFU4BJa1veR Fz2zdtOg+oqZNaXsijOqrYTpRkWjL3cibt9loANn+j0ZkwMvIRgGEY7YnIhzb31x5Quvt14xc/QV Y2uxkg+7CUvjZtSpP2GDskIudX5t3yXrWIBHvxH6WURdlJ1LK5S5ari02jATAWOLbyxv73lx8dZM R/zik8dMqHBCGYjAjlqzpDxQEvYwzoJPP47z4WYQR3GwVgje5KSS2P3M4TBX/EH8ynzIlMsPmRT/ hmTPCQQ6O7pBTll5BZYeICm1OFMnEtEddKlIrji3ZkQwDiL8nQioUMMCREqCBeMUHkYAO217a8rd 0t6xftvO5Vtb1nYlOuxoR9IImcERtQ3jxg1Jlgt/i80b/B9GPL8xYDYGcVqH3wPqACAH/khUQUGg sMysJYg5UGhkQYLdpfleRJamHKsiCfMXbdpH92HGhohnGfrd73536aWXEiBD70Uqn7+fAalDfwLh 3JByZsJgECcOvjehrGHkeddhWogTC1g4FR4a+88WxxF9kW3ilxxxndjS2e8Fh8N3L3EwmI9QNJhB 7VecjPmIQBUHi3kOEigI6MuwscpoKiXKH5CZBo3F+dCyZcugpPV37lUZvYdE5OITCkss3THD0UD8 1iFVggEB2Wr5znZ51dty8Grk5p56lTpwQapATRWJd8gJL9qxeG3HzhtPPA9LuCAaftoWGzdZhnZA 6tT4Wbx4MSo/bCiz0L+hYiVaJ+MI0NlREcsDXibktjrO/B0r//TYn5Lt7Z+64oPpCJrNqDnTTNno EAj5FrKdwuTHt9HdYEBaf4QKyY81AgxdabZS5tJ0nQZCv+J+hGA69qspcnrH/jd8U1sgq2gvUgI9 EDZE9fgkXg/RwgDqbRs9vHUW0rO+wt3BpxHglX6ry2lra0OZ84wzzuBRx1MdAcphCl69ejUBYpgX mIVZtjV4mvMcMWJEYWDyb6VKtYZp8PJtIUB8PtleAd1wqsYcC8tnXg65V7LiYxEDRQwcBAa0hAuG yjPKAsZFp500AqU2TssJjZMjo/dVHEQ6ZpQW9mQWr9h0zuzJFT4agDAg4jYOChablIVVNyFSQ1j3 dQKdltEdNEp9c2Fb960vvLQhnv7a9BNOGF4hZlJw2SaWLdThMmYkpgehotXFPJEL7gs6iRNChrum qEUby0iL9QtTW8iEV9mQSj+5cdNzrR1LN2wdXl5zztBB1cEAKukiyQrAHaTRznQxJRqMUJRtxAPG LhHuif1PDEyixaUqONQbLWBOk0aotojTZS7TvuPnP3vmued+/vNfcmaQt8AfACKR5eHi3grCbjH3 E2FiLiIihZCIH7gXAlhYgRZF2OobqYj14KrUwy+vDdWE68rLx1SUj6urm1hVUl8qO2TkAHzaJVml eWKK1IXVECShteG5RrjHQIkNsIRN0kSupMUPhOhJkp21IFt19lsIOSyQqIula/cDMWrWF/ry2muv /fSnP42hZmj6/JzPWz3DZ3P376dXBaIGSa8Dg3xqxZmaId9yBSTiMf2JoXy3Rz6fVwLHHLdgeQtx eoJZmqcIe9mWEERxsgvF1wWvL9/c1nrSxOl1VgDuX96xLYIXDcQ+CmyBii9kGeXl5Uio0EiUiL6u qClT+HMpmeSyOYLXRXSDLbuHOFv8iGDnU+y4stzDdnMknqSqzblfVd8bcwMkFmhky/D8Pd3xE8ZM nTFkkkk3AcEFOeRDBgcUoRaUN6mtiYRDLq1wRrAYMNw0XT1Ax+Mrm9vSPT9b/o9fLXrspPqRnz/7 qmllQzmGKK0VBi9XGNnkq/G9wMIxdoHPPNGoeyOUG21AXZNhKHNRL2qzd/gYa+cRB7fI6R1xlL+l K2SXq6Ghob29nTHJoC3cVgYqg5k0HLrT4jIyIg+Ex2NgM4NrPq13OfBOpOG4neb0yMVb6uLwHmvV d7/7XVhNvQurq+YVR+Z0mAKXL18uC0PBizIBbOTIkTolNRIATg2VBnh/BZARyHlLpVzAVpyM9oer YnwRA/3BgNqWJqGMJPa3yx1jAjwBe90QAMKqFbw8P2JaD65YNthNnVsV45BSEJGe2D1J4/zbxe3Z noT+3mUJ7xDDQkbIy3QGnB/u7HzhL/Onx0q/ddKk2JBA3Ms4toUTduRmIlvkT1HdSvSlz0NlBSF7 F5t7hhgL+R20THKiU+oF03aw2zDFX0LSXbUz8ejy9S/FdzXEkzNq6j869+SRNaVINakHezARuzTq RWCuOKYlZLxwfp5IsYwAuqSUzCEtkV/CYx0ARzlo9v2r5/BcEfwq6nHK8Sfe/J/f+PGdd37yAx+A sZCZnrYjy8NSQjrD2RonFGQebPOMHSlvezqz3nOX7Iwv37I5kNh1zfQps8vKBtk9dqq7Mh27fGTk 4kETgxEnElVlCHtmhD1DRHcsDjAOUikMjJlEyiUH8cCtiLzQ5oe9LIeuh6SVLyVdRPAubKWic9GD hAwmRoPftyl9mkwJLGGsO2edddbXvvY1fA988IMfZEU44KrRp6RsBJXrauUZap0HTaoqAR5xQO7g Xx0ONmRuMVMb4u31kcpKaFpOG9LFC9uRR3zKZgcNp1jsuMiIkIWXs1w7MvHvP3xXd1XwgsYTUZGl o4jHRLZK2BJl2c1CJ8DRWBY7zG/2Xmdz70U0RCeGK1easMLpUQejjrOB63t2bO/pOLlmtLBZYoyI Jh1gbc0VO2C/NIS2cyaty/NOaZo8vXky0l4zZdFaYOEGZgf22rp1K/1h7NixFEsA8mBgy9+zNAYW EstM2nJabP/uXQsffvrx1Na2W6ZffPZxc5DaIlFnO0O+pujV7r5k/Eu8Hjq69+9+ezSHGICMNRAL kDpA/6RnarqL+yGPxKO51UcAtje0mx4B+ItVHF0YQGh2ySWXLF26lPUS0yzcC8DHAGYYw+Z95Stf 0QwSmiQMchYrcnFnYHPlS2AW4C0cF4K72267jfKRnumUnNljrUIGqO1k6iykh/H761//qisiDZaR saVJfL7MvQLMI9RI1ejt6CPXcJ5aj5S2yCpakH0lLy3ijiFmZI+c29Zt2auW4mMRA0UM9AcDmkoW Gh5aRnSRRFDDmNe0Km91gv0XJblqAvbx08c3QzxDjLIXg1DJigdcvJgFIE6zbMA+i4AmRn4mBFUK c5cjd6bCw0dcMbOphlLjHU4kiPcG8TqQzwuTx6s9GIv8u30HfHzduUnZkhfzk5QkQriN27p+/ciL 7Z5dM6j2A6NHz2mqxU98NSjwUgkc4sn0BQNkuV4QZT0qdDCobyZBhbJDEhUfakCOCz4bb3uFW7hv qPKxaqJUOKZSYWERgtoJzzjllDlnX3rFd7//g6svOqW+vAYcZAA8EIsbVk8osDntL9rUvak71bLT bVnT0hXv8sxURXV0clWwcVDDiFCUE2iecAdRjIY0BlLwuy7siRfASAvFgEOUFvm2KexxmqKVIfwa Nm+EeufQomo/2FBwpc2MSGhZJcjGG/mnwrwVzoeFJLeCSL7spbLmHnr96kmeVQbt/Ysvvvj2229/ 3/vel1fNKLBw9Cpj72C2Vn6oNQ+CQADUcKlwJUj4YAL9VnfX9/5w6+xpJ100eU5pOCJ+JoRp3y/7 RBmsr+hvisKuYECoe1FfddxpzZPPPv2sux+9b/hljRNK6jhcKWe9WMKCAVArlauL5YysHLBftWoV rd4XGc0mBmnQOhXgAVjyqVa8smXF3+c/O+nyT0TxVEEKvM5KJ1GDVRWeb6t6ekNuUgX/g7blZ2pE iienSHWX5+NrmAe2YswH0Ek4w0+xmhXZF9IGpk5aFkm48bC92Oj46eLHnp3//MzmCddfefX0kkYz zUaIySFXNjd2d/ndH0cYP5lNBgaQI1cKHZILlIJkhhtaWs888wwelYmBDIO6O3KgvLVqKnJ6b63v +Wa3BiYHeyQohKDDqXk2xm0BoBjMerpkNYUpYjCTS6+sOjsJ8iVQOEMd8d2aNWuQzlGs5qNISTI4 QLis3nVRDvPy//7v/5KMiYNXiPt04b2T5cMUomunCg5p0AQKBDwq5Q5XqaWFeXjyGfMBKiIZ5qrf 9a53cafA/KtioIiBIgYOAQNQsJAywmMwk2ARxDQjSPuhVhHrHbg4DCl6l00eW84pO9wBYEoCl9+m m0HLEWuCmO2niD3mjL1LhF9S3vOcUsO4vLnKHVGNfiQytzIrbKcwkiInlwQOBSWZCSqo9MDXPEaB SQDvcFHTjqL8yTSHwUy2krDhidzy1CnNg4cNaiyLjJSTOqjdiQ4dPCf+XsLCFYASpJLwAZrUc4Ok kONyARNlOqpFRujABsA3KRnc3s3q/7M0SBqgbpTVk3A97Lxb1mc+95kLL7z46z/47le/+EXEigET ojSVtCPthvH8mpZ7nlviVNUPqaudNWPwqHK7IWAPDoeq4DIoC2Efmoqco8O3n4keZoKpGQ/P8DSI NUMYI2V3TxJgIhVFTRqFWQbhZOBVhF6BlpdiAEyMl6SkibjSgLUVihebJvIplM6jMD/iN099kGyL pSnyP3vXQfWsbszzrBTcmfkvuuii3/72t2wgzps3j6WHaZ+LV7tT9yOk2VFdpTRQXfzKyiAsFIqR cnbPynAUzq9zSufNnP37h+7v6u66aub5lbZVwgZAwVrofVzywQkJJsQVIb8Rwz1/wslLl79y6yN3 /ceFH4xyZJLhAyY4vSYl5kABCt+fM2fODTfcIOX0lZkAFwXDyFEHvBPIpxw+S9Aqqa5cH29ZvX3j pMEj+IJgWsx9HtklD9hglVEYjnh2hG4jfcOEddbcT2/kC/QDcWEEkjaOGzdOesPB94eDA0EGuLXy 9RVffvw3LVHrpjPeddHg4wejRiB+0NURRK1NoAqlyWqMyoP0inyv3/2pVbqj+6ZpMMgwBiCb7Dff fDPj8UMf+hCUIQTe0Q37UQ2d/aUvfemoBrAI3FGPgd6TO6wOVjH/+c9/MlYBnHWR2bBwC0hJLtYY xjajmjthHUPJvQsnTAJecendHX2KjymAAK/6VkdKWDveEtB+GjQwvYvtDR7JeCQ9CVC/1JMLkbRC 1wVs+8tLRpn7fV+bYyE9MbrA3lUUw0UMFDHQTwzouUPTc8ivZC6x5bBRiEGI+zVHnXnKEjWKolEZ FM0vlCljFdawAoMqnovdQ/T80pbNQS+TY3ecbUlCSKMdRR5Fn8ov/9Wf2OcXmRCqU+hDOgigfCPp dOGvGy5DHUxCxwiPfuLTPEtXUh9ZNKdBRl2YkNQ5UqsX4UnJwCfH8Azz5Q27WjrisVg0jGQiBctk 1EacUYPK6sKhEjNlm92uI87xYOoAyExjvzIgDA2EXQCHe66oqpkhKxU2UyE4MKHyHAyycCoLcaHM VYrA1/juS4aDUd1kBf1uWHV6qUQxWTmGEphtq90z1+2Ks5PXEvfu+NH9r1t1U4872bFiUT8Q84xa w5gQDV06ZtDVUxrOGBKcXJ0ZEQvURIJRZJZSnrDWacfgQFqKg11SAYtEMOwHHRfZkDixUH8caQN+ K4S3CL4EuWA1Al7acVM4erDSpthE5TAjQllMgkLdqzS22CrkTzQ9hEHkDmsvTaCAXOOySFDAyK33 Bb70GsQduc2dd96Jsgl2/0jDxM5SdbCcnvrO1JztWLouPj3wAAcB4XLhkBSvj1e9IdXDYsMH/erx +3fEOycOGxvB1EgObrKoVmQbQ1GUII4XVdOFxYXDQ5CLfJD9AsOtxBdFXd2Drz4HJqcOGuekER1L NfqPbgJM0l5XDlzMnj2bAlmtpMf0vmC6YfNIDE5V9YLUdNp3/F2R4N8XPj08WDN6yHAMhiBAC+TZ UlUGySVj79IOI6zbrgvoVSazgXxi9nGkjwKsa3SrVsrqC5svjOpAXizrnMDH3DeIghiAuhiQ0mmd aqBi1nRT1d7FDifTE++u7HL/bdbFJ9ePjcggUC8ss9tGTRXFcnJm26h/9ZeVviUdX33uAQHxSBWi yT+6IhpYeEtnp16fldWjb+/+eaSgOtbrGZhueqxjoQj/IWNgr4HHctjc3IxtzBdffJFJUPN7BQon u147Gdh6JFMCkTqesL70IwlIRnrmAkRnhCkZzpAwkVx9KyIjiclIAN1OnYCURBLDI3eq6J2RR5Z5 /ZYAteTDBHS4d/q9wpSM0iYg0XyohIFaCfaqpfhYxMDbAQOcPYMCCoozOwapiHZ6LDn3tXhD13GN ZYM4wCLe5no8ccBdRhIzYRC1PZQe5LeZbnncDUWEKYQChgrGx5hNmqARRnwigqEwThR6kgb+CUoj ZIM2spK+3Wm6JYYXXWkbv9nUfmXYHVdbJrSu74XNEjH4CF/BzCGOvSGuUQIVXg9i2zflZJWaYuQc Ew7AhUVRftGF5MIuidejBGyhTNBebxivdXtPbO5+ffECt6tj9qjh9fWVUShxNBtkyvMiph3EwKE4 WRBvaXgzo2qixOoJ1cuMJXMaMgxlnQ9nDQDPW/UntgezFLZrxbHowBkusMepNYqDL5Ls+CnHMLuD 57VuOb2obLljvo85FCwjIGTaIxkTbifeCy1jXU9qSXtqdYuxZntre2d72Ogxkq3lE8aObiqbf9et 5TdcWiqGUWGEpOpoiYMrZ9U/kTxwpE6Agd8QKNRciyg0BnoEL+jTSlVyZe/yteTMF0klm2qsys8D 5w6FkFWlkJekUg1vZSmQi21/SHwqUcnITatz71SCHGKyD+pnj5teR1gy2Ey88sorf/WrX+EpW3sV 5xXf5oBLwB7F5USqvWCU9zwCJI0EWjnkCZB8GsOssfxza6dFLrV/8sBvNprt/37yeybalbZ4ZUD8 i38Qg0PnIYSifHWMdaCbS99DsJNrFcWKXU9eYnvUMObVTWk/8ZxPLfpTRXPTZWWjy3C9gBqsoBcT n+LRARzqZZp26dbtAbyCizLzCBVVTuSooUDC9McY1SNLah71XjvVmFntWSE8J2IpB+1Q0SAF80hl GVHyyfYus//P9HY0esXzhNgoojjpn4IxDm7JyMB1YEtm14Kt60+uG1eTjuBe0IhKj5AlXWO1/3Xt KyVoIZovrgkGHmHzuHQ30Ju5+8rXK04K6HUJNuXS0RwylYnD4awrg9RFi7lEDNdiU4nDwQHOb1YY Tk39mClnjiGLSC9FbCv6vAyLKN+CfgQ6VHHE5IKqe/HApzrWLo1nuiJCPPx1YWJdG7/hE0DpHdzQ O9ba/obCe+x1hTcUHcXCDxMDDNSamhrsNaPACZ+jmbECZeqZlASM4b5hIrkok1cUpQPcSa8ZMOK5 mAJ0RfBXOkv+nk9JAqYPLi0z1CBRlC5NP+q7zkuYkgkTIE0+snfKvmHKZ+HEpx8qrGQnzL1vsmJM EQNFDPQHAxAzQs9A4TCMGIvCU5kdPYnf/eOFFT3JgBPmpTqXgzxDQiSAZI6Qygt3mlYyd6xDdrtz WmswexwpE7oI+3xuKAzjlc6krCTCIk6FmanybjvynJ2+5YnXFj78SlzEIIjHIDmZCISXgV/KUmsw HHjYw8GeGIeBAkPuhxaZG+FQn2hbonxodNmZnlAGjw4ZKPVAybZg9EXb/Nm2HT9+cdX3735+1Ytr xgwbevX5p55/8sRSMViZlT8plVBprhC1WVpZOCJBAWITJiX4HWVvMujbYR+QhKhzA8gfvXTAw6l6 GuYAcSTgpeygG0AlMuQRUCqScl5L5lOknRj0CCdLg1DuYtzEQfGyxTB2mMY20+3EVwH2TdxMqe+G M/7iF1c//eCLbRu3NQTduaPqr3nHCZ991zn/+a4L/t+3vrF55Sv//NuDQYRrUN6gIoud7OeFexT7 71kqVH1ExZYAM4xNQHFu+aS0NpudQmim/AkKcmWCAtpP4/VXgKYHQ6o+SS/FqGJFITf3guhsQbni srXt74cZm0svKCxkaOu9/PLLTOx6LdD3/eUtHK9hzEGabZNArVqpGmDjLSHmZeDQPnzBNS3rNt7y wB2rk7tg1DFEI17sxLapHOyjeWSksXLlkKTxpMpHjdLhj/Ap42ecWDvmzkfu2eTFZS1S0kVRfFbs MuNCb2vqpYqG6yJ33wU+danS5UmGIx/CDhvmcUNHrWnZ0Op1II2G20Q2SX4Za9li1ODN5j/UH+GD s2ABAk/qj7YhyHXZWHlxw9I77/1dS7wTPgkIqF3QkwVbzQmHWjP58gSA6hTZVrEL0JdsOKhKsgWR R7TJXXbEsaIU9pl//J0BY4m1faPTnTC9IDtVHLrMFU3nl+lNd2fVxvwr6Q25a3eQ0O6H3Ouj+zeP 53vuuYcTOjfddBM9E5A1AQbmj27wj17oitqbR++3ORYhY4HkkBtKj88++yxu8Ri3h7M0ggHGNkOd QjTf2Jd3okbWKs3jEeYqgDfK0XM0KzfJ4Pr2sbYVyH+gV0BbWVmJWjn6MJQMMIfZ/ANVWHxfxMBb GQOookGr2BhehIkQ9kYMciRd/5n1bWWD648rhb9QO9ds+kO7olKGZylUOjnFYoVf7Ug/veL1yfUV MtT3onlypJaVtJwkoj5cu8Uxb5A0A22mc39n8ttPLUpmdn1h3rTJNTFtp1/MpTCYhXhS1JMilG2f Q394BmeaY9qB3OU4L9QuDBU0W9K1U6lAPGUnMJ3XbtkLuzK/XLjuV4tWvrhpS8BKXTZ95HXThpzS VDM0EsQneKn4EackDqwJrKKQqDTPcAum1NOIol7YWBH+aEpawSGSMqH/hAAW/TUl1fPR4kRdlbDj BpCHot0GF5o130Dp7JrZZg+abkzXGafddLZkzKXx5Aut8YcWr/zb/IVL1m2orq2pjODQPG2nuiKO Paq2fM6EoaeNqzt9eOXsupIJEXOY4Ze73qhhTVi6+uYtt1x44YXahNUxPePp5YAmMHUzmaOH39zc PG3atIqKCiL1cjawDZRtS9U71dfE5yAfjO6THBZrGN884sXli59dtmBC7ZC6SJWdzAREhCf7ANJJ VEcgl86oi9nrLgJx05lS2/zy/PnbWrbPGz2Njqr/hHPVhakFlAVxn60T8LKMqKpJ8VwUays/FomQ cd/8R08de3xDqCIATNL3BR4BSTqsPKnOuRdc/X5UZSHQoxkUBQPvMEaASSTb3NztVuaHj/5+aO2Q 0yaewggI2jC3IjxWY4hadL5+V9cnITihGwhVoegK7hAb4IpAvqv0yVQwIjt2c7ywSOaR1SGdRefW 3u6lfrv0n9/+y12x2rqxlcPC6uSjwmbBMt9aL8Et9tU/8pGPMKVg+ZbGaZpND0D9Id5aLT4Srdm9 KXAkaivW8VbHANMfbB5eEDCFglwLBuwwW4wKDYUw1PXWzl5yQqrjLYOfyZcEhPW8XLhSSiM9UzaJ 9QpXOH3/31Lg8OHDIQ6ABHh0+QNLGfQfmGLKIgaOdQwIpZflyjiQg2RMtPXKraBTUb2yU7SZhN6V TXyIwB7oQPisdMYvcc2WoPH31RsRyFw9pTnH1mlRg37irgNKuQzVIDcUsJ2VhnlHy65fLFx3jhP7 7Nxpg0MoI8JEMc2IuC0HSRapwMbRJKhK33RRhYP8RfzH4T3R2AyizdZtG1tKRV2utM0Kb/SDD63Z tHrDjtNHDD1tdMOQMjMmxwATkRQWWIRNFLkFFYiCKm3WVanDgknFqCqSN8fQafU44PcyRjCDmwda nuHIFhwmBVEjXKdYNIEr5pShC2RoZ9JQqoBvZPtMnKEZa3d1vdrSvjhtrd6V2bCpoycTL42FhpU5 w2obxlRV1oXKwshPoJoxAmOlozE7JEgWfDtoVSQTJrI6ztkFozfceOO27duxcvwWmOj4znpFoC06 cPXVV7NecBHDlf32A/fDt5KPxveHR5H/jpFKl2Lx1fdPLBtqX/z+b//21ldXLp0wcxgEL6c16aYw 8CSk9/CH8mdBmOC9vInR+htOv2z+iiXIorR+LVnkiBcSLy42DywLk9Stra0jR47cq2V6kGTbnZOQ BUwsodKnzIZYbXVJxevbNk8vHYn1VA7FCzTkEZiAkT/p2od8URIbFmpIyMgQbdCsUAe4UY8OLOpc vaq75cLpZ8J7JUUf2SuhNaShWmDQf4dcPQXkTpfQASiGR02HaDLjoPtDLzZPIwm1dEOUXnFM4rzQ uuG2p+5bs33zlVPeOWfwWFSY4iEs6zAC314XWH3ggQdwmoV9dVrOlyZGOuphiw3eXnjcs7VFTm9P fBSfDg8DjEYKgNX5l3/5l1/+8pcIzQ6vPPGYqVdc5lbEZbCRvadXwsQTicIkVeOkQTN+BSplpmYT miyU3NKCstJAXgBDsfCQ0WgUSGh+b2gHsqZiWUUMvA0wAOWriEYhH9k0SvpwcX6lYwXKSneg7CSk qpBCiL98M24aMRuhniIvn+1JPr789WvmTtmDTmL7XE1QihpVtBZ6lvivEw/Vwfm+8cvFq+evWP8/ TWNPm9hYJ8YtIL6FzmAraQ9kA5Z6hsFL4kgaXkssJQinZoQyfshI2M72dKnrlzUYqXDarQiERlvG e8c0hsY1D8JdQwrDLooeNoOmNuFC8chUxJ0DAgxEklCqNBxJpQcvKC0Si/GCDP5r3UXqh+kSXxG8 sDCIwQnCLM8gjB9Wa7BaYhmdMJ6YDzXjaLrBrAUdBIc2mEJR8/F1iecWLK8qdWY2Nb9nVmN9Sbg2 HK4MYgyUo3U4NY+LHkUw1mNVqLoEJA/9UIQ5OIQIRwT56Oz5RnNz849+9CPmVWzlsbu3B6KOtQd4 HqEo5RiYWAUD33kSnzAT++GvaL1RQoeRP3GmKH/wzvIV6VBJzof7HHmbGKy++Yqbqs1gNz7xog62 9ekw9HXUE9ENZkQUXl/hjiKu+GOb2zTpuGHjemzORpolKIN6RjogHgv5hqLo6Th333035DW2Rvf6 gnRF/rg0wyFdiggYONGUNKrDpVOHjlvyytILR50KS0Y3FcmyHhvC5OlQ7xYfXFhzdpTC+BCWkWcZ v24mZHQZ6R4/89CCpwdXD57bPMVLdVnBaBLT3yqPSLZV9XuO24OrndT0BL675ut4ZP/6pZdeQqdX n9A7OP5/TzZPg4Lov9NwN9rp3y7++zPPPoUV029f8uFp1SPpagI+bZH+cbhoPOhmv3kZwDa03Fe/ +tV3v/vd48ePzwPCYNRDMh9TDBwUBoqc3kGhq5j4ABjQAxI+avr06Q8//DC+8vQe2AGyFXzN4GfC ZW79+Mc/ftxxx+nJNz/smYVhBXEHxH348OGUpBPki9TTMZHARmJKI8DbJ5544vvf/75+m098CAFK pmrK4YLVxBETj1QEwMRQIDUeQrHFLEUMFDGgmRuFBwYRZJcMXf5iEXNDR0fGqcDFNpSnqHQasCiu lQ5A2yUCxj+2dFrh8PG15RCGkjOLSspjvAr1JvQTtpfMzrQIrmKPxjP3v7x6zfqNX3rH1DOGVEcS Ir+wM8oTt5C2WYpf5jey60KhmiGZfewpQEFD2DodlrHecDYmjAWvrG9Zt/XsSRMrR8fgx4K+WZky KgENvtLlBJ00QphSV0kUhTpGHuGiEgeZrzyDy5QBWyoSPih1aGrmQIFBi/+YVlDPhA5U8jwfoaKJ HQesOCJBFH4Y45OOscs3NrZ2rWs3Wno6tm9YhvLfRSdOnVgZDsj5O2wz+heMK71g0lxhm0WQJDwD 1ukRHAGk6yY49QesMBSOERKwFLVNQqE8Qaa0XGEWVsE0mevIw+wHbolm3stPevlA9gsc9T80ga8s vUT1E+6ATOuIPPy1bB+tpxepzginxxfkdJ0IYYN8DdmVQK13XLhS+VD3O71MFEVj9gLoxJiqhuWW jsmXKXBRtJ0OyTG/CjvYJvq8fGDcOuCrQ/o/PQFmgwULw9QLFizAB+xenF6+aN3l+faCD+oFS7gD MUNjokNe3PxMwk9HsP6PxFh1Dsqmc1B3PvuhBchPYxV6VFHC+2AsyOuWrQpzadfrK1evvOqcSyOu V2LHuoGLHRk1IVCdVvwGO4cJBB2AT083hs+HH2b/GqcUqPXqTn7g7s33VFQHX4qiOOEHtgU8z3Us m1Y8u2PVb57+y7bW1ovnnHXJ+Hc0GiV42BQ2GV6P3ZTQYYJ/aIh/03KBT7YbsIGEDz29q6IHIAAd GNVvGtTHQMVFTu8Y+EjHEIh6RWQuwyILZ9UYsYcJvJBWngclgXc7PdQZ+cTo+ZcACaiCV5raIMDF Wy5dNQFiCBPQU7aOAUgtdsunPARQKZkmAwazEjvgY8aMQdtHUzy6ukMos5iliIEiBjQGhM4TUQEj XIYztBLEHsYmamJOx9YdKT3G0Z70zZQZxEQEPAnp1qS8x1e+fuakEcODYkxScqs7v3BUFJVBHKgM JmUw7ed7cS/2wsKVfmvPf58/94Qyzu56fjiDLwZOuJGT0Y2VP3hMUioyEhiYc6gJPUYDGRYOvjuc 8LqE+9SW+OOvbdjRla4L2O8cM3JEo5hATzpK7CZSGyDPwN/Bn8E3ict1W3g5fQ4P0SJJuDRpK83g D/6CGY4XFCTWPpXOHI2BA1XHe9LihA8znUjYME5orNzRsWJH25LN29a2dbYHI6lAxO0O1sVKxw2Z OrHOro1FhcTHnx1an6ZfEaYgtP+waiNTKJcQ/mKC1HKxpOh74qHPcGA2FDD8cAGHgCiYlANG6hU3 9SEEUYol5pHT2vBFzLF67pVcx8iVX1CAPNtJ1NEsWgetT6MGskUgFSQKO6a+NkGqF5VZ+Qqweljb DAME3iMAxg4g3k2LoxALsW8wnRIJXTAkrFCBy6R/ipFWsoRYKz0X/xbYeA3QdXBXERTPRnwm9DZZ rNF22aukvkXr5std6S7PGjFlaLSaRmAmF4OfDFN6KR2WjKL5TAP7FrFXHft/VGNBNkKyZdDxMJlk W92G22PYD732fCwQmlMzLoaNGhdBtNoToUaSCXTSY2V4HQYEurF8AS4+/cKFC+Hx0C2iZF4RqRPs rwUk0OgFBGYPRgkwZdhCge0zrc6e7p89f9/f1j0/sa7p/15x3ZhYI04PxRegnHiUIqX0w0Pg/gA7 muM5FvuDH/xg6tSpYA849Xg8mgE+JmArcnrHxGc6ZoBkzWBFZHDCRG3evFmP1cOBnhJ0aRzY67ul mp8F9JSarwg6QzN+JOACJPgx3pIMCLl0ysLTdL60AgGKhcfjzoQOhKeddhp7ojzqirgffhUFai++ KmLgrY0B2c6X5R6iR6Rm2NCHCoYAqAxF7ESmLeFWhWUsK4MoJcKxoHUYMp5Yt8NI9JzTXF+GlETO rkExqkIQdkFB25ZY0ET05+NvoTRuprtN/5OTxoZsKxQUr+hChlGXjfXKtGGiLg6tKZcOCL0m1Kwq 0zMTqfCTrR1/aWt5fO1O2wzOq4rcOGno9MbSMC7jsImvnAwghUngJBzPbzB42uGC5aWMTNz08aYA aIqVyxN10LXEyQ1WMmliZp7Gk8wCeADHXqVjBJN4h4gbpTH87zG5eQnLQoj37Iply1/fVlHdcPzQ hurK2saqquk1gjRKFNRRDQ4ArSj8RMoysVtIw0oVLYwwEFRBgYKXICyB64QQDpKeB7HtDw65Q3ID i6ATIZ9AJV8HKZQYqGCi42Km1VOxnn4JK8wdqzdaJBqswSC+FrAS8eEPf/iNaxF4BVn6TzFO8jng wjXKw3wYdHF9908vPpaKBM+bMq/ES1SKaHY3H7QPLMu+iKg+KgbewBItbiRXJztez6QnhSvTWBAy ETHJWMBiNmI9zrX2VpkjXt6pC/D6XnSEMZWDmyobMxib1Z8axgo3AdJ5xRDnPnP1LadADMWp4aCS SN8zU/iGN40d6daXXnv5iqnzmpwyIwXCUFeG0VRpaTB8seqnu/MWqKPgK70drJMsW7YMD1Ja1kTM ATsD/YfEIAY2D6sAMhAVfyjjxTd2tLZs2vT6e+acf/mokyuxyQISgVuc0wv88M2oFDDYDx+HBdt3 dL1kAjn++ONnzJihZxLQdXTBd8xCU+T0jtlPd7QCzuBklCLT+8QnPoF6JPxenrM6BJD1zEiB5H3y ySfXrl3L1InfUpYlYlDpfvzxx1EWfe21104//fShQ4eSHhWUH//4x9R7ySWXzJs3j+kYAL71rW9t 2LABMeO///u/6+mD2ZYSDjhZF4ZZkzikASqOqWzfvl1v+uoqNNg6XLic4tsiBooY6IsB4X6E7kGm AcHKhjfMBW6brbpgpCydaU/3GOGyjMiWrFI/YvluKmisMo2/bmi/aFDdeHi8lIilhFFBXIX4naAt ep4EiIYedfxAJGM2WW4y1hPIoD0Zjnm2Uo9zYH46g5ky8SzHVpGLjMvCsp/ajBehH1pvlrUy7X/+ 2c5d69ePrYx/anz9jMbywaW4uqbejqAfiYj/AzkLhaVLvP4JlLREtYgDbiFT0ekyCckeviKppbkE oJCFsxWhGcCiXxrpMCK7PG9nKrMx5a5r91dtaN3c1lVZXffxieUzy0SkiZu1IYZ5zXHHGccZ4Qhm OxQuXQMxkJQsvConHWFcxdM4UUQK2SwsXIoAdIBUKplwBCgcgJBYGHURnVJ4Ph5UcsU3q7KgSuXX UYQosygZuH/ve99j+v3yl7/MblffjTkF0zF20+1i7fj5z39+1VVXYYRzIBsAUhVHInhXf5qvk26i bK6AVkE8PJO66CeBUPiX/7hvW7zjX086pxzWRn2Y/YHE16Wrs92QxK4sAeHGrJeXv/zg8vmfvez6 ITYOHdJh+qZhlJWVNTc3r169+owzzuhdmu4TpxyPmwAAQABJREFUvWN6h/HNh9mejMgWkTETEn8Q 9AuAp+qBuQCZRnJxlx6HPqNoOC97bX6Vb50+6UR8o7iYiBEpNROAuKBg5NKfOTcrcOiBMBCgwPMj 9oTGyBemBkn+aR8BpgnR0pTtHfRycWapyQ3oAqTqfmPDkC9fdmMoEiWctO1gxrSVp8RMkO8FAsWb Bn+69fso/a0YBYKYbzV3zX49u+dvxVa+CW2iIxWvIgYGEgOs8cyALPPsDo4dOxaO63BK1yOfAc88 y8E/pgDUJyhZc3rss/70pz9lasAr+llnnUWAuphG16xZw+FpzMHpWYM75kA3btxIIQjf8ntyhwOY zitztpJhUvK4ceMmTJigKQM9o2t4Dr+WYglFDLytMaAkTvBbQk1ietAyywNGIN69I97ul5V6Pu7h Aja8IKKqkPF0S9e6zvTnJo2tRUvKSnNKTkRaWSpRCF+oLgQQm9o6K8piNpwKPqY9L5rBvK+cUbNM jqUpmyi+E0amhlUUqGPLCophS9Q+M9BtFvySpDWiXnpOfXrktAlTquxBEJdohaaSyN3YyUfKD+OI lUt15oYMilynbi5KhITHHTpF6BgVnYdTEejA7LUY4We7gxu2JnZ2bt+8vXXLtlZ4xYrSWHVFaPSg aPOQkvqSANwshp+oGTKyOoY9RaxtiFs7dejPz6AvKk2Gf5OqWO9FhohsELMr4okBrVexoQl4tBnd TnkHdY/iqoh7iCc1Z8aAlliZXbV8k3SKS1RvZLtMOD0uNBq+/vWvwy3MmjWLR92sY/dOu1jIuF9w wQU//OEP//SnP73vfe8byObAESEXU3jiJrgV/kSoezYJgjDkwjXxjWTDgM+Aga9zps5tC3i//ef9 RsS8csrpo4zSArwMZfKWjoHas7KYgrgtM7VpzB0vP/T1hffdMu3SKifquXJyDE5v2LBheDDbR+uA h2ufH5M9hqQfipk9+PoTUz0i7c03QnKptkjg0C9hNnUxdCjOkKI2BDcXy7hnTzmpwanwMn6HaYUd P8KOBHssaKsKT6tcRzJIweDh9cP8PvXGDRvo0mPHiBNzLnqFvhfo57xi6gBz4irP4pCrmUQnWiaq 7AZJDMDToieOIaY0I4qdJ0TkMuTYlpJZJtd0VeXb4Aa6QCw418we4QLofRvgY8CaWOT0BgyVxYLA ACNTj1UWSLZk0AmB8dNzJSMWpuhgxy0FKmZKjurBpMm8mbN0rBGu54UIG+i5mZfqMItCSuSKpNFb y8OHDyfBkCFD8p/pYCHJZ+wdoC4aSAzc46mnnnrCCSdQC5eGkwCvBqSi3pUWw0UMvF0wIPwUx5VE LxOKT52MM+JuekSFc/HxIxorKhhhjC+oA9TU/ECmxwg8v2D5lLLaSeWYNMj4kMZicUI55FLsTY9l cHT4qYWbXnrmmfde8o6yhvpMwAxAbqeRC3hpkaRRm2AXIxayFW9bUGBdhtlmGBt3tifbOicPaawL iQQDvrIx4n50EiIR6HAYIw7RwRmhGymWFAz4RhMNSREhRtDYFNZIGpAlmTX1qQyGQs3xB3maTLkI LMuioaC8BRAMx5svroy/tHDNiKH14xqbz5zQ1BwL1EZCtSGcNICXjHKhIAIUkRY4FopthOQUFwEI JjEZmiGKB3gHhSclIyK9AAhMZkJkfPIounYCNz+w0yInRQLIG4hO9Q3kQQK770p/Vfhg2VzT8/x1 1133i1/84uabb37ooYf0xMvXAbRjdA4EbL3ooLPHruWDDz743ve+dwDbIuhU2OVX2Ohe6OUjSPfj 2wqbxxeEZ5NNi7DhXjrx9KqKmlsfuHPHjpZPnv6eBiPKMTUZIgiGdYl8PPl0wuPIh+R7qqKogech FTXXXXjF5x/7xf2Dh1/ecHIJtoE8NxQMjhkx8qWXXyYJkijaqHPIT+9LOkGvC4aFTo+8O2BhQ9I2 XUc2DWiKsCvqylfcK1e/g2QGFJIDBj/SiWHhMlaZaZ81ZVY6IFw4R27p3uxZoPwoTi+l0eoSyBVy 94JZv+3fXS/lugOv37CB5X70uLEaJa6YtwEuNmykrUr5WVquR5M0GzR6jEGOFHo9jr2ma9M/Hnv0 hOFjT5l8oiMDTeYarOH6yQyzBjsvOLZHFZsWcHYWpWlgZ5geBuz9a+GbnSo/ObBXzn49Ng6gnZhM mD2IKcr0Bur7FDm9gcJksZw9MMAAZpSyYMBuMYAZurBq+X2aPZIWfKAEpleWW1LpSYGJgEuHuRPm FXdZnBRbSI1f+9rXiNQsok78uc99Ll+PzgtI+ULyrw4hwJSUSCTgLSEFNLkDwLocQDqEAotZihgo YiCLAeH0/LiTihicKgpjuC7t20E70eB3v2dibYq9b6xLWOyDcx4u7RodrlF2QqBsWn15KRtNPoYj I9G0yPHwWaU3ydd6/u0Lti9Z1Xr5nNkTBnHIrweXdJyQwT0CY9WCWeIcnzJDT8XwePhRWNqZeXz7 jid27ty2qXVKpGxwY2OFR2oItQTEnp0pFSJUKHIPwR+2ATlQB4kmnKC8ENpb6FSqEIVH2E1kg6hz imIp8oenW70t3fEtXbu29iTaN29vNP3rzzixAWcIJPTNoZb/xSlR87jJzCRMcznqWZVL0ZjMhIRH NAh9qeYcYdEU9QmDpuceLGeSC9qReMkmaXMFKUeEu70i8EqKgjgGZAhWcVQtIS6dUVqSK0G/4FFd +RmPOR/VzYsvvhiT/ZdeeikTLBfzsJ6lj7n5EOCBXKuBXHvttWj+o8aJ7It4wYpC8eE0SqOTL5vF MyGi9GdWuEURkVfqjKVOy8FOOp73zsbjqi/44J333/UN4/abTr18jF0RRXERn4qO2lKQc3LydcmL wIhOweqoPpTUA1t4avX4aybM+uZT9zSdN2x2tJGNENiV5oaG+//0JzG8Sm64F9pOduHlVFZdgAru vgEqABnJ5zcvN6tKZ4ZrK1y2XGVJFkEwHV667aFfcKk0Swy9KF1hDCTR44UBypjVdkU7/JJlB4JW jarBpKdz8lahS9AonVkPwUMHgJwI50UEZ5obN28CkOGjRjIn8f2hSwS7YgVXGOuE2tPBfA4NxuYK UVg3xfYTDlW2Gu4ft77ysyfvHRauO3nIbDwxBdNBLHJaEUfke0HlhBBECtByyY/6f1hO51VRR/kN PGqSCfSiC4Cpdvy1ALPeJCqyeQP4+Yqc3gAis1iULH6s6yyN+kT+hRdeSADDxEQyqhnAeo3sP6Yo kCwst5oxoxxZidRFIbo0HUmYizckJoY7l47sXR3ZidcxJO796mDDZId31S3lrCCV5imegy2qmL6I gSIG9oEBBqicrxPKihDjVlkdV2IO9LIwriJyKDE14iKVy8RqbfvSuaNhz1KuEXL8pG9sDxh16S7T CLZEgve3+bc9t7E2ue3jZ40+q64kiL4mfIhpJjj6gyFBD8/rIkjxgsZOw9iQTr/SkXjoNb9zS1tJ pv3k2tg7Zoxsro/U4h4Bt2YYIknFhIPEUjpSEOzYi6cH3CYE8DAeEAubsicfMHbF/B7TgdVC9hHu ssI7LOuZ9q4lO+LLd3Tv7EzW7erkDGDATjeURuYNGTS2qrrBtsNI08QPHkIDKNeCtPKeM5hi5sDU HtPaHg+9Uaxe7H6bD6ky9VM+TvL1fugd7lUm8+1pp532kY985JOf/CRmFTjURIyeFZkeCefn3l6Z jt6gXiD0/eyzz/6v//qv++6776Mf/agmTwewObvRuTskaOHbwzNIDyCevQLFdCn92/TxDWOil//r dx760TfvvfWTZ71vXEkd5/FIlrHNbmUvCKeINoPDEY/monYCC8mXFbVeM2YaF4yds3zj6jse+PWI yz4eswPVhlE5qLYr0bNu3drmkSPTrOAs1iJ62vO7y/PuSxgVB1G48fALj2VqS06dfR0eRRhBZEOV UjghGbh7Nml37gOHaDijm5HE2EQTM+7gMdNMiTlaK5ASGT67KpSyu4LeXf8w6t0Dslw5eHKqKK+o Lq9USGFsiiwb95QoZQJCLG3gqBD92gw+J1GIdjN42kyY1tK2zb967J7127e//x2nnzthdpMZE/8W lkhB42JdCRs52dpyv/nK+0Tk37yFAppIw0869jZxo/UWatnR1ZQip3d0fY9jHRoWP9ZFvSVDmGMb rPePPfbY1q1bkcXDFLHeH1QbKYRlld0drUWDeJDsxOhCYLQIk4YAMZqMICU2xICB2jnOp9fpTZs2 kYCw9nenw9zJy/3QLvJSC+2qra296KKLequGHlqBxVxFDBQxsAcG1IY5McLpKZJLtNFgg/yIl3ZE 49JCOzIA6YQ/cVg0NsnLAm4rljftkkDKL7Ew9o/kL9JiBH65duevFm87vjR27akzjotgeBNr7aho mrCOPTYmLo2obSEQgbhd2Z18bM3Gf6zb0BpPja+uPnnK2BObho2IGDHfDXkuIhWEhVDNmLx35YhN PADxnHEDbjAgEhUbbXU4S2LhM32vzPdCZY7J+TnkJEl1bGjNK4u27Owe2tA0sS46ZWLjoPJoZcxG GxPjA9wj2IAR6R++GUQkwvSkKT49U+nZbA8UHU0PAAmEN95441133fWd73zn29/+tgZb74IR5jrK m9AbnYCtIWd9GTRoEFLK3/zmNx/84AfR1SeehrzRzeHTawlfthPAqclpVTNqB+JGakJ10ycuvvFH d99216P3fuz89zXaYREmITSWTQZ4OlErpDOhD8OfLsp2bLyFcLhztFP9ryec9dMH7r7n1Scum3Z2 1DBGTBg/+x2naLZcqUNjYQXPftn6e6OldxhnDYFgeNTI0X9d/GziZJxTOnR1pOJJqbs349U700GE AVuv0LB0KKe2YM3SZFslFcggTdRSZz0+DqLM/ieVqtELRZnQMLZu2jxm1GiBR87ookUqxTABIWIk GZJ6JeDz3aDdY3JGN/i613H/8qcef+HJpnDlpy5+//G1IyNpC8uazDBsCKVQdc1/3P4D9NZKqUcQ g+i2226DiLrpppve6AH11sLfQbSmyOkdBLKKSfuDAdgtVkFGLFyQ3vtsbW0lI2wekfptf8rRaUjP 2sORP4q6/vrrsXrC7FBdXd3d3Q3719jYCD1BApSF4Lh0FgyxYAIOM5iYSmMjVrN/d9xxB0ZZRowY wRkSnWxACA5aBGD4c587dy4F6vb2v3XFlEUMFDFQCAPojsFYCZ2avQn1iKM3UemSTXHoLjQ4EbOZ XjDDMR3fi6LsaXR1mZBVWBlxsVO/KOP8/sX1z67fee7E+g9OrK/yU0YaMxQRSC2xzG5j+kLEhkLD QUlbxpodbYsWr5g2bsL05rqJFXa5+BVPYSYdFS6h7sUqvVjjhOCErM74ERdu0Ql4jt3mGe0Jo93L rGhLrdi+df2Obd7O9qmDhp03c0JD1IACjmD2xU3fNGM6c2OE/6rl7FH1iN9zVMOEZExbXsAGCshZ uENqQAMN0I6NC/TAFDU3N6Po+OlPfxqNR7xj5ak31gU9Gx8bjVFbh7pF+ludeeaZnEJ86qmntEnn I9AW6RDCbShGTU7hSf9DK1KOchmBtJGZGGn4j3d/fPXG9Y4ZTJp2BPfuaDDLqJFeg2iZLBSgt1eF tRAxHYf9HNtz59ZO3D6r4xcP3z+orO6dI6eNnzjxJz/5cSxaipgcZU5x8u3BkhTi9AQ61TkbBjUk Xkmtads8pnoMMj2xMytVq7oP72PT9dFQlkOIyPB8Y1mmbdvm9Wc1TsI5oO1iDncA9DMLACh8NZY8 A9jT9c985xkV6uS/nAYELJhqMaMiW0+CI3afZFsK7ylmp2G+tH3x7559cFXblrNPOu2acfOGm5Fg nGnH8EOWG7CSyiCLKBFQzjEzuAvg6RBf6Znh1Vdfxa4eNBtmHYg5xLKK2QpioMjpFURP8eVBYoCF KL/ZyaCFB+OI7bnnnssBfS2O02/7XyoCOlZZ9lApjV2f0aNH69lB76pyHzVqFKXB+3FYThfLAgyz t2XLFtweENbkRUtLC7wfNrJhxnQyQO0/GPtLSSFwsABGRRqw/aUsxhcxUMTAIWAAelURUYqrYy8c RUxlxm570liV8sZEjEocnEMeeGZLADfT6YpUZzDtOTGDffiAG+1OmN9ctHrburb/O2vaedV20mvx HIywBJ1k0EjbbtRE/obUoxzyDZIt41mOObd50Owh50bQ/0wbbUJcw6Th6Bx5YTJuulBreCoIuRZG 8wIefqtDbSHjma1dz+5qeyVjL92S9HrilX5geElkZKRxTHPV9IbaMQEpSunhQSMifUQWYbhxRSCa XsDxIg4SQpMThSiTCn/Bzj++80Q9TB83ErQNyHx1CPg/qCwAyXTNHItplvvvv5/T0X/4wx9YAiiE 6fEIsEYHBW1/ErN8sMrQIuDHoGhVVdXdd98Np0dbWJtY4N7Y7yK8lDADcG78qv6B5R32NeQ8WMi0 UdEsM8vGDD8B0Tb6w+yB4G8A2bGcxmMwWBhxQUVwN7Mn2wly+sHGE5/lpk8be/Jrmzc+9dTjpw2f GLIDgSiHTtktEbmrnIKQTY1CFzihh+IZcmhtAz4EXt6wenT1OGqjj0NZqo2Lw1pkdeuRELoWCPAQ nv9mxWOJ19afeeE4xGM8YslSn1MtBOVhvOP7is4sXdcwLr/8cpHH0WBkekwKqnnQHOzgiMq3I0aV UNt2THdXqu1nD95VVVn9H5d9aFLpyFq+BmyhGUIVOxUwEwolqNoG0U9Cjv82psHpZYwsJP9NTU2c 9CEMwg/jcxWz7hcDb+Netl+cFF8cFgZkkVAX8yMFYb75yiuvhOlC7MaSz2A+qNI1caBzIcTTj7pk 7rltcSGDOCmXr/ELX/gCWViVuZOFePaYNdOYT0Y8bylB5+onVFRESrJw6TA6ohTCDAVNwKUh7Gdp xWRFDBQxUBgDWkkKWhUilQN4UEcyZA1rZbznf5545b/PPK4i5setzKKtybU96TNHQfoGjHS4xDPZ OO+wfTisj1RURN45bGSt3eWjgVllxLGqGWyNGA/76fk72l9ZsHx2Vc1NM8eWwYJh8MVKhSHoHAsJ CRxhZaZLNEMdODqn0wh3+W5PdxLFzOpoVPblEbsFMqlEatOrC9u37ZjRPPyKSc01sfrBgWB92Klw YCHhDNEs7xbLKSLmYMFVhjKU7RSoxjTnmvCA4JkhD74RGlm8kItqqIOvMlEQg1I/ti7gR6yH2vyX vvSlT33qU1hZYNpnYhSiOTdnHkMt0vO5XiZowoc+9CF0Q4AfNRO9/6hXgSPQIuH4pEvwx9LDSTAV gZs2IpJmGHF0SMyvcE5Ujn8lkULDcVnwH+hrhmyHZ3mUXgvbwgDie+CG0f/XOReaXd3lOIvEEouI tl0GGL96lZNOu/+LgtBa7LLdOqOkNlj2Uufr7xFboXKEDfVWhuzhI0doiHQmyTZMyOrpaX1p8cvn jZweDYZcVzRSMZWyf+gG5g3qSXDzmAeAqRXLLIIXMEm7Bf9R3uK3nYbCd8IYe0aJaY10yr523g11 VZXlFtMR7B9bUzY8t5wfVhy7sN+SW77D2+3SZBhTBGOK7vHCCy/8+c9/vuWWWyAU326oOJLtLXJ6 RxLbb4u68pO7DnCHQ0MWx7pI+GB5IaYDpgZYMqgEXPMh36eQwYMHs+hyobHJCUAW4507saEgly5/ +PDh+lEYMkVeNDc36xidhkI0E5iP7GeA8jVIFEsWCmH3evbs2ZqUAdR+llNMVsRAEQMHxoCQjcLw wOdBTcG2QYNi3xK5RTxgrk+mOvClZ4R3GNatryydUFZijqrw3Gi6JBzKpNEESBrJGjsxZAxkMJ6s /IRpbres1nBwycaO5zfuXLRlB54STm6qP23Y4CCnmvBtBpmbRn4QRGstbhttRiAcrOwwrGWd5oqu dGtnwtjR0b50yYSa6OVnn2CE8SoOOS3ngd919qwroP5Ue5RmHYKNDMYQ0fiEpnZEkgJRB+mdhvfT x++guoXSswI8CvMH9Sg6akL/MYnA5iE8kHYrglAFj4Eb0yBTq+aLZs6ciVsCJn99QvvQ5ts3vc00 R8OgAzfccAPKKZpaPRKwSReRelS/yAcUSAqwHjoPLiAx34gxoYyRdIzndm7c3NUys2lCzM+UIn5m 9GREJBZCJ5gTYuKpj+x0VRqErw4/FIhyTlTs/sOjkRwmMZ0KhEJ8Srx+s/GQx0Df9jKs0D8kW4nh jB489B8d69vd7ogVk5IYqMqviIK1b9b+xsg2LTL0gNVtmA+tX1Tb482aMC1lemGEP2wav/GcEs13 MziQgBVGbVZMOMEJp3E5D3Icdmky6QCyTzZ1kDx6+M+kYVEzMKl6iJyOlBN9WdOacL+gQm/cQHbD qrMlxf1tddGpoNaYCqAGCTOOOFaDe+Srr76aMK+43lYIOWKNLXJ6RwzVb9OKGM+wZPi7Y88GyR5E ADH9xwWTAomj0Sjr6z3qwnP6Jz7xCc7HEw/v95WvfIW1gLenn346kzJ15Qtn7qAuaszH6ICeTXTi g6U/yEWZeqriPnz48KlTpzJtUTLV9a59r0qLj0UMFDFwsBjQhJwQizBVSl1K3H37KfbIA8GgWVrR ksJdlfXStrYlndvfdeJMppbOkuhO3xgqXgpwpmyGhTKL91jpzWbstbj/xKItK1pb25OJUTVl7581 7sTq0ka244W1IllGnQnEY1kIz3Yvbdz5xPb1q9qSXUakDTspVrg2XDIyUjH7HbOOq7MiYUhZOEcU RyPQJpYrTuwwuQeMsJ4c10E3TtF2gRj8o26GhdPkNL4beCsEt6KruYktGRJA+QmvKRv/THnMYmiF UXKO0ThYzL056fX0SN3MhCCCeVvP/4KUt8RFQ9AKydOjtPeNbRbF50jf3G+OvVEqnaL0Sx+CF6LT 0OcN47Vdm7/z6K8v/P/snQeAHlW596e+fUuSze6mbnqvhF4SSCBSBUFBFKR5r3C9Kl4vol79rspn /9SrYEHlKopUFaUJIjUEAakhgSQkIQmkl+37lmnf75mz+2YT0nazSd5NZlgm5505c8ozc855/udp x558+ZRTkkGcz8ywwRf4FZHvDAs8WVDlsxKeGitW23fFWkwM+7RcIb+1qaGqutZh1UZpGZ+xu+8f us1sd5BTN6aMHnvboy9ubWkaWFEWivOoZF8/X1rIqPdFOqmt91v/uGT+SUPHTk0N8NBUBSeFQ2b3 Ddz3twPepQpRZKWzpnhIwrsmGzGgz6yY0eotmvf0a/OGZPodM2IKIjvUNIlcgnJAqMMafh9CBxni AvA6xgE98qQHxde77y3tBSUwG6ghA7MEY/bYY4+h3Y33JjVR9IIO9Nom7sgE99qORA0vRQqoBZ4z PkuuuOIKPCyh9NKl1ZE1lUmBp2AdmpqaEPqTKJbAXazvOHNx3rx5ixYtAn1xYDvHU1OmTMGDC3Th CnMKxntkY37hJ01atWoVt4pr9t6TT/EuFEKrqIhJikIokML3vpAoZ0SBiAJ7pABcacghAaAE5+GM QtzIu46px8ttu7ysz7J1hVHV2tMLlo+pTA7qm16vaa+vbXrpjRXXHjN2UAI3gMTKQ5tNq0+4N731 xm1LG6fGa08ZlD5pxNAR5Zl+eImCPQ60zb7X1NpU3acMpSoDnSJbX9emvbhs81bHG1GbHp4qm9q3 akzKRGRIeaiPAgx5MOGU28BIH7/1IbcJM+c6op4pjJ3YKtF4zIvDe1SDjAPvLya2VcI+wzXCQHJT PUsTw7gMmPogtxQWnM5SDYdsIvWag2lQzagkaDTTtdq85ycHwj1EfL2mMztrKJM/HWTyV8tQcSXa Wd6eucY3Ip9QB0KQRPhJcZ2/eKgtKSJjFh/5rPzjRk7bFGv908P3WIWWK448p8bKYI9nIzbmewOF oDHXXhgJSeKKM1TpZKcj9sqrr/+fb95wyy2/qa3sJwES2P7g+9yNhiSNCdBbpCH+wL4DkonE0g2r JlQMRPPYt0QorRNbZB/kVhTver4lmNR4fu2bi5rWfv2ED/UjLIkOkvLAXQeAf3U9F2XRN994A/PI 0WPHItMjQDuju80tYD3yatPqR9+c9+IzL1w26/3T9cnSZUFzKNEa+CEFj+Lal9ZDaMGI8u5kYAi9 RDdBMoc3e+ZTKf1S1EY/U4Fq6vz58/GZxx692iVnWDGgDsCYKn1C9XgLD8BI6fE2RwX2GgowaFkX GcbAIczZFy9ejGuWLiEipc/N1MBTMAqURkLJ0NR8wRUK5xY7Q+oKlZLAQQs2FRMmTFDEuvPOO5cv X86D3KI95OEpJI08zuLdJYKSnwmLhk2aNOlDH/qQ4l1oFdcplqNLpUWZIwpEFNgVBQA7DE5hYgXj sSnODr+jYxij+X3SWv+MvbHQ9kpTn9Xv5D913KAWP7jn3ZZ5zyw7t9rUy5KBGxhOC+EYthoVGc26 Mln7b5P6J+oGtGlaY5v2UoPzeq75zU3e6o2Nemv9CWXmp0+eXIO6lec1mvlMKvGxOWPShh6zqdRL oi7q5+F62wI/R4R0LYaPFjMPrLG8pFXwCJuMNgFNBOeAFMXPvenquOb0CZWg3BeKCqrokQP/2tm+ ULZSj9sYTUMIgPadSAVRByWMmeQMTXlEnNCb9o/U7MdsrKZoZlfeLGdmYzbFujTz7+qTOLjXWT7o TjjNi/4/jdmvnaICmGLh0gQfhH+kMQdDIsSnQUwOQi/CN0NmE1cf6Ev6A7zCvw05buDJhZ89++dN uZbPzbioNtkXRbmkaaN6GEqhBGmIcEm0hemPYJE8zmg1bek7K/7+8ENbGhsG9akSXU/5CsNqpKpd HASNDBgbTpmdnlQ3esXWdXkvSDh6ng0TEM++rYYyzqG2jzfL3MOvPDNqxKhB/WvMPH3WWuwwnEMI lXbRsh64zJouu8aed83V15w8c+ZX/+8NNIluEWGF+CrzXvvHTS/fXRvLXP+Rf5lSO1p38xkvJjgP w0kiv8jQlbO8oJCWaKDnQ4DH68IjDr43xd5y30jUA508gEUUeSTGEWk4NPWFwJLBUEHqffxgDmBX ellVEdLrZS+sdzVXjWe1rcuZQLqsjqyUHNzi2MuBTX4mAtZUEkwKFKKe5XESXOH62WefrVxrMoOA xLgOEiOtKHbqqacCNVXt6u66dev++c9/8mCXSEp+CqFGgOJ555135JFHFlvCrb3sTpdqjDJHFDhs KRATWZgIHSSCgji9xIE7XjDZ0Zdg5CPNwrK83rJ2a1BT7Yyo++0/3n5hS8v040fXDSy799Xlx9VW HlFToQd5PFI0aEb54Oq31ja89s+3V9XnV65vKXjZRD+9qqLi6Ex65LChU6vKk3C8uG039XKs9zSv UnTX4NCAXWLDp5lY24llTZmEcYZN9o2kDZhkAooJzynSPVS8wh389imFFjMjhKyhYueE7eu4J2wg xUoEP/V2+SmcH64bYNp5Sva990EccnA+GTUhs/nFrMg8yUxLO9B9+NGPfsRszBStmsW0zF2FBg9O Q7tbKz1i8idu0HPPPXfWWWfRBTX/d7e8PTzH16LwXTsckC9IPht+cotfxFwQZV+R5gkgRD+4wiCW h3vB6DnVyaqbHr7rG9nfXj/7o4PNMr4uw2b/Qb4pkS+JhqWMKJdoBYj6EFJqQVV5f80231i9bOyw ETGcGYmJHDLYnWCR9o8WnIK7ST2W0MzBevqq4XOMgmuzDrLFITEIQmVH1eZddJS2S0faB0mYKfQ4 Kx9/2HdfdwF1i7esW796zb/OuNwiPnksKGBMS0dAqZKr+wfVMr0QsEXIF4JnaYzaXuKapeHEFFo1 NzWtevvtzJlnUFOb7mQ16622dbc+fM+KdasvmDbz9GNOHmhV8nQCSz7Z7ZW49bwLCg+HeHvzwoYi WmWvh/rIEjILqp/d70Eve1KxTzSaBPtBOC2HCkwFajYocmu9rFe9obkR0usNb6nXtpFhzJBWcjkS hL+bMWPGggULGNjs33B9jz1TBv1MAQouKjVO9ZRaYoF/mP+RAc8oTBw7FEgedQWT3x1uvfTSS/h9 2uHiHn9SETXSfgwFx4wZQ/n0Sz0Vztx7LCDKEFEgosDeUgCP7zB+KGsViF4nLgxgzGCjYvlQ6XFg 3P/DMjeZzYwaXveVee80+7GBY8a8vUn/wevv1mYb2YsZUWtV5oMMmlS6ttQP/rx03VbHGTqo/7nT q+tsszqZGGTbVR3jV+YTUVTTYxoKlu2HcNRcUGxaqErZrk3JldDbBcxcePC7fR6QnyErx79hro77 4c+wpG03EuHN9nztZUmWfWRhVakH5aymQc4K5qkdOjTnMa4mth5LAEiJhpFBMXbF+fOgtLarldJs VqLVq1fjUPrZZ59lOaMEvhz6wq0e7wufwrYPpj0lTSbZ/rGovYXwCihCghHQCom+oL9v4JGV55T9 n6d/9e37fvrJORePLxuqeYW4mRIxmKA8AIfYpYJLgH+WIWPrqInTR4+f+P3f/XzM1ElTyqsNtJEN djHav2wRA4Z1y7Nqh4LhIbiGjVvcsGin9B8lr1ZMXikuzLGtA/Loew9VlPRMYccwP51Q1xlG4M+1 Qe7eF54YVzXslAETEbFjC+ciH0YsVsz03nL37grbNJiThi9QmiD/h2WG1yTNC6Vd699ZkzbtCWPH gUvX+Ll7Xn707y8/NWTY0Gsuu+r9mUkdc0XoeaUj0DzNa39BUm675JHyIQu7Re2t49+OZPuVw+Af hgm9ZMjAASpuCoaKg4vqfBjQ4CB0sdPidBBqj6o89CnAkOZQ6zrWeuCxkSNHsp0DZqPzexzbqP1g AU825lw1R/CUKpCf3EUD84wzzlCq3txi7uCuIit4DK6i8xWVQd1VLAh31c+9PKs20Bj8f3Y2zd/L x6NsEQUiCnSJAuFgFu4g/AvFGbg7kaAFWp9U2Uaj3+LGzLxl+Te2xpq8imf+Wb9oWdbxKpqataVr 23JIyQLdygb9c9rRmv69k8b/fPaU/5ow4KNVfWeXVUwx4/06Sc2K00uXmhdl3iMFgHxXX311W1sb vtSZkJmWeYRzbyQ4bWZ9IYgr2hz33ntvcSXiOsceSbG/M7AwqeWPMxSeVjP6/8y9MusGN9x364Jc g2vGDCdAZoXyZw5tT8RWgDKHrQ6jxQI+aanK9PjRYxatWnr783/bHLgEDpDFViBPp0Os0OQP3jE8 d3Q7FC5KZtQtwwiY7320UyntSVWI/CCl/sJ/FVJimOso7ORzKSd431EnlYsytUQIVH8izNyuZe8t fg9XIIWBMjfRTQCUUAHhJoFPLC0b17IhIMNcFqn7+mUr434wevy41U72h4/f8cDLz5x55NwbTr3q gsxIUbWOjq5TgMHCVMDn2vVHoye6Q4FIptcdqkXP7CUFWG842LxR6zrDGwVO8B4Ge0qmx2jf/QIJ lwAm5HFyAuoqKioQpgHwKJYHgVvf//73Bw4cuGLFCgI34bKFhpGTbVfOhGQgoroqHyM9oB3p4k7z ypUrd1/1rvoIOLzwwgvBlggNSEez1a4IFV2PKLCvFAh3wzmFTKD4MQi3efD14adiBkG1xGTGDLKN 64Yk9XTD2kl9Kgdn4uP7xKZMGTOmKl7WWvDSwEJkF5Zd0OxC6B9Tto9DdpUEPK94JNxbNfJ97c5h 9jyEZXrEMfKwYcOIov7FL37xsssumzhxopqH1UTdu0iidgaJ1IpM78c//vHnPve5Pn36sDzRC3pK j9T6crA6BcGLVRuEZPTzYyvqPnXWZU89N9/M5tNJbEjFwE/Z+CV4OeTG0A6PtYbG2lmeSIwZMHTe lmWL1i7981tPf3zsrCKWAtS1Ow8SMCdeWrbVRIrbIUIriKqzSew+BG42D2zLVGzXdgnRI+UgY8jz K7GhnBWAoiJP6x9Lfvx9H0zEEgS6FBGbkDq0MyS1p/Il924OWhiTKUaKDf9Aty1EvdO0DGWDinG8 mTRXrVrRYLt9RtZtDNyJ1cMvOub0qWV1GSerA5cRyod9300l0a0iBRS/9Pzzzzc3N8NBFa9Hif1N gQjp7W8KH+7ls6gzvDlAX4oWNTU1rJT19fXKnKPz4vReYnGXg+UTgPfhD38YX5rgKwJYsaYi6CPN QeE8+N3vfld51yRNpeDDK664gvWYNJlvuummpUuXKhVQxWEANUlwpvz31rurK0gjR4wYMXv2bDCk kgpGSG9XtIquRxTYZwoIG8X/7Xu/jFXU5CwthtxA06pi5jFbl/apGzxhcNnwitSYQZUVMb0cF02a VkGoBN9xA7/ZkJjSicCx+FeCfFEUhaEVykY+im4mHB6l7lG5YJ87cjgWoCZ/Zm+mTbQ57rvvvv/6 r/9CFKZowcwJ5cnTi0hDa9W0P2vWrO985zv0COyqukkvDvpXpOipGgnZE0ZM97LTEoMmz/4wwTwc H9mVziAAPhERxA0FZ4RYAOeU6RLeA3awbuDQsr+3nnfCnDufur+2dsD7KqaybDPWyMsyue1VsVUS /lBrp/LeYomJqdEk1oKia42XSlF+7vTQrl40+y2yhDPMwwe24Tf8GRkGErzquCAvxKmSDx1rlZsH tjUofL6LJ5fA8jE9SV/CvokoEnemgbhLidMI+hOWv3zD6qphQ9J2YkDgXzb5VIve+R5+fUGn4U5U F2s9jLMz5LFxve6661DkxnUCnFvvGv6999VFSK/3vrte0HK1BDK8gVgsQrSYNBF1kcL95Cc/eeed dxT84yK3yMCxw8hn7eQisA1Ed9RRR6EwyU/V82LhJFjVkBayvarK4SnWYxy0qDz8LCsrY1+Zu1yh OoGeoZ4n8w54TxW4q7MqhDMZeBZRIaXRDBqvWr6rB6PrEQUiCuwzBRh3SqbHv2bo0dIlmh7CgyMG 9P3FedMqyjJVMThKEFvBFVZQPLATcSuvOwjcMQWOabaDnpbumTEHwz8KwTM8iI+g6/yMEfW4Y0ph TohG9D6/r+0KgJ6Ql/mZPbWvfe1rc+fOvf322y+//HIucqhJdbsHSv6HWpImT55MxGeQHvuPbFnS EbrD98Pdg9gDqK3WNQhOM5CYJV18xyIy84OUjXNOkkTeA9gwqPKm5+hG0tSTrhZz2D0Rpy4Dq2vL WoOZNWNeGzHmR4/fM/XskYPtjLwpgWGyAm47wnVYrmH1F6puApRaWpueXLlw5Ohxo2LluMmNWe2G qNue2iEVQixOrMFSOkOSEuVi6DGGoclwBWfKx0I1uHnpBDn3CkXuUN92PxHFEnoecvD+uIERsMXU AGyFN7C1rYbRFrTVb9nw+pplUydMTGp6EhNEZhrOvG6YFkHJ2xUY/diBAvLWOg412NnoWbJkCQG3 Ot/qyBL9u78oECG9/UXZqFxFgeLKV1zUQWtjx47FD9stt9zCRSAZ6xMKMORklSpmU49zhYNHUL8E GY4ePVplUCsZzxI8HR4CQ/9vf/vbPLLD41xRrBsB1lWBnc/IAK+//noVka/z9WKaqnmcQ2mf8hNO 5cwzzwR2coXrxZxRIqJARIH9QwHhwkIuMCw+3PaHGUwRU0/T+/bLwBdKTDBcBeItT7b7Yd3ijpbA E7od6P3h5ngYOEdsL8F4wh6yF48PCQvnLuEILk4a0Yju8TdYnP8pmT2+D37wgyhfnHPOOah1FMne 45Xu1wJVj/hUkFJee+21xGXFNRd9YXUohR51/oaFy8ZzvYrnTRgPW8/rWqvpNNRvrqmqwl4PQR/w jrBvFgqL4ciqHUw0PK9h0cqPz/rgZ+754d+ffOSSOefJKKF34piWwShjcdtBHQTeQ0IY4KZTdwvO Hx994P1900MHjM2ANmVjZberJPszbNKEMj2ByALoMJujMUEO5KWbQCuEbEjXgFdkAwjKAA7hA61v nxm2taZrKcSVaWminxVECbiT7R8BxqZWrwd3rXn178/+rW82WPbuyjOnHa8VPAl2GTN9hIwCD0OX oV2r8LDLXYRzisFrbGyEE2P4wwEq5uqwo8hB6vBuB+FBalNU7SFMATXgWSzLyzEKSGCmj2SM5YMZ AdlaZ7agSAQucgv9HzJzsbW1dcWKFc8+++zNN9/MQnvDDTeQZnlj4pBlotMeUrGEHRLkVFf2mJ+q aRtV00jagO4oO7jDhg3jcWrk8WJRO1QR/YwoEFGgpyigmCph7wSzhdpmuoT/IiBBveY36l6r4RVM uFbCQ9uGa8UKeiqvZfJ6IqdJpHO4WLg3zfaw1NNsV+yS4EE7vLn3VCujcvaCAv/93//N9hxgj+lU zdh78VAJZVELDasYvZg9ezZaJA899BDt4wo9KgWk15lYBU2vx5CBQAmAGPCShzGe+1xu06cf/sVN rz7oaPmM69m+m0WFOQHk8gE9qUH9+08cQxCM6WbtV0/8aDIw2T0BgJmEEEHy5iAbD2vgrP74FepU iqmiF2TKMgMnjPjHilcFOSF234vluNhgygfHiYqm5jbrhVZdX1i/+s31q5D8srbjUNQ3CX9C2BUB m0gRgV1FLc5iIV1KIPNMuEjq9CQdd7R41glMb2tCe97b/OXHf/OHB+6YPmDkOUfMXrpg0YRjZ6Dw GsQFGgvUDP8igd4eqc2IYKSobKR///vfwzV9+tOfVlci9mmPBOypDJFMr6coGZWzVxRgpWRR5Iz2 C3Z0jz766MKFC4F8QCmGPXPBDlBNgTEQF4n58+e/2XEoiKgeoUAOFlqFvva43JJZQUog3O4zq9pp G48wYeFyDZcwJKiIgw7v0Nq9IkGUKaJARIG9pYDiK4WbFPZKttEV4hNxBCMwE+BfE9BGWhhFualY QSUI5BxeDrXLiGQFrws3S2EGvhjEQXxH8XvbnCjfvlGgrq7u85///E9/+tMvfOELaNczaTO77luR B/RphU6Z/FkRUCRBRHnbbbf967/+K1oeakU4oK3ZU2Wwd0lsH+C2xbRVI5p3uWbUpfscPeXI++Y/ hDejS6aeUaHFfSAauySiUqONGjnm5lt+PaCswnKdWdVj9MFTiH0oAr3QvYpl4b9IauWkRqSMxhDp CehC+yYWrxky+G8Ln3MI2Cd4aE8DLBQRkikcpkjyGM0i1GOLplHzbn/ywZpYZupZIxDVe7mckSZQ vGhpg/Ok3KIkUFrU7YNo8sBIYCo6rMZ6w/3rmpd/9/QDad3+z3M+esLAqZvffffMM9/fb/jIFiOA QkmgHmgXqMm/oWXjnnrY7YYdCg/ySaHbzJnRsX79enbnr7zyyilTpij417vGfq9+HxHS69Wvr/c1 HmikVsRMJnPKKafg1+TGG2/EWI6Fk+vvBU4gMaYJhfQeeeQRxRmQk5WV6xykn3jiCeLYUgJzCufd EEUhN55iiuFBkB5Vk9jVI+SnarLh9vMDH/jAEUccwU8OVQ4Pkt7Vs9H1iAIRBfaZAh18JQXBUKIk JmICJY9DZQz3mwgPuIdaZmjTQyb8S4DpJBgysJDhKVxcyI4q3U3JDaMmmmAhj7bLwb/PTY8KeC8F 4PAuvfTS0047Da9axEFlFXhvnlK+wnqE4YCK/UM70UNjs3LdunVDhw5V60hJrQgIvZN4YcHvCHqV YTjvhO8O1oIrp8yuidu3PH3P281brjnxw6O0jJ4vBLFEHgNX3xjctzbOACkQdsEiJoYl4jykfowY /gvHDGMnlKfxI1S5lDDs4uxI/rR+/WubjMK61vXV6Rp1ZW9eqAxUHpcCxAQOg7zXG5Yv2LTymjkX yiaO8ABI4xmyYQtCWR6NCluzN8XvIo9MHrpn4yzUa7X0hS0r73rqr2+sXTFzxgkfnjJ3lJWKu155 1aA//+auFkwQC7kKWxy1qCPcPJLu72sbdtG0Q+My4wWejQPe7Ne//jXe0T/+8Y/DPjFYuAW3VlLj 5dCg+U57ESG9nZIlurgfKQDQonTGOaNdSck2bdrE8smYB1MpA7xi9WpGUDtAZCjeZe5Qiy6TBQst aR6hZDIwjxQf3yGhkJtCg6RVaerZHXKqn9Sosp111lls3yokSX51qIpI7/TZ6GJEgYgC+0yBjsHF mJYk/6ByJegsvAGfRoxoYJsuXidCwAdfyNQCz8gfEw3yijDCObpfoQiASzzNw+Qnlypmn1sZFbCX FGC2ZBYFF8kb7IUzJ3M+zWZVYhEhQVQ9vDrjYGz3685eEmc/ZYsB4mTcIIHCwEHDxNyytfePPVbL 2D/9x/2F+Xd9c/r5/fWKvFdw7Vg80BMEIxHBlYArQV9+gCEfj8u4EWs9GXmiQqkGTziGwvEkzXcD t6aqGtuGpSvfnjJxgOs6FpXt5mCUhuMyLLx91Hq636z5T694sW9t9bSRU/HhqTmeZtrEPGBzVazz qFTk8rspdy9uhYUEBT9raGsM749vz//Ti3+ri2e+dPbHTh4wMS66pz7bz3TN9q0+qCDGU2IsCOYl qF/Y99Beby8qOryzMFhQ2sLihqgkuGIaPHgwYwdWTTFXhzdtDlzvza9+9asHrraopogCcGNhGHQo wRSAM5X+/fsrhytq8Kvr6lxcUBVPwFkdRSrykyWWbKrMzgnS7z2K2dStHUorFks2hQa5AshEY5MZ CpebqoU8pXLu6vFiOVEiokDJU0C2XeBbQrZH7F5UonhWInJ+SiZuqhQ/YNBI88D+/RMYJ1VIjbRS AJsFk0CEBAR80lyagdxfbPbw3gB2Ix1eQeHLMEO3KwYRFYqFhOUUS5PM+/jXThD+aa9bEgIzwz9o 1jFdSKWH/aGQEhMpkyfTLAmuFA+m5RKnkJr8abma/NENIaar2gGk8SW3IrBSAVXUn0jN5GvU8YTN n2ZNLR85ZtDwR5578h/LFw0bPzkTSxqB5zr5FlNzDC3Oopolfp1RMNytpv9C25qc05iMEcGE6Ax6 Gz6OmBAKDDD5jagrBi6y5GNPa/Zzby1Ya+unDJ6GT1x0Hnf+TmlbOIFgJYifGAl1gBqljzdQL2/o L+c23fv4fR86Zu6Jlahuii8YFLRlmRcSh0NKdnQEbrYvxjuvIxyF5AjF/FpAdDxQI2o/WPkGGnrf vuHEuIfs0n39ifkn9Bn9uTMuH1k2JCbTibjhxHRRNwlL6JsxSz5aURKX8az+1JbRLmqOLgsFGNps yvPe8LVOFOVbb70VZq8zYxaR6cBQIEJ6B4bOUS3tFJB5OjxUgomAlZIIdWhRvvvuu8A2JgXAFXMB E4RCVuR5L/lkwg+L6nxXXXlv5s5Xivl3mpm7VE1QB+YjMoD3cBI1e/Zsor1znXLUmVscnYuN0hEF ejMFtvuYFR9Dd0gIduJMWvgqoBaYEHwk0AntSUILh9GFYYLgieSPRM+ncbeEe03+Omppr6t4vfMt LnZqw7ZHwszt5ah0R2md8+99mpxCkXbXgorrFMAMqfDwyT2R/gjdOEVHOwUUNZhFmdvVXMoNNeeD moSZ7iXkop2qqZxZqpSIL7xWeq+7fQDLKwhbyGhGHiaGB/0T5aNHjZq/+LVn33h5zMAR1YlURrfD nVgRZhEcT8AYYQVM82+vPX7nsw8fO35quRHL44EysAQMhZOCx5cu4nREf7D2bKtYqxo3vr757dNG Tq8w44bcpGI57eQIVbIJ5Ye+KDb6CAxxuZkzrD+9/tiWrZs/eszZtWZalDSlIimC/zv9s8tSixXl wLnsAdELhiaMBMZ4hocNIS13iMpi+OwTs+jbmn7ixCOnDh9TRvelVPHOyzN8olKjrrmei30gOkWq 5PZmFKuJErugACMapo4zMr0TTjjh+OOPbydg+DZ38VB0uecpECG9nqdpVOLeU4BJljUSWIUC9+uv v472puIAmGG5paYJEntf4D7mVEs1kkYqxYwE5ZxPfepTM2bM4IpqEuWTZx9riR6PKFAyFBCmRQ0w xb50PgvM64i+JR99mA/OTSRkoaQN3wkBG/v7D+N1wmwKg3U+d663q9c7P9u9NE+FWqOiFircbIiB FeCT3/wsUcb/YH56TOlqzgfd4UX5Zz/7GTodWGsrUhWx38FsYhfrZluQ1UHpgNCp3rU6EOW2Tyw9 dszk15YsKLQ0nTBiGsEoNyx7++qrrjzq2GP6VvUhmHjew5DNqEqXP/za/M2tW6cPm8y3nhLpOtOD YDPil6hJg28eaMhwyFrB/H8+977R06oTFWTeHSALERxwSiSEYClda9P9NV7bnQ/dc+zY6TOHHZnc w/O7e1tMV4TpA7FJrAakeYiQZUuIZmotur/ed/O2lRbQi7sZw3ELfJnyBqXG9j/f9detXcseBHBF 8SG98RPdHY328z3IpUYEodJxcwCDB4X3c51R8TuhQPsWxU7uRJciCux/CjB7IsFjLpg5cybr5auv vkrIBKplRuCnYgv2fyvaa6Ax6OHAf3BW6/ecOXNgRGgh0xNzfXHaOmBNiiqKKLBfKVDcRIG5aUdy Cs/Jz1A/s52Ja//JL9GTlLshN0RST7Y/ERZxWKURbjRDEEQc4Z8YJInuaAd0FqmAolJIrugUUkDx 08ylJJ5++mkmfGKpw0xns1nm/N7FCLJCKZjHeoGTsN4F83gbvINE4A+KZ/7rwk8auZzuOppu5bK5 hx586NPX/eeI4SOJURKzY5rn1FXUXHr8Gb96/M+Dhg6/cPiJvlMwrbioQeIJqePDJnSJ53iJWGx0 pnZgkMq3NPuV4iO34/5O/hW3uQwRgYyiJ+CZgWfEn1n6T7sQzJl4FDNL6Dx3Jw/uzSUGH4HbETni NBMbvzbda5NQebgDaL3t+b+1ZLOXn/Ih004zTJHKJmOhO7cwdDs9UpPZG4vfvOyyy371q1/hKrzX vdy9IdH+zsMY54CDYoCzG9K7Rvf+Js6BLJ+PPDoiChw0CrDeA6sAUbhiA1ZhDnfUUUcpZMWtAzYv MBlBAqZypbfJvE+QX7yBjx8/XqFNWkKC69F0f9C+laji/UABvvsORg1ui011XOipP9K+a7jNZq7Z yLUaTptB3C1MaDSc+MGfCSvEE6EJDKIt/kKAI4nDJI1+JnZJZZpP7PYE7p2waMQHPL5AJcwDDiQc jehfJKKjEwWY1fkVsn8BIVWvu+66p5566u677+YivGCnjL0jyXKAH046xcr1i1/8onc0ulMrPUxZ A70qsGpavVq2bFx+eYnafiMmjX/9jYXMAAgrAxfTtiAZ6OeNP27m8bNu+8ejCzau0GNWPsjh1pPv e5vFHJax7IcG/oBk5roLLh9cNZCqwGr8tW95KPzUuQGkMa9tHyVIwa0NTvPDr847cdyRE8oHJcI4 mJ2ydzlJ0zHndXWvxfLKRLyn/W7zyyc9/oN/vPX67JpxQ924qCMQPN4wPYeJDZmkbG+JkkM4LS5+ c3F9fX1ZWRkPwqUcMIaky/0s1QcU+8TQJsEREfBgvagI6R0sykf1tlOAxZKJgDMHajyoShKOlitq BWV24DqTLLlJK0ahZ2lHsWpfFv6DmQilzTFjxlx55ZVHH320agnKpdTIrd7Ii/QsraLSDj0KdCA9 ehYyOO3K0iwNwgYm/Hws8CzfMT0XHwUI9NDZgiOUP2GJcGCJFpf8hRxd+09Jd75eTJMNh3b89Nlq 70iHCR7ZVk5vyE9rTc+PE4jdEVinoygmSmJ0g3kKRYVCDsU3UR/bdqgdpW2/D78Uk21ROYI9fux2 zj333BtuuKGhoWF/zO0HgMDKopudyjvuuAOxpKpRvejSf92C08y45RvpRCau2xipoakZq8wMGjXs jbeX4R0FjIcRBR5RjII4Mzl/8qz+qYr/femRtUHBtTBGJbyC4CfW6BDMAaoQ4hkZzZpYNZQyZc+D eHwhIXj18u/2YC+ccWTiIcEBxGorZMtS5cdOPxKJoSmjR90Jb3fxxJN0EKs88B6ivGfdTTc+96e7 /vj7s+2hX7n82hlTj6THMpuFjRKnLyRpJL7BOwxGNmzYkOhwFUvjpf3R0RUKwDUpto0vhHREwK4Q ryfzRnZ6PUnNqKyuUoDxz8FTKsG5trZ21qxZNTU1mPASHr24B0yCuz0+UyjOA2VRUByFUwVegOfO nTtx4kSuqOyccKgAAEAASURBVNpV21Qju9rBKH9EgVKmANiEI2TTYGLCXzA/QDDMcNjhxqdlIbAK Bu4uLQNrHdMlppXJPrnumhKhC0/zDF3OSo4HY6dkejzbnghlfaRVnjBhhOnOZ90N/R8gMScDfFdv yU/EZeyUQlMl0TJD1Bn6BDXoSAiE8U4B/7jNRIKZpJQ/hgPQtuKMSl2kmX6x3kF7E6SHTgczsMpw AFrSI1XwQukCRbFs/fCHPwS1snIVS1YLSvFnSSZkAGOlJpFLbAPqewz+QHvkkb++smLJOR/9aMq0 YxiyFVwM3PJxo8yI1w0YdPtzj/rp2OSqUWh+mvijVPCHkgBsoaqmnndMN2ixZAqRu1CpAyMxXDrT AWNXMfUFYhHFAYcpqBXEk0NHjx6brk47XDdDM7rOT3QhTbGuW8jpXpOuP7Diuf/38G1bc83/MftD nxkzu0ZPNZtGs+FlDOLJyySmDraTVZozvbnn7rvzhQIKnEr/sDe80C7QZ39kVcMB7SdV+NVXX716 9epjjjkG8nKld43u/UGfg1XmtkXoYLUgqjeiQJECzKRYOxCmHLDH2v+73/0O3U7ushvEVMt1ZhDy FPPve4KphzmIMxvMVP2Rj3wELyyVlZVcpCIuKnHivlcUlRBRoDQpsD3nJWyZeFsQ+xbSphWkYbdw pN7gaFty+FrQtra6G9paHT0wbctwfQJw5Rw3ZkmQZUYNLB3O+0hzdkLDDBlEwkHKsMUuiMgquba2 eDLp5HKWbZOHnHIvHNiMRoQAvSU/vtfzgROz7Ew8UZmKJQy9XNP6iOWiFcdRH4G38O+wHX1L8xM4 aK1i4h0yZAg6nP/xH/9x/vnn47bhoDWluxXz2bI8TZkyBW0UFqzvfe97LFK9ZdUIB570vCAB9GTN iwdamRkfXzfyT48/ePdLj10447SawIjHLGT6OKtMB8YRFXUXnXjW3c8/Orms9n0Dp4QjN9TPlA0j 9jsY4r5hxQk9l9dFERwfNTi6LHhuwkKFr11Ns0hsU1AeO0dhTjZaNa1MM0eb/QnbELAXhIBw34ZP IjDerd/6P6/99cF1C64cdfxlE2cNNSuAlWzB5CXIQuy9IkO4AZHpBUFbS8uSxYvhB2ghWj+ce5b3 KBLhEEsoVMxagAnuPffcc9JJJ6kOcoW1gMFyiPW3V3QnQnq94jUdLo1U4Iq5AICHwR7T69KlSxcs WMAEgYQNyVuP7wlRo/IHxfR0xRVXMCtROwc1QnTmpsOF9FE/IwpobNzLNjymLdlwO2WLoa1Mae9m veXr3Jff3rwm6zYZWmsu3+IRjBkmLPDzRirRpyVEbgEeHUB06HrF434uZ+PWCEN8/CrlcmYs5mCk gSsXAlJper6Q52Yhn4chLsAWx+PCA7KxEu65BPl8b8kP++f7LTC4SdOqjMXYiBqVSk+rKj+if3JU uV0bM7E8i2aQ3Qwspllm4PPOO+/mm2/+4he/+MADD/QWjKQ6hQSDxQJohynX2WefTRT166+/HhsE rveOtYOvk5HOwNTFyFSglvhIMcaOGosnzD/97S9NfusVR8wZYKa3ak61TwB2nJv4V409ec2KVYte W3hqzXjTwl9LKMpjPpBCAFHY3RHr3M8mYgA2rooeAOoAxNtDH3z7EYE0v2Bp+GQTIIWGpWamPJep xcGlp2mFyqG7+Xz2cIu61mnOn154zF+/4TezrpwxfLyMVwCrYeZMo5+rmSzy27PAIoMP8Ryvr7m1 dcnSpRdfegnVcI2jx9mPPXSgt91WVIJVg3owVL/85S+R2F988cVcZ0RAvYiAB+uVbv+ZH6xWRPVG FAgpwESgpP8snyNHjhw0aNBpp512//33szMEB8CCqrbWeopaamKqrq4+5ZRT0LqZNm0aMxRt4DoJ NTf1VF1ROREFSpMCHbyXMH18/jA/aN7ArhV87Y0W/5YNzitL1m5tddoC27HTYroTlIuQ3WOsoqPj NXi2ZrCFj55VQh6DtwMpmkk2zFHDlDPpcOdeQA/qoMi6NMJcxXyDkJXENscqRpz2CZ9IUxAmmilh N4VHVPkRMBJaOY7xG82D09xZfrKGLKSUr/J3lL+H/AhkLF+n/I78O2/Pzss3UV4LKlz0vDxtjWPa vrNgbf0T7zaMjBszBtfMnNTv+HRQg3ygIyA4RkDCCEdHBwUUTEKH4stf/vKFF1744IMPogDZcbMX /MtiAUerenHmmWf+4Ac/eOihhz72sY+plYUVpMSBK85jGWXYmlqulrRBXBqhBghiPrC2ZkB1zYmT ps9//fmGXMO/Hn/eKLPSFBdNqCXrsVzh8ydeuLHQ1GLZFYzZ8FD/Aur4vpHSoxLw1ta3169e9aHJ M8UEDr8onqi5ymxDDv5RDziuSwBbE+FaOH7dwPZNOxDN8BAfhnNCd0cMNcRN85zj5/QpK6vUk47m 5jGnJWw88d4d/OXSGZ+YgKr97Wf5xQ4Wpol6Q2PD+o0bhtXVyaWQH+C8Xebox/YUgD4cfPaMCAR6 f/nLXzBeJYtiqDiTJsP2D0W/DgQFIqR3IKgc1bH3FGDtZC5QUwO4jinjrLPOwtK9ubl50aJFOMKi KDVZkJMtYdIc5FcIrTibqASZVVGqAcXMyPG4QvkVFRWf/OQnlQ9l7gImVfnFx9WD0TmiwCFJAdGq hOERvavACu3z4H/AYSsK2surWu965d3nrXQWJjBdlS+AsxLstDNMDBfVqkBkdLbnOgXDjPkuyM8O xEFD6JXBsH3ygPUchBuWCMhlfUe1E3fnjo1/dsz/zFTgAZV032WnnU1/IlbhpgUDQC2AnRSzndCr ixuYsaSP8raOvRDSgRhOH1xfRz6ALRDMo26gOCqcGRVQflDApjDjF5BM4EvQA4ppDvWwWQ+e5LZs LQeYAIUMh9gTuhSV8PK+ZSZxEk/tmCZ65KJviDCgjYkvCgVVQ+7UhX1P+QXfJj+zBcJNCzQpM5GH jKBvKuvntuZbF63Z+uCmhg8MS181rmZwTEs5VAWJKAGv9NJU/uepDr+FXDgcD6ZZZnjOwKR/+Zd/ ASmB9NSMrc6lTxQ+J1hbFg78eI0bNw6x5CWXXMLXxUWOEm8/wzXkvsV1CR8vQ9oRobs2oG6o3uYN Dyre96FPfPfPv/pew2/+c+5HhsRrGJpx5G+61T/Qy/tmGjQtwxvkQUOC4TGWZYeGQUahMWPT5s23 P/HgUcMnjiyvYq4QdWa2kEKKcF/GH9MCURp4OvByevBSdl1NwR6eqkUeiMYnQ1Ryh/BAWtk+YNtH rgwhGfzFTSQq4Dd7tBZecdiBAjqiulmpxysz1byOrGwmMf6ke0SGAUxKmXbYHCmr/Wj/9kKqrFy5 kgexwOSeepv85OjIG/27IwWKVMKdHiJ6ts5nz56tiMatiHQ70usA/o6Q3gEkdlTVXlCAhZNcalJg Q5QEDjDRq+Tiyy+/fOedd6LPiW4nKyu31I4pjyiEppQ82WQlA1hOFQInwXXycAVop65TJtMQQRTQ NBg+fDiFk4ecZFNPkeDYi/ZGWSIK9FoKgDkKnhfTs/A+mpfBH6Zr4mFzsad/47Xmf7zjNdpDPSRp Gk4kYehgf7LCWuFW09ZceCVYJQ6scYSJCr0phD/RwRJeD1SjB6h2IccCN0mYZQ1EWSAjbtV9DNng 5jRAUsEjJBc2PPKsZwUYAIrqFojIxzUeuEjiOuS0WN7I+wnPLGgWkaphEH0HZTJcnhDKgH9Q+2K0 UgYhvuCvHR3wyZOM5iArHKM0HkMkYRdFACeIS46ABuo2OBDRI/JH8mtBgWItzQZMSsMMRAtiwUQ3 wwckxrNPUaqPFAsPqQ7ZI+IgG221MVKq9/wfrvCWOIXrx8WPoRN6QSOmlFEmPh8kJ0ZLhbiGHXL4 S64cdgeTrbwuAIBhENVmxYoVsNocXOTMhKxm41KmCwsHywoLEF249NJLr7322lWrVtWFgqASF+hB VZxKy2cNG8gfQw5yM4B0f0DtwPJYxn1385yyUWVnX/HN+2+7/pFbr557+YxETTmDhE89LnE10yGm Qi7PEBSkhQyTJZRND8ah6Q/rW7e53H/F2TBG62cW0NLEh2+opckIDMcTGyRY7hI2lzlhZZC76qlf XFI9/YszPiBDg7WdlgnMo0E0kQdEPVRkhoxpXxO9aMAllVp8QuwVFfCfhn/QF9e/sbB+w9HjZgzR 03EHW+IYAjxGdarTKJPhJzLEsPPvGXzq2+MmZiO4ZyMWSJiVykXfR6Wj804pIK+GeDOW9eijjy5Z suS2226Dv1I5Gcs7fSS6eGAoECG9A0PnqJZuUkBNEGqSxTaaaXfz5s1btmwhCtMbb7yBh2sVAY/S VR7WXWZqdVYLMGlmHwX/uDJgwADAHh5fLrjgAqYkyucuBwkepJBuNjR6LKJAr6MAH3schgp/KyhQ wsjEnYTxSrP344Vrnl9XaHL7IBGDr4OdCnumzow0tc3evpu+rdPtyC+8EKZ5II8kjeUfLk1kbow1 S9zrSUQGWC1bhzN0UZvUXLb7camOBJDBK7xbzPMzIKLw2VCxUzPzhgju8AMKRBQeEH6PInVUOrEw EqBG2gwKNjxfAJ9JFTaGgNkYHAYNUeNadaGY1pOFprgbILYr6IaDE0ExMPJbhTmROBKaYaHNtkPf d95frqqM7bml5QgPHN1/9K1V9trgW3PHDsFNoZBF5B7ScElEdnyC8aAZSGlgeDBd85Ppmrmaj6H0 GUTaTztZSlhETj31VFYoxHroiajVpPSxgRoM8tnq7ZIrkmyV3nXHnTW1Na6WH99n2BcuuPrm+37/ 9wfumfHBqzXAWvjZMjegBcCOxsa428/Xkp5ZbwKoAodtEtnFMUYkM+MGD33xndc/WDWG98i3bxC4 Lhwm7WOF7SUGtSdS+yeWvVRRnz/61Bki2Dd19j9Etm+IHJxH2LGR6UanZrZeZGzJIb5/cd7pInzP 2/Y8b/Mfl8z7xwvPXtRn8rDhx5TzsICLUNbf8UT4WKfTts63X1RvjR98kKCUk08+mU1h3iyMAQcf Z+l/kJ26d6CTkAj6NDU14ZcIKf0ZZ5xxoFsQ1bcLCkRIbxeEiS6XBgWYZGkI0wdTMAnUYxRymzRp EvI9YBv6nMuXL1+7di2Qj9mZuYZVisxKdkdm0CAm8tzCdSd6NcOHD4eNwIBeZVOlqfJ5tvQX5tJ4 LVErDhEK5NiOx/AGnsoLcrq+0tX+ujH/+NqmBqsS5jXmekis2tmy7vVYz4kWFjyX+F8Xdk1HURO1 T4YzOpRGWyHV7LPBDvCTAAWobBrCu1mofmaRxAG/EBn6yAwRAwpfSCN4MI/QkOvI1Tw/KaUTD0KY NjhQfC44CBdEzgeDiOyAJU6wleqEPL8tHQR5C/M/EKMJdylKlaLTBbAVphJJBY0piEwvfKg7p0Cz rXxF2bONm362YMOVU2uGxUSEJyZIAByRhFj8OMwPZngOhZSYtxVwgsnmIhNyiROHRtJg2kn7FVj9 1re+pQIt0Jfe0osikdUKyJpId8aNHycSM/n63fHpAdefedk7a1Yh0GOUgOQYLLycmMRh8f+8+Ol0 zvvI9FO4nNP8GFsvIhoMqq3UhOrB81YtaJpe6Kcj7bPZIxK4JhNBuE+Ew0+RovtbgrbHVvxzdtXY CfbAvBbgwxbfL2RivOeYBXTGidjTyVM+0wS38PEr/ADwOhd4q+3gsfrFf33hscbNWz5x5OkfHH9y udj5Ie7Dt0vXDt4azACvktf62c9+lp88rz7FXvFBdq23PZ1bDYc//elPzz///OOPP97TxUfldZ8C EdLrPu2iJw8ABVhP1LQrC0u408aZCWXYsGGf+cxn1MqEPiem/IRjYmVFw/O5554j6DkB8V588UUE gLhEGzp0KDgQpAfkU490LpaZHezHmYssciQOQL+iKiIKHHQKwMWAOYBJqEIaup039MdXNv7mpY0b zUotXm7kXctD1hUTqNbNA7EcGpto4jGm+LMF77HXDp8IG4Zxk9nmxJuw/dG8Ms1NYVyjcxeNUuR7 BCO3kAEC9kBENAB/7CQBdG5oNicWfVz2DMujWInKBbIjHUMuX6BLYvwDM+gZriMySdUDhdmKaVoW alqG4oOAZorhELwk/iACpIzICjy4dTrQ7YOeolKwLtPvljfXxZLxayZVYvRjiucLKkqESmwh29vt Cnr5g8zk9EDNxgpgKH4aPpufXC/9/iloSjtBR5yJ08NZ7TOWfuN3aKEiOGeFcHgx7LIkzZjjOuMq asZVVDOk5KbsVUjABIBWgoHmeze/8FCitt/5A6ZiqgsWZLxhB5/Q9FFVA+5fOm9567ry1KAY6Ey2 OBDyt1dL1jxK35b94oY3l6xace251/QVlUxE/oIg+TLYqBGkRTvCUSKbNgIxA1d8QQnIZn5ZnNv8 y+f//viyl04cMuEbH7h0XLLKzznI0vVUAvUepoYQm+7Q0T38ZHdYfZm83OInGrajo+l7KOAwva2+ nN/+9rcoTKGBpb4iaHiYkqOUuh0hvVJ6G1Fb3kMBtfCry8wjwDCmDxJMH5lMhjQ4EH8qU6dOJU9r aytCv9NPPx0VGkR2xOskGxnIr7ZXyc8VxVJwkUe4ywqt7lIXx3uaEF2IKHBoUoABADxipx1urWCa L9bnHnk7965fqfXpr7kFQ2/Ska2FljXd7T/KVWhphtyajy1g6AoBByqMO8NxA7Qu41q+BjVLEfTh GcVz4l4OiMVevoOQxLRdMwjleMi+xIcCjhbgojHng+PzDLNN7PhahPsTKyGwEwKzRKDHsczB5I7f GsXi149bikNTg7uYZgaATRXbEhRHC5jzwtZJiGhEmRgF+jkmF9/vD0Pb3e6DGeFHE4Eda6xMPfF2 7qRav7qKhtELDtqsmtLd4nv/c2q+5czEzjxMgsm5paXl4Ycfnjt3roprWsq9ZBFR65E685MusKtI X0jTF1aWUm7/e9tGs2k83eEWRrAmytYFz9ZN13G9fD6eBL7J2GIQ4uPE1ryKfOGCCSc+2/buTS8/ dMSpg8dZfWVNjeNmhTFp1AysJbDCmyuXT584DEk7+svy1Xfi/LGs2KS5f/nnvHE1w6b0H4XCrotN LQdIL9T4xpKQQcKfXAXYATBlp0gW8qYg+8CaRbe/8LDZ0vY/J1560ojJZUwWBcdJxPJEdAi0OOJW KasLR/EjVJwG3ELxFfM2+cnRheIOv6xQCb9KVVVVEIqxAPUOPxqUYo+7vYaVYmeiNh16FGCm6Cxk K/5kEqGz/MSco9jrdBoTcY0A6JzVLMOKVcxAZnWoAtW5eJdHwmk8mseL5IwShzgFWISTobeRgmlt 1rT5G3OvbchqiSE4XiE6ArIzX3wv7MtBDUjqCqafTxh+vpDD6znFhiqLyLrw8Y57k7JMvnmwvvGI dOG4AekhlTEt2Yf47HcuaHp2dVOuPNmGYM8HfonTGJx+Gl6eGM4ENsCnC/HJJcADup1+m9bSFCeG E1K4ALebMS1GlK42hjSuNXfdAUF6uITXvFY8OqT8mN/sW8nyrJ7GElB387G2gp+y4Fi7e+jxAoS0 8ib8amJlS2H+4qYZx1b2RUEVaIvYQdRKD+tD8c0KJilCMC3juO873/kO/jC++c1vwjiqSbtk+ezi mqJWHM4ojwB26Br9Uhd7yzumtRzFF0ECr0Tie9bSc76XSKdwZhs4eSMZX7J+2duFhml1E8viRo2n fXbamZ++/6fffP7PvzjmYwldvOhmfPw8ef3NfpmctaZxIzqZDFmbshlzIXILP/0Ah7pvNK96a8u7 nzr6bFx64reXEAiiRMB/eMHFqxKGsvjh5HFcLgHzIKnjGzZK1d4D8/52+8Knpx8z49OT5g41++Hp qdk0sqYNE5Ck1ZjZMvS7yOHSffXJ0Xf1BjnzivnJl6kSij7RWVEA8TXbGXzwxTO+7tStiFyl85F0 cRyUTsOjlhzeFFCTyG6mEnVLcRJFUqmfO31qpxeLD0aJiAKHIAVQhYJzQskpZb2d9ea/s6Vei0sc BXbskU7ATrGBLUBnN2Bp91TBkg7/DUm/kA/cLOazhRyeVxDEweaxRx9u2tumk3XHDOr3qeMrxhp6 WSCx89Zq2lsjtBfWv+s4bAzHJSgf+YF8NEQiYNkuljt2Rkx4ckGipXWInZtZVzbQdLysY8fRt3Q8 P2/H/IKbhT2jieLcReoTLrZz2gwSiO0cM2cTZyvrJ630St//86aWja4Zg18VGQIspzzVvSNmmL6j 53HmbhgtgfXauk1vNcSP6JeyMWiCDw2lF90r+VB6qjhL89WhSI+dGx5NiLB3/vnnowMGK6l25UIY UnJSguLCIUMmPIgJBNjjBYEZetdroguQWsFU3J7defsd7z/ljCETRiJ8R4TuyPhj4wKNSH1r/dbb //7Ht2av/9CkU0YF5hFG5b8dc+Y3n7rn3poXLhx7goQ/ARZpeqWWOmLQ2OWrVjYfnUvrSRFm2wxA OdQmB9K5RcsWpZOJk0ZPzWtuEj+ZHarWDFaBaoDlvKMlcKWLz17XolgwI/JB3a8bWPcfAy86YtTk Plo86xRiRswOQSEWfeQS2Rs1dXH2ou9s/rLXoMz+eY/8VK+4+KJ71zvdr63le+eDUR88+xrFgbxf K40K7wYFIqTXDaJFj0QUiCgQUeAQoACx5lq1WDqnaavbnFXZIJeMozYVwxklUZID7OLEc2aIj7rZ WRs1qpa2YRmvymlKgsSwi7PiBROdSXwmZGEO/CBblixU1udzW1OxfjF28eO6VqnrJ1Yn3qxw1hNH T0/EPKK4xxyDaAg502m1fSNrl9enMysas56TjOfyo83WT88YNHnXinIKqwnaC3k/ziodXuAEK9sm 4kfNfs3VXnzsnfVNXj7ZLxnHRrH7MI9yxZ0LQhJ41IThxK23W3Kvb26ZVFVla3FxNCPMY5cVzDra fAj+C+MIs8hHgbXbr371qy996Uv3338/RFLYo/Q7TFNhfDEcwB0FTikIKVb6be7cQugP8ZX2ZjaX u/GmG9Nm4vJJIwmjIvJnEBZ7NPhg8dzp46adp+d/8+Sft7Rs/fJR51YGibMGTVp07MafzP9rXXn1 8QPGtvqFhB7LaP5Jw6c9uObJQsEz4pjpirAOuMcWB4WRXtew8fl5T559xvurLWahIB/4SZHzK9Vm aQ7eN4M4Ktj4wsX6FqVQD01udDhtzzhq1PS05tmFQs72HStB0QlP4kYAIjHw80xsfKlm+4Heubc7 Syugi53eTTfd9Prrr9944407yxVda6cAXwspyKVkehFdSpYCEdIr2VcTNSyiQESBiAL7kwJwQQli DOBg01ixqWVNU9btU6kHeXSmMJmTGHNGyJx1twnEYa7Nr6nJb/r66VOOLR+SCprRlXT1uCPmgbAI hRgVeFjFEYxBfOuJ83Yi7Xluf8c7xYqdfOKIXLmEy0vh+kEjQUYeKbO1RL2Werq57QsPLV+WmdRU maz365sDrRVdLZc85paCs7ax2UrGJcAKsfE62L0d8B69Z+M/72aN8qAuqfcP8gR4aPb0JiJDpDOB mWoTZzBtYhbY3SNLRxP4lnc17JzswpZ4sGBT/Tlj+2d8y/CcwEY5Vjrd3eIPwecUrkOW8rWvfe2D H/zgX//6V1xqFXUx4CzhxUu827QWT2CABNo/evToEm9t5+ZBfA6IDONeXlY2YuTIhSsWkyGBIA1p nowfwh4QvY5x4Z81flZg6b9+6g83tjmXnHBOP6vPx0actGj5sl8//UDdeQOS8TKj4JbbseMGT8mc UZ2Jl+NEBfNZhr24ZQHmicQ8WNO2aVi639whUwriMhcoh+wOl7kgPSRE2OL6Zkzk8q2asTlf37B5 89jqgf3sFAgO1y84eEH+j98mtn4Sgu1AkBJsHTG8GPIhDUQ/QeaVro0vgC7C2BdeeAFSdDbu6Eyo KK0owGBECI/eJrR66aWXqqurhwwZEhGnBCkQIb0SfClRkyIKRBSIKLDfKQC3lbMCTG/YMG+sdz32 xROm77Xx04KHwg2mL+GLu32wad9k97dbWxzcsRCh3I8T9sDWDQIjiEs8Iivgl8VA7crCqXrgEzUB NrBNi9l+zMwZZjZjoiiWDAIbX5UBlnemR1xm3Ld4MRvlTd/KuuW615YMmsqMprjTFiOHSfRk/Z9v NT6y4E0zk8qh06XHiqwefSkyfSHXqpXnUPFsHT+jZsT4oXjSAJSVI3bMNuFNA5YWxVOJ59Dt/qM+ JjgOD6AITaFBvsEOthhWob1BcEd4KBQgug81HGqPIsdRXjHmzJlz1VVXIRabOXMmptcIypTEr5Q7 TAs5eK8nnXQS7C9xgL7yla+UcoN30zbA9rBhw15espDv3wRE4cIWEGUbfMqebiQ04mD4F44+obo8 c+1zv3/++aYvn3DxUWb1l44+74sP/O8vX3/8K0eej2gN35plVnJ0v+ESXIRpZZtCpci62YaprRn6 2YuvGhQva9GNDDstaI7r7D6J0yJQGrs8+HBp1rSXN7/1h8fu01oKX/7QNX3MpBUYNpAfF00uATtN w7SQ/RHCj6cYS9jwMU2gAoCQMCXgrwvjC5QOzGtsbFy5cuW55567G/pEtxQFGK0kVqxYgRz+61// +kUXXRRRpgQpECG9EnwpUZMiCkQUiChwIChgAO9Mvc3X3tKT8ERecxsmMbqfKFgS0xiTmFDLqpst gedtNvzKBGZpEijd8PjXR3wnkdoRFHDBj+V1PS+md37MwpOmr1tptMSIsYBTGLbpObfqbnnMRp7g CDpMxAGjOFtB2zLQ8/h4N/J53W0zxdsmxWieGzO9WeMqjhk/ExEftWAvxZk/DsXxqbQodnW6ntEa bWI0BFbKjHlW2nIThutbTs5B9iZKYN09REPNM3DqaRIgHtcs7uqs5eVzRiw0PpR49ao53S3/0HoO jKQOugUHSRyde+6557vf/e63v/1tpEwgAxjxEpfp0U5aSKBXkOojjzxy3XXXgVHpFD2i/ZxVumTf GwI9WgjxIfWgwYMfffJxN8D3ZjgEkICLQ0u7gAoloVnYGtKDk2omfPXUK3/w19/+z8O/u27WxZMq 6j5//HktLW243vQtG7Ee7nv7MFrZpsGVJ29Q01EQxy0Tg90suAOJ5pKqZJdHkFoiKU9RB6MdM2Gf uSJ4zW98atG8f8x7ZkT/IZedd8mgsn64NBXQSUEGsXOJ8iB0lf/bPaeoUY0HT4sYnTL+unIooTHe X5ctWzZhwoSuPHo45lWfNOdbb71106ZNeDs/HKnQG/ocIb3e8JaiNkYUiCgQUaCnKYCqUxzjtMBt 84IVHmK8tKnlvTwx6EA7hDWXEHX7AkR4Ghd4gZ/FaztID26uUbMeX711HSJDPB+4uVFldp9cix9L txjG2835FjuVI7wyXvaEI0QY5tXo+SGpnNWWQ4rQYmXeyXot4lrTazPSq/VM3k7Bx7lmstnoi+Ub Pj19CeoQbG7Lrm/zm/ABb+qJ0CYoZLPJC64Sry78qxjAgu5gjzjAiNeUw4wLf4nbiZye9Aq49Axc 5In7JNILmU4MjKjNwUiRfyta8GGAvSFhxACs4nZ+H2BkT38PpVAeAKPYjOHDh3/hC1+44YYbrrji CtQgEbZ0vlvMVjoJhZFoJ2APEQdCIWy9jjrqqGK81tJp6q5aQhc41N3BgwY5bbnm+sa+ffv6MQFS /M/rsRC0cYhfpSDpBWekx9ec+cmfP3jrt+/4+f+96JNnDJ/Gjgk6mg7cZcwQsX2uYGSS6ISz9QNK o3jC6BEBMxXoaTfGIPAMG/s6vOTiuoi4DgEKpJbRqLnPb1hy07N/bGuuv3zuuXNHHt1Px8sSup/U Tj7ZCWJ2Ug4x2aWSY9uZduKBt8uH2kdA+bahoSFSRNwj+fgk2NpYs2bNzTfffM011wwbNmyPj0QZ DgoFIqR3UMgeVRpRIKJARIFSoICAOfSqsnlHPITgUhzvC53atS9Ij2IIQR4LTeVg0LKWvlbTbn7h zTezaSOeLLQ1/ujCKe+rjreZqXdM6+Z7X3yuMdEQ7+NJXDUcrHt6IXtezPjh2cP7V2l5S3tD1751 /zMvIsoDp/kZw+1vWNVi4Yc1jaknHXxlEqZPa9T1+5avu3X+lnUpM5eJm2A2DQ8w9NL0Qw6VEH2Y 8QiKFUuetRVO/rKRE8cdN9h2BAUCwjQzBaNJmAkHf+2tOHbvRI4uJ4V+gi9hQuUf3ymAJRE2ULWI JTqY0y6Xe5g8cOmll959993f//73f/GLX4CggEwlbjoF74tADNHQ0eGBAidID/ygMKqSgZTyu6P9 HLSfRg4cOJBmr169GqS3qzZjWseMMTE18POnX/7ci88QUsXRXJSuGXOcXX7aQTYOgmMEMggsTF+J uOBJ0ATTi3sSxNK1EMCBzNALBTqig8mYWdi25dern33w+b+dWT3motMuH5EZkNR8dDTDYHyijylD NcR8u2pY967zguj+0qVL+4RH9wo5rJ7i277tttsqKir+/d//XVHvsOp+b+lshPR6y5uK2hlRIKJA RIH9QAGDiFn4qYPD4X+cmvdcFez44tjTiLOZH0PiZmjocR2T9L9w2phUgVh4QZ1l4eQzo+kjXe1b J0yE1XNxyUJDxONCYAZuxohVu3jc9JJxe4qp3Thzen0QZA2jAWT4yOblLcGmpJs3Wl1jayGezsNj B4V+WnDx8PRZVTW5mAWXiZQOxhA3LWCqUGlU+VfBCAhGEQ+g1RlXq9JSZXmxpyOgAzI3J7ZZc1Kx QiqxyWiOi1+HHqOIbtgxwlDD2IpLfuF9ha3tjKx7rKpDoyCCp//85z/fuHEjMI8eYfxW4v3ixQKT aG15efkZZ5yBrAMPov369cNxv8Ko4dddup1QzVOirdraWnh39BiJkAbkI82xffv5ZaY9P23qfcsG TDnlAtwmMdBRqA4dZYL2dEfzWzTvd6/+bbifufCI2Uni8nnaVtt8Yv3iun41k60+RMZjCwb5YBr9 bB03m8G8tUt//Pc7MbH9wpmXf6D/ZBwyoe+ZwEZQ4GforTaEefuDiKqDixcvHjRoUFlZ2f6o4hAr 86233vrZz36GPSoay4dY1w6l7kRI71B6m1FfIgpEFIgo0BUKgKo8L4/djIPWlAideJj98vAQEEJy H4AOICtZQIMyLMgKCFtnVGhbpvVN9cPfp59DObIpVqH7hYwRH1sJs0f+MK4DoQdEvBYnTnOu0BLg eF+3435yahy36uKsYXNMv83f0pIpCzwM8eKuUdYaZIiTgF4ZRnypsn59yuLEZaczEtdMOiRdKiKq DoCFjmirHlgFP4brTgQLKJ05np7HDNDJ61mL8H4mbgjFH0W3D6lT6Cm0laTjuD7+QQnsLv4MhbzR sRsKgJrGhAdIQwmadpO5FG7JIEKUHbZ27ty5P/jBDx544IHLLrtM+ScshRbusQ1FOAfvDs2XL1/O I1wsXt9WAh+1hxTO1grspYgyp4XXXl08qTBIC5r3ZvMqxy+Mqhj5Wn7dwvWNc6cd18e3dd9c2bb2 Rw/f8e+zLhgzvArjWiJlimYnFrz409T1lvr6E6tGnvO+c6qsZAbvmwi/AzQDZG5iU0qNGQZOOF9s a0sPphYuXFhXV4cfoB4s81At6nvf+x5RFgh9SQeVH85Dtae9ul8R0uvVry9qfESBiAIRBfaBAjCm Bk5OzCRsTT3Wcx5QqycPtuvFfx58HPjJawXqVKYacMdixlOmaEY6gsJizWh7mTa+YfC8Dq7CJSU4 jXMch3pxTHOaiacHkKvU0sgGET+SJ1duN+QbpiRzcUOvLbTUr17rpSTqlq87BdON6/1y4mk9lyAs YIjxUPkUaAU3KrI8GiQsuWvVG0gV2/pKoGWcfSB/CFqPz7dsxsdg0l9JhHYxNupJOAYGkLpUO/YF RPfkSyrdskRmhJNF7Ls8tHpFK1IIGDL7OwEeJdAPWkUjVVOnTJkybtw4nMpgs0cvVONLoI17aEIR VCOKRA6JQHWXDzCgZBsEXWhx0BLwZRMqwdILgdbmu2vatv5h+QvL3ln633M/MXrU8EdXPry6dXNl qm/Bjj+26EUvE584aBgSdLH9I2ICYVRMnR9I1s+YeOx5E48RQrr44xVVUIAmCgcyZnn14XDk1LMT leoj74ivC6R32mmn8RJL8xvb5es4IDcUTdTHvGjRonvvvRdL2qqqKmLNK1HwAWlFVEnXKLA/BkvX WhDljigQUSCiQESBg0YBrN4IG5fPw+GhxClYScQSHMJStSfD310+8bCXS3itACuSOS0NxluQr9r8 5tbygltt63OGVY3FIs7UNpnaY8s2rveCerg+cffgGaAwr3CUmT5taLVlx3Nmbktg/3npuoY2rWDG 1sdiK92+Rr71x7NTQ9NpW6sc7DUGZnlO4iIEWArFJU5d4GoV1MsfYI8/0eCk6PBP6pBw6bXkq82J ZmlbjCt+JiibWTcM5LlE0z7z1ltbFiQ0q3IfyEDlne30AuLqKcEpTQmZ1pBv7TJlD5cHAHh8lqq3 CvXBaHJwnQMcolBf6ZCD1qoGq/MnPvEJPHCiuqkERLS81Bq8A+lU81TjuYXERrUcaiuwugM3DwDD KYoY0BHYjgccFydHONmsz7fc+MffNMyoesXYetuLD5wwZdaDDQ3vOFvGmJUvZzc8sOS5M46eNTJW HvgFV7eyWkE3UepEAk9UFZ1YLHgxckGNhjjd5RA3wDIIZbDwvwxk+c2+EGOoJ0cQHaenw4cPnz59 utTVo4VLT3r/AX0UlYB2v/zlL0eMGIHIGkLxYezwbfT+vh46PYiQ3qHzLqOeRBSIKBBRoMsUgFcL AR3/SCpUP+tyITt/AD+Tjq7D/UmhKHHiDW9Ltvb+Z82+mlXVuHXaxRmtwsIbe4um/fqlhc8WEm2x Cs1CRRPPeoaW1S9Lbj25ur9t4eEvvlkzfvLamlezFfl4ytN9N11mxcqeXWW9Ve3kc+7QZnt1IpuN 5xAGojrXLyeqnwXbb7U138PqD9YRX+7SUZHcoSeG1iomVXjoC/Qyx2y13WYtAPUN9Aly56U0e2Wg NzbTzPCZnfeu61clFnO7nZ6AX4SOIt/rSVa1620q6SfgKWEiC4UCsQqIcvbiiy+eeOKJpOEpi2ik lDtA8HQivwOWaHBv1G0777zz4OwVc78Tdzh8uRLfXOJColrJ6JZ4DGham2Zlqs+xM47/39fut2vi d617acjg2kFjhz6+8dXj+o68a8sLgZubUz2hVfOXafm/v/HE0gVvfmTW+2cOGG0UUADQCyh0Smno AuhhKM32N8wcouTzJPbTmFGI5ZZbbkGeSa2lj8wP8MevgogoqTXjEfp89atf5fNWhIrIdYBfx95X FyG9vadVlDOiQESBiAKHFgUEb7BAI+HyUKGSoAKiaqn6KAwVSf7p9hHDBkc8NOB0PbACCW6MF81c P7PeQsvLzdnoYkocuyojuHhizUzHa4vF84Fte7G4Y9i55IT+lUGawO5+wTdyILRMH8c03SSKYihb Gq5r/fCNDeYb2aqgcFl/3MB7xKxLoAIW5ESUaDqaVcDdDJUKpgp8W7yLihYnRkR0GX1RW9RKjSYt kTWIz4yZn762oP/q3T6tbnlgB5sTILFQeazb/Q850k52esg8Qjs9n5VXlEn3E8Pa/faW3pOIDoB2 tOudd94hLvPtt9+O/ZvSsuNtll57t2sR3xmOPeCPudobtQGhs2LuwdXvldiIsyIRwGHiKoJX/ghd rgKHsGly7uTZFZXx//fk71aVaXe/9nRqcL9X1i1fO7Zl/j+fPHLsuOqyPk+3LL3xxYe2LFt70eSZ 46oG4McmQC4oPmklXoraAuEfjvA1t09LSn1TfOSKw86eP+gyTkc58+44Sv8b63kS7LpEPgMow5mv AjD8zW9+EyM9tgCgEp83iV6x/7Lr/h2ydyKkd8i+2qhjEQUiCkQU2AMF4NDkP2APrJwF3was2sMj e30bUGV6GNbFsiG4intaOS75MOGpTLS2bigrb8lZtZ7tE7ev3HGvnDpO8xyNNnAoeRdny6A9FiAN Plkz3QLBt5IGARiIR9faoFnlm8rLiRExKGOfP3PoUJhpAae0n39ElUx+7UVric9OkHbUNJHqrXa1 X81rWdeKCpmDmY54I92LEvY2i46KGyQI7fT2vn17W/qhmQ8VTSUNI6TeJZdccu211z755JPYBcFc wm7CX5Zyt3HEAmcMRuJMg1W6lBu8Q9uQ5nEFIpOgFzsgH7ZPCrpHzJAYI03sYbUss4dFRHQ3aVkJ 3z1zyPTMGYn/eua3CxvXxaymCjP2h3ef1A1nzMSxv3v1L4+/OL922KhrLr76xHRdRc7HEM9F2I5g kBplHDNM2BGR4SyjmCoYpuF4RmuTbBCUbD37+ukg1fCaOHhfEW6BGjsciiZ8DNBHafaSgG4I3t+7 F7DDs9HPg0WBnh0mB6sXUb0RBSIKRBSIKNB1CsDZCHcDoAr5GxwqwF8Jt8PRwV+pX906Uxz2NsjQ pKycnkloZTheyOfQYky3eCnfb8bpHjWZtiAz1LVgHsXrZoBEzsOLpp+Mw0H6ebh6G8mBncy1Vbha zPRakzj5c9q0hpSDNxltSzlh6mycvrh5N7c2l63PJlrhGC0jKUHbg/6peN+k1AC/uDXrbm7Jeqid Kc5V81Mxc2S6VThMN5M1zXzcIYC86eWSmtOiVYSyCnm0W0fIn4rfTZhUSQuxQ26VlPq3W8UeLg/B cMNZgpcAe+ANYN599933k5/85Gtf+xqU7BWMOF2AA6apNLjXscKK+Opro/3w9J2/vNDBpkSHFG1L /pg6TKMNb7W8stDFihvTj6oa9eWTPvq1V+95693lsb6V9745P23bjy54pm35xg9PO+WqiXPiiTKf SCp2DFF7zINEoguK7naMHSggnUT2Y+CEUfZkGFGHTBFcAuz1uExPATz6uENPO/f6cE6rQadk1IpK EKr0N1wO51em+h4hvegbiCgQUSCiwOFKAXgmMV9j95o9bPF0EP71EDXwtx609jdz/W0RF7L93qgT itxIaflsrHJtQvt73lzVkENSINpfIRspYAjDOpBeyN95ei4Fs+kRzd141/e2BGV24JY7zdlAy9kZ z0yVtfpO2dbmTM529aztx3Qjq6UeXrJq8aomw01o8Thh1gdpzkXTxw0ZkCTUFy7bn1q38f6Xlpnx vq2BlTNbU0F+1sABwyfXaWYe9BfLaXpbi1koM/Ty5kRrgNnfvhydGGMBeqiMig9BKREmVmzQSHfK sy9VHZLPgu4UwFBRCoYNG/bZz34W06ALL7xw4sSJpd9lBfNaWlqWLFlCtAg0OTvjpdKHEzDxjz/+ +ODBg8ePH6/Aduc222L0GqpQmqHOpS6meoxXiy+bdxPTrGysr2mc3m9q+fHV33nm16+9szSv5Qe4 yWP9EZeefum0vnWhyFyGgQSZZPrxmQo0UdVVw6JdJzSMUCIltsv0AHjI/fjr8YO3g7YwHxuYvPOb 6vGKemmBvH1kdyoyJN8G75orkIvuKIr10n4d8s2OkN4h/4qjDkYUiCgQUWBXFBDFG7yZu3kHTSg2 4x0iZLVjD0EhJENgsqvHd3cdBi1mW4Mr+/WPCfPG5n8rW/VebnSudUtrA3v2Dz2wqsxthElwiYmn 2bh28A2BeMBPE0GIh4JQi2U4Jm44/WTe7mPGy2tsq1XiIcRybOkTIEHnllkQeYmWwOlm4GQ0+5wZ k06bETKdsvGPdxe/v4aPvxbfti3fPG547eSRA+l2TtcaQkHbAJhSv80nxJ+dyHoWEZpRD9Uw6yMS ICzrvqhv0pVQBCH6qELJwHMxiOygqNBZiLw7Ih729xS0KAKMj33sY3feeSdg74477ihx1U1eHUiP 86ZNmy644AJCwBNLnY7wsaIMSaL0RXzZbPaHP/zhUUcdhRCV1tLszjTnw2WPRr5QUuFXjMQNd6hy hYOxw4xSCGzLnZCs/dyJl3z/L79obW25ePa5Z42aOYDpIB8GlgQshOL29kd2IqlrB3hhoXLqqK14 occSeEnF9ozocHRZJsZQpNxjpff+gkB3fAM/+tGPjj766COPPBKk17lPxUHa+WKULgUKREivFN5C 1IaIAhEFIgocDArAyuiGFYslE2mtRRDfNq5rn5sDQ1bIFdIZO2OYfuDlDSRk1tCM9y/HDa9MmDEi k4N7ZPdfh+0FXIHd8NKJwQ++W1DatLCS0/I4MEEnjCvodebt2BLf/OlzjauzVty2nNYGz68EyiXz puVosSTu3v2sr2/IFlbi3QErP4KvG2bMbbbKE/0tvSkoeHpyQ855J+fE9VirZTa7jngEtex+aUCu 7gR+Hl1RYSVpD+wn6+O+4LydUFDM9IQTlv+jo6sUgMusqKj4xje+8YEPfODuu+8mTl1XSzjA+RWu QyaGy9Cbb74ZpCd7EqEAhFulDySgNnJUFTy9O9AUYQ9qnFY8EbTNSA654eyPs40zrGyoHTpy8eMY WZbWQNi8efNPf/pTXtMB/k56S3VI81Cf/vrXv45jJER5kd5mb3lxEdLrLW8qamdEgYgCEQV6mgIS 69hxEHjlCnjH5HB8R6kXKjTSIX7qZr3ItNK2mTaIgR60aQ7eMONay5Ty1LCyOD4+gXlbQ2WtFLpY Yr+GSqOoksq2Pv4YfM2x4vjE5FIq0JK61sQNNDCR3HmG6RT6GLlGG4M7L+HoiAV1F+/sVqOj3fb8 G/etXdNiWYZZHndT47XCV04aN3hQHEs9TIDuX732xnkLA7umzSrr77T2a208eeTIT5w6pNaiSQgW tUxbPJk3PCNwHInovE9HSEpBr9IpkZXi0Q+ZTkeZJLbbFO+4Hv27cwoosdKsWbPOOuusb3/726ef fnrfvn13nrU0rqoGwx8DHr74xS8uXryYWOrwx7SOsaZQX2m0dOetAN3V1dXddddd3KbZdIcrO8+6 s6sylcQt33MrDaz5vKrUEF8UCFAbIFae3hr4GfxAlRLY27BhA/2orq7m3KWe7qz3h+A1ZJ633nor A3DOnDlsu/A9HIKdPBS7FCG9Q/GtRn2KKBBRIKLA3lAAF3OabsXwoqZpLcjYkOl1gZPbfQ3gGN9w 7IRpo+Tj+gnLQOWyyTSaUrZDIDu89OXdTNyKi/BN9MBC2NOBfPhXLPu0NOjLRaLXgh9P2wCsxQ1L txN2tpAjroIvIRSIpWA0lBFqncjLQY2mff6IEddMGSyx6kQZNbDNwoCUp7kNMdNI5Y2PDKmadd4J SXw+SJh4A/iZsGNlhpYD8up6k6EnAjfJY4GlF2L1SeJA776XXbgLxEOCGpanwB5JEj1XQRfa0iuz wlwq/hLtTXhN9CG/9KUvlXJP4IwJEcHHdOqpp15//fVK7xSMp7Q6ewWjXFNTQ+S05ubmdDq9g7be HimfR3lVB+RJABSdEUdUdM2MW+hFs8tjMshC9fA9FnPgMixatAiYhySTKnlHEdjbgfT33nvvI488 8swzz/BJR8TZgTil/DNCeiX0dtTg4bybNr13dO02+04m0qj8zuR97wZlRJ/O9BFBxHtptH2O6Fcv pkCoPKkVfF/YLt61gZqlyJ7kEBCisIj63fUzBkltgRUTEIdDPsR0hvaOkbp15ZqhmnHawJpxSdPW so5ub9L151asXl7QWhMVOTOG+V0cyzzHqcs2Tu+TGlOd0YNG10o36bF38tqWtrY8KC0Rz2L0h4zB 8W3dasbRpk5wPh3zv359ExktgXMIukQoP8SK6cAB8yVw9xBYA2JWWQrDPA20KfqiWjI8kxvxggRV 15xs3koWEjyIlBHEuQ8KnNvb6QnOQ4jaYdwiU3c0urryVSloxBQ9atSo73//+21tbaSLJOyc7kqp +zEvME95sKitrUUOSXwIIBN+WahSBR8rfbBHy2kkwQwnTJjQVW29hGkWQjSHxZ5saDCww8mFcSBE L765/fgG9lC0+maKX87ChQtBtpWVlVyhs8r1yB6KOGxu8+l+61vfwohxypQpsonmENxUpvboKH0K REjvIL8jJhQOWf7Dg6lv97MfubZv8e6zdzgC6PTM7h+Iyo/o0+ljIRkJHLanx6H2i/er+2KTBuYT W7gexfV+Ku7XlAmUwgKPGhrz2tJc2ROL1ppZ/5Wh2leOHDScyHgmcbTi683k7xaueAPlLi2lxdNa U1NFS+P5A82j6/obccL8WS1G6pWcfttr9Vscz0+g/0Wor4Qe143WbC7bfN9Lb1vJVtP34n68VY/l TQO5iR0Y7v9n7zwA7Kjq/T995tat2fQOCYQWeiegiAioqPik+LCXZ++iYkN9Kj67WJ4PsYFP0afI 46+gICgiEWkSOgmkZ5Pdze7eNn3+n9/M7rIJCY/Aht0Nd1hu5s49c+ac35zy+/5qZE4x1WUzu+YW C14o6fru7R/4y2PdJH8IrVwiydZVTzNzidcSVkkJsUYrNqr1pFT2bVePxEkQkozVO4fCkDerLqXz 2FU9Vk2c8PVkzCX6lrPOOovGouKDpkLWVAkz0VhPdvZMp8fGSjLAF77whQ899NAhhxxCs5+w1U5Q 0s+cORNqP/zwwyC9XSUvy4ojbyZNSjmUFH0oiYvo0+FlhlX44955Xgej6J577gHZ5nIkZyF+k5ld HPe2jVcD6D4HT4caKKKvuuoqYgt94AMfyPhVroxXw5rP3VUKNF/VrlJsjMtnWxSVymaVumhnRvw7 ewyrD8VGfo2jOCB2+E7Z8cS0tjGsZ8YiiRm5/Yknzfqb9Bk1KhLDZPzIhdGjblSB5unkpwA+M+IL 9zjPNUZ+erKczTbjQ+dOgWMivQD2mQ+saayv55WuOVFL7tcrtyxQ+i5c2p4PFcKivHr2tEM7p122 vPq3VZWG17ugbD7/yFnPO7ClVVfc2HWN9vs949K7em9a5wZWGhITBZ1uqQO9e5vJsTPy/X5vnxag ksthbZnGYimFqCfVethoIVHDlFbCutQMn1x8D2ruo9GAVdUKRmDjh2eYg0Y4oHrVmGCc/lY9XLa4 y/LNu/rcvKpXUrXb03/H2/rpodPwfcK+WLjrQe90Tj2+mD/9pzz37oTXzDqdcaKcQ8yRixOKHoA6 2sPOe/DBBxOx8PLLLz/00EMnbGufSLrZs2dD2A0bNmREfmKBJ7nC8Gd8I89AYAIVMk7FlJUgBX/b Sa2fpKLd/xMDiTe1Zs0a3g5Py/Y7LmYnu//5E/EJ9D0jC6Bu69athBTKFHoMZo5dhf0TsYfPmTY1 kd44v2pwBdYdrKTZggLM4+uTLC4ICB//lZyVQRT60U6BHtEOQmPIMSTtKPVzPEmfm/U36TN6eFg2 kgVJ+Isdy+MDb3SJ5vmkpgAYLGW8MMNhU+eAyRmrDulxvG8UHGADqALFNPsMcx3KQ72oSEYHJ+zM ff/+h6tG9Y2HzpmjKcVYOdhUFp5QvHNhvGGrumRBy6xy5Ij1pDaoOvcONH58T9+Nq2thyxRCtycN V9UTNWwUBhonTu38xBHFEoaWujCUgEb6QOSVTBlHejxyL+QV31caumKUAuXM9qmnHDkV9z9XqVt4 DSnWIKHh0zibbIfkfCAGzIX31e/YUvFsSyV8xFiRg3pUzbRMSR0mSfVA2Im4Co4dwcewpZOlKnhQ Bi1LE5aceXE2nVgHbcvwJ58soWefffbFF19M/vc5c+akc21itfaJrYGhx2kN8q5atYpf+Zp154kl d3wlHeYsKMzibKBni4sYissFjscFTDuuYTdfpUf0Ljs2bdpEMr2FCxfyTK4A/J7jYCYbohABavzk Jz+5//77L7vsMljWpjZvN4/Ksa++ifTGnqa7VCNziZnDRGI6ZfPqyWdRJiB8/BH4ljypDj3CJXrb +HFPvng162/S5/HRxdaOAZuofJrHHkoBNLYJ0VJQNmEFB6qH/xojPz2sNePkuDlzpzJ+4npdc9Yn +togUoIkV7fDSA31pK/UfvlDW2veqrceMmN/fHqiWoeZO3ZusTE7b6hqLqpJkghQAABAAElEQVTH 4cbE7Lxlg3fxtQ+uUQt+rjUOGI0OVpimSsjNQb8z2GC4/WGRlOhwjg6ROekAujmJ3EnfyAqv5hTV DnUT3lJCvKhIxsJE7DhNlXCecV2JB8WoU2mXnieN1IVIp51GFIQ1ufsZHxlLC6AD2gUBkQcj3AVT 5vIZV/3cq4BdEtKN7jd5yeHRYdCzDXS7X0eXHJdzoBFxWRwHEYRy/PHHk4vs9ttvB+ntMmoaj9ZD Uo758+ej7MpA0S62AkGSaPKQIyGZSTeSVM3HVJD5mqDYngiSDgkFqumrVz+GnJfOpn3cfpjtYsf3 kOLMJt47U+wb3/gGqSzxj6Vj2UhgYHDy5PzSHkKFyd+NJtIb53fItkUk70xtspOmsBQOsQoUYHZt W4x1c5ttb9tfs/Lb3bJdkW2+NuvfhhxP+PJco49GVrM4ZNBlHedz12S6TyBg88LEokASknwchJcz 1EQLyFyOYVUstpy4sGmkNCBg3pBjzVNod8q1ARZJJKAgY2oztWPm5guSKjxuaNqD1ca9d9w/35nb Wu+3S3mkW5rpzZhROmB+yVNjV/NzVighVOIkr1oW5o0Bnj05N/A6y/YrTz1gS6R31+N7V2+sa0GV hBBhWPe9teHWO2ubfni335ZPkErkFcMisntiNEiqTvaFRM37Wjn2j1owfVoroTdxN1Hu3dhzx9ot SmAZdjGOXM+It1omfWwN/XwUDAJ34/bVGyqq78rgN5yMM30Kvd9REeFvIWpMpHkjomG4u/ieVoa/ hbYJDPCTrt47qvG5fu2JQO622257y1vecs011yxatGhiUgdLGUSorJyLFy/G2YnojtlymvUF/MMO nc6dbaYaAouh6xKyNS00Ui79xo0yO4dvp+/8DvfNg4Sp4J4noOKhGrN60huYm1l5zIrSmEzU9/iB 6IcHvOtd7+7v72espkbHMmbFFGC4edvUmdU8qn4pSNEU5KV6vbT+9IK0VqoZqiBtztClXal/VBWj n56ej77wxPqzfvIueBxioIH+ysyZs/beW0aRBA1FrccvQgIhMkf2SZ3ZK+OE1XLk4FcpwNXsyEoP f5uk/4LlGB6Q4rOf/ewJJ5wAPTA6w8eH8bydp88k7eBzpNlihvsc6erE7Kbnhg23zmqnkxyYyFSy hmYrCe3lhNVinM0bJibdmq16liggygeibHnIpHN5K9349ogd7Fki3wR/TEKcSV/N3+1Fb7958+31 2NBbDD/2jCSyVNMHTamuGfzfO0Q2ImTdim2d5AQR+cqDWnjsvqUfHaxPT8JIaawxijf1B3f/47Ej 95rRXqq2tFhTgtZ2PbatKtxeqJBiWdcUXHg0pI/wTyKDjGLMMWFEPUsB9HHo8q9bVewNivWIG19x U//MUp8NHENRlgb1g1floEL5R0nI35Dzw7acfcw+8+a1EZVTltS7H+u5deWqamKG+aIWuroa1Q0V eEimB3Ix6LHpR3rNctYUcrf3hY8NWqFmp7U9rY+EHNFwkbW8pxoxQpPq7HLvd5+35Agjsl01MW2V fjfn09MibXYTKxJRIs4888wFCxb89Kc/5SKcKHYxgi4gbfr5DKof41szvjlTiWTYDzY682HjSYwF IJoieU/EotrLOABGM16uDFxCFwngE7c3/tALA0KMFKKksESaCu+AVsqyDN+PDIycYdMhwTARMl5P gEs6TdIblJBgR6aBG4huYG29fXkeNOwRKZVnf1gfo5bmOl+HICjtyurkc9v6EWiAFFDhDbdCHitj npLgvSe0nzp3sf60JSP1D9ectUfAMOr94V+3a7+USbEmwJhG9vZuXbtm7f4HLIEg2LJouuYTiJge RjF5YoboiMuMgklAkvrMqNnSkHWdJQvxTYZppYOSVGKSTe4MDmQDJtvrGRIcnIPrRv+avsXmx6Sh gOynzWOcKSBLHgvDEw/WCRbXJ15vXmlSYLwosMOBOl6NaT73GVMAdJWE5bwxp8O5rd4ge3pCujqx txSWE4POp/QAWcHkDxt0kd3DYALbLO2htdVrZttndznFuECYy+tvX7VwescJ84rT/JwS1DTKomLz SV1FnDvVU7WGonTXok19rheFU6bkOwvmNNLnEUSFysmOFydEMpGzJJhhWH+4Z3OrX//0MXsRsV74 uZR1zBbLrNGcw0PjsMcmZ0iyvboGexzFR80rHzzviKqi1NNkfUVFWGocB6kBAzv+OCefe4+iXHLL Q5f2xoqduf49JUpsV0gEdzCzquYa6Fk0J1Q77UIJMCzMO+zndsWbX3eNAhkPioqM4O+APRJ8v+pV r8KcjOvgqCzo5QjO2bWqd09pcF3mT0gLRVXCCCCrJGhKkJv8cZXQRSKwiBTkFBGCDbzFMH0E/Qgo 4X+sgARBiHky/3KBe5iwMv1QuoWWgbuqL584xzLoRA8n05gqRdXOOCeTSoYm0VnFoW7pYezzSXA3 tOxUN1KedqTQBcgiUIlK0AwIYYjVyxXBQPIDDUqtvrM2PF6/tFagFc+lRIzxtIAH6ZyUpw2oC0XL N9L+sao/bc9Q/bJgDNPnCfVDkljSh0Ij7A6S9iktHVNaibcbkpTFpLUhi4+YtgPrANkQE9IQ1FfV dMHZKcpl1XhcPzlkjSq05rr8MsmOkcmSgTrpQnow/LjCwaCdZF1qNjelQBPpjftASJfO7VuRrczZ VQpMuhVj+/40vzcp0KTARKQAyoJQzcVKgQzhUZAU7bAudoZapEbwPyl7+STLz8jCNLSKiZCeaJaa R2JkQ9vsuZ+/5THlsIX/Mrv40KB/V3/9/rp66LyOFxN5PbY9Xe+zFDzhaoq+paY8tKX+SF99ZXd9 7ZbuSuh2zZq+YE55uuUundKyqNQyI1GmwCXGthJbWk69P1D+Z+P6Wrnz74EyfZjTgrxZe7LGcE4y vZouqhIzMWzgngA9EfDjxVfhLk0pgOMSxQUCkvArURzxzhOtYl1XNkbK2igHu/dM3lr6EJ6I+SYq Qwmg1RKQmV0F9ymSPrq5tj8T6gJk0IHJccwxx5CtjmAnpDEA4GVp0AB7GZ/6jJ4xpjfDK9M2Gpw1 TLTd4sImeifGLkgPZIFKD9W2moaq1JIoB6rQNE9B0ywyCIEYYlCJJpBvoD0gn6Am4ckBUaQWQe8t SCRIkaTMiBTzDKE7biEcEFNbcCHlRYf4ePmsr6PLE+WI8ln9w5Tg+XqkYdadtVqaJGXSOik5qv4U ivKQ4fLZ/AQjjpSPdAm5NI710ymgKEgmUPw0RCiYTlY9MT9Xo5yFfy+m14hlIgPwB5kJda6CzQWd E/mcbnOCNYIsTlKVvEfBxJP8YHzSA4Yrn5noBF1xKm6Y5B17rja/ifSeq2++2e8mBZoUeK5TAOOk QFONkq7PLwrXF8UeJoVJqJpI+OEaYUBhYfjb+cFvI2AIzgDPFszAwjCCEdIKuVVKx0W3PLbhyIWP DVRW6R1exfv5mqBlvuG6YY8bL+8Jlj+4KTAc8uxtqYdV1HyWpbSTVj15JIxvWekpcX+HsXl64sx2 k6WtnYfPbG8rJ1tD7XcbBm/XSn5sv+1Pa1s8kjOnjC6fGTDLWC3ONRhSNQliVAeOQUJ2DZ9BWLFE V5HlN0LfUDDRUiV8iwbPmTiR6sSGH2C/alRyVk+Y95wM7O68/0/6i1QMAwjnTdwsHB+VcK5ldEpi sVSnR7Y+Md9sHk+TAow3UBM3Y6758Y9//LjjjvvWt7514YUXwpVmgc0mmgqCBmfotFar0eyWcnlI hZYpiIbJQJcAcAIe1ChUfXRz9zfWdnu11dWeihr11Cv1oBFiYW1brh+ALES8Igo2tGya6zWKhVKl Vik4eSa0Y9lh4HMdv1lAph/4olNL/feyxmTlq7VKzslHcWRtW75BzFqw4nD9Ag5lghtRFAoi4hz1 tCjG0HeJpk5MUsWdDzUez6EHUp53keEEzrlOyZHy3nD5rP3Pfv2mrntuwzQsMWqlbXGkq0ajQRzX gh94xXyxo1jusssz9MJiY/o0vZBLO4+invhVgGDsOLM4M4KbxWZAkB41sWrIsigvMv0bfrMT/98R MYT0IEnWr1/f3t5OgsER682J34VmC59IAZmHT7zavPKsUUD89Bp1nKdT/ThrpcyudIVImyCrpSwa zaNJgfGhwPZ+enuCwHJ8KDkRnxp7ygBZ5Xwtf+W6xvvv2txjF1WlaJJ6PPYaBMhEEph5yO2k8Rkb I7z2CBhkCUtVFqI7E+4pryZ1yx/0sUozWxPTycW1zmKlp/dRRSs0iJaiFXBASjUNFsLy9CRd8agE U7QwwE7MU/XIDInQYkU13Orgf02lWI/LoZJT7IqSYH050oJsO8taA3ZV0RlIyAnVII0oEVZ0sF9I 2gWQgFhnARFwQ0wAgvBrSWyGKEVYc3US3eBBKDkAQ+9xIJs+Zpc+TELAoDTRTIKDKmqjo7f7E/OK bz98lliVqnQN7YzTnFG7RNLtCrNdErya3RMERXjAL3zhC7/73e8OPPDADOxlqrPtbpkIX4Gj5IT4 6Ec/mjp8MfiYKWkiArACg04X02KyfVSV2vLNt60d6Fm+6cFHBrrrRaNixPUkYMSCyug09oTwDmIi LF2lMtEWUoNAM9gIXQuYUqBBnKwChqFkpBDLwtQaUwQ4IviQO7JBThQXuW24PKBGZUagc0vrp4XM DWmnoYP0DA03XuRBko5ArDeZ7+i2pMLh+imalldNDEqZvwbPBYyOlEcXpvoxnqzjVj/0sjTkW5BF FFYiOMCewSDrpe7YCQjZyYUD1YJqd/rmkVMX7V+ccdTs/fYzZpWI/MRqxUoRQi8huBBVEzUriyGX xP1WlsX0S/rvJPqAGumYUB599FHibX7729/eb7/9uAIIFEWxDJfmMcko0ER64/zC3EbQcBss2bJq i19M9kayRSJdWZtIb0xfEasYB1JGPp9o3sNFXkH2FjjnyZyPfn4mQs7WOwpka9/oAnvcucn+x75u 20Rkaeof9qjXi3DfU6pGiEtK7t5IOf+6+++z2/y4YNSNQhzX7SAwsXR8MruPbG6k7FxKmaHvcEBw OxyAubxnYvdD4BPLHjRRBPjYR+YqwDYlwu2O0QV3xBwD3RmaBEQR9z2D4BOpWVvV1PHfE0YqY51i F2ZRC5mkdpLY8JaaUVFJmLeTQzyC0DICDDVM5ngEbArcJ+AP/Bpqcchz07wMrLc8McFXyRBfHC0k 7gJhKiT6QtalnTzgyS8nScFQo8F6Umr3DGzDBg9s9Fx20n5Lyzo5JmKAqzDCOAFmtHryupq/7pQC 2ULNJy5wJ5544rx58y6//HIYd8AelpzbLeA7reVZ+SFTmPCoT37ykz/5yU9vu215Z2e7C1hVFEsx bGAeUgs9bjjqSiW4rvLAVY/c8EB15UDYUHMmUUECHZV5is2YAcQKwb0MlbUM6bT1ciKjlxEu0ItP 0Agf/My4T7czKbmj8iPwbOjn4fJDcp6RGc69ow6AH4KMberk15H6s/OsfPbc0efplfGvX6D1cItl 7kMJmY8yqOIktNKkLeBkfsLSwdNm6e0nlfY+d69jD7amtYkTpIEOMJVVyQqCghUejp7JrM4oM6kE 9fQ6E5FwApPz+te/fvny5X/4wx+mT58+RBP6ldIne5PNz8lCgSfbxSdLHyZ3O7ddOof7Mrz0yPfR a+Tw781/ny4FwHhstyQ4wpQl1aNC3scPVjF+BQHyU/arrPijDi7COlCGBZHCHKN+3CNPt+n+HtnD 53KncE+TMAxuMsNUj+koPLJxs1+crpkkN9cSUh4gjB+9FD2BUtsPDr5TfphNRGUQ6AOiMYNDDULN yBkiBJdAE/wDmkPCL3ozYatQqWFkCZ8lbj0xuQmoBhEDXJTkuoPrgm+CaRXuFrgGQ0IBTuLEJjfd E9o1fIGZyg3yBDyDBOmhwKOFPFpMywQESOPSNZZ5Dt+MukT6wDnleGTKIHP/0zpU1ffcfKnQCDGR jQpBdWmHM62kUzsZJugqHL4wmc3jGVNAXqWqFotFdGXnnnvuDTfc8PznPx97s2dc8RhXwH6RhQY9 55xzLrnkEhLrnfLCU1BSo5cbGgik4zDVNcnWX/Xe/rNV2C9vDnGiZQowThGECHpg+ILwGL4MYL6l 98lHOhflq0SFBJfIVGJIo3iSX9JiWZntz8XkMPUQpAxF03q2KzNS/7bXmVlPoX4q31Gd8tDh6+NY vzmKPkOoLCMIC4NqketY0Heg2JpiaYGdPFrvq3ffsWHL2tctPfmolsVtClgwzGGwALhGTpS68tEr 3hOL2RA5pXeT42ASMT4ZpfA5d9xxB5lLMIqeMWNGlvOZ6xSYHD1ptnJbCuif+tSntr3S/PasUgCG Ap8Wpk86g4T52Obx8o3/t724TYnml12gABwlh2C4ND4b50LfUTTnnIMVjYNfOc/KjDxj5HpWjM+R n/bQk0zASUQJw4Tvbx57EAUYu8gssCfAnipHgoWOwh1rujfWPUV3DIXsChJaO4VYT9rn4fWJf2FH hbvMisvMgG2tJ6YrMSBAbZiFWUR/D/DyKYjFJfZnMWgvrQBNBWdIkmlQFBlxaEah2D7CtvoKASkS oqv4oE95gPCy6NvQ9rmwY7DA6WMFQG33J5oK4biE6UqXWGY0cBGmjErSM2CXJBJM4SVoTMddT8Vm lU98FMGcz3DtFeSoRH6slpRwTm3Te4+bv19e0DONQTZOOMK0VUKp5vG0KTB6ESZhHXo8MN7SpUsz 7cTTrnZ33Mh0yzaOUqm0cuXK62+84exzz2U04PLFwAda1PR4pdL3n/df8+t1yx9Styg5RqRo5WTA slvxCYaQg5GeWh1zmg7unX0yhp/JnzzqOVy/+O6SUSHV8PGPBAslCqUSb6n13rvl0YGyMjs3x1Yt IuhgGyBLTUor3pKsO1yQZSb9EzpOjoO5k0mxv/jFL5JEEcfXdB8wszR6o+fa5OhPs5UpBXYuDW0S 6FmhgLgXCKiQdWIUqGCFGDlYKprH2FAAgAeREVDBDbCcZZvuKLKTJmhIm8ev4lz+BCFWqvELWe/N VDeY7dxj07gJWgvDb/RonKCtbDbraVFAtTQ7RrNEqiQ32cfSTpjX9chjW7dGbqTlJQVClrz5SarO +JgUYAlzk/Ki2YiRFU2WLrgjXFpQRiQemj0LvQRx7OBrlQTTUDW2Qgw4RUEhllDAQfx9uCvjkuR2 oByR+ZCFYYcpbneigpNfU7BHcepIAVn6rOGhKjfKuWA8oj+IQIdoKFQsafeE8eVHiQ2PliRV2qWF h5gyKh9S5onHHrESs9akNe7yBxYAATai+XK+r/uEKR0H5E1LBfdi04l7EG2SnjSPMaEAS3G6kyYf /OAHWb05WN6zi2NS/1hVwnbDQXrSF7zgBe//8AdWrLxv6cL9JeZmota06H619t/df7ti021bSyLg YLqYgcR3ZNyGSCKQUsAsiOwCI09GMd+3H/PSzuHxL+coqNKCcs4xcj5ykl3kc+Su7CS7PiLcG/l1 dEnOR9dPndv9OrqqHdYwJvXv7Llcfyr1p60e+hhNFhSdqtJA6YfxeJCoAeTHMBaPQ6XeYf+jumn1 I9dP23vqqW1LHdxBxJCWzBYIcISQ0tfRrRr9iAl8znzhwNwJhR4m0N/85jeJxQIj1Gg0OIFxAgc2 wd4EfoE7bVpTp7dT0jxbP6hAigzpsTYMz6JskcgWjD2BGxhSfcF7iTR7aDXNVv4d0fkJv4gEPJV/ i/nAzo9U9JlVCJbDtj7lPB9/QrbLBmGIVZVlO1QkzgxDjZNiPAXmjkdhlm9b8L+P35udUQDlFooO NCGsifisU+f2hfao77JVQqWmTm+PeqvDnUFJFqjwkKEWhAXLVjoL9/v62r6amjiJbiVi8ZjZMg3f sN2/w4sToEjsywRcpX/pxNMSrb1aimOc/vKOb+cCYBd+QyQQtyXECtozE+aV1OSo/LBFo7iwtLJC MClRcMDhkmgv0q3QsOAxInJ+5dSYEC+2So73WDMBemA/GCyKY5/Jjdue40YUKXmemM1xKSW8MY/j VjvRHYxIeTxo08QtL2JeZ388yLAD00axiPfedl3ela9EtCAcRdjwDyvp7z1h1r55mrg1US2SptMO MSnN1vhdqbNZdjQFWH6zl5ud8InyAYkeFzOx3ejlffSN43JOY2CXMw+CBfPn/9dllzI2n3/885SG YLk+I/72pj9fserGzS2NxA4c3yNkq2tagc4wSgc3Y50/kW6I+AK9MxOAqSeGnFiACiJkDg6dZ9dl T5PpIbeL4GNXz6ktqz/1CByqc/icZ1E/dabDeJv60SRmpn5P/lxmeqqRf7z90hdZDkQKQo+yNku/ nmL7uV1U5Ry0SmgifWdl4SQ7l5P0a9avdAqm6AwSbU8rfHsxTxUpEYsV5wTPJTUnAmE1NkuO57n+ ysHZ7V2z852kThEgLg2lB1Ql9craIf9MpiObPm94wxva2tpIU5lNnxEReRPpTaZ3OaqtTaQ3ihjj cor1JpG/xaiDx8sqtU0r5Bv/b3txmxIT+gteOIjFNGswSFziief1gh1VXSvv6cT4C0JEm7oj1iW5 wJQY5EZiWJZqWCQuJfCVaWhxDifnSK0Rgk/b4vXoetWvB37ddwOvoXp+zfXrhFivkIW51hO6cW/c knNgXF3knn+/5R8tU1r1XD6I8OMR+1hyWEFolqp//Ol/v/qDK+cdePjU1pxHED41sNVAS+y6aeeS /pX33vFfV/y/vffuxMcBwxndzJNQNsZjKarmjVq/2WpGXu8jD3z/2z9r2Xt+qVxESzih38EYNA6G XzVtg6BBY1BZs4qJRAG4Et4qTEoiVmJam2G05Z3+DdXewXqENDcgul5i4rYhcAqXPtiyUIl9Yu8p SUMnbiUJ6AiOwhQjsF6qXoBbYhkjqrvULGaRxIkXg2mM07CKjkI+LXglYR0k4l7KhImWQhRtKdQj LqbURohNHSQU8nQTVRzJrJDJUBzi8Y9gO+GpZPHg6bpmSvhCMORQSWCiQCmN1qUqkIyHSy0nCADI MCbqH/41whab5Nmj3vReDYco/ADhMoXRlATysIs8kq8CyiCSpMKTtpE9mfrTnNfe0PIsd1CKxSbG N8oWPUBQUGu5yoYDi8a7jpt5eCkpRChqyKFGSaLgSBfkdCKNh8nVlkzKNrJpcsJOygqfXQdQjcA/ TtJNliLjSW+akSkeoTOyyHvuWXH7bXeec9Yrsehlk7um8uAPH/jdBqWS5BikQAybuD2MKCNgpBBH iKES23AKJO0A04nRNePTosqMQ2BuGuIwhpcrLrDkh6S4qMqZF6rIQRiVXNOYLTK602AqJFTBwJjY REwwGfVMrISZxpNEu06EoqKLDTXfJJuCwXyhGSYGzxTEwJnhGyWmaL1jLJShutgHMPiZXISupQ1k SaHVFBSJjExcaK+CldhtpdW0LM0yIrGQ0kkm85Li+L5xowBIPngmBW286wMaSRoH6RerCksLHZE2 DNl/y5LAFYuXHgpJJLguSQWpHCpEssxBP1lVNPKFYpNpo/TFOVgnMBSxlyAHuSCoWyavGUY2Z+hP KSLjRdrNX9p+ZFAsh0mEP5tuDA729+ju/M6583U7wPQb+kOb9CYhf4pTJ9GcYnYwfW699VZSU150 0UXEsOVF0X5owyeLttBiXGfQJCLmhGpq03pz/F+HLCF76ORhV4ED8+KKYZu1Qbd/U7WgbdqkFYOW ztpgdz0Mv/Wl7z70wD1BqV5QC4lV8hQn2FothJ7bqgwm2smHv+TjH3xjrqCuufvej/zrBX8LPMVo 6KGnhzB2hUSvxaqPfiAxw5bQY3Fe9tpPffET51qJu+Ifd736nPNPf9Xpn7r4K7aV04NBdg3SCpHL AjnhQ3f//QeXXn7Gv71/EUE4TXIxE7a6qiS2azgl1V/7wB2f+sQXz3jJ4f/9syt+//tbvviVr89e fACbBvzshsfu2dhaXNSp969e9fkvfm7xGafOWjDHbjRkLdxjD7jxxDRM4tPvsV18LncsxVoIWWBy CBLekuhnlLXZR8/4+t+7r9v4qDp1dgjb4wXwm7qO55yHSpsz0BjgKiZuO3gt9tBsx7GfoirhiJCQ wAMRrxVm1JM00QCkhpI3vRCnNW6lvO7HJD0ALbH0+URAIrJ5QnlYCVglGCXqh7cLJWBJhKzI1l1S z4GruH9U/RI3AFZOVBnD5VEBwl8iIxIMSvUBTCiSeqRpPDQOYx3PwxT7IdXnj/o8GDqLrjWoX7x3 sfpLy8d80ULdsJj78HgwvzDJwnDHKAENSdUA88tFogfqRghDCWakcXCoJJJoVHUDYzs/V+k9vF17 1dLOk1vUEskkpAekZ4eDjU344dGWb8/lQfh0+z5638zOwVGo8qiPoVGtVom81dnZmWG8jGd9uo8a m/toJM2Db0azRwtf/ep/Pe20F9915x1HH3f4JqX6v/13PhJvYq1FIJAU7AA0w2MFyAA+YpBTLPlI CAxLMFtEFJYeaAFDmJUZfGuboeS+Y1qleISRKfbJEnFJYnqL52usWA6CisTDfpg1ndCzAZ4M4EUE IkhFBP7Jpxr6oWQjQdABurIY9jyRGcC8JqgS0li+SLiXyAVHkSWSTA4IZmNmKDlUFIsIuiaTSPeR B1Gf6qd5F0QnJ8o7zGwkHC49km6l2FVSO8jEoq08G50siSF0JryNLCaOQkf1RfOP4ITJ5Usp/Bkl MUOq+E8rwpuOJyFDEuvsCFt0Kw59gYvijYGJtKpbdiRGlwLnWA+kjhQk0lk6piN+KeaxWlFcP5Gw v1IT+Rdoi4KYSczQtzvSZUgnJ0tS7VSuG/zn4tq8w0rHaLrNCgGMZM2ivaIDzNaN7e6e2F/J9Pil L33pyCOPfNnLXpYJJrL2irlT85i0FGgivfF/ddkOxOrDwjJ8PH4m3MOkPSQKNEI0lnFF+/Wvr/rR 137UEq2tts/ZmhSLjQ3HnXTiwgULEMM1CnUnNK+97gZXyZ3xglPzUaNux16ozZ4zCzMcEgc16o0V 9684+LzzDjpiidUgWLujxHmQnqIRdb0QmEGpuvHL//GD3u4tSBODON73gP3e+/73XvDZC/RC2+cu +kwgcf8UJ5er1evk0WKjRdcHP8l6DgsoLkJiYm+KEjE0C+W2ts4uVbNf/OKXXfu7W84+6+VX/v6G RQvn9K/e/MH3vG//87686LyTcLHJK2UPD5w0cItsHc2jSYHJSQGYPFEAiFwdPJPkY2VJu/H646aX V4TXrl290erS7Dx8mI86Ll+IJcUeLndgQ9ztsIKsJepgnM8rrgsXJQZTcFJwc+SLQxUn7I6IgeVX HZEKaBDjpyjO53ZYnoI7LK/spPwO6gfIkTiPVHhozsTKmriGovsjFkxomYroBcnuINiPQFiqbQFK 4ZJJF012O8pLsyHGSHlhS8VWa8flTTPwbcNrg4GlPgkOCucKpyhQM6rHVVPzD5zV/tqDph/Z4RCB BiyoEJJdFnRBuCm3OKlXd3mxE/PIuNLrr7/+sssu+9GPfkT4EyAWB1stn+PbZpF8pDs9J4cddtjR Rx/1iyt/cfTxxy7fuOLvq++JETpIA8Ex4ohHcCLfjH0nVgoY+5IUJWlESpQj06Ou1YI21/RQlutA sABzFQFngCNGloyvtJsgnzBKHEP1lBI6Zjd0QjVXj+Oc0l32icKEXh5DZQ1ZR4DIAhlGgPEKWi0C CSF5VT1tsC0N+8mEpj4b7MLWh17M1nzN9izCLdmqXQi0GiGcDN3rReyKaIeUEQUzMv2grlhkSU+7 k+rTU8qDG7FeTlVfSHiUuoQ+AqxiLO6qc432xS1dnZ7VUiiaClY28fLwkVWVzX1VT8mLgIlUE8xY NJaiViM4MEgtJv8dqE8MCJhgdqQVfGwH1Ho1UAokYgkCidMLaQSoMFEhFFo8n280DM2ea7RWtKqn BkZS8jQmbSOsBxbtQXeHVEhV3CebpGBpjBzufGzF5oX7TCvMkJckbUo7KufDp9mFyfDZnR6f+9zn RMcZYtc+4QLYTgYqTrg2NpHeOL8Sln1WfBqR7kRDu9E4t2nsHs9CTtQDrEeQzp9w/LK9Oua5m+54 3xe+84Lz3v7So/bpmt118MFHZ0/b0v3gX2+57dVnv/6TF7wnuwIbVw+UsD7AvqOhQdDMc88558Wn P89U3BTpsTWw0Nf1uNDQ/Vz/ul9dcS0yStjRsm15gftvb/+3VZsf+uUVl5926ktOXXZEtVL1fM+2 LRbhdB3OFmMkiyis2C2NyAsxFdONHMYv5PmqNpQTDjvs11f+8robfj9jalutUkXeWKm4vVv7DBPD U6JVOGy3TYw3doOlWdN4UECYQuEq0/kAFwljaZY149iiNveI2Yvbem/q1u99bG0F+6s8og3HJ3gL vBvTBA150UoGEytfjiqoKUpBzZeUyvCKloUjrGZhgY3hc8p1YtpU8ZxCm1upWPnS7ixfNXPlcNC3 nFxQQ+WIKgPDLXpnS351VluxfdOiADhKxDygmofBeFjxLLsU1CmPrOcpl6d+ce4LRT3BUhS6WBrY Yc32Bls1f1o+OXLx7Fcs7thXV0pARQrANeIKKEkj4AFTSzBhPpvHWFIg00KwpQL2FixY8I9//IO8 zx/5yEeyAC3jrpfIGsY2n5nDFfP5977n3d2b1m2KB1a5fZtRfVso/URFJXaGorxiZ0KRlWB3AgSU VOVordByu/rB5ozPHnzGTLUwoIYIOK/evPy/H/2L14KGOUUaoWaGqs7YRGmemDN7lfcfeMbexbmt cdyiqDcHq96/8uoa8hfHotbI5Skhenmx2BTbSaetPzlv0fGHlxf84oG/rwp6tiiDW7RqVMI+FJPF XGFLtDTufPNRZ+4TdrQGSdUJvly99Yp7bzrILX/hiPNu3LL6Z913r7PrugUsa+B5AURF7w5YFDU6 tgDMADgDEbRibY1uHNmK2H4brnr4tNnv3/eVcxRkS3lNMbuV+OLH/mf9xk2lolMNwwSJTBRiNgp5 uMkE1GImqmg+GNAW7SW+dElfMmudv2zugUftf9TN3fdeuunPWmvRD5DgMOsQwrgKEh+BmZgkKlZV eZ118BuPeWE1AboShCr8Qf/N16z+W4VuwrgEkQcrsPNJymsKILHtPLZ104qB9VMKM8jeKOwFfync 3oE6cCwH+9jXxTSZOXPmlVde2dXVxVTKRunYP6ZZ47NOgSbSe9ZJvu0DRcKUSuMypLftj5P/G5oC nPHMQjWM58zp2m/mwp5HlFwuf+hRxz//lENUo3HXTbdcf8Pf+oq1cOOq+/65YvEBD376i18rRb2B kTM75rzizLOmEGZaLMdwDGKVxjwlUQIgGbEdcAsg32yAzC62fLfRqNbd6TnWe61SqzjYY1n6hy/4 wHlvevde8/epwl9ayBrR9sGSphsFrJaI7jVsqAB7SCoRkjomDg12a8fUsDqwblPlDzf89YHb/vbo xpVXXvW/hmF94r2vdhuDTo56REmJqJ+ti1g66ao++d9UswfPVQowgIULGuIQMS2ILAzMNHWRprxl cedL5qsrZpsrurfevmbjZjfqwe7QLg4OEsDEivsQeVvJgDi9Mc2BUH7Vc2zbq211nFxj60DecaoD NbKcpV7+WjJQK8DtDTR2V/n+WgG9zUCduRz2D4hdZyrH8ap+Lp9v1OsIejzPLxSLLAjFYqHe1yeg tFGR9rhV5P1o+C3TeOrllXoP6awD38+Zuh0H7abSoYb7zZ+yqL39iPmd03K6GUdlMdaEwBAWcgkk ZKDxHezXPMacAmyjQt7UhvOAAw4gQfkFF1xw4oknHn20iBQzoDXmD33qFdIwjgx20lTac+qpL8QB +u5g/c2r7yXUZqqYE+860JwAEzvGrBpLZIWwRejCfJUYkCiuAEVtnnbEfnPa9BLi0HWK9pfowSAy Is1R0MtRBj0WNtcRPrVo4WytHuxjz9q/OKeo+C2KtaHmKlVVaXUU3xZIGSIgjchuIpkpwWL97t7J 9Je2HnZkbv4phxxwf7Llio03X77y+loeTgXDRFT5StE3DrFn71PoHFDCdlWb1vdge2y/6aiXHdG+ 6Kiug14w/4g/PHzLf9Xv7k1qag51GjtmlGDOSKvAeVgPsPcy/sWyGodWxC6o+jESMNat3VyZV7dy 7QSDQgTORJ7espee3JJLDDZ/Zppo1xGYUB0kkmlEgzlJa6NZlegIdcb7jlp27Ix9bLM0rzDzpp77 HhzsUXNYZKbiLN1U6Sv0IaYKWv9aMtUoH1yci8UCluLYX99Ub1caUZCLTINUnhIIGKf/nb5fyIxV eeJvCcK/dz9y9IyDcmgOJYqVrKe0Km3fTu+egD8A7TzPyxLoMTghCazXBGxns0m7SoEm0ttVio1x eTgkDlmqtjn4OrK+PPHXbYpO5C8I85CnIyXHLQBRpR81yKAV4u7T8LGCt5xk+a1//eRFF7UsmVkO Kgvnzr/1r7fevPyWdmXr+u6Bjnn7n/nSswIyfREJj/CkcXzPHXfaRUVvDBqRpca5RHc1Df1evq41 WsNqpeHCbWI+4Vh23PDqlf5S3t67dTZ6hbKTpyW47bBqwdXhCoQLAR5BtuVgxo8DhG3lFU//641/ fvjev//l6qt8t/99H7igrCm2tzU2o/2POJb9uFjIW4gaYR6JKYEoFGEf25V4Q2z37ibyC3mabRse pU/z9uZtE5gCcD3CkbDKiJmjmCHCeDErYvIAYHvVZtgEHnre/NKqA7q2BMHarVW7WFrXPTi1s2Vz 90B7V3t3j9vW6gwM+OUWa3BQznt6al1Ti93dta7OQl9fvmNKsafHndLpbNnSmNKV27y5vvvKd3Ty 9EZnB89yyy0ExwsLOWOwEhaKRrVaLheNWj0ole3BwVJri9nX57e0mFv7Gx3tTl+fV26xG/WgkDef enm35pbyGn5NOdt0tKTDUTssZV6p1KIqDq6DUUOIKmJ+CIztqDB+2bKeMqd8EfC3/do/gcfKxG8a K1WGoEQ4GEVnn332j3/843//93+/6qqraDw/jXsXMgYavJed0Caklf2x142tZN6MFDR4AlzY7yR6 iniS4Vonrl92oM43OjrCnO+admQdqnbkkqKCJaJq5FVlL33K8frCiieuamATmyAmzGdda+jsu/pM CxlEocSWK3baaltYeJ4yvz9IfLROqt4b9mxWg1qWFQ6PVjc5cOpe+xbm2Z5KAJiD8lNvKrWhzrO9 mMhpfuwFjtmnqQ0spJOkTk8wyw4bBy3c/8DOfZ0ItX54tNN5+P5ndAzOuOSRax9VNzL22TdzXjJP 7WyPy0lkgl3NKGb3jTC0RHHJnhzrZV0v1xIMqOOcif89Elm0b0e17fVgYUlfvT8qkFgzQimOnlJa nbn9qQlJNnviylq3Qumi6Zy630nLyoe2UihQ93a6Xrf0tO/d/qs1gxWlq+h6AwpaQQI+ib5UJbmM E2oNbLCxS8W3j9h4cYT+sU7EmKKBjblY7PxfWE13TIjQsOKVXi88DbTgEI5teKBNfO4tG4fZ1EAk R6AgXgtGm/Jysv6M+5xpNuAZU6CJ9J4xCZ9hBbLZs3SJ+ITTkQXiGdY6YW5n52XFwA+OAF1i+I1K DuEedgG4FBCoC7OLBTMWXfq7qxfm+4NBs+K3Rq3WdKv7oo9/9VfX3iGyWVlrJFIDebt/+cufX3P9 b8ygLhFZknyiuZrq6b4e2HGHGmFXyZYDBFy3bu3nPvaJ/gEvMMJFh5z0gQ9/4je/veZXv/qZ+OOB 8TSl5747Vd/994995mfOgA9ySxqd5dxrXvmG/7zkW5Va/9J5e3WV/rnsFWe9/hUvOmhqe66zXDXy bMtBzwOAQ+JM8KIkKGe22cBYDHNvE4bmY9wQXgFyPsYnGXUyRmqMH9CsbjwpIK4luuS7Q92U4g4R 4sLkyLok4nbVMxWtRdEPKBBKxElaS0xIawpeNIoytSANn+4IazPLSRFLej4jPZ9my/UZMJyKOs2S 86ksAunn7ivPbJyePpdWZcwWz+J4/NyR9sD58s90uGRFmZ21c1T7d6l8Ov1RumTPST/hESWFBF5W XJbHYZwmAT6xUIOgYjgmegK+iPMS5Mwal7az+fHMKJDuF0j0RBHBJx56n/70p1/60pdikPaqV72K rSj76Zk95BndnbUwa146CiQ25rrB3h6VCCcS3RLNo8R8lHSL2BTivabnyKxHYsd6cv5Rp59TPqRV xo4k6jBC1F4akKZVV14/+9g3zzsW82uGU6qFYQKjgMNmGad2UK+uo0+ry2NBRIcVFv72hPcxCuta 1Ksklzz0qx+u+0uVmaGio7faE+PAOUsAjD7SCVW5dXDlT++6rp5XHHZULEcJp1SwNpkhf4uSsEO0 clGrrv5z7YO/sW6Y33LsjHw7ljLEbDm7benq6Vu+ufK3Spuu+v6Urcnnj37FCeV9i4rMPi0ishpz pCBKMAjBAcRSFD8iw6aAVQIkdUbJCWr5+KNebxADichPqGoVzMOlGAAYbRry1qoS/XDVH76y8ve1 TrMS1X913x9PPHT+Eq2tRTPLifIv+YO0vQa+ufw33Xk8h8GOhBplTZNcnjyCkNybTdz9jcyiE6rX Ld3LaQqxT+kp5kQSQ+pJjiRCzWiZoa2vDas1t6bnS9zAO5CwNZNhYrOz0z02d4yesvwKIxNk5ORJ +t/8abJQoIn0xv1N7XCbH72+7LDAuDf7KTUA2aTY5yNHxL1bNjGQHisLl9OVkCxBeEcbudbOaW1G 8J3v/OhX1//zR7//RdEcLOWKWNGnZhZSnB2a8A/v/tCHT33p86xGxZKILOT7qmm6q0f5uurmqt2n n3JejH1HFLUUSy88+eRGPfrOZd/sbRQkeDy+Maqez8N0SmZm2hC6xOLDh0hzDBwA2UV827G//LUv E8HMGuy9+0/X7XfIYfsu2a8YVdZ197zjo59+59vett8MpFzsX5KIWXZR6Y6cCC+3xwH0p/R2m4Um PQUYumkQAdg6nFzgIFlshvguYVQkygHWVjBIkt4uQy0ye5lEEs0AKQkIkcsyDbguK9UOz2WW/F9l Rt87WcoTb5649wj+2UdZ6aTZQgf0MMRyECwckW5Z+NLH4RxnuBilB8SntBCteew+Cpx00knnn3/+ Zz/72VNOOaW1FZQ0sQ4GDNNuUPGqgCMgGttVCkKYLththrYR+AhLJapZTBwR3SAEmS/lJMOeb6K4 E6kpY4gPieBCuVS2ILUyLzVUXgTWxPIzxR9STiG0JSPPFOGykkvIUIkiK9qqEeyEsJlKuT85uWXx Se37O8xwXXkwrv2059aH7IGk3Ym2otLDJtoimG5YbxBwJQ+k8zQ26rJa7Atq311z0wO5De9dfNrB xiw70X7cf9+fHrjdVB2yGCVFrdbvoUkrIfD1sN5M26lHfchecaKVVUfmTkBfJf8JfaV7YGA1SKPP aLgQSuQWsQNFLJUnEwSshKJ7RtCgGzEBbRPFjXBlrPVtvHnt7TMXnJKuaGFXFL5k+qF/n3Lv/6s8 aM8qeI1BPDYQMKdTULU9JYefHdTkO0E39aRArGFf9WFSQrXoaw0sHFLcLPTc4ZH+yjvr1Qn6RFZE YTeG5rcsBfI3kY8sJQnSBwLV/vKXv0QmQhq9idzgZtueHgWaSO/p0a1511OkAHuKrMhiiC8m7GLl n97JFX6IWOW5XnUTJR9V+3rXrVpXcXEP98UBzkf3JwFr8ME2iKyQJB2d7dM6p5o4xQjSsxK9pJBq Lyn6xNvqJd0QslExPysXi+f+66sV1f7TTb95tIrmUD3tRae95MzTcfQLgwZ2Vj/50if/9IUrP37R x58/v73uBYkVOUTyqimupFku1r1KZ2vhgZUP6/oxked97Rvf/uMfbnrnO96bL5Y0ovmlrBl7jvwJ i5uya0+RGM1iTQpMLApgeww3lXGbkgZLwF76RzOZmvCOKfiTL0CU9JKo+XyBhaRBRzifCa8nVq+e tdZAPRjBjJnjkz+BdCwJYq8urCsrBusS/3KNn+QvvZ5ekLUju/dZa/Bz8EHoKz74wQ9effXV2HAS Pn5CUSAdC0hN4krcaBDEkeGBLFGykrCzIGNB/0ZyuFhrRE6sF2KtElU3KMEWRUERZiTufP7FKU9H V5fgTobGjsR76aBCzIDTGfFklSrgTvOn2maZ1CfUqSsNFQfbaJPmEXvFUaKa4q8rakFZgmca/f7M Xu38F5w4LSEGLzEr1Rtrq3+98tao3SI8WuyUJQVJIyp4+tyoYDbCABBp4PpmdTS0mVsU4Fzf2vU3 aHfn9ynNsVuOGcx3TF/2gFH/z55rau1YY4LRgEGyh9aSpGKBo6KSIibOhLeEFKJrw15GBEhRQcdR jmkUDpJkgQQv7LaEyxUUKxrAPDeicPOAiKph6liQ1pw4tDBGjba0qD+8/7qp5Wmndx7cHhr45kLE ow474Q9/Xz0wWFUIW0qCXkmfksquaL9o4MQ9krkJeRB1DS16EvlGfDPSpu181CA3pqBuDIiTrzQw k23TnUlx4DJK15kjKL0/9rGPnXjiiU2kNyle3K42son0dpViz0750esLi8Zk5QdEzs3iLAGO+ZNO iVWKcJbC+rBkYxhPjiDcCVJVGcsv/tbCVMo6DBPJEoQNAYYnrEeJ2reld2NPt92oYC2hxvkYnZ7R 0KJqVXR6m6mM4DaYvmDnGQwOmhYGZjwtTa6D5Uc10FTXtjRMFHDstnTNbQSeG7L1+AQKDEOyQLNp DdZrpqnNmTntkd7exLSuvOJH3/ne97/0vZ8eeNBB9S0PEBQNgEdHaAwBp8lvRI/oyLMzJppPaVJg zCmAHoGZyUxMlXtwYzI5U1gnUzFV3jHm06uZ0orpy6QWpAdTyiXdkdmdHtk84H6O58Y5kx8+UWRW ozqd0ie7IKwrCcj4GUrJCshZGlgRemc8Jhtwc/kYItbu+Qf7tHnz5r3jHe8gcPx55523dOnS3fOc p10r7x+ZpoQ5kVkoejkZKnJwhrMAg0zytCX1euMPD/zp5oGbSI1QUp0jctM/cMjp7QnoKyHh5LUr bvzfu24Oy5ZrSDwXBAwSmhL/dgNAFM+tWm9b9rKF0+ejT0YHvaa29lO3/U+/CYAUr7WHzYHEkFBL rY345IWHLinNLOBcoZDS1rvm7j+2OaV5SkvNbVRcvyPf2qE4C4stR5fnLcp1oL8ihR+tP3bO/pdM 6bL0XFeUz5XaEh0rSX1Z277LZux/e7j5lxtvrNW2inc8jm+pwss1tXv9gb9s/GvBEGMfT9LuktDc cGrx/PLUEv0hAWAU18xgtdNTqVZgCOhFYEAR1a4nC9TWU+cs7eTeBENLyQFIr1OLzGjQMfvjwR8/ esNR7Ys6lMIGVbmx9sgvHvxzn+Lny2V3sB+1JBJdypMvhjnIPs5cZF6SDwrzhvQvJT4RbSTDU/pW 0gs7/ODtiNsgulNYGSpg8qcsAfOdMw5qzk52ePu4X8SjBpi3efPm73znO695zWvmzJkz7k1qNmB3 UKCJ9HYHVXelTtYqWQmEGdj2NlkyhEGY5AfrCOxOunVJBzG/Z+dCPAeswtQePQJ8JOHBwHyWbRfy OStNxowiTldNrKCEMxI5Hracxuc+c9HXvvpZPXTJzYr1pqI1VB3FnxpaWlsUPrxx/T5EWJEIm4lt 43lOphuP8R3gnI3ywXJCj2DLvmOR55nsumQupmqAJliQJR/nY2ldzsSWtDRrTudvb19+7e+ve+f7 Lnj169758jNfRGPhiQNJ6irO3Kz/2K6xFyIlneTvp9n85y4FmJACVEQMA4cCCyYqPYw14Vxgv0Bx KAxcDVsnvGxxNYMVohTiF5hF4rXI8sTd29gqyRxK6ZlNiz3+HL5chPpweBCRT2FjIWIKnflH1WNi /aVxHTKCCEsJdflFNAaoXFhDmitIOmJ210cWW+Ktb33rww8/vGnTpt31mKdbL4iAASAm1PzLRimo QbACwhSRE0TkPFDraqPmaEpRrwysLxhGI+/4jchruG/CbJKti5x5irfXtGkvOOBQ19DY8yTCpQwy hVieYLbNejjDtUqFfLpnRejB4qjyoLu6VwsBZEhRXQcTScfuDxfG7Wfu8/yCmpNQK3r0/9bcuX79 6hfN3e99h5xXbfTfu+7RA/Y+cL7aWsZ7DWCK4Q0ehRoxZJTZ+alz8x1o3hSXlcOqA8wIjW0Rzkzp dJx9Zi9YW7mLSGwCqWRdkRZuDAd//sCf1xZq+AHTDlSTLVVzQa/1gWPOOq5rn6Lk3NNWq42fr771 xvtvI/XfoBE3MCKP1GJNOcqcs2TOEscUJz9WHIO4NCFBuNmSI/F17Mr9tW/1z7f848Xt+/3Himuv 2/LPnpyftNj1et0k94sX46QHuWkkkA9czJSVhSx7C6mL4DDfRdgcea+8DTqavmE+eV3ZuTxaZDeA Pbwl+VdiWclrFNJPquOSSy4hi96b3/zmESfSSdX8ZmP/bwo0kd7/TaPdWgJDBYRCqQJdVozhfT/b /bM1JTvfra3YXZWLHQZ+BIqvxiEAK9Gc0N6HVJw5Y+2awRnVzYP9cDt6dTpbWV55rN7TOaN1ithw 2L5R8ggpxtJNRLKAxdju08LzTj1134MPDbDfF96UtReTftL7sOvklMqGz3zmWwQacxx9wC+ZWrUz Xp3zSM/geDCpzmBQbcmbhTAgPyrL8tYkLmATmpi+J1gNsWdkAj3dWiFBT6jsteyU9T/+yBvOXXnc 88/71Efe02UlNYxqHLse9RcqgZMkVT0YdIK8Z1r+4wv/7iLieNfLsAStZ60YORnvRjWfPwYU4KXi ozK06BBUXHCHMDEAv7R2Lql5Yj8MPSpFf8LeSJGUQ5Uz4WuyEum3ITbnOXJOx6HEEN2GSTNErvSf EeJQCpog3ZJ4GUIdcR1OiTe6ePN8zCmQMa/lchl2lqUsiyiYbrWy4Wama2P+0KdYYWrKK1nmUnmJ r+FeQNARmYmAvET1AHHi2i66dcnpI+kSwiQpeKqXs30lRxzOOg4FeIsmyaGdi4/u3EegRjobEUEg cWCXNCUrke5hmsmwE6EpW1YwaKj9rWRYwDECcETCoiBuRF2bk1cfumx/Z1Yu4oH+37xV71//i0V2 8fUHnrKQMJn5WYsWzUKFl6NegXls6mJ7Y7EZAywlRihoDUEuZjVunhgnquohbhXkR16/RA2CnKav qq67MS4MkKg9Sh6O1j+QTzrrsAQxME0piAHkZnw1iIei6rb4K2pFk9y1uWo98gzNJZwT8WVydsVt rLEGbup7YF1URJnn2UpPsMEJAsvPu3kncGJnALgWfmPNb77Xc+1A7+agxUhsTD1jdJSBYQS0ky0f HxE3Uhvx5s6gR0m60JtCb4m9qUZ1fPVkThMEwK5hmGk2dA/PDr0grIZ0N52+YtaDpz+yYrB5opqY cSOPxkYoXQ54s8BJXt/wWvoUR8RuL8b45xnYSY3EgF2/fv3ll19+zjnnzJs3jxHS3OJ3+zsYjwc0 kd54UH37Z8rKsZMj46F28uOEv8yCAtRDmGeb4iPQ11+57vqbu7ds/caXPveJj/SZpdwrT3khWw3r cG9fz99uv+3lp7+dECmsQQH5fZBvxgRYIaMCiRAQbionnbDsJf/ysiqSQfHODnWcpSW9EL7aBWVw zX/95y9UpIYR+2Oso9OrB6RET1yimbF4Jd3dPYnbWLigrCQCHIc4VXZCiaucFOwcoviEwBNhQy0W NvQN1OuVI5btf9mPL+3IJxvX3X/tnx9atHj+q85+zV77z0t8Wmc0IgJQBxYRK0ROP7lf04QfR80G 7i4KMHCHx+6o0+GncWnYDW34Ev/KDdlN6Wd2OnItKzhy8TlyfRRBRnddiDHyfeRkmIKPX8iI1vzc nRQguiDVNxoN4sgHZGGNY0525wOfUt2MAfYPEi2w2QkqEHWcKPcEIghPjpoYIJcG8YkRlxIcUsAF Dg+oxfB9z5FWwVQrSYziriZeeSjYBOMZ0tvK2gAAQABJREFUKezA582V2JtJSXFKitWRms/AyqPI YmNlR05shJ0BO2SLpx45deHJMw7lRmwpzdi85+ab2/rcI484YVq+U2sEvq12YxwT1uc6rXhc4OQH TjSxsQQzJMlWNVqvILeNGloVTzi3Xl+9teexBheSAaN+X9wNttiYDz/96DWm/8fzigcfac0+ytS/ PeW02DaAjQ0TTVxkleOOadah+RmEYpNqNYXkSG9tWXrK4o4obwaW2ggbAF2r3bSCxOkZrIWDv63c /sfKiihfSArFjkFV3aJWCtaUGsariadFvjY4xTa29Hh5J39ofuGp8w/WYmJ1y7TDC5H/CEOzb8vU Vl+XLPOJUUi0FynzZ+11FqiypkRTEtv14rquVez4Zn/FHZsfcAUBinxA3pmo8EWBp5NZlBfkkqMh Rb3ZjJ+QTIFA/RTmSR9SKya+/vznP3dd913velcmBGkiPWiy5x1NpDfO7xQslE25bBKOc2vG+vHY UuqGHoShpevf+NrXvvy1b2DUXi61lIrF004/7RWvetVdf13+4N6Pqk7035f97u47H9684Rulon7+ a142Y3bX3ounuw2vLYfFBol74lCy8okNGUNWdKCJTr4EkaKLaA0LKc0P2PR8EiGYYv+JJBSVHUly CJUZXHH5z7/7tV9/8ysX72t14TYtAZwTtjeRGjo4AQYS29ONknKptbK1/tVPfPZb3/lBqZhvI8IX 5qFuEMbed7/91XP+9S3vfvdHSbsVxg0y6qlJTsR2iPkC2Z6bR5MCTQo0KdCkwESmAJssxpzAPBZ8 YN5ofndcmg3fLWo2RcsZmCKSwy3NDJ41RaACkI8v4ArgHrsMsAJXhQSfdTEapg9p5B9QoGM4V/3z j1ev+NtgTnEtUqyz+WlEGyEnQahFbYHZGVivX3Zm15S98FsA07B1kTLFQ2KKH6BOHMvQyRfOOOiU Lr2Eig85JkLUM5ecdETuxJaWrrKYRrpVzfjFxr/iMX9w2/x+rdGr+Utj50htdqTlUGNtdDd//Z9X L1e7K3ZUCOJ8Pap67jrdTZ0iYqVMoGsTH8LNqIzcaL99DjyjeIBFz0UBRpY8dlC0aKkyjJ5iSpmQ /V0FTIJZjy3PP3bKPoKr5I+Ckq2c+J0AlkFF+cf6gd5H7kMfqLj6S6cf8ua5LxhACYiSNKUam/Pf g43fXvELd6t7eMv8t889hYQqqXmscBESAAdjdaTDDVwaxfCaF3FEx17HdO6F33JdiQqKhUEoT9mM 938luH/9Qz64FKLyLiiNwZHIkNVAInVahmVJlt70hUnFwhSg/BNoNTG5A4YPzCcKve9///tvetOb yJYO3nMcQq42jz2QAk2kN84vlcnGgXyRXYdjnFsz5o9HHceugxuAph1yxBHvfMfbluy75OhjjykU i7qF7i7Zb+6+573ivEt/9q2PffQrr33jG2dM7/z8xRf97Ge/fP8F77vqmrfUvMh1e8iDgN+daZl/ /dvNA77roUXDO4DIK+J/l8ZgIeqK39c3MGA7LMGqJblb2cCIyGnec+9d5730Xx5e8ec3veb9M2dN rdRdx2Z9RjRHKh1sYtSk5uWcIgYuVq5w9e9+/7WvXXzr8r999MKPLtpr8fnnv+mqX/789a87d826 gYcffWju3EWa1pYvEosaToE13fEjCYA9QRfyMX+VzQqbFGhSoEmByUwB9BWZuSb6vWzPHd/egN0A O0goXa8RBaGaY1vZ/kgRnhQUSAhogGUjxA9wTJRyoWJwG4Ao2WvazNPUoxqGirATnR4KJ3AhxjAk uytEpAjXZ+ZLRBgB5lENrqMSJg3ZqTg/EIPT6A38DYM9dpuaCyUJA9Uv7JrfpYeFELtJLC/t+6PN 31r3+63+gLFaIScEmRVe23HswQvPBoaSHQ/TllW9a1a29itlR6nUWgajsp23bKuhaEUDh4pB4j7V 7cQltIxm2KE2IJaNcQ6ZbejbpDkSbz9fwRJVoptgKClhaNik0ZehgqspJK0j7wKxthPJyFsni7zh WcmAqgyi+CuhsLSVfn9OoXxceQYolx6C4iASGPi+RrQ+8FsKJVeCx2CHg2w2JWMKMwWpQQQj9mwd uJkjCmiiFWhaGBZoMS78gdKue4GVlBqqhSFqAbGyEIxn8K9oM8F7jh1Gmlcj7QThaSb0wfiH28Qz k0AsjH/mwuc//3kEHyj0aDcwDxa0qdOb0K/w6TauifSeLuXG6D7m1R48tRBFuhjSW6bvuscef/zz nn+y32C9VFkTSWBarVS6N2y+6NOf+/311577ulde+MlPTu2ccvKyUy+44ILXnv+6s1/zmje/4217 zWrB+BM8hxztuuuu+/0NNwCycAVgK0DwliZD1/woajXCvsqArOES6DhEUdq7qf/uB1ZuWP9YsWvq 97/7vZec9nLWYU3H8NIHIbLNsCOwE+RMJ/BDy8z19PVd/JWvr1mz4Yc//dnpp72AeJyvPf9V733v W6u1ASXa7Efm1BlTH1u9bu1gpWR4ty7/RxL2moRyGTaBGKPh0KymSYEmBZoUaFJgd1GA3fayyy5b vnw5bnswu7C8u+tJT6FegAKiQqxTbCenWSZpXUF+KY5INUGpX8AQsgCj4j4HvsD4EO0XosmQ7U7U Xxi9JH7j2K6FR3ftTQgl8BE7bHo/mrEYGJkTj1AwJOYsRNokdkhSURXXBuFoCnHJUGpRgV+9a8O9 9fajRUPHrmapfhSQ/67k6kRkelCtf++xmzba1ThpILiVZOnVON+wDUkxjsBU64yMpUaX65pJjz49 mrJvW+uCqbP0qW0tvjPdat3ob77wwV8Efo169Zo6vSdoL6mBatpRcpdaW1/pphfSzgD8Hc0pdXYm uRZSTIRaqMUrwu71vltJ5bItcbIg0RcVpqEstFV9ipqgPCRjZeIG4EmHkNgpzekAL1UgbaK0q+p0 FUVnpPgNjHeF10Idl5ZLUTW+j3iDGLZEHZZc7AVLNflVrGdBvJioEpNUcrWTiwDrIfSoaaxiseaB 6vyORVYIRlWtfK6Qx2dk5ODN8LompEIPOMfIR7m9cuVKTDcvvPBCMitwBQSYWTiPdKJ5ssdQYDyX uT2GiM+wI3sw0mPLcXIO64qEO/E8zAPE4pL9VdM2b+q+8GMf++9fXnXQ0v2+/p+f/JdXfsAPa17Q e+hh+1139Q0/uOKbH/zoh0mC8J2vfwoVHYkRqOp973/vC884w8NgglBdYaD6oa2TK5U4gHE4sOV5 y073cTVnPcawhZ1Qc6bMnf/Bl533vo9d2G4YLvhO3PHZK0mkng+iBl7gmkbYLySjiPDC1o62//ja V6dM6Zo2rcOrD9q6+tnPfMRzq+9579t4v2e88vxF+8z40off86VvfZevbKQveuWrD1q6f+ATq3kP P9gY4IfGlyXaw0nc7F6TAk0K7H4KZHqMWbNmvfOd7ySR+llnncXihk4jyx/NOSZtzyazC7oAWKGR 8wJP7FBwWBdt2+OEEM8ONjMknaph+7HuxQThxMRFq2MkCZbQMWshGV2/pXeH1V7dq0o8V4n0Axpz xDBSGVCUtiTuiOzparHE1icyTvwW8G5HZ0ZYlQb+Dq2NyA2jB+trbw7WLbDIpRe2VZMup8i+mlhJ xVRvqa2+6oEbZplGMWA7t6fOXTS/NOW0whLNx31OAOd0u/3jJ7y6ju2OSo4+rSXFlujnjIKG8vQ+ U41LTsPzFC9oUczIQq+me6paU9X7K5s+84f/clvNfh1/Cm3KYPLhZWef0XYguJQwLw0r+MFDN175 yN+8VpMI2/lKeKw556IT3zCnVCIIjStQixBrcdCg+eFmp7FGDQaUcKZi5xI6iigXP/7IJelSXlnR Xr8iXFEmpLfYdmoQjrx6KAsXKs6i/CyJAwCQM+M7ws2bG92qpW0NEyexyiQo1NQNinv71tWu6PPS 9HupTz9kJHiMYD8x2oSFEJPgx9/cRD3LpgCto7UYMH/iE58gFgtfM+zHFNiD2dGJ+k6ejXbt8Wzq s0HEZ/gMZtczrGEi3y7BNwUZibASIRddlRw2KnFPSosX7fP9S04/5fTnt8/WqpUQe06MWFhoTMV8 3Wvesu/Bi1pblyAx9H1vwd6LfvSTnxx65JHF1rJPTJU4NBUnp5sx+yPp2HOBmdMv/eFl1pSFIn/D cd2K26bO/soll3TNXUi2ocaAxybqEK8sxEU8Ov6kk7/asmD+3Hbf9ckWy/rN9hqGjSVLFuHqPjhQ K+ZycVgpFPLfuOQ/3vTWf1v98MChJx6L8Pcd73rbGWe/yR+sdHWabXsv0KhUeoaZvvyzBx+piXEq A92DO9nsWpMCTQrs0RQQ/+4kOemkk84999yLLrro5JNPbmlpQYYFm8u+Q6rVcYjRIio6zTIIH4aU EnA0zA1ke6V8E9kkViy2q0ypG301nNF9s5GUDbWeRFhO4qOOp96fHv7rr++5qVbAZczEaNOJNP68 JKpaanst6qqZ//bCVx7WtVcc+ZZhFEOtuCXw9cDImVGjkq+4zuyWlV73x+/+Yetgrqtqnr330S/d 50hLibcmjYdC99K7rtZy9rsXnnZ0eQ6RS0rlOTOSQgltl0IEGExCyX9nzyAVC7sxGyymnMSMQUVG EFHar+EMT9ewtPGVQo4299sIXcFVao0wm76aD+P+0BvQA6KIEhEb6SpwKiIlvGV49AxHujioo+7E q1CJe8LBXq3RqeQ1yXVnRnaCNSKuhn4S/u+6Wx/csNrzk7ctOPHU+YfDRZCTXUNTlfg1O7mxcu+9 /3zEBrlhwBtrdoiuUtUb/lnTDn7TkiktigDfUI2v33D7b1fePJCLKzmVCOBONXZUo+4k3X6lgY0p SFlS7Akjg90oZ4TsFpc9rCLhD0Dt8rrSKUShtNjIhQkysTIglznpIfJ4+9vfLtKENEwLn02kN0Fe 05g3o4n0xpyku1YhU4tthnuYgXse5GNFzAwl6aDI2CSVDpI7xKhhvlD80Ac/ZBqktwn9OhGbPaJg OlqLHmFz0aDQkUtPwKHbC/w8UsJQeeEZp1cHB0F9qm2a2NDjOE6MFqGa6vkuvnlHHX1UzSwlVcKJ kT7PGOztnz573qBbxdW7pdxa9St+QBRrEuvpC/be77UHHNuv5rSqS4LZiGicKiYqEZE+MdcoOrmQ 6JpRYhXsoN5/0IFLDt9v6gBhPUN35rSZ5an5vO5oSd+ACd6kQ2LDAVBsHk0KNCnQpECTAhOZAuyw mZPShz70oWXLluGk9IUvfIEGcxFhVqbZe5bbDxQSJ4RI/oMVALg83gD2FSKmCBI0CBhyUOuCl81Y WgcLaQg2zdlWzooxNhR/d9NQj2md07HopNAygFKIVtN8eij4wHx6e0hqhaij2EE4aw2v90TZx5ry wX1fSsxJNFuoxGLd/Y/KjdW8f0+4ZVrgHL3guKUL9scoFKe21Xb4zVXX/VPZgtvbfKft6Ja9SNxA yBbNV31DGTTFTtIlyBlYLglNw8BDAsFnYgE2SfCA8tD0lbCXbC6mpfiov0iGoLpmjLud6au5gnKI UfrIgS9Zq0cDFvklgilztBNa57cgrdX0CunIk+QlLfsfuGT6oPjla7kgmmPn91ecVoGCagO2gFAs pPyEdSjk1uaC9f5aQ9X69ZojrYwwHepMkg5f7YPl0IINIdAvAnmCwQiajbOiTWLByC8oRgmPjiAK 0TU6yXqlfxNGqqYjkWJs1H+SQFcp8V6wJAqJ6oniFUYBTC4XfHJYAFHRDvqBiJlBdhP6GM1wZnOB 5gL8Mry357GgE/plPIuNayK9Z5HYO3oUcywTKPKj4JY9Du8B9hAZIf3KjjAmctiQWzChMV3JWOBH SVVVpyVxI5F0Qej0in60lfhbjtkWEhXT8x0CptXrEMop5Kt+A4BlKYbveTmziDQNiWeYWoSKpApz Fl0frNfL+XKDzcYiembsDkZqHlljGneLm2OdqNHUZRhWA0khKzmBvmTnQgKY7rbsh07RDet2rqwi /AtIrIOTuBYTatoOQ38QWSX3JArWMegnd/Rem9eaFGhSoEmBJgUmEgXYXuFo2UcWLVr07ne/++KL L37DG96wcOFCLDYzsPfsNxY0J//p0jA+M/sXgQsiRBSegFN0Wbi1z+uaft68ZcA+kuPJDZIrT6tI ulo9CYMjpu995LS9ydZg6oTVFDsT/kAnKPlAXejZGhLthCpJrB7N1NvPX3DiNJz2QL6atkoZ+PqK 2xMltBvKKaVF/7r/ydOVVop6anjd5hV/XHuXayu2mr/frZyo6iUt9kiK7ljExkR4SxAPNkNMLTdp waN+Xw9WOQAet3Jg+3w7SL6+8s9XD96flL1udQvN0F3CcpJOnU1eKA1empufPnfJTAK31EUOTEII BWcP0tuqtkVP80ryvKn769NJwI5HRgR0JKMdPAL0AJenRkKUIuqbgErc+sQ2U3Iy4awPzcjHbpqY cTYi8vBBC1zxQHjgamTqkvcOHZ2L5pP8vhryZVpD6gpJlcDeDmHi2IpUwr5F5Fmntfj0Qz6dOABp QJy0/UNvSZAj9WkE/U5fm3QN6vGYrED6fUJ8ZEAOMtCabMBnyr3sirQ2/WlCtLXZiDGlQBPpjSk5 d72yDOkhUGSO7XkCFVYUJIjAPD7ZfljLNfKnk+8OWwfTJNoYuw/rq64WI8IkAwCR/WHzEDccgFZU 8YKabuZd3y2iXvNdJ58LQt9xyIaEnUVMDQjSyMKKdYgWJXW3EdustTlZvAzdtAp9dUzo/YKZIycO 1jFba3XbaaMVGF6Ylu4mPqYnkeVICzDeVwIWc6SAhmnV3ViReGDkaFCiRpA3G3UyGak5cvTohS2E NtNCx1DzsiNFiFux2ZA1vXk0KdCkQJMCTQpMWAqww8Lg0jxg1Vvf+tarr776k5/85KWXXooBJ1sw F5/tLRg8IPuj2PXI/6AMNsNh8qVIgWsSw18JknJgdCLhFI91TF4kRkidX0SQqpqGlWA5yW5mEHYE 13Ey5mlgPIEo8gmGUvI4rUmIFwSW6OdITIBiDRBpUHdZL7f056Z6tZM7Fn1s/5dPU9pjUguxSYbh 7Ac3nJ1bvKasbezr+8vaVSfMOclRa65a71YaRrVyiDW7TWmBanjg3dl4+N//ec1qd+uU3vCNi487 uXNB2c6dM23J6mjzVY079Vz6VN8HYPU5cdWMyyjWSH6LHlBSLCiAOqS3IjdFJQkNsPQUzZ5CKgA6 wXUgHT0n+wJGP8Tk5CLI1cTkMzQdJ+/G8BLwUAYMBuo+UbhJPkJ1UDHrlq0SM9MMolqD/VyAsxid coYfo6GS4olsCrx8ValqEZn9iJADgXkdJFlHl4rGMhA9KNZIGRRHrIzsOqUsnISuo4qF8gI7Myid knwif0CmDOAxFzKv1GzkM/hF3NA89kQKNJHeuL9Vlox01dhBQzL8sLNfd3DDxLsUYk8fRS0J6VhZ vCPHVT0nDip97qNbanvPa7dtC3RnBFja1zSj5Ac5NWeYiYfQr+B0RH4jCKNiPpfE7BCY4se/u/YP er7wotNfVOntL4PrdNUNCKEZYXlhmIVENTyj4YeDrO2VgUbeKauKs2Hdup/+4OqXv/YVc+bNwgQT L2qFlA2KnreswMQAlDUaPSBLO8G6JESz51dzjvPohk2//M3/nHLqi/aZu/D/s3cdgFEV6f/1srvp CQm9RaRJEQsqTUQFBMWO7a+eDdudvXt6nmdFvbMip6IIVlTUE7CBWFCwIUoTDCEB0kjf3dff+//m vSQGRARJsgnMGJe3r8x8883b+eY3X2P4rRIJvKKS7ECeEvfMJAXmKbrgQU7shfh827eIvJ9ElgUv 47bX6DfKAcoByoG2wgECBfxgm1jRpqamIuogwlG89957p556KiQDCvBei/YF2MXX4pFILEEh2iC/ EKgCFAdHPGJAgo88r2ZRfJ0Mx3ReFm2kvGPgldBdSAJM0hm3infyrYpYVEPyO2S0I8AKjnCCV6sg IQKXLSflCMlh0pzn8FyRVfNjba0KWAQfCMONIitBXO+T1fmCvifnCtmOAc2fiCZlWzxjyIRxvFEi sVvi+qObPrr8i4fDrhu27S1sNMll7jjojM5qiklihlrYLC0qK84MRyYcPHRS19EZjOpZ9iHtepyo VC9Y96MF7zvPk4FJXYBWmFwyycSiki1ya1dECx0BoA8Z4PmI6fYWMzqIyYgxCr8PKNXWGqV5RiVi hEL4ws8D2cx7RDJTGZU4zcE5DnDNItAVcpiEeYGdpWHD5hO+i4CNRLWH5Qf2lgGDCbLj4dqBi4Lp wTkwBr9CiYsTZ0OENSVo0gVw5mUEeoEhLR73EM3T9bBGgKcgNo/JwBBHRLSM0QjGCM6CsObE6GGw iK8eAdVBIWNHAKc/jHXnWsM/ePM///zzqVOnPvXUUzk5OSAJ67Pg1aMwrzUMUDPRQJFeMzF2V6v1 zTAwB2IGJrNF/WOYH/y5hMzw9RtI9dfa0L/YmuNY3XUyEFdFZnTBVuKym8Sat994zVsroh/Me7hT ajsBFhXlmhYvrDTTNtUmFZavLctfXba5qCqqTz7v/D7du7latQu7yYi65NMvp0y5/KK/3XDI8KMj kWTP04iijZeg+kPEZs9Deh4xLtcgiLTkyCKXxGqGEgrd9sAjb/7v3QHHjJKIxs82xEhcL+fV1GpH F9IRt9ngHB1xOV02JGPDlOT10UOS+cB9/5j77qKjxhyPXD2WHVd41G87IdFwUjXZMlhNMctlq6MJ z3MVpiVtaEx2k1SPh2GKYcC6lVdDfrbbhpd0N2uit1MOUA5QDiSWA8BygeIOn2PHjj355JNvvfXW 0aNHI9A81rsJo40IfCJFtpEkBFBAaQeLEwT3t98zv523fhlcDJhaJqdKmNDxoHN6j2vPqZpt6ZL0 buXKO39+rTheMbz9/mOZ3GxH0hk2X9TnGktLyyqGhDrfPvjMw+VMEfFJWO9Hp/T+jfMWF6/iUxC4 2gjZXC3vdffESh5BXFgVakMgIyBIYkEZSfHCEdZOC0ubo1tWhAs5286o4Xk5tMm2VnL2aE6KKyQ4 SgcrfUJG/zN6HXpodq8QvCigr5PDy7TCWQWLDDHKqKwVs6E7k20Y8HAhdM1ha3n3++iqqz59elMH 2VWR+cHqWC5PHXzqaemDfPgkRjnzxQ3vPPPzF7F2kpkk8dX2GD3n0VFTcpBYD451SCQIbSLvmUgn AftNIE4YWkLJJgDVEcsbaAJlBvE7a4WYGBJleG3EFcHmTBhiJlmMJRq64Gi8rsJqFGo6lpNh3AsV K4GQUIA6msDB8BOJecmgQBFIdIE+3ms0SjDaJKdhrkR0eo1GD4fA1Y2WdOSuFi94yQlh9du0OMZ2 xp133okD7HRAi4yfA0qL00UbbGkOUKTX0hzftfYaTRm/wr9de7Q13QUcSxwDkJPGDbEwNhFLGbtD acmGDxYuPuyUm39csWLy6XeUbY6lOoJt1Vpyps61s/liEeLGsENJ6aPGTerfswcHBKYb0Yryf/3r nvLKra+9/MrsV15XOYN1kBMIlpecxcWgp7PN8MTjrrjrnvMR7RjGLg4TU5OE1195/clnnumYnXXD 1VeJrM4i8boYSWa0qlqt3yGjp097XJaB/kTbsmRFNkxk57Gh0Hvl1ZefefYFWLicdtLJjhNl7HgY Np58MsvlnHXhZRdfdWpUiyYLHSEQ4PYNrwFaKAcoBygHKAfaBAewzAWdwed11123evXq/Pz8SCQS qPtaeuHr4wFs58L20Ad6df9A7EOwkHiVOI34IRYvmZBTNqt7BzA54zP3u7rfpJQamKNwRQL7UfFP j614pyxe3p6Tx/Xa/68dj0Eyb1ZQfmSMTzaU/FxW9UnFFv6zN+49ZPIgOUtxvBFqly79zn+T+/S/ 0c8L+WKEpFbbZRQXF5VqBXwkg/hawGNQgtcF0XfFGbuKMTa51VGhBiFVXM6MRRDKpAb6rILazbUR JqPaQ1ST/ZSUWwdP7BhJExzPNnSY3nwVK3r6p3nLan5hOgiMhAxHfEyQWQeBsZGrjoO7HPJAlPMh nRPdOAuPQ6gmBZ1FPiSLkw0PuEuoYOzNnFJN/OclpsqTagBaOJ1BQvYQjG0BZQ3QSQaTFPyLL2Cn QAJ/AhCTM1VQyynhsO7uXyOd1Gf4d2zFnKKvHdUrhZ0QbDKrNd/INWA8YbkvzMnGu89+UkU9Sgoa 2f4T1+EMCH8UhGYBcdte3u7rthdb5FuA8YDooK8LXvhly5atWLECKSWRJx35RRrOtwg5tJGEcYAi vYSxfl9oGFtsMKOAEQP2kvycr1JyWH953pcwmD/1lOG52cqwYaPTk9plsHAiKHr5naUrC/RHnvlP r07p7dOzRDVFTk2PRasiEpnD/377Xd9+/wPm8QnHjRt80CDTQCJUg4dQEJlaY9N/Hp21fn1Fbu5+ jgXnaCRDj8Pmc+H8eVddf/1ll11+wvHjKx1kR4WzuOEmZ//vhWn/feGVMy++KgSvQPgHyqrNQluF eVpMSY7MffP1v15161/+clHvPoORyMhja+CBnpzMvjN37sefrEhPS1Hg2x2SzTi8syES/B29fWEs aR8pBygHKAf2Fg5gvsfat0+fPgsWLMCqFzAP6g6E32zR/kG15cIVjfjowe2MfDZylAKKkBBoE3LJ kOCT4Dqh3kzOxHYDTsg9rIeYrQAdRjxBZ9pJQueod3mH4UoYkMk8UOlGUszBTNVjOzrMHdwh6zrn OpKchARGlTrsOAGykMygm8dd3WfCoFifFwsW/7hpea1laZ79ZeG3h/bpYYS0TUz12ujmTRWboJrT eKeYi1Xr1UVWKeNaAnGD96AN40PKkjXfa+0mQrLLJitJcqYElOeZrqGr6vzSlfnRTalSKNfNyi+p qMjQGVmG9YsGdw2YP8Jlwl97Dpbb3dp/MvBbsgO/eZDGDkrthQjZgH7ASemMfE76gcP7dnLgweex SVlejqt0cZJUVyJJm4jfHPwSA3RG/oUJFFRssOEkMA/+GMi1y4STS7ixPQ44t/ewLmndygs/Ij6O 2H7WNVNk4ZTfeLj/BDIj/pUWQm6S0goXAwBywXuOVwtvu6ZpDz744OGHHw5tNgjGVZ9w+rH3c4Ai vYSP8Q6nF2CbhvM4wNe2WeD7SzZPkRQVlvDIZKMUFa9+asbzxx531ojDBoiWdd89UxVJ5ZFQXdr0 86Z7Cqt+PvaYsSEmTvKiwvIfvnFI+GPEbrnx5tmvvvnkU0+89c77H3/0/lnnTD54UH+fKV5hYcF1 N00p3lJ930MPn3rGcAPSmjOTklO+/vTLK6Zc33v/ARddell2WsSUk3mrBilbv1qz5eNFnx19zLjJ k08p2byJZTSbV9PTc1TOE0Vl8QcfXn3ldeMmnfLYY9NCyq/z4IrlXz79xH/PPf+8s845DtmCYMwJ 526EPYPXQ9scGEo15QDlAOXAPsoBLH+x9g1WutDmgQtIpofoFIHeo+WYgp1LGEjCzpCE3iRHECd1 gh8gEHZ3OIFIkjab4Sgjug05JfOwMUrPLAfJCljEIqmSvRAkp8uOyR00hhBtIiilHz4aiRBYxJtM 55TxKX2RKsCFY7mvyUQQtBiMYBAn0vZU3TmK7XZAr05LOxz01Lp3VzobP9zy7S+Vm+KeV6FapWxM 02oZD/aPOhOS+ViceK6lhuBlZ8BkMW4nG1bvSA5yPJDoZcTNBK5pvM7aUVH6X9n3U7+ee9XQCcf1 GPnz1nWLC5bNtn6sAgZkRWAxwQWKI3mNYDV4AJ85oOuRBG/BXhRhQYF8cQcyJ/kroDRXHJvej0k/ 4NcRQYAaC8CQxO3EPRyxMa0v5CtAJFHHEXtEQD6O6SSHrhl+zrEdD+jA8QhgIzuSbRhcWMFYI3Mf rGL9G+tqwGj4iwrwnaxW6kei7uqO/8EbA/c/rNCAXRHUZZvi92GbM4n5EoA9vGBwSf3ggw8+/fRT KK7xwrf0256Y3tNWCQco0qPvQTNyAMo8klIBCQzgt4wjSXjnzVnffL/67DPvDMFjwOYQ4kuPV2aw SZ5WZZOUNEY0FpVVeFeTCRTbnJVbS6+5YsriTz5/+ulpJ59x9sjRY2+69fYJY4++9vprJ50w8e23 5j35+IzMbOWp/06bMPEkPW4g2yrraW+8Nve2Gx+s2OrqUvnpZ57l6TUGI8quocryujI9WrbZFsIT xk1kjWqBd/ocePh9U5/skqY+9+yMB++5I6TwPfoOfvWNtzxYepKpO1bjaM8+8ayt8QcPHfjyay/C gEWU+cHDj+iW1h3w0I8q2ow8pFVTDlAOUA5QDuw5B7DkRcGSF9Il+ATeQ0QK1IwzuLTnTexuDaRN ApOA0UjZ7nET4gVCyOLabWEONlOOUjtlEJBkSrK0Ibpl3sbvj+mH2CcIMGaogDnoBDwKJKQIYAU/ Dx/JTRtBFxF0E3nCYfTIlQrCB8UrNm4tOKf/0b1cPsTKObyUk9rZTg7VwhxG5H6IlbLwftBYNJvM pITE0EG5vbrYSgcnVMDWvFK4tDRZdW1+VNaAU5W+J2UckGNIjMrESTgT5JWzSx395fyvntn4WbEa 7yWm9mS4fpkDh2V23VquvrvqCxI2E356lkeyIgB3ob8wEcWOLoZAdxgVMbOJCSQsPMOcJ0Hxh2x/ qhclvhhwxYMFJ4dcuSKHOjw4bNQyJDVfY44RnV7wh7MwQXWYI8Tsg7pkw9AU6XIRZbR7ana7lIxS t7JW5ZioEyKB1vawEJRHhhDmP4jj0ipL8G7D2R5pRU444YQBAwbgnYD6Gm8+XjlcbZVUU6KakgN7 /qI3JTX7YF2Y1zA9EMmDLSQy0Qe/usZTRlv+HbKCiTgmfK1nRDhZKalc+eyTb2K3zEJyOhNzPRyC kR8BkzKZ9wEGRZK9FlIAsTcx+WOzkA/LwsAB/c89/8Jjxk7Q4lp2h5yHp94L17ybrrv+gfvurdha M/rIiU9Mn9o7t0fM02QVWU7FWLUxY8as3vv1/CVem96125lTTuGiZUjQozrxf951V98+h//1kfur 4/A858Ne7ewXpv28Pt8V5K1l5W+89c5+ndJLSsqfmfZ8RBVF5HXgYZ0RX7VpS3akXWZK2lNPP+W6 OhM3a2Lx+2a80HV4d6Q52stfWrIAIoYfwZtJhcJePty0e5QDey8HiJitn8KCg2ClCxUHDoD9AtSH 4wZvvYb7m4krATlQUhGsSRoj4p6If4KAQJMIg0lEwtyY5jy15auMjJz/Sx3oqO5nxoZ/rHqtKGym 1mZnOIhy4tWwTBXHJjMcPPEGCmmizTMSv5E1F9l5SE0UMoBFXESk3MIyn9mrFucvLheqr91/fDuW L3bd5/MWrSgvyAllZ+pSDh8Z2KVPz/ROaZyc7YUVQcwIw7NdgjBeFl2Xv3JzUnL70blDR6R2zbbl CCJZg1kwwGHgNWcnIcxKLPbhqqXFYuzQcPseoVTJYzUkfxeUwtIyYCEFLnm2IwGQQXsH9aNjr+GN 1TWlFgOvPI+L8hJr9Ytkd2ZVZFyAjszlvR+rNpa42GXl0ceI63VmhJ6htBAnw4sPqRN4G5rLugUS qRURNBFfBPiRhE8h2c2RfBDeFpbkISs6dHqKLKSzcqnluqrARHg9RuRag+kO1mJ+HUA/vkYPF/3v pN7fLeAr1gA8Lwri9qFN/vjh3621iS74g4PQo0gaKM6dO3fDhg2PPPIIjqHQawhC20RN0WpaNQco 0kv08JC5vW6qSjQpTd8+LDGQ4pQxHRERjxn28f88V7J5S07ngSYvyMhsJAhx1wwlRRid42FUD690 2NSQdOfE3j8sq1HLCSvirf+4Ix6z46b11ZJliz7+cPl333793fdDDhp08OHD3l/w/rJvFl115RUd OnfsP+jA/n0P7d45NykUfu21WbGqqrHDL+jdr++5Z00WrVqIEp6JP/3Ek336DzzrrNORMA+iIMSZ 63/45PUlhcjGmpmZ+cLMWbF1i08/55Kzrr7mmjNOsKur02Tzp5VLTr7o8XvvunbcqEOqxIisePnf fnzOedeUV/KCgkgxJhK4Nj3jaI2UA5QDlAOUA83MAaA76DfQCNbETzzxBIz6LrrookDRFyj9mrn9 oHofYAQfDcAFV1hGMHhXQJhJhlNUqMseXvGuMyK1NlryzvIF31ibkYzu8p+ei1QLis0iZ0BUYWWN vab/uF4dR0X8/HIxXpu1ZfGSn7+XkL/WcRDADEHMKmFw2UGZWbIkjy2/qOsxVXr8g/VLIgJz4+Gn HcZ0yWYiKiSwnx8cSevKOS/JQco5zxKYoVKXAeOulJVQ2OEUKNSApOCwJ1twZIBqTWJRv9A10u6K 4acmr1p0XFpuppCCRES6IPxklhVES2xkLYclakRYHdGyEYgb6kfO+URbf++y50tkWxYkrBFyosIt B580OetgRHWRGDfGOi/lf/pW/rIq1TEVLmQxB/Ltbh15fhcu3WB0jRHiiFhTX4CrkNXAtK2UtFQc exZy7YrIkwfPQdh5ljDmgvjKt35eXLB1i6oi3jYLyW3j4i6AufoWdvwvUvfaiMgSR6YnQL7WtRjA Ww2iAeqKi4uROnLSpElw0oM/arCrEFzdca/o2b2LAxTpJXg8YdoYGNBv+6trvJuE32rrmj52nWWY eRH2GFEx+RRn/huvPPno7LPPG/P1Khn2jzVV5W/Nm19tmDwnqbWuqlZszC+Ix2KvzX5J9jQEA2b5 UFJWdr9scf78BR99tnTj5lJVCSH7T7/9ut987V8PG3Vkn8EHXXXt1d8tWfTcsy9/uODDd9/7yNRk 1g2PO+bAx5+4Nik95Anmug1r5i74iK8t8mwviYVTu1dcUjpn7vsm0p06VjtJ31K4GVlw4DiAbbzs 7NTiAsQ3Q3QwQU1SEa5FcitSU1WRCYtCSkq7tLjGRcJCWIHbgijKqRqsUGRkXCeT6d5b9u7e7b3j RntGOUA58EccgNgFosPaF6vhsrKyJ5988qijjurRowdOwtoNJxuUe39U05+/Dh8v5OommKRx4lIy 77KCBrMXWVeh3rNlVS6vrnlh2RtpLpfqqqOlnlGGK0mWYPaSo7EIQxKHG7rAZIpJ2FUl6eNsNpXl BpgZRri7q/AKA8c8U+IQ5NLRkJxOZb2i2ncrFm6OlhsRL2IyamVtnzRVBqTznyfWoDxsP1ElVJzw 7WPSeDnNwb6trwODpYfIxhTmB6dobbx0WKjL/mwqY8MakDkqtXfvgzt05lSkroO6C/UtKVpfatXC Rw990pnY9HUfzbG+sDXdNQ1bcSpCppUuQvEI4Mi5VlxmYzC1BBbhhWrG2prqbQrpWpaMfBPVtvOZ sfWqb5+LIAse1haKkseUIVU6QeqB+o3jsHGcLGeQNOoiyQnkMrousWu8qhfyP5mT/3m5YHIZigRu 6iYwNGu4DBSR/uP4qN903x0/PTDahF5RwvY0i7AxZAO5QUfYeBVX30bL/ovXGNsW4OXatWvj8TgS iuB9RshNvNiBAWfLkkNbSxgHKNJLGOuDhjG/47cHZwHMStuCvQQT1iTNQ3xhvpZ5xdW2lG3NP/ig I2649pJT//IUwl3WVFW88tKLRTVRuJSnWchWULK6IB41Umc884zMWQi3Gde9Tj33O2/8oWvX/Dzq yCOzOvYYNHDwoD49WTc+cdxE+BQMOWJkx46dep546uSTL4An91fffL1qZV51hX7Iwf1T01O2lmwU 5MjX3ywvvOMfqW4lUJ5imgUbC1dVfF6Y/zPJuWpoKU55ScHPat+RDgA3cq6aLtLoYLp2kD2BBOiy mZCArLAeZAYy2Nqw98QkrqsiIolCkDoQXYZmKSycwhuERZOwjVZCOUA5QDlAOdASHGjwVrrssss+ +eSTv//97zNnzsQSGathfDY7BZD7AHj1BWajDS1iSSDBI9xkbN0xVbZWr802mHFp3a4ceCLv2iqc 3Vy+VGAjyI2G+CSAYiLCnLBxy1A02FoqgEsdvKSpuafHejPVjB5hAMUg02zYRQKa8C7saLg1vH7O lw+V83HX4H8pWC+mHcxYLuwdkTrI5DyDtUMmMiCYeZy2OlYxMtQ1G8FHOLaUs8Rk5Re7cn7essXl 331bteVv/cfd2H5MxBWQez7seP34NESkZCUAWLbWM5fEf9EF6ORgHWsjwsuP9magKkBNNux2iHoC Ip8BLHEizDUFzYYFLfIygUrkENQYswbBNKErhMg1kVXBq1G9ZXaRkIoNWWAqiG3YuNZ7WCILoOdy kshJAqiEtafDs+WsM2/r8unrP17qFXkpvkMgh/x72IDmki1RjBpc+h4Jb4BZuKUgy4Ie1UwLCsbW tSmPJSVgHt5w+Oa9//77Xbp0wdsF6028bmQ0/JzpLfGSN7zT9CBBHKBIL0GMr282UKP73xqjhcbH rWvuqCf8j/8F3ZbjGowXwQ6dpB53wglHjjsnosRckYnbVR0zhr44e3o1NhftcIoFs/y8m25/bt5n ebNen5UVQsZ1W0NoKEXNTTNGHz3y+7WbDU+NxWILFy6sLd9SXFRUUlLy3rz3aqr1NE+F5YjJVidl 8seMG9y14/66oenGFkEIG/HUY0+YePeDVyq1W0SGR5aFSRNOzjh43JMP3l4dhbmIm+KVT73jkrdX O3HNsThbDEmMY/G69swDT3766gyxqjCFN6qrijf8LNx43c0zHgsXS7GQZAibiiqrDEa24VgoQ6Ai nFlbHaI/HkRfdDV+G3flEXoP5QDlAOVA2+AARDDWvtDgtWvX7qabbjrrrLOQd2H8+PE43xIdIBEj 8T8Cb6IgOAlplUy4+If1orLrSUgTTtbrCjCWY8NqspoRMj1JtEWkLuqEJ+BjCLCDzVGSd8CTeZGE MoEyB6FLkFHcYcKwAmUUkqsISEiUauEqx4kC6yW7bIjREHQa/vBRxizn7TLsNoeYTVa0UCsq8cqK uar3C36KGqbOOpamPdrrxCMz+2xwq+fHSpdra5ZvWFkYLXUVT2vHP1nwSVcp6wJlCNSggJwRIE0X kctI8vKVxpZPzJ+ZMMfGDcVmdFmElSesQznH1VmrKMS48KuQeETb5GvNLD45hVEV+N85DILRAGzX AvnajlplQNaSSDFAJ9DIeYbAq4CDtmdB8QinOp9dgG9sZU3N0pVLDx5wPCxaa0X39qoPP1r7aakV FZI4izV5WeQNV2YEk+WjrKPKBCo2RvPECglMQJVw+6sbiZ29BdindwjAk9RQKCwr296aeLmJ1wYa POC6NL+APGA/aLAb0F3DwbaU0297Gwco0kv8iGI+2SsL5jkFIMxz4hEYZfBJGd2SuXBN+RdeTY3C O24aE9G6pCJENMs7UYtX+knE/dvISW2XmiTZup6NVOaW4XByVe2Wh+9/MFodtUxDkdWqysr8LWXz P/p04dIfkB4WEiVkGpK96at1xRf845n7rssWDU/BjmC8KiZa3Xp2zE5LTU5KilvxJD7mykJKOCUj PS2SoiP4WjKXkpSUZbslioJNQLhreDCj8SR5/8EDjx7YJZnXOC3mcNI4MQkpbEUnbnEa/MTLi0ry XnmrHRNHB5ENVmCRTmdvHUO8mIiY48HZXPDjkO6VLyrtFOUA5cC+yYHAehOfMrK9OQ7yjI0bN+6W W2454ogjkpOTsURuXutN6KVsr0pyTYLXRJOxFPiZCayDyZZjwlHGQAQTRBRBwJY41uusIbPFqr2e MQt5M41XkCIWkg7zMwJtYrsRoIUEgiZ6SBwQ+MPDWNM3KPQH10N6PiAs3Iw4lkAyqsAVMmid5QyT CQsfWnnVea/WMPEt1RXFVaU6nNAlNyZyjICcBoA93j+KFrxR82NefMt3NZuR5g9RM71UAFTYeroV TPTBH94wcquO6Xx4MhOC0gx+DaLHf8KUPFH6gVZdzKWppmeSJH9oHl5/MJqF+OR4O0xIY3VYcQrJ cEnUDcODV72TilhtrqMw6D3PwaUPCiiY0xD8R5Lo4QnbRU55mObw2Eom8pdEeME/SCfBzK740tqa 3D+r1/zVn7xbtrxGQtJd2BYRt0LHRBhSaAkdWFHBbEdmxQydEELCdDJmjLFDnIsVC0mZwCIDu2vb Plr12ffbDzCAB8yDB4fjZiIjIRJcEKtZvxDDURLX5VcV7W+fb54zeJkbVwywB+9TnGzQ4GFfAzcE XxvfSY/3Yg5QpJf4wd3md1lHDuayhtM4aKtAAjJKcu0KpJ2TRMyGAnwiBFdidFcnZvKICIVJmBMs 7NXZjKpbsMSIc7Zj6i5mdx1ecbyn2V7HrvvNeOZZEhzNtsPJyXffc3/lG3NnzJyd2b49Jn3sa6ba RrxgybFnXCtG0kRJdWu2cpIcLd+qubXTHr3v3Vf+LeqsLrghtrYgv/THwle//XQuq9jxuJbkCmWb 8lP6H0ZkhoRMEBbS8cFB8Mjjj7nttDHw3oAkYlgZUzaGxd/5A6hzvFjtXy6ZUlSlL/306wN698gM Y9+1YbAS/zo1NQVYjJBIdBC4TV0zrY9ygHKAciCRHAiAHFbDIALHEDJXX301ItFPnz79+uuvD843 I32+3IB8iWAHUggZbC3oAG5wMNcSvz1ISyi0/N02Du5yjCl4X1Ss+PmbfCemJSFtEHY6oR4DxKlf LgQLhUAa7fwYj2BnM5rErTM2i1CXud56d+v64k0kCR0sSFOgaASQIQHBEVCTCECJ+U4v+C6WR/R0 cv26EVgG8gGXZX5ddOuD+e8vLFszsvPA/dXOiItZZlXOKf/2vfKlwFGsjYy6ouYn8kZHAMocYCBU 66e0gyMggIfF8bEQ8yNbzujrM10JwK+MjVdqZYBzDLInoZ9IDID9WDwFqgAYOZJqMBDMxD8O1cIx kLUKJOvJvPly4UflNeVsREVHiKaO5NIAFgb8xDNB8ZD9KS8Un6fnpdpWxOPLGGtd7RYdqA8haUy4 lMB9f6cJc7E/DD0rkLDrKboNbSqoCNhe14I/LtudabjUTAfgJNEOo9euixibqqoGHqfoC97whlc6 ePObiQZabWvjQP0vtrXRtc/Qg58ffpDoLn6BeyVewJRMoh0Hoog4lmNvCSlGMSV7oZBq63FP11le IRuSEHKQMrjmwNqfw7Yf/CTwLL62b9/eAR6Ulby8/JfnvHn02PEHDjwgjsynZN+NyxSsksp0TpLa 5yQjCpaiKMjUs7Go3DT0U84/b/SAHkyt7YY43ir5190PRTr3/+uFJxluDXzgkz3hucemYl/Ttljb slmYtAgSxiNaUVMDc/ZYjQx/CM90/NSoMIxBuGZGj0qKnNtrv49feOW66++Y89arRx462LSAAGmh HKAcoBygHGjDHMBG35AhQxC44p577jnqqKMOPPDAluiMa3WQUiXTQ4pzA8nwAPOwFECGcMFXEBGj CkIFdGiOIpQ58a3x2pAEs5cKhBWLqyLQHq4GN/lSdJePseYwbEEUoN+yoUpUFEdRsSCpAysBXmzc f2A8/DUqULTxjucg1Ar2dDPCG019k/bzh3mFjulqAInQpHk6iVMCr3j4B/p0NnqaEA2TSrgpAlGa ElMheRWO9WjBJ67+IeuJLNzmPUtCzFBo7BzkakBYbqgQffBZXwt63rBqIrAU9qouon0LkOc20jnI CjwSf7+w0ST2ZffH11evkav0JCSE8Ew9iTeQvQH1mrbIy9Du1enodlQLRsoE0sOOtScnh5NkQcWw CQ1qPNCzo6ea+xxgHpaUMHwFYdFo9OOPP4amOsB+zd00rb/VcoAivQQPDXJX4mcZzIGYeFHIVLvN FEHm8bZb/IkZYggdg5mEywI2STL24XyfAkaJREjCVTaMHquqIvBcOKSGQ4QfLvGac4zqCkxSFjwF xPCK1b9cfOFFoeSM6264wdRiEsdABSeIIVawYM+pW2ZmZhi2/RAKohFbvnKDoEq33nhDZ5VR4MjH I3Fq1bTHns7t3ff/zpkM/IZAnAqrbFz99ZPvfYsMPzyLTVMIEw6uyskhuN/B9AWmmiYP80xYdsID AMgTNieqgvHCycL8glBqSufOncguIy2UA5QDlAOUA22cA0FMwrPPPvuxxx578MEHX3zxRZxpxj4R UMcmI315KAkmj2xIcImOzEdtLmcCWNVDDcA85K6D5SMJTqKKJoQconYjFggWEI3o271jyGbgJ2AV yxFVFVuwga6sbvWxK+sOiEZJAhIDREKgD+j6HN6Lwp5TxrYoC88NT+dYpDLwc9PzsCFEEqVG1NYf +vpDGJxigSBwpqPBTQ9JG7BdCwMaD+7wLPAgSa67zbrIB6Tb1UbiqKFAoWXDJRGxUmSiudxJAZG8 Y8OUJ10wiPUnAr3owKUMbDI5Hq4azh9s4bKuTLR/gs3lpGRFlIgP0xvIJNQF2HsnJDT5pWAZiRcD Wrunn3769ddfHz16NLa/CWOIMS8t+yIHmnMW2xf5udt9Bk7wkQPRtjfsTu12La33AUx2MLfwDSew 18WSSMqQDnCCNk378UceyP8lDyb3vKRgy+/zL77asmnzFZddKhNDSuwyGgMHDbjwnEkqx0d1Y9aL r9933/2ikvzKa6926dqFsTRLj4UiacjSYJjRz5b9UBXXurYPIQW7IIsF+flPPfn8YUefpMpQ1pmY yZkkyYkRzzoLKkXDjcNFW5IBF79ctiIrLV3lJdtCkGpJkMNI5LD0gwVf9++cyhoeNiddbJpCABOZ LHgWa+mKqny57Lv33nvvsMOGdshp70Ay0UI5QDlAOUA50MY5gNUwDN6SkpIeeuih888/Py8vr1ev Xs3aJ9j08IybxSm9I+0L9F9sRCODoPR3D/34z9h6BNQhJJBPaLTgQmabjiQwEkKM6bxJgrX8WQqx 70qQEY/wLvCPg6gLhRDA43d1er9pBvjTQOI+UWBkJG1weTi1gVjLIHAVdqUxRkc4UOJkJ+J/eGvA /4KYhjYqRLCCfAhm4Cz02nUQqQXhrCHyYblK4n/KBIphb5WYXxI7SSwnGvWXgCm/BOdIbxzEyPYA wHBrAIMb319/e/CvZDjhWliNMg4sYfEf0ZvC6tHzoBmUBAs0AQo2NLHts8E3rNl4ISxXedmpaVA4 Ettb1IFHiPdfMG6NqN1RDU17Dv0nDijYR+e4lStXPvroo0ijFwqFcBKFWmw2LbfbUG0U6SV6sHYM 74LJL6ANU0aLThZNyhFim4EwvyQRK7bagPqEkGPajm2qSviHFcu/XPo1TDTJHibLq2qkZ49uny3+ BJM/zrgONi5N+9SxM+fM/vdTMzZu2TriqHF33HVXzx49FJVduXrFeWedXl6jm/A3ZjRDc0898//6 5naNxpyIKrww4/k1BUV3nT1ZkXm72pJZGXAPNprxaMwyzOqa6IWXnLd02beqw2wo3nLG+Vcmq9Az ulo81r7H/meeO/mx1xad+9WHYegUdQ3GIDYLColFB4t0rnDVdj3dsoVI2t+uvCLIhdikHGuNlREB uuMXtTVSS2miHKAcoBz4cxwI1HowePv88887deqESjD1+fuwe4KpfocWCHbECnHZDnzSQZk9vtqQ X6HiTpsFWiFBQWBiQuBP40Jwhx9zhYnHsZ6HbSSgkX8DuVK/VNjFY+yLEm+uoE5RloH3/Mr9mnbl AwRAfFskUAoQFlLUivAEg6QniMcXGcTVjaA+os2DlgkKQF+/11A3WegExOIUpCzELZYCoMs2SbJ3 4BYcQ3uJxAkmArqISN5Q92zjJdKv1QFfihgnYj2EjhHEuQ2wbLgxOEBguJDlITYAcju4EO2gwHYR sgZNAqahcWQ6JNFodlKQrAIp+hxxcPs+CqMSA1MAdFIIFXiSmDO14PoNTAecw24FlHhQ6GVlZZ1+ +uk4CWYEMYco2NvJYO7FlyjSS/DgYr/Jn+zwYwQlONz7CjoFpIc9NjJ/i6w8cPCB2dmZjuU999yz xPE8MI8hOBB3Yo72+QHRAHNP5M8pWr9i5ZqRR44+9rgTR4w5Rjcd3BeriXfp0vnaa68rrYryguJY 0czsLrvE3OgAAEAASURBVGOPP1XyDJJzh+f7Dxp86997HjJkCCwyITBYB3o/TZCFG26+Scw6RFaU M84+q3vufpLhdezc6egTT1MQvtqwQ4rsmtpNd9x19LlVm/LWRGTIMANSBg582E7E7iPvORK2WGHM n5KW229QKC3D1DR0bO8u2B2ESzfWOvDtxmu6B1vIezefaO8oBygH2jYHMNehBH3Izc3FAdFx1acg w3IZV5t2rQyxD5mXzIiDkjv1FjK+MSrgsca6jsALpmdAPHqNPcUAyhAehUhUiFRCp41AknVYBmcb yi4fEyxCBC4Ap+UA2Ph992VwUFeglmqod/sDgiEgkGHuSOAifNQ0Es4EpAFi+TaoCH4Cg87gMSQk +A3MQ6wWMACyngArRFjxw6Ugjx/CYtYgcgppHiThAqHNa4B5fo111dYRWrd68hdS5AoEFfEq9AnZ nuz674bAlIYBT9EDgid9UAaVKfwDsSCAAarYCIbWP4OFmq8yI03gf1tMiXKHpeX2lNrVeRz67PQH iWC+loR5AYl4SxFsc9WqVXPmzLn55pszMzNxPgi/2bSvbtAc/WwTHMDPa5vfS5sgem8i0tBtTYtj aww/QsyamJ38EQl26XwhgE2uNlsAjfBXofKiFVZhFSKWIg5UQbXopmclc7Wyy/KiajjYAiRaM8yQ mDvxGZg/+FtjnsqbNZWVSSlZgpykW0h8Z0RCUNDpEu8qiG4MKSfApU5DjvPKKERkpcNlsvHS5IhX a6cB8ulGPIIEARrDJktOvDCUklnppCiGzqnI0iqIcUyBYhwizvUERyeGNB4c83hbTkJgGJiKQLTA asTmEJ2aID1YZgjw3GM9y3Z1h9XJjisibvkirc2O0R8SDrmG5Q72CCnS+0Ne0RsoBygH9hoOQBYD nATYD8eYCYPShB1ENBTU6TB2BWdOW/fBI3kf1WYgMJiH8NRuGDGpYULor9CIZCS6KmIeSZonx5CX JrzV/aM6oOOjj904RiXBAjD4JFX6tddXAVn8B8XjiNEmQXwQ9rDdgdlOw8PE/hIhMn+vBtQt+FfJ s6RvBNORv7pGoWNDFBqo1+orbCASNTY+bmiggdrgAPfs8LZf70dzJKeCT7MfOQ7Gpggzg5aBsMnK C8L9d6og4JRVdKlvLOn6g5FpcBDyGCoOo5K6yEIBpPswr0W1KQ3reYSQ/fDDD7/44ovU1NSG7tKD fZYDLfoW7rNc3rc7jokbrt6YMzH7Itoyk52dvpURWWwAsrCpROZTiUyl/nyKO3wjd7JriZkfk2Xc YlLbdUBevWhtNcJwpkbCsWiNKAq241bXmjKy52i657hxETHAONkR4pKlyAocGBzBFV1WkWUirWHJ 4diyImuxGoNP4eDNjngsti0ZRGBCmHPwCrQRa4vlRCTng5tBDOhOc1yRh2+eTgJ5sZK/6QfTDg1Z XmFbg01GJGAQ4D8AGw9aKAcoBygHKAf2Lg4AgwV6PHQLxwHYa8ouAi1ACgKs2V4GJ43P6b+odPXn lXleJqwnIGtIkJCGtXuwoYgNUEhGnxQiLOFaQJRX5JCUACTt+jHZVA2AIp6pRzQBMgtO14Muv/bf fuApkocWgI1kpOPgo0fsHkmVMEkVLQSV2VmWAjRoAxHV75Qi7hlJY+fzxCcHJzyCBMni4Tdt13dy mwsNtzUcbHN5+y9ojiNJEhBpk3AQ3CMqQOhNgTZJfIEdtYubcYe/XEF/06PcqOz9h6X1SmF4A1Y/ iELgaxF9kJqATXq8LdiY+Prrr1944QVYbwYwr+nf2+0ZSb+3dg4EP+rWTuW+R18wjQX93rVJq9Xy CKKMTItk/iYyCtlebSK8yA4lBBWsU/xNvKCTPszDjQ1dhsu4pCEMiu0g8pbEOU68RoLBBGz5MavK qmaYnmPJAhyOyYYrNghZR4OlhyiEoJoDfINazrRMJazCNxBt4iHbswWZR4YGB6l3BF43oWrEZA8N IWJCI4yWzSG7kC/+WBZmKMikHtBPxAA6IMLTAMIfLgeYUMmvp/FItdoxoIRRDlAOUA5QDuweByCo IEdmzpyJpTOmeyKxmrR4CP4BWQLpCMlkeAPUDuN6HdoxPQeKRJxAfh8ol3wB5H+S28juJ8APsXL0 /0AOQUd/9u9XSUsqatS3BgnccNDo4q+HeATIDlKWaK9gmAOcRuiDdg8hN0VbkEDlTgueRUQa4tiH qiBiSUdgKYNE6RDVAo960GG/NPDhd2lu3BCR2uRv54XQy6EJ2BzxssFJJoAfzvg9CpbGjXnSUJcP 86AJxCvRK7PjqK6DO3IR2cSWcb1PJYF7DU/+EREN1TbFQfCKTp06df/99z/uuONQJVYrKE1RN62j DXOAIr1EDx6ZkEADpoPtZgR/psC82ZYLmUmBr4IuoiuYRIl+DZMrOk2wGeZGdNvfTSNMqDeVCCQa 6TzHi6ZtAnwJvKhIogJUFw5BokAAI+iVGkqWBRmeeYoqixI8KBRsqvGibJHwK5oishvzN5RW1kIB yEIu+omJsOlmaLYshyBLoWqUVRUSHNliTeTfASm8QDZSifc4wn3BP5xsSeIERDL5n0zmcG4GVQIH +06GJAZsy+NDaaccoBygHKAc2DEHIKEgBRYtWjRlypTq6mqyQ9mkhWAFxPwARgJggt2IIxyVNfi4 /YeFdFZ2OAni0oRtCjEmrFsHYL1GLCSxYer/Ee8IYt6IvwD47e4xgVh1aw90zf8jwpho5SB9iW6O NNy41/W3BTcTiU1ugJQEvrNgxAnyIN0F1hLYOFLi4SuppPFfw5ngoP4T+I70wsODpkCCdurIX0D0 bT4tdZwnjRECfy31NQf0+JfqaCcVB3du94mvwR+WF4wrcaaEFrGnjD9fm0eWHVig+E+hhoD4YEea 6PrQZQTj5mRXiNjiyX3HHJTZC26KWAvIJP0voS8YrWCNU/flV4Kb9whv7JIlSxYuXHjFFVeEw+HA 9hgvWdAqhXzNy/1WXDt+C/4L3YpJ3LtJ03VdQ6xknvh543eIH+q2I4LRIbNHGy0+6QjEgrkR1vwk ywI54/EWoBIJ00JkCnBTMHcH/QxeRxwHB4jpZdi1m4vKystgaRGVEavZgE2HwqpGXkGF50L/ZpWV ldTq2tq8X7JzOky58orkkMwhtyxv8k7shrufza9lX3zo7mq1IslNCcHPWokyZjtDYko13SouLikv 37Jly8AD+rVv38E0DczOGAgIHfwsiLKRuOCTyZ5QDchKhgEXAPCIy7n/BSf3/l8QBAYid8FPz+80 /aAcoBygHNj7ORDI4h9//PHYY4+9/vrrr7nmGpwJVs8IUiXCi2APs+1BikAMQhYiegjgHOdpjrGJ jc8t/ur1NYvXMBWewnnQ7cFMBZAJvgTQFQFsuHgGa3eov+oXC0Q0EYnlyygCMXDsryWIwxk5IqgH qwuoqyDWAGgAH6F5g1WLQFwTRJFYqcAlAdLYN75BRaiuriLgBP9+EgYG0QTIKoUQQepEalkkXrcA 8RhkLbKRmA9PEn92dAa4zUa0TMaxtqsf5Pn0kK1e0gqoIrunDfQ4LEnmDnpggONgn5VQD20fCAu6 idZBg08/Iwjwo6irn+OQYB1dJ7eDAbBjBHjDJ7wt/I1acgU4FJ1FXVgJYOz8rA+eTVwx/afIbi6C JviMRFgcQgMwHFw44G5Cdnxh5mMJyZoUqfT2T+54ysBjJ0V6Z7KyRC4RM1o8WAeq/PEg7fmNkn9b pKDX77777ttvv/3444/jGCLbZ1qLtE0bacUcoH56iR8cf374PTL8ueL3Lrb68z4GItMzwa9w0SNi inzhETy5jnhcrTusP0MuBMfkKdOIRJT//Ofh6dNeglREFJb2mdlmnK3Si102uWfPfqyrp6SEc/fr CRkTSU1BfBeIIxlJ2B0TcdNitTXlVYj3yQJQr/h2VVX+ps0lSys2iJsMZ33xhoI1Kzfm/wJJO2PW zFNOOQVoVJYlyzQxb/sF2JJIzOBLA50QZQ3GEL+eDG6in5QDlAOUA5QDewUHsEqG//aAAQNuueWW u+66a/To0YMGDULPEMUea+ggLOcedRSypX4nETaZ8FxXGL6zK53VYUSKHHp17eJv7aJq3uPVMIm5 aZsIoUj0Z74mjjiLQz4SwOWbneAfHDQSojgkqkJAO/8CXCV8OewnjSNhrX2TFAAUl1haEiAFuENM JRvuR88IPvQjpJH7/TCbOICnIC6QT4QtY014s5Os3JYBlIjIpHCtQx0k/RDuJ5FCd1o/bgIJ5H40 TcJ4+tabdfRA0IJmH3IGfSbqPXI/Wt8B/cB0AdiqY4mfKBwojgeONbEowHpAUFU7FuMk2fEEVrNF 5BNHDnqyp0sAGgFFJACPAGQNPw3WRuQ2OGtYBOIS4OryFptq8FkV3qjOg47vMWxAUrcMMiRgNPhG uEz+qS8+FfVfmu1fsrAC2fUF2oIJEyYcf/zx2I/Aue2u1t9F/93nOEDW0vtcp1tThyEt4iQxDrHj CH6WdEQaxgcSAJFbPC9WUlVbWcmzrIZ0piE+LIspDz9xz/sffzl79hvZGRFIFUmROARiEQQLksBx Oa1aNCtVzrzi5sfWR0NznrpnddkPF59xhbG1QlX0dWuLwtn7jTll3NhDD+7ao2dyakp2uyxIblid 2EiUB1POxgKzgZp9+IDq9PbhwaddpxzYdzkAcQywBxk9YsSIPn36vPTSSwRo+Ceh02u8yP4zPMLi y7cbwaocq3WojuApjn9qOL2KZb+PF7y6acnS6MaSynJWlU3WQjpvqLmIZo+gijqdHpYOvp6NLPfJ Ys5f0REiofhCmgFyguxMEkUcQQU4xF4lUXORB+GNQEKIBIooVEuw1u/dD7sjuL6TeqBUhHIPKi+o BFHg8u460JVBNWcRR4kA5u12/btLzw7uZxAxG6nx/Ljdfq52UIjQa/CuJ/mQQiHyKYoYUGT2Q2Bt aPzIDQC54AwOTJN8dRyMrKkbUkh1Yxoc8mGMxDkerzvJptBbyRnf45CjOh64H58pwsVDIPiZ8DRx xR9WP32g/2ZiQLATgbQKwSe+Jo402nJr4QBFegkeCezBQIo02G3Sn2Xj8SBTlB4r3VpQiQgqRlhS HJGzXM0VxKQXXnr6vQ8+f/KJZ1NCkgivANuGTYmONDic0L1rlxXLFj/3yP2K63ydV1XtpQ7ZL/Pi W/8ScdN6pLVr19E4fsTFPYaNeviZB6W4iegwEFEQXTCjlRBJE3LCsammrvEo4Jgive0YQr9SDlAO 7AscIKjAd6yAUdwZZ5zxzjvvjBkzBqabsGaH1MalPWICQXpEVUbMXQKkB80YMisguRDnxFhmK2Os 0YrWlK5fXVqYX1VaxZoVVkyHCSGgiUAyfROUBscI3+8DlGDRT+gBbqnHOTgDyAechz9gM2AWXAc+ sU0TGi1LN2CASnAakt2hp4LwB/druiCJeJbkQEcKIkGQcaBpliDgJJzXAyj55+vfXXq2u5+IcmKR g5UD6QgOAGgBxgBoIdp9VvAiYn0jjhtc62DBCm8QglFJ8DZ/lCHqkHsd6juARYHllKiV5nAhUclQ It3S2w9MyT0wq2dXJS2DUUQNidkFRoVmk7A8UQV9gnQOXtHgE1+JdtbFvrfQBK9oojpG221SDlDr zSZl5+5XBmhH0d3vsQ17g7FYdOpD/1n6/U8ek86LUczZIV4uLqrZtHWDZnKTzzi7R+cs+C9YNtmg c1heDiX/9eq/Dh3U77iJE0KsWfXu1xtqhBMnTezWrfvALoP4mObwmzCnw9wCEz2JoenCSh+bgDa2 +iAeINfpFtjvDQc9TzlAOUA5sO9wAMtoSGfoRtDlcePGnXjiiXfccceQIUNCoRAuYT3dFKwg7nAE mQR1kToFpKGTsGznvbDhdJO7jenaLdZR36pVV+jRmKUBoJgwXsRjxKuM5QDbHAfKNVSAdN8QmpBt wDCGiyDVcAF0HaLd8+ByRrAcnNlgKQPjF91QFTVm6khKBF0WtFi6bUkiIls7O7m/Vo+rsmLquoxP 1yopLl304cfnnXdBVXV1WlJaTWVVUlqy7hmiIP65+neXnu3uR7scnBqhqRQYwE5LMxRVwT0RORKL 16SmpEX12MpVq1Z8t/ySiy+tqK4icF13REnQPFMRZT2uIRWTbpphOVwbrcpIzyjTasNKGD4cKVI4 Q0ZmuggUlzIxE0U4N5dHjvumeAP2sA68KBhzfKIe2IgB4OErPoO3dw8rp4/vHRygOr0EjyN+jZqm +QCDjAV+ogkmqDU1D90acjJsKvrFQipZJsvxanjWeH32nGlPzWRVUzMFw+AG9u3xzztv75nb03YZ xGoxGS41NZKmSsmCwbjRKdc8uGYrs/CVx4vtIkmPpLICwxccffA5XQ8bcd/0qam2ZcCOH/aaxOzB hWmH732BsDF1Yrc1MSNhtARrGghFrAYSRgRtmHKAcoByoMU5gNkv0JgB161du3bkyJGXX375bbfd BpGNM8Hy+s8TRbYboVrycyf4migkpiORP4Ag8AldH7lEwoTgBDAd0AX+IJ7gJAdEiBDRMuJAw4Ws XmDVh1EBRXXgEWfwBZ8cSbpOYokF95BjEgXGjy7mnyfHxJH+D+7HEoUokXz13fo1a/v367/8xx/6 9u0PchC+mqSiwB8BoX+yfhLtbHfo2fb+X1mxw0FB3/7vnLO1ePz1N95yESqG+Nfhg4S68XVzYDSA N1gbHCA9oGv7rEakb7wJeBUQ25vcA6UZMXVxkZqJdDdBhZDkLxoxKPPnz0cukGuvvRZrGJwM3szg aoKoo822Ig5QnV7iBwO/xsQT0TopgB+67XTv3Q8mKvkboj+uWv6fh+8rL6m8/e93lFTnvfnuwrvv nvrSjGmXXXn50EMOOe+8C7I7d+3apUtIZqoqKkJw8TZNqOxCagjJ8wRFIGnWDUfADh4pfLrAwInc MI3K0qpYtBbbnN26dIH8bp2cSCxVEBsoiaWBtk45QDlAOdDyHAgM4dAucpRdcsklr7/++mWXXZaW loYze7qSDjCCH/ULeAHrAEA7QDdicILPAK6R7V8S1BHLBCAxZBgCpsIZ+NMJWM8D5pHlQx3YqPun jkfkW3Am+MTjuPnXY2IySs78+rlr9wskMwRRRYbCSd279ygvKyfPkfhl2DMlFaKQOv9s/btLT+P7 63tAaPhtAd+Wffn10UcfDTjHc1IQ89PnSSDdGkBb3YGIaJskPiiig2J4wDm/d/ByRB/9KgJm/rah ljlDXgx/JwK+J4gY1KFDB0VRGquayXtCC+UAsROgJaEcCH6oICH40SaUllbXOOas6sqqp56cumJd 4dKv18bi5Zdecu45Z/5fdnb3qU/cHde1/gP6TZ/+9MIP5789953x48dntMsZeODQfgP633DdlXDN Rq51XlWry2LYE62pqY3GtNimsk3FX1VWVhZ+uviiy/5Ws2VzZXX1pi1bEIHz+EknzXz+OQBLOjW2 uveAEkQ5QDlAOZAIDkAuB5tcAaiDzmTYsGGw3gQtOIOyp1tgvrzBB8AE9Hn+H4FLwEkAH7xFkumR gjvw5wO+IPAkTFHgpocscASAJKAQDJGRk/PfWTN79MwlZCNOKWNLoDox9OwSC0DasSeecPSYMbhb JymU/kAj54NWElmzLkwb+kmGgJjbCiSOONG7+gOzS603x03BNgScSH/55ZeHH354T9/G5iCR1tkK OEC2BFoBGfsuCTT25k7GHnG0Cn5acekVU6oN++zzrpp04lHdu3db8O47c96Yf+KZYw1GPWLomPSQ K3oIe23k52/6Ytm3D/37yWOPO/bG6/5q1hSVbM77x0OzFnzwbecs4S83nDPj8dlijS2F4mX5tWZS ZmrnjH5dOnbt0aNjp04H9O/XvXv3Lp07A+mRHVMyndNSxwFMEbDbhPVm481Cyh3KAcoByoG9ngOY /YJN2IaVEqbBIKohZPceGrT7WMFXfuEIISyJrWCAI2BBQcwEdZaxfC0ctuRhOg/4B7NIfFQVl8x7 883jTzxZ6dQuQIIJGQigHJAEkWm5FrSLYBQUfQmhZFcb9TzDMgXfJx92sDDF3DnBsOr0NXpQYhJz WWJqi0LWzAhy48M+KAYT3eWtW7eOHTv2gAMOmDFjhk8f/aAc2J4DFOltz5EW/u5nTtewE4MS+AM0 SJQWpqQVNodp2K2uWr3mO0ZNEqTOrFBbVVX018uvsU3p8eceFEJZAhfijCoZOV+JBETiV9EV1bSM lK+WLL77tuvy8zZZXGjAYeMuPu2YAUf127C8IEeJdMllLzz577nDj3xixkO8bum2rYZU3U9ebxsk EBnCtPhIDxILEzotZOuaIj36HlAOUA7sgxwIIhmi4wHewwHEdPCVAJs9s44jGKkOwiFVHL45JGsd 0RjBShMueiS/nQXZVm/eCZlkOzYwVf6mDUccNvSm2269+tK/1S0YAmEV4KyWOoYHIf5Dm9B7IgQk 3NhIroWgtBQNpLVdbouEsAFiI14hFsn9RwpBcHVgbbt6yDoAY42zGBFiTYsj/w9dxmARVM4xav3D pJoWLhh6dABJ0v/+979//vnnffv2Dc60MBm0udbPAYr0EjxGum4gIgui++8I6TWeeBJMZ0KaR9aD zevWXHrplLhtm47CC05h4fraGr1H915CCFGQZddkEGzL1LXiorL2Hbuyggp37hNOOnn/Hh1/XLb4 tNOOv+uhWbVipwUv3lvtlCMRHx+1OLdmzOGndzt82H3T7pO0OIJo2V5MEBRZCke1KCJx8sgGSzb7 ajhX8jxE1yK7egnpfutoFFMEkifxiiLjLW0dJFEqKAcoBygHWogDAbSDKq8OU/lgD1Ni0DxOogT2 DjjAynvXyQKMQFhP6OtgiEkgHtEUBbIG/mBAE5hv/fggqJHAKQIvDBJHBNFB3PGTxsuC+L/X54qc D66Iogl/u9H6rtP5+3f6Si9YkJLcfX5av3q2/P4jibmCoSENA5cSJhEfO9e2CND7A4LruYpHfPdJ /ztGCkNBIC7HSDvXCjZHbwOVQPCm1dbWDh48GIFhH3vssYYXtTkapXW2aQ5QP70EDx/ZK0LAK8zz xNy+YZoO5hec8G0Hfj2fYGpbuHnsp2Z16jxtxvOYwjheeOnll++99/6np08fNfrI2poYuCLyyItQ c9ElV6qa/fBT01Iz2tumnpWsdsyQTxs/FGIxIy1ta41bHXU5waqxC0NeSNGTDdPVrDgmadsxRZcL qdqbb79dtbXd8WeMlMOY/z3eVQRhE+9FGCds88a+yn5/tJGHiOVMBDlleTUE6EukJC2UA5QDlAP7 CAcarNYbUBwOYLr5v//9b+DAgd26dYOcQvFRw+6FrQKSU+qYCLxA/PJ+ZSmm2d+szrBQUFjeMi1R Eq88b8p5552Xn5ffs2dPEINM2WT9gPmZeI61WCELFNIiR1LaEvRLAFFLEvAHPcXKIcDhRJsH/R1P cg/A+BY57xkBajooTHdewzaX63c68W/94c6fbuqrAcYLUCuOwfDnnnsOqoJLL70UTQU9beo2aX17 AwcS877uDZxr3j4A6TWUbeaahrP7wgGkSCikdu3auVOnjuFI6I03Xrdtq6ysrLKiIjU1uW+f3tnZ WTNnzl69eu3Uhx4cNHhwpw45vXK7Z2SkWaZp2Q6Z0x0Xh1BG2R70dEg0g9zqJLmQrIiYF5F9hxcg Hb2XX375qemz4zFNIN8JmCHiimiz/IBb+wKvaR8pBygHKAcoB3bKgQA5QDqgTJ069e6778YBbP6B Bv1zzSus0QSagVyDcBo+bFi3rl3nzJmDplFANSGgRWEe4VRVddW0adM2btwIJrQAB3Y6ODu4CJJw Fp8ARfgsKiqKxWLkmMTPhBYV2rm2VILugP4A1IHt06dPP+2002C3ibDhQR/bUn8orS3FAYr0WorT tJ0/xYF4PIa05sBfosg/8OADd9x5+5tvvX7ggYMnTjzuggsvnDjxhFdenvPsM88ee8w4ZMXD7G3o hgmtHEzwsc3o4TlE4MQ3mFoIrCO4EJEAfCLnWgYSpSPXAnYi4RtRVVWdk5OWmZ6hxTV/MiU7lYna t/tTfKIPUQ5QDlAOUA40LwcgHaC+QxsANn/7298AtBYtWoSTWGQDBAaXmpUCbD7CaxpaqaysLCzx Z82aBeiCMwS3tAgB2/UuGo0+8MADCxcuBBNAw3ZXW8PXYGhACWJuY8g+/vhjjB2+EnwcOOm1Bip3 jQZ/cUI8RQNuv/3223gTrr/++uBpmiNq17i4L95FkV7CR32Hk2PjrcEd3pBwsluIAFWVIT8QLCs9 Pe2YYyfcfMuNU6c++Pc7bv9p5crnnn12xYoftxSVPPPfZ995552fflplW1Y4ouCdFgVJSEllpJBj mmlJSZoJ+3we3nd+NlePl7niLRujVRWGpSH5bFFRaWHBlo7ts2QFnga+NQeRWTDz8E079mn2t9Ao 02YoBygHKAfaBAeAEyAeAOpOOOGE448//o477oD5HCgPlFot0AW0DmiHtf6oUaMQd/GTTz4JGg1g QAsQ0LiJzMxMfC0sLMRnQghoTMxvjwPsDY7hUklJyUcffZSSkoKvKKC2BZD5b0nawzOAeShAqSD+ kEMOefTRR5FGD93BSXzuYeX08b2VA7+xBN9bO0r71QY5gLm4prbms88Wl5ZuXbduXXllDSbrb7/9 viYanXLJxSNGjezaqdOK5T+8/e68MydPVkJJI4YPx8mLLzhv3YYNTz3+n9qKyvmf/XDBtXfBqJ61 eY6AN9dRxKHDD33giX9PHHdMakqS4glFxQVby6Ljxh6JROqqrHoIdo3MQIwQROkC5qbTZxt8dyjJ lAOUA5QDTcwBAhF8kADXOCSeue2220aOHIk8ZrfeeivOY/EdGFI2cauNqmtoAiv7Qw89tHPnztAr Ish+oLnCZ6N7m/0QXVZVFWCvoKCg2Rv7Uw0Afge4CKRWVVUBk+fk5AQ1BeaOf6rWhD2E0Q/gNLqD rgHpBe8bTqJg9HEeBwmjjzbcWjlAkV6CRwa7MAASvo0/cajFvphPUGNwse/+bmFc4Tru7NmvLF+x UoRpvSAefMgh056e1rdfn44dO4fUkKHrQwYNOfnUyRs2Fn78yeKZLzz/9bIvr7j0Qsf1vlyyLGa5 o44cderJExBny7OQEkfhONuw9KtvuLZHn9zPvvq8pLKMtZgRI0fd/a/jDxs6zLNt35oDhps+0iNg D1acjcciwW9LAponNjnEViR4M6kQScAQ0CYpBygHWgcHsLAOFtPQqoGi3r17T5kyBXqVM888s3v3 7s0N89BigOUwIYMMRGGZPHky3AWxAQoAAxiAEhDWktzq0aPH5s2bDcMA9G1tSAP0BCSBY2vXrm3f vn1GRkYDFgoutSSv9rCtgHKMMigPXraGLgQWvA1d28OG6ON7GQdaqWn1XsblnXRH121d12Awjqgh JJNbnbF7vaMwCW3Vort0OyE1IZdYxygvLzdMMzsnOyk5BXFWSChI/OM4kiTbpg0IAqsFQZLAQdis x7VoSnISY1owxJQlMW6xlhyKmXoKvPhgY8N6Ou9KvCg4SLwn64IruqxtWgKvmIZou7ogImALUhzB AtRhPERtQZYFxMHelwsJXeM4tiwraqg+V9K+zA/ad8oBygHKgXoOlJaWTpw4sVu3bgjrBfURNC31 V1riX5i6nHvuuS+88EJubi4UVqFQqCVa3baN22+/fd68eTCMTE1NbW1IA0AIJQBFV1999TfffPPB Bx9AD9n4/La9adXfQHagoiSYniyBpNbG8FbNvn2YOOqnl+DB9yNCEa0dfsONSGmsx2t8vtEt+8Yh xwmdOnbO7dlLEpVorWYZtqFbmLp5XkJQzSBHBVKg2pZpaHHPtSOhsKUbYBluMU2H8/BnsIJrGqbI y0iBg9Au8L8DdjGjWjxuaIYO3GiaQIs2GQOHPOonRcVPA384bjwW+wbTt+klOEAL5QDlAOUA5cD2 HAgio8BV7/3333/zzTdbGOaBGgC8uXPnwoYT635FUbZdRWxPbTN9HzBgAIJA1tTUJKT1P+xUoIbF bd9//z0YBZjX8EjrJLiBvN8eANdBqYsYPNhfwMtGYd5vWUTP7JADFOntkC0tdxKqpsAeg5hx+qXl 2m4LLQm8BGinaxZ0mxyiZooyx0muwzg2dreQbx6THQ8hB+4hkCYye7uOJcnILMSQEJwOIwDqGTUM Z4PNngOXcd5wbcM2UQ/PwqldJEiORdg0j9h3AtMhHxH5H6iPID3fdJNCnbbwolAaKQcoBygHWpYD UKpAaB999NHw1vv3v/8NtNOy7ZM1A9zkYLnX8iATPUXr+IT1ZkVFBVJ4t4Dx6u6yF2sDPAI9GPwq N23a1KVLl4YaQDzON3xtKwfoCHYWrrnmGqwbsdHQVsimdCaWAxTpJZb/JFxV/cZMY0TR+Hif1ikZ hsULQG6crpnAY5YFZzofscECUxBN3bIt6OlIhgWC1lxo8jg4DCB9rCKrSLRgGjrDWEh3hJnesxyC FMMRxFfmPcbWkX9W8QMTw00SFUBuEZFAdHiB0SxJtNB4IBL8qiSo+X369UsQz2mzlAOUA22DAxDf WHPff//9F110UcvDLbQOxIJPCLL6hURL8y3dLwjKEgC/lm5+p+0FCj0MUHFxMVjUs2dP3A4pHzAt URzbKcl/cBGayZdeemnMmDGAfIGS4A8eoJcpB3z7NMqGBHOALqV/fwA8UfYskiWvYsajd7644PM4 cuEJrCrYrB2TRMaWJC2khvkqlnV1TrFVxuSSCbDjTcnWdDXsRjJZW4nU2nAxq7HKLrvu0vcXvJsi cs+88PzlN95SVFYtKSkuHP8cE1t/HuuyvIgU64wrMywgn0P0e/t6gT0rEDLgNn1P9/VXgfafcoBy 4LccAGBAaBb4y8FNDigiKIHKqLnBD+oPmghs+XCM1oMzv6Wzyc8ESCk5ORluitCYNXn9e15hg5oR 5EG/FyA9VAvKg7LnTTR3DcFoAtf5tkveQw89hF6cffbZUOQ29K65aaD1t3UOtKj3cFtnVjPRvyMw 0VibhOv77iLbcXSEE0bmmx+WfZqe1NeSed4WP1v43r/+OTVuu144K+YoHayfLTZSLaS5bHm7rAP+ /cjdVfHCmY9MG3PhNX0O6BcSI6JdCr3gpyu+m/Xq3GHHTOB5q32nyMxrXwx36vOPWy8XBWyLmjAA FQUeuW+xRcsS002Utmfa0QyvKJjgYe+QKD1poRygHKAcoBxoxAEAhkbfyGGwIodlHRznsBb/7Q3b 3b8nXwNchxaLioqw9IclZ6DFwhm02wJIAA0B6SEoS69evdARwJJm7e/u8qoB94Iw5CTo27cvamgB tuwunb93f/AugWB0BOO7ZMkSRL5BtFW8WniktXH793pBzyecAxTpJXgI8FvFbxhEYH70jd4TTE8r a96TJcHhRM1lZUVKSU6D1b0sCx06Zp144mlxx7YEmWOUNKe/xShxLsnjamW5fbLMVxZXLfniiwXL 1z//0hs9slMcrsR0rKenPTvqiMnHH3tSXFt73KTD/vmvm02vE7I4aIYWDqnwcpZFFYOB+bOVMYGS QzlAOUA5QDnQBjiApbm/LUbc72Eu2AL2nGgCCp+7774ba4lp06YFq/8AzLQMEgABSCKPsWmZ5nbr JQhgJxw6Dj/88AMOOCAhsUl3i+Dtbg7gOhiLDBbxePyBBx448MADTzvtNCwa8aa1wNu1HT30axvl AEV6CR44BBPBjzbYFsSvGgW/6m3BxvZbhgmmuAWbh7hav/7nH1ZtYfWa8rKS2jXrPp73Zbqw9egR A664ZiTDMyQfgsfwzmaGTfa4JIaNeW5Y12o7Dhp4379uP+r0C2+67trnnnssQ01ZOP+9eR98Ekrt f+DAoRJbKgqWzoZsvvOsGf9iPROJLiYeP/EeCEsXYV72XYa34NjSpigHKAcoB/Y2DgDdFRYWIrsd luaQX80NftAElIdoC9qqRx55BJFR4DQHDAC2tgDUbNw7NIrVC9oNPlvPuGJEoAFDCgqEzwkAcOuh bRcp8ZeI7Jdffrl06dIZM2aEw2Gcwfi2NlbvYnfobS3PAf7OO+9s+VZpiw0cgPW1ZZkw8dhWKtSr lcjMue9azSGa5scfLHjg4Qe//erzvJ9+Wb65esW3S8u25E8cO8FzEZKTQR4FR4/xpm6bbtzyTORS MG3XhRef1Tl3v8yM9IcemTp4yIFdO0u3XHtXQSl/y+23nzj+qOFHDsjtmf7JoqWHDJ94ycVnH3H4 ocOHDxs69LBOHTuQUYC/XsPw0AOfAxAq2D6kcoW+DpQDlAOUAzvhQDQaHTFiBG444ogjguX4Tm7e 80toAkZ9QFxZWVnPPPNMJBIZOnQoJmqcgSxD2fMmdlIDGkKBRjFoKGh0J/e3/KWAQnxChAGL+ixp Xp40eR+hkARGBZMvv/zyDh063HbbbegOOoLPAAE2eYu0wr2PA1Snl+gx3bHJJrBGPdgjB/so9ECY zQnjTxhz3DGb16+6+KRzx1987pRL/y8c05LS2zFMzGEk4kHG4B0O8ZjJGaKMg/El5j8zVqVb1kmT jmdD6QcefNDMl6bPXbSiW7fBJ54yKTdbYUSmrPj76c/NO2LE0P877QQ8grlfd7xodbUiyzsekES/ JoltHxIFUjyxNNDWKQcoBygHWjMHMEmmpKScfvrpCJsxadIkRM7AzNmAgrA0b3LiUSd0Vqi2W7du Q4YMWbhw4cUXX4yUcQA2waSNgyZvtKFCNIHWATVbrSUhRgQsAnngAw6alRsNbGnCg4b3ByOLtO+z Zs0KLDYB/NCX4NVqwuZoVXsrByjSS/DIYvInqI4UUNL0kiDB3dvj5uE7F45wC9etLiipOr1Du5zU lLKKyisuujbuFIpKpufIjFXu8EkeDzWeybEhz43m9up96SVTZEVOTWXOOfvkj79aduc/nhgxYL/N Gru+sEiMS7bExcp13vWqakrztpQ6pgGb96ysTEWRf8XXe0z5XlMBxAkMhPCJBUQgOPeartGOUA5Q DlAONBUHgCVQkOsMidTvvfdeKNnwNYAZQESYQpscaaB+VEtaZVkE/7zwwgs3bNgAS07M2C2DBNAu Ogi5sGDBgv32268huGVTsXQP6wF5ZG3lefDDh/zCKLQt3zZQHhCMVOknnXTS+PHjA4YAXe8hZ+jj +xQHqPVmgocbGcBt28J8hPkaiK9+169ef0KgXxszNmhChqL3SIaumZVPPv5o3qqNbkb2z7/83KtL t/lvfVgVzyvdGtNrzfU/ffneB9/wkZBlGdGoW15dlBxJHzZipC1wEScqRKTH/zvT1SIXnjRhzvz5 Hy9e+N5rT8+YueDN198oKsr/Yc3K115+7aWZz8+fP79Hzx69cvfTdZ3kX6eAr9Eo4uXEziLkTSBd 8LXRRXpIOUA5QDlAOUA4gHU5YA/CfnTs2PGf//wnEBeyL+B8oPgKUEfTzp/B5Iz5Ge3CgPONN95A JMzDDjsMjQLpNW1bpIfbFtSPgqULCDj55JMhIIYNG7btLQn+Fui+Fi1adN111x177LGwbgXBCaZp d5oPtglAM3K+jxs3Dg6Zu/M0vZdyoI4DVKdHX4VWzAHktuP0jflb161cf/CALrrGzZg+e81XS1+Y +XgkNeLyMl7fd2c+/Nf73pw1e1bXdhHPVTxOQ6Z00+V1T4/VlM569o2Ro0+9+C+pJUvnsuGca+/4 V1+pMpacrhf/cuN1d4yedNGJxx4MMeU4dv/+/UnKdVooBygHKAcoBygH/hQHsCiHPg2gYuTIkVDr HXnkkUlJSTiJJTsKHK7+VK2/+xCwJa4B1KHy7OxsGI7CwA8OXdiYwyUUfwf5dx/fwwtBE+gdMB66 lpeXt4cVNvnj4AxQ6HfffZefnw86cYwzTd5K81UIxgZukKmpqcFb1Lbobz7O0Jp3iwP7rr5ot9jU 4jc33naq1++1OBEJb5DlGFawXnnxtW5de3Xtnnno0KH3//uRpKRki6l8/rk3v1jyvefWiF7cswwt WrPw/fcWf/QVZ+ueUSuznizwJYV5N193S9660tyeXaujRVBKHXnksKNOOPWY0cNHHT0orKq9e/WZ MGbUsceMHjPmqJzsbIRBhbhC2ouEd5wSQDlAOUA5QDnQ5jgQmE1igY4Uc+vWrZs9e3YDHMIaHcq9 Ju8RqkWjgY3f2LFji4uLFy9eHAA8YIMmb267CtFE0CkoMLdu3YrObndDYr+CPJTly5cjlgkgd2KJ +ROtB9pgPAjGAsw3K27/E+TRR9oKByjSS/RIsZ7vnYf5cbsp0p+j9+0wkDCk/Gzhh6+88r/TJ59n e5ptWuOPGfbf6U/mb1x1w413vfHm/1jOtc0ookLKAjvvzdeuvvSCks2FiiSamiaz9kfzFoSS0w49 dIjjsmElZJq1X3394/dfLvp6+dc/Lv9Jj8fW/VLw5fKfv/xq2Q/Lf9haXu7YZNvVN5dtdgGZ6NeO tk85QDlAOUA50MQcAOICtAD0QnyUq6+++v7771+5ciXAGCQLFEq41LTtBcgKjQb1H3TQQUjwMGfO HDQEkNDkzW1HPOpHCbRMubm5SC9RW1u73T0J/woK169fD3vaJleotkDXMLJ4bRpwO/rSAo3SJvY+ DlCkl+AxxU4NlEj4/fo/4Qawh98z/jA6wUGCiUxU8yzDIRRLrwGDBg8/CunNk2QWITIF13p//nIl XfzLhecyyH4nJiPiJsuFrr7oIr4y77m5n+tqUkjW1erNj72zuttBh3Ttkq7oUcbUvaro3bc/fP7V 199yyfV3X/8QIm2++9rLV11xxRWX/j97XwFgRdW+Pz1za5NdNujuBumSEOkQSWkFRRSxkxB/SNlS igFSooQgoSAS0kjH0rD09s3p/zN3dD/+qAi7d9lVZz6/y9yJ877nmbvnzHPeGv7sM6OPHzkSHuYy Z0eQb90o1PcbC8+v7hcQuXiZyJ5gsncKiG6WGhYCFgIWAgUEAQyPsObhvRzkB59IgwnFpk6dChqG rziLLbSqmhzAFGfKnT17du/evSHFJGChFffH1sBDzIOISIQ5EUUmMF/gILps7vzxlnt5BIAjF0tq aiqYHvbvDSa57CBeQrCZHP7HH39cvXp19s8mG+1cirBu/68hYMXp5fMTD3K8bIL3R2VCPDH8UUBB PoLZom27Bys2aOMIt7McFfBoLkE9l3Tk87nL2nd9MLFoHKHDWZPUSFoOiBVr1n5kcK8PZ87u0rVD lcL2pGPHUq6m9X9idISTJgIyRbKumNi3PxhbvrAcpTq9Vw917j24zeA+Tw/oJrrTMDVHRka63R4s +900mAL82zyagoycpZuFgIWAhYCFwD1FwOQ2oBPma3psbOysWbOSkpLw4o7EjybfyyOFTDIAuTDr QQR2sEFinnIbiIBcbNgpWbIkvDfB9PDV7GP2Th51+Q6bhaURc3r16tVNWAqIVn+qfPYjww8GF9y4 cWPYsGEo19GxY0eojYNYR/jTG62DFgK3R8Cy6d0enzw/C46B5FUQgz/yPBf2TxOAKm5FSxa/r/59 AX9A1JGlFMui+nsfvCurzIhHB3M0AbdMnRVkJG7hMAJSrR9sf+3ata++WkLzjp82/EzxbMvWzTDt UBwnqShOT5YqkVi5dOUiJYrExic6HI6iiYVLFy1crmy5UqVKwYkfia2sp/BP+41Y+loIWAhYCBQs BEAtzKkEqVmQHwULiPDnhM3tpmXEPFEYfMA0pkE69k2LX55ICjYKEWZPIQ6ZP9FNmPVMceYpfOad 9Dts+dKlS8ABzqW4viDocxu1oR6YOZ6g+Tv58ssvkQwclTPM31JeP83bKGad+qcjYNn08vkJ4g8b W/Zwmc/aFDTxJCFKsh9zJEljjcvhDDt04OCiRSsfe+Lt8qWKyqpMszZPlk/BLCprukpWrdewWauW 361Y1q1FjWWr1zds3rxEkRhCVUCjFY0SRd/B/QcDyTpKp/uunMrI8pw6fmLvoeOyNwsjLBziwffM obagwWDpYyFgIWAhYCFQwBHA9IHXcbyX4xP72MHMbu7jK97goX+evq9DnCkXn9jy2qZndgeCsIPa EsWLFz9x4kTTpk3Nx2T23dzPx88LFy5AE+gGHQqISrdBw8y0iUVnJAudMWPGmDFjKleubP6QcBfO Wma926BnnforBCym91fI3KPjwQE5/9e97lFv71oMqREw16EqOmIZUfY0q3SJRp/N/TCh9P3XLl0+ deZ8uNO5c/9RmuciIiMVGPgoYfyEcVmeLJ4W/bI+pHsPTSIoBjF6EsM7/Ok3Jo19M5y8rsukXQuE hUVsXrfm181raB3jp1S5ctXJkyfDsofJ4K7VtG6wELAQsBCwELAQCLrnmHzPBCObXWAx0TTO5B1I eJ0wRUAoigaBfeWdLLPl7BcY1PEDmzpw4IB5HGqYDDCvFfjb9s+fP4/QjKioKGCS1/j/rTJ/ewF+ JOY1X3zxBd5L+vbti0/zseJHlX32b9uxLrAQuBkBi+ndjEb+7BeQATFnnceqIfQ31ymxY9IkWCnR mjnDmUfuvHFzhsAnNiyMKhorsIQkiqoeLiqXnbaIls3akeGFxj33/KSpU9Csw2kf9fKb4eE2WfJT BF2+TCmC1AQtsGrdelmIJXWEhst2l0tUGMZpmz59QoVCTpVmGDFLsNuuKQ5ek+AEinagM+ZFuMLn Zs3VVBtNYQcdByDY7rzvBfNK9AUTjDXHFMynY2llIWAhUHAQMMd8cyIw982JAJ9XrlyJj4/HjGmO qPgM+eyABtE+xuqNGzfOmzfv/fffN2uFmzoApZBLRC9M8BGI2KdPH0EQsg2JIZeVs6cMpoTahqae 5ptJztq5B3fhMWHDGwhiO+fMmTNkyBD8YCDX/KmYn/dADUvEvw+B31aA/n0d+6f0CH+9Pp/P5Ev/ xL9kc+iE/hihMLJjkEIvwJdwPGcDPe7ChkbQID5pkqVYWfQFDuw5IcQzNcrUIBQqnZXYNO/p8+dF Ug13CTFFKwiMwMKZk9ICJKWTKqvJHEmKmhODpKZ6aFK9eHj/onWbBo96rpid95I6Jfk4hvVzLlqR KcIw4kEWevGHnw3KXNx1/CRAMAbs34u0ouU/NPtPOgD94TECf5LccOB/UoctXS0ELAQsBEKBAOYU YxajaQSwde3a9cUXX0SCDRzEhmkuLzzxMPmC6W3fvr1JkyY7d+5EsYfsCQg7IR/DzcbNliE6OHv/ tvKLg/gaChRz3gZUQp4Y8E/TWwfI5LtKt+kMEMNrAz7Hjh27YMGCLVu2IGXoba63TlkI3CECFtO7 Q6Dy6jL8YSMLsDlQYr8gD0O3gQBqYzLD7IUu4BOsACMsJhXs3+3UYo50aC14u6ZqDE27WZImiWg3 nWwP2EjNmWL3FdU4UdEkgdbhpSLTqKjHUWBtAZ3RKFKjELSnw1VGIAkY8DRJlcJI1k9TIkE7JdXL UZSiMjrhI+Haqd82K9FdMz1zekMvANfd9v02COfjKfTIYnr5iL8l2kLAQuAfigAGT3NaR2qNfv36 JScnw9oG5xHMmJgcc7weehs0ELSOzCgZGRmDBg1ClhQUXcBcnBeCTB3M+Q77ZjcL2gsMDHrZ7yHQ DfsFTcNbHiVghEGvVatWEyZMwBO85az11UIgZwjc9i03Z01ad90NAiY7Mu/AGFTAh6E/9swkM+gF hlQMUlgzAytAhACuzNmoaq66mbCgBVbgdIM/6gEVlIxjOJqkCU4Ik72ZDEuKiioigTWLBKa6CHd2 GpRPoXQJhjjY0WiY/1QFnp8KQfp8II0qTmmyKoGNgoUirE+Tc2Cy+yMINx/BzIev6AUmV0Pvf7hB 7+auWfsWAhYCFgIWAneOAFgWLsYsAOfG8ePHnz59Gk6VmNfMeSGPZgfMnhEREW3atPnhhx9gS8RM BEHmduea3+GVaBbicHH2dJ9Hgu5Qn1sug1Z4M8F0/Fv/C/Z0DCWh8JQpU6Kjo7t37w5gceSWHllf LQRygIDF9HIAWihvMSkNWvzHcTwTBZAmrCDCiBdkqSQ4HoYqkD0cxCom5pg/BQtra5xRYfYW1w7T 60PnOBZDszHMEURAFB12F054RT+hOdWAmyYDokRrIIBSAHXTeY5XRK8qB8CtCOTo1BQaBj04ZGIB T1c5ikBbqELK8nas5oF8wWmTYGDL42gjvBkX3aIDEVz3QyeMqgzGP8aWfQy72LIP/XYvSmWwrBHy inNoNPivcSp472+3//5Pfruz/OnzsA5aCFgIWAhYCIQaAZNjoFVMZ1WqVHnllVcmTZp06tQpTAfB mSLU8oKTDqZdTL4PPPAAeMKyZcvMqRnLjtAh5PKMeS1Y6g3tY0P7+JotJd+JCpQxXWShCfbzXZ9s ZP5qB7y0ZcuWU6dOzX6n+qsrreMWAneOAA2H4Du/2roy5Agoihp0dDTYgzkY3STCXM7537h506l7 v0vqBGn8z/hQCU2hCJWh9AXL155JOlk0MQEJMClZ5XgWbvFffbGAD4+ML1xYlxWaojVC1DV4SfL4 wml+Tte8We69x5Jo3skLDIOZQoUXpY8ls5AQeV9SekShQgyrIiUmo5M0q2piQIc/pt0ZDdpmF/xg biqVfmTjuLdmJlRuFBuBunqwobEECYqnwEaHAV0jKAVcjyJVXaVZmlJ1hhZ5mtq+ZdvaH39iheiI 6EgE8CGcDp6e8KGRdUWgZE1lwAwV0S1SmiKLaEmTFU0NyLhQkUnsKVqAYChC0gJZhKZ7NBtDsRwp ZVw7deJ8ZmRUIdpYOdGuJZ84ee5KZHQMSwUUlZUVXVJkVZMZKVPUOZ21ofADnFOBow4Z+KdAb1AP iBrvJZjTC7SmlnIWAhYCFgIFCQGQK3O5E5M7pviSJUsuXLjw5MmTnTt3Bi/CwIothPqaXA7rraA3 sAvBUxTJ+rt165YtAjpk7+d+B51CL9BBsyP4RJlyuI+iVi0ax1lsoe3gXekM6egvSC90wPwFPUPb /btS5q8uhpI4ZaKET3ytUaNG6dKls1XNRwD/Smfr+D8OASv3Zj4/MpJABBo4Hv7CjVfq37XBH3+Q 5oFeGXFk2cd/P39v/wXH0+HqaKwX6poi8bQG8sRSasAvTf3ok3LxsV07twMxIuAdKUtnk44+89wz c5auqVKpou4T0TGak3TGJVOsW/Q5wfRoavdPGx7sP+Lz79Z2a1vfl37Nn64XLUKR+qWPpr/57T7X 6rVz7S7QLB8tOxnKo2Ehko+VFfHDyRPVxISujw2PVH0Zl0/M/Wxpw4GvVSkVDsHGcKnLxoRDOVBN 3XDilAMSMm9SOi0GnAjKs7s3LNs89NHRF2V3uyZ9Zs+bQYdRlJ+ndVJm2IDqc+luSmHUzIw3Xn3m wPV08Es76QRFQ2IXkXTY0LSueDVK4Rx23c35MzjeISc2mvL6SxVK8us/nvXKx3v2HtjD0iJcSb9b Mnv5T5e++X4VIV8f8/Qb5y5fV4kAS/gKae7rbOITL09sWbU00sD4xQB8U4PpYO7t47wraToNiyY8 YGEutdk5wBzSN5O7UsW62ELAQsBC4J+EgGm4M+alIMWKi4t7/fXXkVNx4MCBMN2Yb/kh7A+kgHrB UxTLx2gcUvr3748yAyVKlIAU048xhOLQL5PHZrMRlIkvV67ctGnTIAUKZNOVEAq9k6aygX3zzTeR i+Wpp57CEfNgtqp30k5eX2OqZDJzYAXdsi29+QVdXnfZaj9fEAjlAk++dOBfKtS05pmdy2eaF1TC MOhBD10zFUPYm0+WxHMXzmfdyGjepjmti2qmmCIwNodjxbzPqtWp3bx5S5jB7E7BZuMFUs3UaJki o5UUlXUQHs/P69bEVm5QrXIZXnVv/mFN09atfz15lWAjnc4wgdVdWoAWfSpBiYxTV2wqE05T0vVD 378w7ZMjh45Ea5KNcGRSMTovM4RI/c8sBgVJBOPJouT3+THP0CRMiBrtg/8pAABAAElEQVRPiGyE PnPRxs4Dn23ast13q+dePbZh+MBBl294yQhexnWyDL4n6QJn41hd2bF566lzl6pWKFOsSGK58pUr VKxUumi8TlDRhRPKYxIrX6ZYmTI1aleVPWnbNvwsKdT5I4evXr8GQn7w0LGzZ84cO3Y0NfW6JEsH Dp5IT0vZtm078lb27v0w3O7vb9307NFDFy9ctTt5VVV4nvuX/nqtblkIWAhYCFgI3IoAaBhyb/bo 0QO+VMjEduvpXH8HVYBZL0hqjJm6UaNGqHG3ZMkSkz/gEwrkWsjtGgDxO3PmjCklW43b3RDqc6ZQ k87h85NPPkFspCkkX/S5ff+gIbRCqAsQgy00L9xrb6+AdfY/goBl0/uPPOgcd9OgT7gZxjxMHXB/ MNJVavLaNWvnL/w67fr11Bs35n+14IdvFvCkPbFO9TEDB3y/ZoMvPOK5kU9yMFX6UlhVUe16gEl4 qO8jvZvESLrsSXevWPdz3UHPly9WiAtc27llMyeE2wuXIXgKZjha9rh0v8tm8ymMX2N0JVyAMyaZ tv7HFXR0TJ9HBtk1XRFJkYmETyVLuQ03SMNpkjaNn1ge41garpsswvYIOJYoik+eMHXGGx++9/BD nT6YMjWskLP0kiJDn3mqV6cHho8ZN6BL2zCeSA9QPsJJ+kQbpUoK0ezBhz+a/pwaIAnWgZSi5w79 2rRdzyUTV9avUykLSBB6uJ65bt6cw+9uu3o9ZdyLT+38ZXsqW7J92wccNi+smqzozlRcfXv1fn/i AJvA16lde8ig/mLAraYlfbZsB0Z2CU6dsoL0MvBpzfGDsW60ELAQsBCwEPgHIQBDDTL+jxkzpnXr 1ih299JLL4VWeRAGkAdsYFyYaAoXLty7d2/4i44ePRpyYdPLa0tRrVq11qxZAxILS5qpSWg7+Let gSyhj6bo9PR07Jj2TNyI/b+9/R5fEIzcgb5G5A5E4/GZNtJ7rIYl7l+PgMX08v0R/+m7Poak7OPY KRAjlKGTpsmy5HIK5StW6tCuzexZn7RpVK1NryGyrITJWSVLxK5atSqDCut0f9tIO+ORaD2qlOBL OXL98rpVc1u2bu8PhNvDle83bkpV+KFtWyLCzZ+a8sP6n6Ljqm3dtusYnX7paobX5167alVkOJcq Myqf2KpRwzi7eu74/k8XfOdJdnfv1hUFHAglnFGv6wrxSLfONjIQHCShnEHtSpUuN3fup2XLlJJV +JPqW7ftnfzWpBPHL340ZdqjQ3qBFgZkpkKtBiu/WzXq+ZfHjRlxaOvDQwb0qFSzis7bKClLl/0M Tfl9pOL1/rh2044jF8OcZMaZo9evXps598udWwv7CVKIinmkcwudkPSAv1BszIdzZy36Yur0eYfn LVkYbhMRLPjtvOkbd119691ZZWIz3nxrPiYY81kadlGEupEExyGAkBclEe6wiGPM95+gpYCFgIWA hYCFQF4jYBptqlatOmrUKPjFhFwc5ppsw50x7+g6ivghAQxkgemZR/AZcrnZDcLrZebMmR6Px2R6 UCBPxWXLvWXHlAu3VZCo8uXL46zZ94JGpcDroBJ+FaB8cDGtXr36iBEjbumL9dVCIPcIWEwv9xj+ u1swU5ygj0ZlOQxKdoEXA2LlKlUjwiNmzZz5RP8O6w+cKt+8Q582ZaWTe54aMab1wMdnjH16yaw3 0tmEh4c+GaW5Ow0dUbxmw5YtG9sjFfHyscVff6O6ClcsXZxRfL/sO5Sc6om2p340/W2nlHL18qUr Hue7sz5lCVXSWWehkpXKlitWPmzi2LdTlPCpE58mXWGSzguikH5iw+R5y3sNfKJCAq9rMmx6CAoA 5XOFhRUqFC1L0u6dO6ZPm7pmw476TRrd3zbOd/nUtNdelyjay7sQvEdqTPGiZYYMsH+3eu3CLz9q 3qpN4859Rz3UjtACCNwmaSfiJy+ePX36TDJDS+S1s6CIl6+k8OJ1CVlDY4vISjMOFRp0VOoj4suV jgjjOIEvX7FcpE1hSG1TpItmM8qWLUp7PJhhrl69tmfvIV3OJG4cwxSIuUdCQQoUh7DZArL07/71 WL2zELAQsBCwEDARwJs9EoQgrSKScOII3vIxHYQQHPAZtIkNgkzrFhJ+fvHFF9jHQcjKa96FVCJp aWlmieB8pHnoLBgvEryh41DJhBqfBc1iBoigKtLnoB4GnGwRVxnCH4PVlIVANgIW08uGIn92QE5g 8Al6GxgRzL+b70wjkKlSHq7A3VmfQfEMmofSBQxJBPx+JNiEyguXfGO3u6pVKz/hvcl6fCWyVYV5 06dfdovTH+1HyAr8Oa9F1e80+Ml9W7b+uHr1yJcnFo2L0MTkwzt2bd6xh068T0DZvbSLS5etKVSs 4jdLF0TZGTuZOX7sxKX7Mz9eMCfeAbOXyrKkM0JYt3r10hVbHnn5rTHPP60yQiZBRBHEpR/97365 ptNDQzrWjUEKaw1ML2gGxbTp9fq3bd7cr0+vUsWLzftqXunKladPeHb58hXA0acTMs1pNEtoJK36 nh0z8PEnX1/0+ecfzfksttwlo+Q6SuypuqLTtCNy2JMjB/Fh+Au5sGf9N1v6jHnh+bYNymgE4yaI cEI9oKHAH8o1EIQicxydfO5si4bNWSYTpdwzrp0vV/1+TTfgQiKTDRt+OHn6kKa4w0T3hQtX4ZRv lP1Dwk8UAMTy6s2P+s6exz29ylgYNjyCzF9mXi4H39NuWcIsBCwELATuPQJm9vxsuaAiGF2xBWd/ ozBP9qmc7aCp7Kg8tIBmYS/CEQgyj+es2Tu8KzIyMioqChSrTJkyZo/u8MaQXAaJQSx/AxNqgNqV KlUKjZsImxeERFZIGjG18vv9r732Wt26dWvXrh2SZq1GLARuQcBiercAcq+/mgPTvZZ6F/KQddPw PgwyPSNDqGGJ8vtg2lqz7scGjZtGRhZmODHCjpyc1BVn9MjHhtQpkuCXUmlHURAEm0Bcywz06NK6 f7+eMLm5M6+N/XhJmqTEMYqkUUcP7f/q69VPvvl+iZJxdslLiAGeZUiBESKjo6JslE+0M1knTmwd NPL5Bm0fHje8j9/DZBFpog25PH0BTyZFMgERuVf8yMGCKug6gXIOUBPBexTyFM+ZNbv1/fcTjMSH x37y5bc2WpEJUgkoDl1RbQ6SDEia6JWd4bT0/Isv9x86+gacMRV/mFPQEN2nKp99NHvPnu1ZKJKA en3XL/uyMqe9NeHbwjZU7iMZvm7l4uVdDJbjDDMiSscSdHh49MQpU1g9xcmzqxZN238W/MhYQUUR ja5du7342hglkEpknu454GXJsOgZoCLw0XDmLOBM7y5+KtalFgIWAhYCFgK3QwAjf/Zp8Dr4VWLt D0ewD/NO7t8Hbm4fzZr5Ns14MNOsly09L3ZQX6FIkSJIgtIymFk098Q1Z0qacpEbJjExEfCC4GHL L2Vu3wWoh0DKpKSkxYsXm6X/bn+9ddZCIAcIWEwvB6CF8hYqWIoGLWIkuqldTAbZX7Hzv7nhpmvu 6a5RSM/QSAe1cjice/btS06+jGjvfQeTstKvXzyxb9/eIm36Dq5eqoLgc5M2IlMhWTuTnkU0uP/B hi2qKg6XKqtrvvl259Hzj/UfsHH7XuR1uXQ9tXr1Wh06twtoIqUqAsvBDkaoHpKUFdlGKijYp6Vc vxFTtMTYydMKxTuxNBkhRMmECDZ1Q3CpqmRDQXSbTRdYmOgMmgfrnoJQO7+dFzp37bZr06ZrKeez VN1HxnCMGBZbrFGdWmrG8ZVr96dkXhJJzU/F82KK0xbxQKfeReKjKNRf94gSxDJkRqZ86fwZVWAI kreTZJcunRH2l3z1isTwsnS9XLwDDqgokEEaLI9WRdkZGV67Tq2YMJUltUPbl+47dRFo0eiRqoaF hUc4BIUL9xnpY4KPMjjZ3/yM7+mzvDth2b/Du7vNutpCwELAQsBC4PYIwOiELGJYP8VloCK38LTb 33snZ/FeAYIHKfeG59jt9oiICDA9mBAhEdJD3qPb9xrizJ663e7k5OTKlSub1+O4+Yp1j/W5vbY4 i4COOXPmdOrUqU2bNveAiv+tPtYF/0oELKaXz48VAzBGYcS/BY1DBfKtGmM1XDcNsx5sUJTAcxhL L168BP/DqVOnM+nJVwLagZkfr1j8df2mNRfM/gRJMGXRf/XGdbePE1UJpffCeE7WPD6RXrtxT4ce vVvUrf3z1l84xduqU8dmrR8KhBfSGLdEhguiF3Y5XOtS01mFJ3neS9kq12u/enmHw0cPT1y2zK0m kIykq/4wwuE++ZOqS5/MeGffOhsKK6hwxkTFP41o2rhxy8aNFUkG33tu9DMnk88WLluadoZfPnXQ EVn3hx9WpFzfP+aVV+vWbVikaJSfvKamX1q5emvRcg3bJEQh04vK0CxPOnhy9IujRo8ZQFB+MFCC sqsqwXBcAK0KrJ1QbKR70exPdciVYSnkSU25cvlyvz79HHQ6CsFfTNoTU/w+Fn6cqLmOenySiOcK 51fGLKvwG6UvkM86n/8aLPEWAhYCFgL/IQQOHDgwdepUlH0rW7YsXvRDS43QGt4u4LQJy+HKlSvh HAinyjylOuHh4YgMPHjwIOSazOpePkuza4ARO4iHPHv2bLNmzW5WILTw3txyzvahJ57Lvn37Pvjg A/Nh5awd6y4LgdsjYDG92+OT52fxp44tKObmV/+b982zea7JXwjI1g1UhdCDtXoUgrq/Vasf6zdS Zb+atn/gsNdrdR8+eNBDxTSfV9Uku527dFn2ZR457zlzPiWxYoLfr9i0zHAuqtcTz1cqVXz/z7vg SeFUsz7/9Ist2w+nEIJiC5B6oSjJd2jfloue9BeH92OpOImNzCQ8Dep3GPtYh23nd839Zo1NIVWK 1ZG6UuI57zmd1nZv/T5phww7IAq7G/+pWnnMl8biqOE3iYD3+zs+MOGDmarE/PLtKx/NPcjTqpeK tEfU6TV0cPe21RQ1KuPy7j37T9OcIHk9KqcgVQuyYUaFCRpF7Pxl6zNPP34tTUK2TRpNkJpbJpiw qDdefmJgr66CPRyBizzLBhmwHh4ZPXzEY7FhSLUS+G7Bu0eSSVkl7EZRCnrJosVnzh1RxIxoLePg waO9cItB9n5LyPkXsBecw8ZjLzjaWJpYCFgIWAj8axCAr+OOHTumTJkya9YseFoiii+EXcOrBRgX GgT5eeONN1DT9a233gph+3/a1H333QdnUTP+MF/Yi2nTy8jIyMrKqlSpEpQsaAQvGzdoOH78eDyX ChUq3Buja7Zoa+c/hYDF9PL/cecvk/u7/iNeHLxEU0FrQE5goaNJRSdYjkuMC+NY0muTuahCsYVd tYoIsmRPk2DxYw4f2n3B7U5whh38fl3TyoMyuUK4k5LUJo0buhjuiLqD0HRaJp1x1eNKinFGiB3p ofVESkk55zwnokRCHYJR/CRXnIgpU5z3EHTHnkPrdXvcpkq05EYpdkKitmze2qXX0Jkzv2hQuzhK n4M4QT0NBfB4HsXTASnD8IxKhdvgOhkFi5yDjAooAVTzY3UnwYoU52BojmJRkt2NEVZhWN7hZGh/ WvLVjAwtixQMcuO+mnYptdPw8dVqJ9g9GqSfzkx+ffqiazcMaaxymCDDSF5BtXaJS3Tyh9u1bc5S ioP3nDiw8eT5fZE0kZ5p89ARFcrHlyxRRNSKFM44EVeoEML6OCKQyQh2xcMqgQBl+O0U4E1FJCLD 0gxXsH+nBRhBSzULAQsBC4E/IgAGkpCQMGHChCeeeKJPnz4tWrQwr8Fxc+f3VeA/3npHR0DwwLhA 9pxOJ5wD165d+8ILL8Dsli0ll+3/UQlo/nBwM/ON3YMcMLfoYBr00C9Q6AULFlSsWBEXZHcz39lU 9pOFnngu8+bNS0lJwdPHPo6YB2/pkfXVQiD3CFhML/cY5raFP7OY4K06+zB28vElG9JV9BD/GP6b NKXARZLQU1NTkTDK5/FcvXQeOZV3bFk1IWnrwSv+IaOeale39vrv1iRUqdmhUcPvP3uvd//OtsRI rz/ghJVL9MPGBcrIkCTqhnfo1qN9p04CrGIqm077IqnjiiczaVfpp559Myoahe0oTmNUPdMvBQgq PJxB+QPZBjMZ4UOaTtrmQhoUnrA7HGHwFjXKmUNR5C2jKJRYQNJLTVFJKC6pWCOVaEIQwhmWA2Uh FKxw+pCQjCJYGcyVt6miD6Y8v6I7kFWGIG02JrxQOK5CpYf4qOiefQfVqhgpBB/y9etHp839XqWc OEmTbkqgDh05Me7REXuPXrpw+UbDBveFOW0cJZ0+ejg93d2pTZNufYcwtrDejz7av11Dr0ZxyVs3 Hnxe01Wa1GSd0giKVsA5eezk9jeUh/cbjxvzENyM81CI1bSFgIWAhcB/DAEwEJi/YNJZvnz5pEmT GjRoYNr0TGZikrTcQAJiY/IH7IBJzp49+/Dhww0bNkRkIMrrmawjmwXlRtDN96JZdArNQij2Q97+ zbJu2c8Whx1kN8lOZXkvdbhFpVu+QjE8VhBgzKh4idq/f3///v1Rbh6PCVfi4C3XW18tBEKCgMX0 QgJjzhvBX775R47B6PeFvJy3ltd3gnEyLAsP+Pfff//LL79EdhbQJr8uupy6GN6ofNW6ZYonbNuw ZP7C5Y/PXt2uVvyy2Z/M/OD9Zya+TmBlEUMvZbiRwKtSho+jjByUhpUwIEqUqpF2hPeRXp+oBdwB SVQUlDpQNAmEC2lX7AG4QsKOhvJ1iqIhVQuMjKRGM5qii7DgAUETOmSzRC4XKMmyvOyVGI7Fgtmu X/dpBHfm7FkKechECbSKpJFIRaFQa0GnvT5SlGVE+uk0AgMdx45eCGhk/ZoVfTKhUXxGpnfR/Hk7 Kznsae5okjsfSE5PS2NZjZAknbSR0pWE+MQeXR9p8SARQO08v98lxGReVbu07h0eobN20i/7NcVb GgY9ZCvVOU1UZQU0D36b8C5F5B6lUwhmMGqpW5uFgIWAhYCFwH8NAdAhGNzGjh3bvHnzGTNmjB49 GjQJIITkpR9vF2gKrxaYdhE+98ADD6CseaNGjcAncQrHsYUWcAgym4X+MOuZaUVDK+I2rUG0SaUg 3dwPeQdvI/1OTkE96IZPvEShHMXLL7+MBDaSJAEoQGc+lDtpx7rGQuCuELCY3l3BFfqLEfgWHByN ls0hEn/tQRNatqwQj8XZ7eZgxxyM8IllyFatWhUrmqgGrvQeOrJT534vDRgRCLcdvXh42Ojnipep +nCbepEurWu/7m9Of7vG/Y27t2klZ2RKlCzwDAXGR7MqDesa6BUB25ZsVCGnCNpOMTYSbp2UwdxA 9MCBbDzPcjaMg6hcRxMOMDyCQjU/OjwyXFY8kVEOp8AT+O/3TUabBOnLzLKxEMRs2b496amnCJlQ r1/gohIFlnIrxuKZ3+d79dVXj529nHb65I3UVKdDxW16lm/r9uMBjSlXLA5yaD7M7/GuX7GM3eB1 iAG7qnt5slixognx8UZ+Fdap0KzLFdfyseE6kdqx5+DSZWuOmzT63elTfvxu7bQp08rXqfDa60/6 dLFI4Wh4v4JdaizmV5BMWTVyjILu0ZBh0bzfH531r4WAhYCFwH8IAcz1sPDgs3r16gMGDHj33Xe7 dOlSsmRJcCSgABKYSyxM5oD5Gu24XK4OHTogTu/KlSvx8fHmQdO+lEspN99uSsQRtJwvNQPQL5NK 4W0KDCq0cY839zRn+9DNRN7kwHjWQAzcHgeBmElQc9aydZeFwG0QsJjebcC5F6dU/IkbY5ORXtk0 TN0LqTmVYc49GKTgFwG1ecaIZSsUmSjJkTov/br9h4GjXlX0+A9nz460U/4AMXLM+O27Lg3v21v7 4KOHOraHuU1FVhfMbkblcgIV9hCwB9OWCi8PWO2QP9MgRG6NwlXwcESVAnrNdyuXr1ipUjadZCm4 Y6KyAqeoGnXpWpYi+19/4+W4WAdqrBtOD2gMFkZSL1661KhHRzjsroAqN2vR4vV330Gmls2LZs1e uA4uiBpn1yW/gD5wQoQrvHC1hkNHPlWhdALK6J0/cnzZtxvvb905MYozqj2IesXKVZ6cPL1C9VgX iin4ZcVFXmVjw1RE1nkvnk/3utMpMtWb5h0yYsz+vefGPDMp0+vv2LnDL5t/7PJQu3fe+3Dxwk2P DB0aG85LmWm2MEeGX83yehlQPpJGdQbUTZeNgu8FiMnn9Hdh3WchYCFgIWAhcHcIBCd/g5ngXf/F F1/csGHD9OnTJ0+ejKILOIW2QANyw/dwL1ow28dO27Ztkf8DnqIjRowwjV04dXca/93VpiwoD5tV WFgYhJqC/u6+kJ2HOGxQADTPrF0RsqZD15D53E0yjH2AVgBJaei6a7WU/whYTC+/n8Gf0zu8/Rt+ F8ENOwWFDGAMxfCE+QMDE7RiaFKm7P6MdAetf7dy8aART9iiyi786uuK1UunKH7knYxwxc344KNu w3r36/Nw6uSpw0Y/wVA01jADkl+BCyfyY2ow7Gmw8mFxk1R5WNZQrQ7mNfiI0iIKKugZKRm7du0H 70MdBQTfMQikg/sn6CLB1WlQ99LFMxfOegxOCKSwNgb/B5J0ez2wmCEG79WxY8MSYhMS4iWfr+/A ga17DHAJwlV4haIdmn7ltfEev8jpTp6TPJQokcTW7bvOXU0d13sgqiykioEa9ZvM+qQcFV+ctyms pNkcEYdPHXxoQHdPesAmZaSlXyt9X/fCMdyQQT22/JK8ZMX31WtWQjLSIolFPp757uaff37n/ake NzmwVy85IL7+2qsbtu7SUy9d8pAJcdEo2MBKwBJQoFP/e9K/PfDgPziNafLmI/m4j9mo4CiTjzhY oi0ELAQsBEKFAF7xMa6ayUvi4uJee+214cOHo7Ra69atzfEWs0AuZaEdbKagYsWK1alTZ/Xq1UOH DoXBDaN6bmjknyoGWWj5pZdeQurLDz/8EHL/9LI8Ohjsq8EtzQAThCaWKFEij2TlrFlgDvXMRDV4 lTLfptAUFp7z4nHkTEnrrn8fAhbTy+dnipHceNc3NmiS22E9rztjjlPQ1ZwhUMiAZBJ79ejcoFo0 yasDH3+jb88BNcsm+qUrPi7WAU9Fv79YkYRFixcv/uLL+1u29CMkj+OLlSj5cK9ecFJHmXNjJkB0 HUNpPoVg7LXva6KWCCAAz8iqYvh1kn1693tkwECZpmRYPTFjIXoOLA/ejzSP2uxIfEnpCqPpDIZ3 HITVD7ZAXVNECU4xLdu08tOENxCAGc1mdxZx2mDxg/NnQuFYG8sBK4M7kpSkiKhwLoq+Vu07fhBd vlbd6pqaBfsgb3O64lk/z8EkiMcE94ro6Nh+/fqm38hwkHJifFS99v05QqtXr9nI0e1r1qqkGFkq YQvUnI6wtg90PHD4co+HqxWJjaZ0b/eHekbEFmFVqWKNuvVqVoWGhg2TBdNDr4y12+zNJHj4NHcA NXayz+bLjkns8Ykl0oKgT76AYAm1ELAQsBAILQIYTjEDGpNgcOvcufPSpUt37doFpmcO+7kf/LO5 nNnUoEGD+vbte/z48apVq+JUyMdzUwqyte3evRtF/OAyGlrEbt8apJv9PXbsGKpWIMNNQWN6JuDr 16+PiYmpWbNmyPG/PT7W2f8sAgXIbvDffAZiQEEOSxJZQozlPYNR4I8fToi/oQFmAnZTYDcdZime ZjNU7QYJr0iyBEiJImXobKqoFqN10qkEdAThRdpsMOX5xXQ1YGc51itTPJfG6SzKkasq3CYlknIp NBgV4umyXC5K8TkljSEYkaJY8CdSQ/JMpMUELrSmo6AeQ9IKCdMcoUAe0nii+J2swBWUZhkRvpFB t1BGI9C+yFC4l9VkQRVh+VNJTlb0y2neqEiXDUUYEAhBOwjVR5J+guJZSaXsEV7cL2WicJ8DmV1U HXk5UWBAEQMsQyOWkBTssqRBVUFgvApPiISd80t0ZoaP5ugwFtF9WpYmsSRlZ2yIOMwiFOTXFG12 O8vb1YCP5u0+EWUBFQk646kbKUCN+PvsDXMVNvwGsNqHg+bX7LP5sgMdsOqMXG0W08sX/C2hFgIW Av9KBDDOY/E0OPUHF3pJEqYw2KNg3zNPodfZPDAkCNy4caNbt25IBNKuXbts6SFp2WwEbWK++Pzz z19//fWdO3ciIDCEjf9tU5CODdP6N998g3oSmzdvRhGLv73rHl9w5MgRBEwCH7DueyzaEvefRcCy 6f1nH30IOg6mwujuTB9pj06gFK/ulvwcJ6PWHsGHibLI0CKl2RgyK+DTaZbSjOTCiEtECQT4cOqq nyEZTYVljkWVAVqjwZooXKV5DKoD8yZMZAbRhbkOPplwNDEYHLgPLHeYHWEWM+5hUNwP58D9QNQY CSk7DcJnmMnApHDcmD8N4gcOjRC9IAnkbInxdtHIdsVqihRQfBzDUrLCqZIbtjtvmoakmYyLkUSV hs1SpWgBDhcKAuqw/gorpc/D0CwYbpYHtNRPk6yROpR28LxfJ9LlAEtIYWgZFRy8/iyCZVhVBEPy BiSB4iT0VUU2TomlWRtN+iURs+ItFRayqZ25Y0BRYHw4Q/CLsZqwELAQsBCwEPgdAYzw2MUgbw71 iG1DvTtjggu6VpoWqt+vDcG/0dHRqDKHfI9mW6b0ELT7/zdRpkyZ69evZ2Zm3mOml92dS5cuwYkU hPn/1yv/v+GxfvbZZ3jE8NHFPhQK+SPO/05aGhQ8BHKb3Kng9ejfoZEx+v++BdnK719y+m9IGrlV uJEgkxFdNrvsc/olhrbJDIqaG8TKjhGM1SWKBHsDU9EVOFPiEEOD6bEcL/r9qMWNUgc8C/MXiJmu wChHC6BWPG0ka0GEOmghBm6QPDhcGlXRg/FsJLigUeiOQdVzjkJtPeTd5JHPRlEVeERi0MwGDuKQ PzPY7eAcarhqghDiAKkpil3gZQWV7WRQMT9YH2tX/V7KxsOQx1GiT6YZiuF4BmTOuB7pWDie4gRI YMAf5YA/IKL2u43REeMnyh7wRDHA0YSNYSibi1Y0ryzDxsfIMosC7rBKojFJVlUkFQVzxbSOYn+S F1k4MRuh/Zthha7ACt1HX7DdfMratxCwELAQsBD41yCA0R6bSeqwg36B8mHDDqa/7P0Q9heuIkWL FkVGSpNmmEJD2L6pfKFChRB4hiSfIWz5DptCj6DDuXPnSpcuXQAn0FOnTn3xxRdPP/00KLf53O+w X9ZlFgK5QcB6lcwNeqG4N2i+CrKYICv5X5NBAoBs/n+z4QIK64EwzuI/5LEETyLxj0FzVJzDwIeT Ooq5YQREKQPDMIVTQc5CIb+JzpC4gyYp0Kogt8BXQxs4OuK3YeziYuMTfokwYIG5MBzDsMZ4arAv SoQzpUzwsM/RLg/cFQm/Q5FpBQd4lLxjdBmkheWMWgoUIyBHJsfxkuxDAXMKuViMUDUWdfV4nuMY WM6QKYVXJAlZX1iGk2UjCk8DFTM0wexndFNXJHi7yvDdBNfTFE9qyulzF1UURKd5ZClGob4gbQxe jOthc4RkuHMg3Qs6g3AIikORBXRb8nuuX79GMYhKV2iG9YkqLyC9J9wqA4rsNYrxSDIcXXSB1bBP oQPARKFBTFm7zeZwuWwOnkP1dEBK2xFL7XawYUogXApQp07tlqgbsEQqInifgN5Ba7/Pe+rECb83 oKKeOyILDTddSuBZVQ7gSUEzY3EPMqAsrJxSQJYlw3cTZBX0EH03emFcgrQ0wAF9NDgu8EdbOIOH HLzbaMAAyvxJBQ8at1qbhYCFgIWAhUBBRCA4Qf/PXR8qggCAj4GuwG8TZ0OrNCYwNI6WTaZnErMQ isA7BFqGZRJuk+fPnw9hy3felNfrTUpKQjnyO7/lnl359ttvFylSBEWq8BQAVMjxv2cdsQT9sxCw mF4+Py8EZJnhecEhPZvsYXzHfybXut1YjzgvjeT9hEZnpJABn8RyGRTHKqRNzRIoD5wSkSQzEGBl XUDEmsGbJB+ve2U19ZpGZfgIQUHF76tZsuJViACqliugWBlOm1MlbOkcRVACpcuYGhgKgXXatStn Txw7cuhg0oWL10RUAAdnU+yMGq6wqgZmp6ksquKBrZmVwCkR0XgSEaZTHKdnIGIu3SNLWQw8Hilb CutIDScJO+tE3SAb52BEnaUuyTZ3lsDa9JhwmQOTUTlSZmi/gw4oXuih6Tb4fQqeM/3aNXth4jvX bGCp6Wvmz+7a54lj5zNVHZfopJLGUV7ghULsAc2m8ojKUwSUvhPdgkB8tnj5sJcmeHXSweuL5n7c rWvnw+dTXFQUSdFejsmiw1wiS8ocydFRgmf1kgX9Bw7LkAnKLgg07SR9509u27B90887kzZu2vvL prV7N32/Y8fu9TtPnEshw1AWQsri7Z7Txw51b9534c9HRU4VGLdNV1hwW9KfevFkz3addm/ay/IO L5geLwR0Fx68g1e2rFnRodfQ1IAXNFNXYFXUThzc061HjxWbfuJZASQSvxCFUOyiV2ZINw+vT4H0 X1F8WdBMpHhF50iSxdsBYgmRoBSV+uBvqsCeqtNBVh9cH87dbxyzUfYLR/ZO7pq07rYQsBCwELAQ MBAwyR44EnYw2IIAgI/98ssvqLvgdrtxxNwQLG3Ss1yiZjZiUjI09XvzxruHWccvN+2jNdxut9tL lSp14sQJ82tuGryre82+wGv07NmzZcuWvcfS/1RV86lhvRtnf/31VwQQIvGpmagGZk9rPv1T0KyD IUfAitMLOaR312BwlM8meH+893Y0z7iaZjVVljIuPfXkGCa2xOOTJjnsArJWqrD8METqxUvPvfyq Lab+6+OfiRR8CskJLE/r7s0/rp76ya+duz84+uGGi7/45JM1x1VatTOKHCCiI8imjZs+NOhZCplG vFkuxMKR2i/bN8+atfjo8aMXks+iLoCTj+nX78kXXxpJM+kkiXyMiIRDsQRE0RkLB+gM6B4sTeAH oCmS5IbH5ccfzT510j/ujXFRLHvi2Kmpk96XJEEGrQIro0lJkYqQXjcXlUHHUv4Um+bXSRVlCJDa s37L+0c/MdLnzhS4FETsJV1MS7p4pWXFuFiaDEjKom+WRsTULFEy1kjuogsk6whoMk0bJkcbR4q+ gMAxYsBvc0Yc3n/4zQnj67XsEAzfo9u17zDu7Wmfzvq41tSphAjvSkrSaDs6K4Po8RdPHZ/8zmQf L8yd8RHhTS9W5MGePat9/PH7K7/dl5rqlenwqCjGSWYIsnI8hZi3enupNhUYfyrjVT9+5z2lUIlW tWsY8X1IrYncLSxHC6j54MtMywCVQ3UHloWTKsXjKamwQPoDngvJ590cFyNJqYJDp9Wrq79fk5pG tG3VNiCmoHA8w9hg6CN5H0XzAVj4SCI5+drkqS+2bP9Iu57dALimwmNWl0QJ/qIMK0iGGc/42YB2 B+2x2LU2CwELAQsBC4GCi4D50o9PuM2AGMAshuyR+ET2FJOb4XjutQf5MVO8IPULWjMD9nAQcvEJ hplLEVAVHBJqo6LD/v37zU7lss07v90Ul5WVBaZXoUIFs1P3WIebtTUfHBQAJnimH3/8ceXKlR95 5BETcNO4evP11r6FQB4hEIKxI480+480G1zJCxKkHFlfkDKEZ0lHuHAs6dd9G/Y+OOql+lV5MgDv QA4FyQ/v/HnpshWU40S/YY80jGQQGSaBGhLUkT17tq7b0KVPd5onj504ufnnnbWbVAkT1KupcDK8 +M3K9WdTAk+NH4/xibMRK79ZOvKp1zI9TLOWjR7o2jLDnbZjQ9LRw2f8XjE6VpJFKG/+iowYuJs2 ODbqDKXwEdyK736cPPG9ae/NiCmMmATSk6WcOpWc6YYrogB/SgSjwe3yxNnjKIxXtFIdOyXxiheO ijJMVDpRpXrVgAxi5OJ1D696lny72mtLfLB1W5t2fe+vB389eblh5SZbN2yR092M5iGoTJVHLFyY JNtiIsMb1C3LUDyMapkB5aVxb6Oaw/+98UKEjfaK/oSSZYcMGTx7zme9undp2KRxWpafYRm3LHGw XurU+tXrrrszm9VvuOvnnzev/6Hrw7ae/Zu8Mu6t159lhgx5ulDJCq9OfMNOei7v2fJAz9Euh5Cm UAl2/dTmgz9v2v7o1HdLJ8YizfS3K9dqfgk8HG6hF8+eQYTe7r27s9R0r5bBsg4HE9GicR17fHgY 7mdJO09HMuEeVT97Kumbr78OT2w0e+YXLjKDEP0640Ta0DgUlI8tW69Dd4lVS1aoUblSlReeH1W6 cqUyZcppqu7geMMiCJ8fw/kWHp5w4QxSbsOV05jGb3ou1q6FgIWAhYCFQEFEAKM16AFIXZUqVVBb b8aMGf369UtMTAQ9A1XIPdlD49jA6JAeE6kpUdTB9BE1SVGoEMGkDpvepk2bQtXgXbVz8eJFGM0K Fy4MMO/qxpBfDBxMHbCDTKRAG0F60A2PICRPM+QKWw3+WxGwmF4+P1mMs9jwl48RwRwU7kIhYx3O CE5jSbVtx1Y/T11++lTyfdWijBgvlpFF96YNG8DDZG/a/oOnGlerhIAwuFJ6Lqf9snVHZPWqLVo1 IQI3EAQXFlV8ytQpTeoUZdTYEyf2Dhw4ePas2Y27DH6gdoLsuzD7o3c0JfLbJUtbtK/m0a4SSpga cKVeSrXxqip6Cd0oTPfHzQg/g/spKWVlXPu/iR926zKga5fOOoFANal2zWabt/4iowgeF6GJCoIS kIly+ujeH648sPSn1ZUKhQlGGXNFMWrowd4npYsBm00QZNp99fSGzVtqtXqoeFy87vllxcplqZJt 989rvpu3gKPDw0B3wlArgQ4ESNlH1a1eteYnk8OFQsiJOXbSO2s2bPv00xkl4gv5fRka4wgQzNNP j96/Y8uwx4bMm7+wapUqXhQ/YOkwgV/79ZL3p7z74eyPO3V6aMn8BZfOnn9sWG8by1KOOELPunA5 q3H70mUTYnQiJsX+K8fQdoFDlKQWSPni86/KVLqvV+/2x/b/evTstbnzl/gvn0Y6Fs5GBTwe5IxZ uHhR7PYokXTLIgGm9/P60sUT7Ef27b18NX3s2BcLO4gOnR9bPm9NRpboTEhb/PV8QZRtLOED0aV5 /7m9mbbSC5q0TozjaZXq07ff8jXrJrz2yqfzF8DsJyPeD4m8wO7ApGFODdr0gp8Wx/vjb9M6YiFg IWAhUBARwMsATD1w+QMZGzVq1I8//jh58mSUIMfBkNimzJbR8xIlSkyaNOnQoUM1atTA64dpd8o9 Iqb++EQ0Gsx6+cJnUEwPUYIOhyMkiOUSk+yXugkTJgBqVEoE2mgTEEE97BtL3dZmIZDHCFhML48B /rvm8deO7e+u+vPzGER4RkWtN/zbvFUTauri1Su/69S1Ji9wNtKfcuPKtr2H69erdPy8+MuWtcMe qWvkeVSl5Gs3fjl4unz3dglxYYQ7ExYhRUFeEArRYH6PVrZc6ftbNj50+tv09KskmZB2I+XcmetF Y+pXq17JL8mgXoos8KQeG++gNTeDYgKGasbKWTARCMYs+A4G/zOSjhA8Ry1ftub8hcwJbw1wOihZ S9dkTtfsHMEGlAyaEklZRYEEzAeIQocJ0eOVJbA1JGVBVXWKhDjY9iLsDsnroWzS+jXr9uw+8+EL PVlKP7vv4FcLlo+bOK1vh4qtW/Zp3KTTW1PHZqFQAqkh/I/wEw6KjI6CCyU584PZ77874/lx/4c6 QoimQ+7OgK5oMolMx9PeHt+618BHhwxdMH9x6Upls3Tl4oVzL495MYwX9p88duCNN776dAETE3tg xxrdc6lpy/rjP5p6JZOpU6f8/r1r3GmONT9s8rPOiAihMCPtXb120ZptcxavL0pltn91QopXXjDv y8K6V4LDJicfP3yoZ7fhE8a92bRtA5WDwU8VdH7q/70Ja6fv6nV/RmDDj+sLh0cUja49/5t1zz87 csDIp9J4lyNVRNV1eLLCgfO79x+b9f1ll8uuEjCm8oWLFR8+pM8TT489cOBEndpVaIrWFJ23oc4f MrdgIsEaAB5F8Lnk9Nf1578566iFgIWAhYCFQN4ggLh6hG/h7R/UDiUKXnnlFYR19ejRo3nz5uZy cI7fFkx9s/0z77//fvhYLly4EPQDrANTsGmAymX7aActQFVUEWjRosU9pjF4I4LoBx54oHr16pGR kaC16No91uGW3wUUwBE8VjzNLl26oCwtNDRBhrbYbrne+mohkBcIWMsJeYHq3bWZ47EVMVu66EaB OYmPTSxWtGKpqOO/bj+bRsgCkkt6zh4+uC/pbO+Bg++rWXLf9h9PpSMVpQgb29FjpzI8XMdm1ZF1 UyEEBi6UlJtlkbvSxnKE15tyYP9xm81VtWYFVWUKRZWPi004eWHHwcO7KSRoISJJKoDEnKiIwPE2 xNdhYQqGJHTYYHpGYJ7hjokqAojuozU5MyN9/qJl1avWrd+wqsfvRZ115N5ESQODyoEAofydEWYG gyYBz0NZ1VCpDp6HhvMh6KKxp/s1LytSrF/yeo/P/mS5oiJRDFwij78+aV1EkfKDB3dOKOR02VjB JsTExxUvVbZYsRIx0bFFiyTEFY4lVe29qe+88PyLDz7U8/EnhhiaKpKRuxp1+FhI1ypWqTzz4488 Xnfnzh0Wfbk4M+CPik8c9fhIVF0/cvzYxfPnFE1p/mC7jes2vDP9zcefGDnjgyXPTX4uMTGhW9ue zdo0e//DuaNffK5Mydjrp44++9J7ieVKMox/8nNTt2zbMWBon/JFYsPD42IKJ0RFF4ouFIsiC06n KzamEP4rkphYODbunWmTt+/76bERPYsklNm4fd/q9d8f3btCdbL9+vSX0+Vxb868fOVwdKHwCNwe HWYTUJiQliVUqkBNQoIIBJo1rFu8cNTX3y6VEaQHIOGtC8Js5OrEkzB+gUYi1luq9d3dD/O3qwEY vIZy7ziUI+HWTRYCFgIWAv8VBFD/AO8D5oY+P/jgg40aNUKons/nw0HQv1wCgUZMdoGFzo4dO27c uBGF79AmZm2TSeayfUwTEIFGbDYbuI2pMCRmb7ls/29vh6Dy5ctnE+N8oXnQAWBig7ZAAF9BsD/9 9FMAbp4ytcKnufO3nbIusBDIJQKWTS+XAIbgdvzx57QVHYn+SZZLFfX4EuUfaFL346U7zpy9XKFW SRh29v6yQ4gtUb95K8+VCz9tmrt1z5EKD5TnGe2XrdvJsOL1qpe3I2MjwYsiWIL30JHDLloP+Hzf fDNn/+Gk8ePfS4gPl7JEjnAOGDJ0zzPP9X+k28inX+w9YGBCYhQSgrGUzetDBJrLcBc0Uv//tmHH yBli+CTAi1C9nHzl1wNJgwb2N7K1IHkMypkrKL6goqoDio/rRjYWoxICZXATk9mBNQYzieB70DZI 87zikRwO19L1m37Zl8yyZVGb/Lvvli3+fts7Mz9MjBSyLnkYgvT4AmfOXZVpUdcCnAYSyTg5bvrU N96b/enjIx57ZcoHkQ6URCBYLgosMoK2YcIUOACgdGjXNXJx0SEDHh0yuG/n7UPeGPNM7yFD1ixf PnLUSD3Nf/HUxUkTX5076f31W35IyfCPeXRE2/vvi41Sp74/2U8mVq9SvFjZyqjLQClIo5ngzzw/ /qXhm7ddfGjk4AEPdzx5dPve3cmGjdGunT5+3Ov3/7TpJ7+e4VXSUH2hbIlKdaqVzbqc/MvufZKo 7N6TVKtSkbiEyPETXo0pVmzyS5Pnz13+XM+Gqi5KKiOwlBhABQsV6V2MioKsokj+2Pi4ZvVr/bzn V0mlUfyCVLFqY6TPVg3SbXDl4P+DsObQZvz7Qw26mphrk/87ZO1ZCFgIWAhYCOQBAiBL5ngL+97Y sWNhpFq8ePGgQYNy8arwm5agFiZjxE7Pnj2R9AXJS2JjY0FL0HhIiIfZiCjC1chYIoRgk17iE1Lw mQeA/dYkGod0sGLwTHMfOuSpxD/2xewj1DAfljEjB/m5eQRfTXzM53uPdfujttaR/wgCFtPL5weN 4cBc+8HfvDk03LlCGDMlBbYxRmc5lg9v3qD6e1+s3rBqa6taJWlVWbtiS5GytROKFW9SvwatiLt3 Hh72QAU5I/XnTdvKlKtbtniCHPDSOifY7J6MlCcefdTJsiIqvsn+Xl27dO3yoEzoqOBNsWzPfo8Q HPf0mJdff2XMgq/m9e3X94knh4OB2F0Or5dysOASKG8OFwWDrWGghR8mOoI65TSlXb2ccvWaXKtB Tc5BZLhlUkPyEQYMMEgGUUYOZjsjgwjuxIYPfDEyR5qbQf7Qno1llGtnT0yYtrhB/fJnrzo5NZAY X3nECy927NJazkpFQk6Wt69es37bnsM6na5rblZn4iILP/vUmGuZWYMHPVKyZMmPp08WJVRph0+M iGFXpXmQa46QWMVPqnRizZqfLZy/fPb8Q9cuhIeF+QJ+FHY/tv9QIM2TkXrtl43rTpxPIpxF5n81 4+fP5zw5oO/SlXMWrVrtVWv17t5WlEQecXiF4r5atkrwHpjz4RcHzxd7dOQInvDu37Vt+kdrJMlr E+Chqjdu3Hjnjl1b92yQCTdsqY8OerJe9bKnT57dsnVfqlqoa/fOrzzz2KvPvOGzC6mXL36x8NM+ /QeVLVFKVcDcaElS3Bmwu6KeIeqqo6AhbKAaY7NVKF103qaN11Kyyhdx6QHDlGpCalQ6BMS//RcE 93dQrX8tBCwELAQsBP4RCODdAN6VCNhDlFf9+vXLlCmTS7UxNZvEA56NcHGED+fMmTPRMuiHeTyX 7eN2sx0YJyECbzX4es/4DHoH91F4SJo6gE3dM9EmblDAlGjuQA0AiyMmzcs9tlYLFgI5Q8BiejnD LWR3YSzIXujCiIANY8Qdto4LFcYFY4+NVvUAWatmxUSHcHHfWZqUk88mHz+XVrP9fVEOm1CudOGo yFM7f/V7O6advZB8+VqT1jWjo2Jkj4RMIrKCIucxD/XuEh/hJBQ2KWnLjh1b23doP/HTmY1KFVOJ LLCx/o+Muq9+89mfvjdv/tevvfzc9q273nx7fNGSxWnY9FQPKBpIGRbr8GkE6hEGzYPhDkQtM92n qeH2aFR4EOG3SasOSkf1BAkdRF1zJN0MVkMPUhKj12B2Qa9Ng/QZGwyBKM1OMFfnf/3VuVP0O3P6 PfPSJz63p96DPSIai4JXZEgnyraLMtm0eesnnhklKqjEkC4QrEA5ylesXr91Y5ahhg8dhjqqEJZ8 PT0tw1u2TBmGEOEzitEXi5g3zpwp37zh18tXvz12YrKUFRYfln4yyekK++LjuTA5nrt66e2pk5PP nC9d40HJr+/etOrI8Svzvvz88JEjClXqncnTWIGPiE7s+3Cb4pHcyR2+LxeuG/LavGpli+taSruO D9Vv0o91sAwdUEVUmI9SCE5lJY316DDT6Q6aIb9e8i2h20rXrD1wcKexY54h0rjXxg1bsn61wus9 OtYf3HfYfS1aDxk9nEBBiYBut6N8BkokoqJFAJlg4MAZEWHD97SMLDUhDH/Jxi9HRUYWOJ9iEQCP Aw/kJuZsYmp9WghYCFgIWAj8ExAwXwmGDRv27bffwtOyYsWKudfatCnhEwZDxK5PnDjxxo0bMTEx eA8xT+VGhMlt8IkNysOyB8dF7IN0gfhBYm4a/9t7IdEUYb5EmXTrb+8K4QXZEs0um4Y7fIJ/4hMH gTCUDKFEqykLgTtBwGJ6d4JSHl6DP36MsBgF8PdvDk93IQxcRLArsmKT0lTSnlC+Ys1aJbft25ea cibpYJKXiKjd8D5C8YQVKlSrXs0f9v/q8fj3HjiiKXKr+jVFmNwI0AUZ7hU2IW74EyMa1SypByJo Ku2rr+YPeOzld96a0XjumwFZhKMjCt6VLlblnbfffmxI5+nvz5nz6crMTNv8pbNsYX5GhyumaZML jl8GwzBWsFRNpjj4HBKcvYTNxfi1LCcbpQVASZGiRAIpIXU7OvzbrQYl+Z2TGAF6Bl8MkhWdQV09 hqnfqu2zcc0qVfApgXSGs4kiwYYhwFCm/LB48W6fHB0T27x5ZY9PsqMEuoxqfnYfhlaUgFfkmbNn 2UkfihBM/OjLb37Ytub7lVGaW1f8OuvwE/ZxvXqdd5AeTSZktpDTmeL36Xbe7/NNmTkZXPW5519b +N2axZNe3Hk85ezJ86t+OFahac1jB484FOli1pmDpzkbo5Ur50AZvrTjPz3+1LstOg57dXiDK9dS r1y/UbF4oou5kerldN3LU6THm8U7Ij2+TDC9cGeUwyEc2Lvzp02bO3Vp+ePZQg917x/Hs+l68esn N7z+ytQhY17p1LjxsY3rZ3/6SYtu3SsUi0BpPtYgekhnCvAkVNgjGNbl5FGfzy8FwJAR6wiCbVC7 33my8a81p9zFn5N1qYWAhYCFQMFCIBAIwLty+fLloEwgDLmMl8Y7BmZntAmbG/bbtm372muvLVq0 6Mknn0TL2YvOOYbApDHm+8zXX3+9e/duMElTZ8jNJkI5bv9vb9y3b9+BAwcGDhyINytT3L1nVpBo IpCamooEpwjPg0cPkrLgOLa/7YJ1gYVAyBGwmF7IIb3bBmEG+6s/ftO09VdncR+pijoWsVhQDdFP 28Lva1h/+ZbVJ389unX/QSo8unGN6oGA7BLCW7ZotnTVWycOHd5x+CwXlVDrvpqEhhA/SZVRak5R Za+Rj9InB3OisC1bN42LdZ5NSkpNC0S6kECFFN2ZnC1ClugKFWu+O31qcvLza9Zt2L//RNNWFWEU hM8lNnMUNwgHxjLDFQRUEo6ZqhK4kXnD7ahU1ueWBeSh0knZqBcEl0/kDqE0XUSgHor8iSj0rlGc hqINfokEMxIZXdZQqY9G5B5fvV6TovUc1LnPbYLLD19IUuNVzfjtQpaiCgzJ0xQyi7rsHE+4NAYr Z3ZeJNKlLDvLsEg0o/EUw1+7fCU+JtYh2O24C2QTpfMo6sJVDxuRIPBOxS8HVCw6Ik2NRpF0ekpG SlamR1MOnzmTmeInZXHF2uVKZNTCj2fER2QNfejhGKHytPfeFmgdnFaVUiaMm/LT3p0XA7Y6Naqm Zcm167d4adSTz/btccMWRnGoFxGgNR5qyrpPo0WfT168ePnKb1cXK5HQpmm1VQeT3DLzcLeH/Aoz 9onuRUqVGDhsOOoePjZ8yKIV675Z+vUzTw68niVpWBM1bHYsx7hUMR2cz52WIQW8LGYVgAfeThrh kcb0Bn9aYGuESpo/nt9spHf70wxeb5hpEdBptJij+62bLAQsBCwELARygAAGc5OAFS1aFDQPZAmN mMa3nLEmk2mA5pmNoBpBvXr11qxZ8/jjjxuzeCh4iEkX0VRaWtqSJUtGjx4dFxcHtTFN5UznO8HN 7A6uXLVqFVjxoEGDTKzu5N4QXmMKNQ16aHbDhg0fffQRSqXjuLnlHQIh7IXV1L8PAYvp5fMzBdvB f8bLufFSnk3q8GoefDs3XPBuRwUFXUPVORXVFmySRtgbtWxjf2fuxpXrdu07Vr5OpbLxYZomIRFJ 7WoVY3jPgs8+O34xLa5uo4jS0WpAtSugV6JIwuwm22E4Ex1+lCAQHKLs0zW/w0nSJMqYq3ZeZ+2K T0xjWN7nddqc8W07tF2zbqXXfYGWK8Mvw+gBKBcoHmIOwctoQtIVJAlRdVWIQN7/c2SWwko2eGrC uVCBOEpATku/5BdsEbri0VFUQRUCLI8pjZd0u5qRSsbRpMLpPlK3yRSIKEfzrFPIkBk1INtlOool VJfk1nQKOa1A+xyM8vNPKwYOTlFIN0OhkATBEvb2HTu379iU0nwIbdMY4eT5q6u+Xztq9HM2xCmg 2IRKcLRk1ySPXyjOleBJwuOQRSbASJpLpTjBMezxURRL38hI79O1o/PsjaZdOlVvWq967Wol+TCj rIUjyscoAgd7pk+GVVNz2ArV7tkuOYKIXAAAQABJREFUslT1apHF24VFR9YtW8nhVtMu3eg18dma DRowkteuKw7kIyWJpFOnn3r+5dQsj49x9R48wuU5wigeP7TUpZ2fT/nws1UlatZ74eWnbe40hpGz 3O45c97r2vUBDylEumwCigzyhBq0ZBKU6MkSBZ5PiC2MChkEyYFxU0AelRZAf5HnFLk3gww8+1eV k986CDFJSSIIOc3YYZ80yLW1WQhYCFgIWAjkNQImPTClmJaxbNMQiB9ow936Q5pcDp/gXWaz48eP R1IWk5xAXC57dDNXhK8pyB7sh+ZBkwHmsv1bbs8mTtjBKYi4cOFCtWrVsi+7WZ/sg3m6A4dVPCno 4/V6p0yZ8vDDD1eqVMl8ajiI7d6rlKf9tRr/RyBgMb2C+ZhuNsLc7s0a8dVGRhNUKJcku0CVq1Dh vrrVf/pp04XL6a+/OZiFCU0GC9BLlyvboMF9y1as8lP2l94ezOGxiwYpIxFExvKKJAd8XklBlQPx 8sWrUyfNvH4jq+MjdQtFCdcvXFyyZFnDxk0qVMHoCU0oxPmtX7eO44WYmGiUQWf+NzUYeiKxFEKy DeKKaD2aLla8aEx42LFjhxu2aGaMcbQGE53o8zvsgsPGer1+G4NcVMjfQimoQqAiwA8DNpJzIg8Y jFRQEEdIhmdhbFQlWffKoBs6HDF/S91itKjgWpLxevw30lAS3UNqEqvbdQksyA1dNAkV2nWG5zf+ tCktLbVe3bogQ7KsMKjJTqiI20vxe0pxrA0AIvkJPEoF/qr36vn01PenvhOQ/G9On/b+/C+3ffhJ Umrq10u/Ob5r7zRfgKfTdp+64Au73qRhA45TYT5887lX3njrLdHjcSXGaCQXnELVM1t2KYRWtUrV 1i3qM/C1lAMCaprrWkRUNKCwO2wjnx5ZIkL56ctfSRhlVYLiWI6ia1Wr5aXY86dOFuXZuOLRfXp1 mr909fKFK2WOUUWGh9aY38ksnnL4M7KOJp2NLVYsJsYWEGUhGOSIdDgG7w56v5oLB4Y7p7VZCFgI WAhYCPzzETCpXTbfy32HKleuXKVKFXAkzEq5bw00Bu1gQ4OFCxcGdUxJSSlZsqR5xCSruZeS3QLE 4b0BnyZxRVbwM2fOtG/fHhdANIRmX3lvdkzCDLlQCc6roJ3Ibmpqgk9T1XujiSXFQuBmBCymdzMa /7z9oLdesCKdjjycanhEZLUatd776LPw6MLNmzZFPJsN5cllxRkR2aRJ42WbdhIMWbtGNVIh4PKH 0RGZL2H98WRdf+mlF5F7MwscI/nYpXPnezzUbtiwQYADuSXHj38TNKRF82YUwyLJ5omTp3ft3D5g yKO1atUATUMRcgxqvwGHlI8gV6oR2I14PVmRy5Qu3bxpwyWLvxwyfAjDMqBrGJmdTqcqS3AIdNgc +P3pmswzqBzAwecQYWc0MreQNKcjKo2DNRIV3UUf6BrhcNhRPd1gtqQIz0SINEICjfrsrF/RH+zU +f1ZU/wItiNkPUDwhB215WQpHQUYWMF+/ETSq6+80q5d+wb1aymySBE6i0ScmIwYzvP/2DsPACuq q49Pn1e2svTeFLvYorGgYuwFK7FgS2KJLdgVexd7xV5iL4kaNRpjjX52RYwCgooIiCBt22tTv9+8 Cy/rsmxjYRf2TjbDlHvPPfc/z3vnP+fcc/RsSVkRIklUoHhOEPqLncwSPRi+/kZz5swqLypef70N pnfv8UNVNQHKNh84NOa5trpk8ZNPV8UHjRm1vU0eeFsfOHCgbZpaMjFn9uz3Jn762r//bTvBgduN jFtFvpMPP4OuYAQLxjU0WpUeOVh2ryjVgkr0wxkVHKoy6R0OOfSNg072u5QyfRUFoeMssuL2QQce MHTYhnvu91HXLgmTRd1OtWGWqEHl3PlzXvxgygF/ODEZV9PYO2MGHcakGRlWC09kzftFS40lAhIB iYBEoGEE3n777cmTJ5944ol1SUXDRZt3VQQLYRKHmxE0pZBavXm165cS5Epwm7KyMvw2oV5bbbUV wusXbaNzNGcT5Kqqqoroa+eeey6yxZU2aqS5Ynh/ETY9+O1tt9127LHHbr755tByKC4IRO9Fcmpu LpayXFsiIJleW6LZKlkNfnaCFxSuc7CMSjXQAHwlSpZNtgRNcXXD3n2P3T/45OtBQ9fr1bMC2sVt BhcjXjT8N1tt+5vNew/deKP1B5kE8PCwvCm+ag4aMnCrrbZkkVouk85q2iYbb3TReafus9++yYo+ mbTbr3+/U0499cWXX/nok89rU7V8UOzdt/+Ee+47ZPRouI3jOnAzmsjrFSkcLRCLPqdh1vKJ+V+c TO6158gzx10yaeJH2+ywo+do836a9Y/n/25pJmyuJuvbukNZzSz97IspSxYtePC+h3pVeI5XoYek 8qvxlbin+Outt8FOI3cNWZKoF2vR4r+sR5cirhettcNPFE/FHAa/rJL1ay3VNX0rykyQzcVKkG1N nDjpjyecXN6l4txzz9I03CocVtZB7IhR+e833licXrzeRuvF8d70PDtQLNsmC56f0MvLu86fNUdx fD+Ts+IxUvSMOfSQElrMBGq88vVPP6g2B5951lgMg6xTnD9zzuljx7759luVTi5ZWgyn/e1mW5Dx 3NWV76Z/8967FYaXNTyiiPqWYUydNo2lkVGKczK4R0O/HTg5uHcC2ktSehuH2hzG0kRoWLGEYhhb bLXd/FnffPPNrN33283myflZD3dWXX3//XdmL8yO3PV3ge/ZUUgzPDgJvEmWC47Zlv5+8u6WS4/F DbmXCEgEJAISgTURAcjMpZdeOmTIkD333BPHyJW0kkHzmEsheMgRRqeVxwSBYkskEqSF+Prrr/Fg 5AryV154PQnQubpiiYCCvyhrGilGi/UKr4ZTSB1kj+3xxx+fPXv28ccfT6OC5rEXNHg1qCGbkAjU Q0AyvXqArHmnDGjQBR9rVMDyLH/nXXb73e6jvNBIZbnkQW0Y9Jysu/3Ou749cm/PiC1JY/jCKuYR VNNTjFP+cuZpZ1xuaFYmnTOTdjZXiy9hDgdHbF+6gU/laWNP/8vYM1KZ7OLKymSyqKKiwvWiApHr Jm0XHCRw2IRe5EfefEo9yFTMdbz999/n2htvvOfuu36z7W9hnnN/mvPS8/9wcxBNIqIUOU5VzDa9 wCTyylZbbPLma6/qepXql6mwVjUdhqav+CN23mW7HXfSXZw5k2mieYYpYmuqrEKL1jBqkNUcdFDR DEsxXRKI5yx2GTeRtKdO+fSRRx976ul/FBUV33///b/5zZaLF1fedOMNEyd+Wl6c9LPpdz/6dMgW O+66+w7kJ4f2WqFetWjxo089sc6G65eXdRk2YMjvth/x3ptvP//SSxUDB3mZLBkBNXICZjI1VTV+ sVdTmzU0DIxGNgfTDMccffSQYesO3XiD9dZd1w71KR9/nnKdW2+6Ub3rDqLLYLJUyC+EydMPIk9R oHI9NWamPeY/19aUnBck7CQ9wk6aqq2+cPyts+bPxCfTsoxpJF7PBTvs+ruQBwZVVdOpmurbbnto hz1GbbHlJoGTsYlnmksnyTJPgC+WfeZ/xfkH0thHgjXvty41lghIBCQCnRgBsqhvueWW48eP33HH HUkct5JICPohSBF7KMpKChTVhb0Rpjdw4MApU6ZwEeEYtdjXJWYr35bQXDSHfBYcdu3aFVsikjll o4Mr30rzJfApnEbnz59/4403QvMG5d1WUVKoIZie0Ln5MmVJicDKI7Ba/zNYeXXXPgkQJd7LI6N+ RJoiVpbvo3hXF91t/NNUVDLKkx0FdImWuQUuKfJymNTIUR558eEyrunYkFR4H/aewLFZWue5eDAS Y8MPTY9AlW5tJsSgpfmpGihUFnOZapjkIMXHMIptGZkNyc3eq2dPDER8R4zia0Z6onrE7CKdBauI onByLTpncMOzkpKl5aWXXnbpyWPPeevtN0aOGLHZZsOfffZpTdGD0Ay0uBemjCh/uu3qKS1IsFIw NGsNt4TvjEQc0XwLUofJLhooWVxnlPcZMCCRDAnJqeDQqRqOi/bmgEFDenTvgS1LJSd7gNaBoZkQ 3y+//OqZZ1/ce+99Tz3ttHWHDSO6STxu9+7d88tJJIFAOw3nilGnn9OtojTIsDiOelptTapbr94H H30sUHXt2zceS9wx/rpyRTns8MMS8VgAo8P5Xwu7dOlSqyXpqZNzdEvt2bv3tTdch1cqDwOLWzaV 1m0i0Cjx0pJLxl+74y47ky1e8bIWUAXBd9/POOyIo3BDJSQn7jJ2oqw8YcUIoxKEGayzsGfV1VQv 67gffvy5recMzyoqXuec6w/ab7/tgjTxZAy7ZO4tNzy1aEni6kvPxAk18pclEinmzeiJ8WCXPgwe xXK/JfGLask+coyJZmjxy4z+lZtEQCIgEZAIrHYEmG4Jm3nZZZcRuJ+wlscccwxjPpNj3X2LlOKF AJkM73Ak8gGQnx1/Sy5yBfrErZY6c+ZnimiNHGrAG/v06fP5558jR0hrc94lJNMQ8mnxq6++6tWr FwyTLnCKMqJ3LcJkZQrTHNvDDz8MbiKcaV1pbcty60qWxxKBxhGI/ktovIS8u0oRyGWxFWVw4iMy SeSHmR+b8twt3ywv7WHjn9nEKzjjGqSMRykeZ559YSaLloYxAkbXEZePk89auqgKxqWl5VXN9jOO Fsc4ZgUZirmaTauxIJ3TElRiPduKEUBGXj2kRk0USnJdoxE9dCw1kwuN2+6+b/K076699qqyOIkM aByrnOmFdqjh4ehCzbL4XEYhUbSs5cRzxDmJgooaARYsxdFV3wtLySSQrf524cLigYMTbioepWCA nPma78xbqCh2srgioWjVVpghQYPmxVAl0GsXV9b07DmIH7lLPBOStzqObROFJsqNwE+faDTzAwyX XpRjwaBV4DbSuplSwu6+AY/MqF5NoFRELqF2xtNKUc8OA2fWD9/OXuwM3nLDriycc6GM+Ukl4r3R xBlxInxDM+nMpIlfDNxgg249e+Jz6bs5y6RdJuXgk48/3WDDTcvKK4wwU7vgx8lzgmGbDzPUrO2T XtbXrRxhVxJ2z1xQU1szuzxeaup9FiZIv65ZNXpZiTPpu39edcH9hxxw9u/G7KLmavXIfTci+vmH zD8colE01+a3wkNZdqFl/5r0y8dB1I7FExiD5SYRkAhIBCQC7YOA4GYkqXv00Udfe+21gQMHMu1A IQQ3a4VRLpPJxONx1v7tvPPOd9xxx+jRoxEIcYKVsReSm99V6lJY8D0OHnzwwauvvnrSpEk0gSgm v5ZSxyabFmsL2dPooYceilUNosWetmiRrUkJbVsAg95uu+32pz/96ZRTTuFhteKJtK0+UppEAAQk 02vnnwFv9ul0Bu7DWC2MJ/mxkuEyGjEjW1ljWRaE8rzZ5wtHZxxE7/zLtjwBiK5qEDzMPRzmOR5H iOaizge9hF+V0+NksUsEtRHXUhMUKvIrM0RAUQmN2ShVCLGvYcOjTIFSooBggNTFlxLPSN1TrUXV NbZllMQMmIkWar6CZ6YVkvUt9IxATZuhHbkmqjVWUJLTcGl09IC8ATTuEpxF1WIp18YNtcRY4KeL NL3UVTOuG5kAFU8zexD2JBNNTjVGkIpomQ4p0zNeparDzFjEhnp8+2RRnRPNRKGSiMcz5O1TDQKk 4Leps0JOc7FgkgPC9YiZEs+maouTcZxFWS1HcocUxJTlerlgieYU2ZWmrzlqHzVI+16O9X4F9DGw RWRR03F+xZO2uLQkS5IIUktEz5Z9FCYV2108nsikMjrpA91UDErtlfkkxVWzEFQj9CwjjZxstsTX HYLgBASv8WO6TdaEQItSVdR6QWVVpd+nx7o1uWzcVkKWCkabeO6FH0DhZ1DQbtmPomX/GsAlmV7L MJOlJQISAYlAWyPAuwEb7GXBggVbb731qFGjbr75ZsHHRFMFitXMloX5jlowpRNOOOHHH398/fXX RRNc5KDVAoUCxI8566yznnvuuQEDBgg7W9tSLzSk+7AphCN52LBheLcSCkXQPHRo2+aagyrxP8Fw xIgROP6AXksBbE4TsoxEoKUI6KzubWkdWb4NEYAksXCLAYs3ddhAfcnR63qeONW/Uf88cpnMW3IQ mL8HQYysdpxEjI78BqrOHS4SQSWK1AL7ifKtmaQtj4VpVzOicC5BFo7hqjZOgHEYhWZSJu8XCkn5 1ZaXLGgkNj3aFHRC6E9ZLkZ/HGHO8vDV1ImuaRNWc5mNEamohALRNzfGaYfU53wAI5GfqccjZ1OF 1HEYJQnXksF3lLx5WbLixTNeOiD9eBDqKZfcCW7gYChLYxPVDSiVYbmhl7P0eC7LHKV70EmVGCaR bRObGpNCnmtFzqA11anSsi6YCmPkcccuZ0AtA5wmwbBIiZvZ0LG1ai9tx2xCv5Bj3jdMNxPEAmx6 rK1z/DRBU8p1iJfqQ8XRlr8IeJ4j3q5+EH25NOBmoQcdZbUkOemIlRJ5jPLxlRifrEKMYsuAG/Xh gAGp3MkmryXgvYpXjZOnbpSRfIJMgx5ZJhJuMm2rbiqM50jArvsVVnE80J0k3q1430Y2RYRF+8hY G+kRqfKrB9b6k+ibKL9MPvGaZO2Qm0RAIiARkAi0EwJQGrbi4mIWpOFsCaOAREEn8q8QkU4tohbQ JNEPhnfI3iOPPIJlr2/fvjTB9VbTpIIOJFqAkQ4ePFiQsZWRKfSst6chVGXPxi2CCOy+++44oAqO yr7VXajXUItON954Y4yKVEG3dlGgRdrKwp0Bgeg1Tm7tiEBhkPr1q3nd1/RoCFvxRklYDff5P3+R VSkvKroOAYn+yRv08iu4uJdngPALjiJ+xg+Ao2glFqdY0CLzXDRt5G1PXFumSL5w1Ey+pWVXxfnS vShSuLVUH02zcnhaRm0Jw1/EHJHLX77RvLLRcfRTjFSJ1EC9iPtyxmYYukeQT8OqqcrhQxiFDVUI TClGUh/nV/iH60VJ1AkSg4UrQkEzWHYYiyfz6xORHNom8Sr1SJzCAjoFT8QFixbDJQ03QskDNiiu HrFflxCkHmsEFaMokcUG6AVZh0QVrmlZcCpIWU2mlooY0rJONs+s8nrnu8vTxDUUUY4byU1lMxEp hdP6jPlEjcF9xYfGir7RD+ZTOhPTWVUYXc5GHNbHvxQbWgSaCpXEmdaodlw1VxnTiWcaZCJmpyuG nXEc03cwd0IQ+cvbfqN9/jGIRwKEhcex9CHJfyQCEgGJgERgzUWASYwYjwcddNDIkSNx46yuri70 JZrfWrJB8KAi0YqCINhpp50I8fL3v/8dAYI4cb0lwqKy4n2moAZL5kixwHdP4V3Z5rSHhpjWaRT9 2Y444ojhw4fX1tbSELfavLkm0aBRIAU3gQO6NVlFFpAIrAYEpE1vNYDcaBMYgRhnI9ZDsYKzxLLx OroYUaAVbxHDyLMMmAVMKc/gotIc8pofvfdHRxEFjCgN16N/WEAXWYGiwpF9j4hY0TEloXl5wxYc K+Jj0bUoxMfSv7ygaJevKvYRgyswisL1/EUCsqjQmcg1n2+HhqqYSENwFDKEBmkoLznilZwLTfPh RPLqRBcjw5+JVU7VFmbdKSf+5RG3pnazTYf8Ylpd8GHUcwtm/3TxsWermw3v0bcrToy+nignYmc2 NMzYzB++euOjiYM22ois4mU0iZtsGMW6xKrmL/7pplse/ds7n43cdWu6Tz8iBEJCw+iQUWxXLA8M fPz+ifzCPeyR0Vo1YCP7IDROUy3ChmqM4hGnE2ovxSCCmjGeGxEdw2oXZYWIzKIUU1RcN7X804z+ RbrY43mihiY2TwyTQUhAFmyg0GOdVYh8cMWeSWQXLIERC8V9UyfQDqwQ+6CFvgERTIU5kWlNYJ6H dOmDEo9j6Umr/yHki27oFrZEFJabREAiIBGQCLQHAswtcIn8DMOkZK677rqsrCP1OQdcR6OWchtq sTGTsU8mk2T6fvPNNw877DAoH9wM7sQtmmtpX+tWQQhawX9ooqXqNdmusEnSRNSNPAI0jT2NPafs 2ZoUsjIFaBod6BcHoi320ZtBfmvz/q6MqrJuZ0ZAvrq1/9NfxurqalJ3eGroft2y/zumJFxuafk8 zcszuIgs4rEZxe2gLGvzouV5EU/jOkYjcp9HxI+85jhLYgrD3xJLkqcSfoOFdv+TvoKjuo0is6A5 muAZgrxoFoHmRbE4WbEWCYxoHv/AnfLOnBDCiIjCpkidgCoRpWG4jCiYakWhNIO46U367I1nXn1p YVUYV+JxlYCUOsv30pWL33rnPzPnLMDVE8dQJTAJhsnKQdPW3n33tT8ecfh9Dz4cL7bdnMMKwDAi ewFfL001nPTJZ//5bGqa1PDwKXTzCQZDAC9mPKx2vkMwGEM1o0igkEwyWKAnyjCis6ow1EObmKWh mkPTPLuKgKHbUZdQgXJ52ygTQDTb5DcoH3/iyUQHES5RnFAKMx9Fx/xDOvuoKiJjAX/wUjWwtcAk EgueqZpG5kGVDHxuYGpkWicUTegbkdEPAZGM6NGLPyBu+rHllW3OLpLJdC9pXnPAkmUkAhIBicCq QwDyUGBfm2yyydNPP73ZZpsxyUAwIBstbVfUKuwPPvjgadOmEcGSnK40FE1hK82UYIxohW6CT7ZU w8bLQyBRFclsqIrO7NmoJa40Xn3l7wo+DFB0kKS3hLcRraMJ28rLlxIkAm2CgPwttgmMrRfCGC0G aDFAtF7QWlpTJbAJRi/L/OCNyWUJa+/Re2Dnq4CPWZZv6DFShhuJkpJ4ma4lcmGxosZLSv2EucjL HXDIIb/fa+8rzr7w4YefMAyLCCnFZRXs80yUJHU4Y2IsbN3WhjyqQQX+J/9/R4WCrVW6IEAeSAQk AhIBicAah4D4bojaEAzYBTyHVXAsSxNMo3C3Rf0q8EOEbL755r/73e/IPUsuB6SJfYukLV8YwkMT vN60Tr3lBda7UlgRJ8yG9e6u6tPCa9uXX3551FFHsV/VLUr5EoFWICDz6bUCtLasQtKa/DgYyWTU YGNA/LVNplO/2oc20SirZs2a8/IrH+617zFpZ8nb/zeVmCZZxU7o6QXTZ6T88MvPPulvqaWO55Bh L7YEN5T11t24S2npTdddN++401579Y0jd9mpuChZuWShWRpXsFxG/Invfpj5sDoCbwN8qi2fsZQl EZAISAQkAhKBlUNAvCEgA1bDMQeCRHHAawMXWyqe6sL0JOritLn33ntfcMEF33//PWFUkClaaanY uuXxCH3hhRcI7Bnlm807WNa9u5LHrHzBdodYOvLZZ591794dtVdSZouq07RQ4L777uOYWCwtqi4L SwRWDwItHhpWj1qdp5XI6h85NkReB209DK7xKELFPMVJmsYHb/7fR9/8dNZlO99+7c0PPHBDoWO4 wxcrRXdceuGdbpp0A9n8jfW3Hv7sc89361rcrUvR7ffepZaXljJjsdotVpRyHdbDgXS0VjFacRe5 XBYmszafhwp6ygOJgERAIiARkAisJAJMUmyCnnEgpDGFiY13CQ6a3wRyKF+IIEL1/fbbj/R3pAoQ wtm3SODyTZNfjgDvJIQYOnTo8ndX8goEFVMkGlZWVp522mmksFvNTI/VkrT+8ccfP5HfYLMr2SNZ XSKwKhCQTG9VoNoSmcsG61/XqWtoYjRvwdj9azlr9hk994k/kq5+9L5HiWGZy6auvuL8U889msxy JZmEYmVmTp/yhwNOOfuua/ceuXNR2sE5MxU3SdLavajEyWWD2iU9eg9Y5BCVUwkcsuexYD1y57f5 CkeIE02NPmSGpKiL/PuZ5ABLzHlrNmqrQHvAYROvF6tAvBQpEZAISAQkAk0jAK9go5xgYhwzZ8E3 Pv/8c65sueWWLR2oBZdjShSUCV/Q66+/HuMekhEl2mparRWXIBsEGhIPs02k1WsH5dlQngCk06dP 79OnT70Cq+iURkEm33hI76Cym266KY6v4voqalSKlQi0GgHJ9FoNXdtUZNCOWF20IbCTMroVQYnZ zbb1f738r08+n6oocaK7FJXb/cp7+oFVFiSMWEZJ1di+2r1n1+6DBpR6vuG4VWq8VNdeePyRex9/ 0HZTtXb50aeM6/HbzS+7+KIZ8350dJ+wXN3T1Z9PXjhPKTrm0ENtVXdzhDvRCF92xhlnlJWVEcB6 5ae3FfVoTbwOOGDCHmIsZ7I18QlKnSUCEoG1DAExSYn3Brr2zjvvEIeTfb9+/eBUjNjwHxhgk70u fL+jPIWpSxBO9iwFFC6dTUpovADSBg0aNHXqVPIfQCZFK41Xaf7dwkyN5ZBoKAMHDmx+3VaUjF7T lhlURXW689Zbb02cOJFUhNBj7rZCrKwiEVjVCMiILKsa4SblN8ju6o4XDRZoUuzaUIB4j4t++em2 Bx+q6N27m1bu2HZaTRthpptd4hfpgRbormoaVuhnNUXPKURpIf+65uWC4RtuctRRh486YKcvPvtg 3rz5JE/v1bP3wAEDevXu3bdvv+4VRZauetls7769e/fq1b9/fz5k8ukRyBipC5PH2oCg7INEQCIg EZAIrO0IHHLIIXC28ePHR1wkJLusKTwbW9RvKsLx4GPCt4XjFlVfvjACS0pKmGFhetzldPkyK3MF gYKOEvcSgx6scmWkNVmXdwNBjDkAHPZE/pwwYcL222+/xx57CPSaFCILSARWPwLSprf6MZctNhcB FhE8/eADU76dMe68y68/5WbXiFm2/90XX37y0eeeMts0cqkfl1R66Xfffr26ptauzpT6brjeDvtt P3zAukMGbj5kycyPb7rnb9mcR5zNM885J6ukPUuxNc2c990PJ15l+0XXXHtNsR7zvYDZIpvNMnAz yTVXOVlOIiARkAhIBCQC7YcA7ALuwbSFKe/iiy8+9dRTjzzySAJyirmsYK9rpoLUogocphDQkivN rNtgMarDvmB6JG+gQJsYCes2VFDv66+/7tWrF6yy7t1VcSzYLyixIR+DHtu//vUvjsWzWBWNSpkS gZVEQDK9lQRwFVVneC18/eJgpUbbVaTi6hAbBn369zj6iIO33WZ7J7wJF0JTUd954+XzLn1zvd5k eSMTntVj8ICP/vPup2+/n8yov8yZOezwk3fZZXNSjBuBF1bWxBzPMC1S1Hm5nIe1j5x4QZAIotSC qdoa13FzLNhTDRags7qPaQO+17buJasDJdmGREAiIBGQCHQ+BJizCpY3suH94x//uOyyy9jDqbgl 2EhLUaEWzp/vvvsuXpdDhgxpafW65QX5GTBgwHPPPcd1VG2dSnVlNng8ZcqUvn37JhKJBu+27UWA FW6oLA48//zzt9tuO5ZHim/Eq6h3bau/lNYJEZBMr70fOqnEIx4HnStQO6FSnuwRJLITb54f7H3g gSNzudmz055BgnGWHWihl4n36PPA3Rf1HtKtJohbfombXGS4ur0wc97YE79z3XSoGGoQj9K1a7oX eC4Z0BUvymbBdZbpZQI/5wWKbdhKHnw/8EkcxCSEJwbfMpmcOjHksusSAYmAREAisMYgINgF0xbW s3Hjxu2555533XXX2LFjmdHYWsQ9EAJjERSRXAtkZid5wMoAgSiqsziCb6nwouLi4pWRtnxdFKYJ uvndd98R3nP5AqvoinhJoEcYEsEcX1mxMHIVNSfFSgRWEgG5Tm8lAVzZ6gyt+MZHcVmW8j0hkBP+ ohQAndegF3FfXQn6W12MQJ1R5KcMJRb6jmXYhlbebfC63XsN6dpnaGmfHsNKS3t2rSgf2C1eHCp+ POErRa5iKHHFcMNAZwlf1kp7pmpppUbOMIJcukSrDW3TjSn20uR6gM7YjTVPjOAr+1DXrvpiNhVz 9trVM9kbiYBEQCKwBiMgWBl0TozPGJcOO+wwgmeSxa5FHK8AgZgEqYuF8N///vcvv/zCLagUswBb oVgzD0QVrG2oN2PGjDafRIT82bNnEz9m2LBhzdSq1cUiCPJkGJMpLcJgn376aRbpIZBvxNIbqNXA yoqrGgHJ9FY1wk3IZ+wjWu+KC0X8r/NuJDkPtMgkpzmEEzOhfvhv6qaP4Q5vzBAnijAI/SCdiemq o2C988iTYISahUtmqAYKUVs0N5u1LZsUDJO+nOLmHKZEX+MPh05gD0QadTGTtW5q7LxPR/ZcIiAR kAhIBDoAAoJEwUOw5pWXl1999dVY51o6o+XfRqLkAVQ88MADITMsQqNzwjWxFb0UWmH4QubChQtb IaHxKkI+TA+FV0MmPZqDzolGOaDR1bAysHEE5F2JQHMQkEyvOSitwjIMFrjT0wBD4SpsZg0VzXK6 KMu5hj9moIYaPpi+AsUzjUDTTds2wc42da2oOJPJ6oZpxBOWFpAPHYdN/qdoFtfKupR+N2vGaaee fNElF8ALicMZiVRYqpcXuYYiI9WWCEgEJAISAYlAHQT4ZDlw4MBzzjnn2Wef/fTTT1v6UkF1SJ0w WLFID7J3//33IwTvRPExtE5TzTqkFhvWtiuvvBJf0GbVaUkh0cFu3bodffTR2DNbUrX1ZWF6oETT gvK1XpCsKRFYXQjIdXqrC+kVtMOXITZGQwYOthWU6qSXgQO7nRLiw2mySk8NXVO3NSOeyVROmjSx pnJutWP5blAazFPiydpMZt7CyhjBt3xMdXhtmqGqe0r42N133jF+Wlmy4uyx43QD/0x+87oaMT0/ Io9ykwhIBCQCEgGJwFqBAG8RMDRik2BJaykV4bszGJBiAbLHManAX3jhhS+++GLzzTfnOld4URFl mg8VOrDhC8oe3dg3v26TJZEG6YJJXnjhhdBRjnmbarJWqwuINzSBAG21bV9arZWsKBFoEgHJ9JqE aNUWYLCQ40UjEIcaFE9XQovsB5qaU0MDppde+NPNN94I8fNCMwi1UqWKCJsZ15s3Y+YmQ7DUKaZh Ml19M23GtzNnegu9Aw/Y4dqrbuhR3o2EsgHSlPx6PJWS0QLJRlqXtyQCEgGJgERAIrBGIADPSafT RUVFMCtYGe6X8J+Wag7Noy61dtllF7KBYx6E6SEZbtNSmieonWBfQmbbMjHx7iQUoy22lna2ReVF c4sXL3744YexIlZUVNCifH9rEYaycLsgIJleu8D+q0blSPErOH51EvqqZ2iWH5rpMGuEOdbseYFZ VJG4/uYb+nbvGigWpj7dXcRHyHTOOf8vp/jpKhsToBtFNDUSXbbfZZejTzlv1L47+WnHcbN8VCSs S4A4U/Nd8q1Hoah/1aA8WQ4BJjPmfjbuSLiWg0dekAhIBCQCHQIBxmrSBaEKB2zQPJEDnXEbksaV 5gzglBF8jFCZBx10EMnicAfFSNgK0ij4IQKb2XQrQIRAirmJJlpKRJvZnOCoBeF33nkn0U1JVQ/T a6YEWUwi0L4ISKbXvvhHrTNCtb8SHVYDsip4SkWX3uece96wof09N9xks9/+8bjEOkOHVhQXMbZH ec/1Et22azLpQ444KqOWQfP4IOnknC223+mBjbcp7TWQ9X2Ok4sZGrSQKFm2XfSX0050nVId702J fTMePRN2YZ5rRnFZRCIgEZAISARWNwIFIifYGq8WsCBMXmwcN8eeVm+cxxEUVvPVV18RYRIJyGkF 3wMF9EEyeYxIaNS2oNBBhKOYaKJthQtpaE7f4XscENT0oYceIsApAUWFm+uqaFHKlAi0LQLRt5a2 lSiltQgBho9UKsVTYBDhmNGqRdXX7sL8NKFypqb4WafILks7PiY5V/VjyaJsTa3FijzHZaDXjDDt ZhVdj5lxP4y5WcdUfTtuplOLjESxi+enF9UjPKeu2G7OtooWhH6xqhRl/Upy7uXp39oN5Er1jh8n szszND/RlRIkK0sEJAISAYnAakRg6tSpOHP269ePYbwVbxfZbHbMmDEbbLDB5ZdfDk9jtm0OXazb P0GHFixY8M9//hPe2ObBKmtra6dPn77hhhsySdHHlqpXV9VGjpEMmaT711133b333vv+++93796d K8yJclpsBDd5q4MgIF/d2vlBMFgI3wD0YCBuxVjczh1Ylc3Der3Q5VNaGJhe6OuhJ5Iu5NK1IZEz VdWyzMAnv7pmWjFVMzKur3jZRNwi9ibTkh5LkDg98F3btEzTcOGFnsNU5Xku//NdHDyjpKursgdS tkRAIiARkAhIBNoBAfgJtOTMM8/MZDLMdJyytUgP1undeuutJ554Ikv+4DktqkthmhPUa968eaec cso333zTUglNlod0sWSOFA4wrpb2rknhEV55ax57uk9+dlLJn3DCCT169ABPSKykeU1iKAt0BAQk 02vnp1BgepLjNfAkCJmikbY1TMSLmWk0eFnoK6qhEITTMv3A06GAhuFF04kBY1YMSw1cL5cxTYvw mm4UnIXZJnBznpPLMk+RdIE09boWzT5QbKJvGnqLZ68G9JSXJAISAYmAREAi0JEQ4KVi9OjRr7/+ +iOPPMKcB11p6WsGVfr06QOxwWLmOA6nLepf4UNqly5dMIL98MMPLarenMJTpkxBMdRbRb6Uosvs 6cttt93GC9tRRx3FHt1aQX2b0yNZRiLQ5ghIptfmkLZUII9geY9NMZ6yb9nA2tK2O3h5phU+05H7 fNaPM3KJmOsbcQ1XzZQb+K888fz773+a1Um15+upJf947sUvJn9rmWRLJ9SYgauFovkGkccw92nk VlDtEMterLKq+tFHHvjsy5lhlI6PD3IqBfUozTpJ+PCe5RtkhHj0h18zwhpLat/BwWsr9fh9RshI 22dbASrlSAQkAhKB1YAA5OS3v/3tEUccMX78+Llz50LzCrylmZyNYsJyxQEO/PW4TYHIragv0Es+ 0XIXD9IBAwbgSipKIk1sK6rY/OuTJk1CMk6h6NakPs0XK0oKxBDLATT1+eefJzE9vJe7kdfmKrAi tlRDWV4i0BwEJNNrDkqrsAwEI8oMnicWv6Z8eBUSQDK/X4Xtd2jR/DqLzPh7r7y0z967vfrZZ1pR UslmLPcXZpwJV936xJPPZ+JFUQb0JT/ffeNtb30wydDcQLMCDHXQvdAp9t2YS1KFyAaYUF0jMGrS uQkTrjrn0pvSnur61SpsUGUZIME6sQ5qmm6Hms6gHkRZ1Rndff4aoOEdGrO2Vo4FpKrp5FzX8RDd wk+6ba2MlCcRkAhIBCQCzUMAKkLBs88+G5J2ww03CN4CxYK6sDVHBoWFMZDCSIP1caXgiMRxk0IE HSJ0JyFMvv/+e8oLBTgQlrEmJTReAI9QViHiZYo0Oth44dbdFd285557SktLMeghRDTEXhy0Tqys JRFYbQhI17XVBnWLGqo7gK6SwatF2rRjYcP11t9sY83Wbh53xVaPPT2oPJYwkqnAC2N2IlFUrCmx ZCxVlDDUMJGMk1U9tAx8NXPZTEnSePTue978cGIlpE0JuoTVVa5mFFXE4vGPX3t1/31H9SmzPIWJ MBFA6LRwm223O/7E4zD/Fcyo4B6Z9Oo+inYEQjYtEZAISAQkAhKBliAAo8Pkde6555522mn77LPP yJEjYUSQN/YQmCaJiuCKFKuurmbpOx6YNM5FrlAdOY3rQuuY2mgL78qBAweSsEGUF+yxnoWwcVEN 3mX9YVVVFR3kLm0JbRss2bqLyKSbKP/ll18Sg5T8CmVlZQK3JqFrXYuylkRgVSAgmd6qQFXKbBsE IFpBxu09dOD4227aZ7ejLxk//rZxp773zyfnZpz5lUvSn39+5z33WF51Rc2C+fPnfvDBe7cHP5ta z3333qOkWPcD5+2335o4/cfdRx+K2bTYWZxRY2aifLN1B+x6UPcgU1mkZVMZ17GLbCuWzdb0HTQA 8yqrrCmsQu+wskY8UG4SAYmAREAiIBFYIxEQli6Sv91///3XXHPN1ltvjXmtQIqaJHsUYIOYvfba a48++uhTTz0l8vXBc5pDdShDdQEc6/1++eUXuFkh45+43hw5K4L+p59+wjt03XXXpcCqWKqHbrBH MMT79JJLLtl///0LOoMhx23OLVfUU3ldIrAyCEimtzLotUndBm1G2JMK1znovGY91bBz2SXbbLft peddqA3onvW8fzz38n9/WVhVVbnEdR575GHTS3Wvrqmsra369JMF0z7oWrHOb7bcoluXvmGQCQN/ ww03GH/V5Xx4/M+/nr3wytuef+WVriXF4rGlF84/8ODRp185/nfbb8OYzQrrTCYd/ZOfmyKD3lLY OzX+bfITl0IkAhIBiYBEYPUjABXB5RJ2d+WVV+61117PPPPMMcccA0vBngYH46Bxu1yhZO/evT/6 6KM33nhj1KhRXGxm+JN6TI/uz5gxg4wIEX3MWxRXhuYhDabHXjA9VGq8LysD/pAhQ8466yxoKmoj BwQ4kDRvZSCVdVcnApLprU60ZVstRCAivH5RIp5WjAsvO3uJpSRrMnfd/0BlPHf4jqf2Hb7B9fdd b2YXhHO+O/DYs0Yce+LYMXs4mWR5SannLLEN1dAin5Pjxo6tqapcNP2riV9MO/G440ttvTYsSZJZ ffHPX0z8gg919w0aqOXS240YcezRR2VzGds0sekR9XOZroWDZRfkvxIBiYBEQCIgEejwCAiuhePl DjvscNJJJ11//fX4cFZUVGCnQvcmqREFYFCUxBg4aNCgZ599do899mDVH1SHi4KtNYIBBQplWKeH MjNnzoTpIROatJI0j3Z//PFHhAwbNkwILLTViEotvUVPUVXARcdpAgnsQUaAsPK9aKlKsrxEoKUI SKbXUsTavDymo8hDgHGvzhrpaDRZtnVipqFq38+Z/ePsaaGdzFj9Nt90UJFL2ry4UaTo2dC2LNuO aYEZxgnJqfmul0gmTS2ZzeQsPYqhqSlazs2kcrnadKaqejEmvsqqSs1QsgnLz6VM181yK5erTKWd VDXxPH3fTcZjgePwSPKumwL5us9i2TPpTP/y5ZdfKH+dqdOyrxIBiYBEYI1HAB6CWyPd4OD0008n 2wEUBaLCbMek2WT3BHeK3k5U9cgjj7zpppvIgY4fJqfN4TmFYsjp1asXVQjKUpBJ6+K4STXqFqhb Zfbs2fiCJpNJwcTqFmvdMcKpWAAHhQWjE1hxve7awuYA2Do1ZC2JQNsiIJle2+LZYmkMFlr+HZoR pu4Q1mJBa2MF8t698d67N19y/s+LUn7/LT597ck+/QZHWRG0lE6ATT/KhWfZCZcU6nxti8cNzVRM y7LUbE3KtAxCrRCV67rbby82jFefvPcv51014e671+3bozqIJUJl8fdTpo064KQzzjrowH1wxVBy WZ1AL3xrJOIpY30UjIVDjjs701sbf1myTxIBiYBEYC1HgDcKNl4xBCvDA3PcuHHQFQiYuN5k/0Vd UWXPPfe8+uqrP/744wMPPBCB0atLU1yRVgpkj1gm55xzDlkfaBT6xB6x4qBJNeoWQCaniGVPlJc/ //nPhVOhVd3CrTgu4COkiWR9yOFUNN0KmbKKRKB9EZBMr33xZ0UvBj1YBYNXXUbBKFY45UAYl9pZ 1dXfPC4ZrIH+/b47/v3vL59+1ytGEH787rvTf/rON6sWZWuNuT8/9rcn7ExNeeXCxUuqv/7yqyef 8d1UbGCf/jtut5kfpJ2cE7qek806+TXo8+f+fPCBB8X9jGP3tAJXS/8y+bvpZFLIeorueiaWK6YQ P+A7p0A8/wBAvu6zWP0YyBYlAhIBiYBEQCLQegRgL7AyaBVTKsdY+cQ6PcHEGpFLAUF4qDho0KB9 9913woQJMD1h6WqkorgFHxMbcVNo9OSTT+a6oEzow60mJSxfAJXYBEVEE8SK3iG2FbyxnnxUQojQ lv37779/6aWXkkaPiCzcool65eWpRGCNQEAyvXZ+THmmp/lBFPKYrZ216XjNdyktsxQ1WVaK7a7m lwVXXnf1F99OsVPzZi/pYlTN/2jaOzHFq6iq+rYymDiv6v1XskE6MWLbHX+z2Q22Ffquz8dMU9cN TYvH7I03WvfwMWO6Js2qoMRSPHfxnMQrr5UkS0yMeKHi5ZyYbfjE3iSlXp5aR4N6nuW1ZjrqeEhK jSQCEgGJgESg8yAgWBbvFcKBM/+KEUZOL3mKBUFqEgrBfKB51KLwfvvthw2NlAObbroppwgUolYk p0CNqC5a50pkCszTPI6blLC8ZOoKUTSN62Y2m0U4fanrV7l8rWZeQTIlEYVw1LvxxhvJoVdcXIxl j4tszZQji0kEOhQC8ofb/o9DjJW/Znl1KV/nJRoQMDfjWORLdx0345WVl9791ONukP7lgxdH/fm+ U887+8gjdw+9tPPD1EP/fPE2hx079vDdFLfEUrU4RrxsZU11TUn33tWLl3zz01c9unW7+tprSyp6 l+leJl6h5py4W73RZltmk8kff5g9bFBfxSeFOh8w8+wuctnEthdFZpHem/n/Qur+INv/PxmpgURA IiARkAg0iYCgLhQTB4LAsGeFG3FZiMkpXj9WJEcQM/ZslBw5ciTkirgsw4cPx/YFA4R3ragu14Vw moaPURLCSS1EQczYC/bYSPUGbyGzIJYCCOE00q8t8ukVUEIyprx3332X9BKC4OWb7bwvYw0+C3lx TUFAMr32f1K8RDO+tMqRof2VX6UaBPi1JpNu7ZIKIzTDxbWJbv0xwZnKR7Pn5Mwe2+68Y6+kESpd 0v0TRcmK8tLBA3r1MDM1jt69OlVTalZNc8pGdOv77puvXHn5VYvnzysr69Kzb/8gl0m5xJjWk0aQ yTnTZvz8+6NPuO3W8apuOV5O0XQ1sumxhRHx+58P7SrtaAcWrkafXQ1TN4hIGs3cHVhVqZpEQCIg EZAI1EFAkCJxgWNBzNLp9MUXX9ytW7cbbrgh/+4RLdsTTKlueWqJ8oVgmzBDzHokQD/77LMxdjVO 86iONCRTLBaLcSra4iLcqTkWRaF2vT16coW9IGBCc47raV6vVjNPEYJkNhIqAA4pJbbaaivq0oU2 kd9MNWQxiUDbItDY95i2bUlKWxECDFXL3ar7Qr383eWKr70XglBTLVNxMgzADmTD0H75dto9j7ww dJsN+w7s67mB4maDXNZXsPrhqqkqQY2TS8fjxQtnz1ySzpYNWGf/ffd8+83XDhr9e1U3Lrpg3Asv //Nfr7zwyj+fv+XO28u6VpR367nvAfuydiEXKLVZx4onvYjeCfyZUTo1+PmfFSCw/iFaTbr2/spk zyQCEgGJwNqMgCAqgl9B2Lbbbrt77rnnzTffFEwJ6xydb4TMFKjOUUcd9cc//hHuR+EmmV49mbT+ 2WefkfoIKtVIW408BsEVkUN1ooCSih0dxNY6gQ22BW98+eWX58yZc+qpp4q1fzSB/DZsosF25UWJ wCpCQDK9VQRsc8WKcZbSchBZHjK+B2qub8Qth8VzrlESM+bM/f64k86aPH3BOacd2rVY80ObGSOw yllfp4Rpzw/CwNKNULO02fOqAiczeFD/0uIuRIW+4orLdttttzPPPPPtt97q1rX71KlTTzj+lFRt 9oWXX9pl5PZOzjcNPR6Pua6XfxCS1Sz/NOQViYBEQCIgEViDERDGNOa4ww8/nBR5V111lcgGznXY V0Mfnet3dpNNNjnxxBNhetxo6UvLokWLjjvuuE8//RT6BHdqnVkPJdmQQCTPW265RajBFfSvr2ur zlGssrKSwDOEnxEGvVaJkZUkAh0IAcn02vlh+P7/RijGzWVDZ11TUqdmHaUJfeo3M6+45d5f5nz1 8Qcfzpo1a+6imgsuu26/HTZjXXZOwf04DLImSREMPasrpmoUBWrgOumP3//SLon9ZqtN0+maqqqa bt163H333aNG7X/CCSfsuONOBx0weqeddnj9jX9tuuE66ZqsZWi+5xq6zvIBVugts+l1auTb+T8M 2bxEQCIgEZAItCkCMCJB6ggmeckll5Ay4bnnnoM1QbpE1JYmWyM2CVxI0CqkNVm+bgH4IT6fkyZN 4qIglsteeOqWauyYFqmCqhx89NFHtbW1ojSnbI3VbPY95D/xxBOTJ0+GSTa7kiwoEejQCOjEkO3Q Cq7tyrmu77oMnZEjBEPVsoFv2ZgVcY3Oy8ZNXf3+v/83esxfzJIeB+2zzdXjJ0DCTjjhD1vuvH24 YMHcBUt8y4yrruHHldLSgcOGFivK4gULs36O2eiicy7ZeIftjznyMD9TqxvGpC8m3Xrr7XxNrKys jsXsJZWLSLw3efLXVbXegH59A9/VVcXUgXoZ8vkfnqR64r8/XgV4P1j241zb/5uU/ZMISAQkAmsp ArxmwLKgdgMGDMCgd9dddx100EGEl+Q6LyHN6TTFmAsEs2rRpMAkQowTXC4POOAAUb2ZLRa0ojkc TZmPqqqq+HS7xx57bLPNNtwVyrdImYLMegcYHnFPPfjgg8eMGdMmAuvJl6cSgdWPgIzIsvox/3WL DX+IgmIUKAcHnZRxEP9j4qcf1OSCh+9+ZMQGekXvvz737N/fe/edVJgrWlK90DPcZLJETVmulYnp OSXUa13fyex94B4bbrrJ5G9nXHrPfa+8/I/H7rvrk08+I4pmaWnZDjuMuP76GwYM6D9r9sw777zj rTff+fvzr1RXp4qSyeOO+9PpY/9iQPYafiK/fmqd7Iw3A7aWzsqdDCTZXYmAREAi0NERgBTBlERy guOPP/6xxx674oorbr/9dlgNtxrnNqIuieaYCxBCV7nCnlpMEBw0PkfA9Pr164ctTmDUnBZFycK+ MA3h3cPFddZZhz06iHab1L8gp96B6AUXUWnixIldunQhmYRoq3FA6smRpxKBjonA0g8zHVO5zqBV LuvyXU3VonydfGuLgvpHQ6f4Y+AhPAif2Top0zPUILvw+2mLwv4bbdErnOdq5dlM8OWU/85fsqBb asE8165NlBY7lbYby1q+owcxx/Jz2SEbDtQM/YM3Pjv65D8+8dRjn/zf/w0ZPGSjjTbZdtttS0u7 hKGfX33u2zGTpeETJ341Zeo3C35ZsMtuu22xxRagz9fOKLtC/o9f4DJPzs7wY2y4j0x1TO0ETyO+ dqun0oZFy6sSAYmAREAi0H4IPPjggyxff/3117fccksMfYK/rUidAiOaN2/e1VdfTcCSAtfiFhvV G6dGhIG57rrrpk2bBuujfOOFl1cj30jE61599dVTTjmFuCnrr7/+8sWaf6VuogghnMCkCxcuHDx4 MJ5BrcsD0fzWZUmJwOpBQDK91YPzClvJZb1MJr0c01u2tjhietGXs865aWEQ81Lp4i4LU1p3JXS9 hXZxqa/EbI2w/z8FYXm1migJfc3XA90PNA5MSHFttoZkPbaW9DUnWg7gYPkrUhQ9VZvGCZFV54ah eZ5jWtGKcF3V44mibDbncpJPqhARa74RKmSVjaypkulJptc5/+uTvZYISATWegQgNkcccQQfPV95 5RXWvzVulAMNwX9geiNGjDjmmGPGjRuH7UtwPA6YLNgaAY1lgeeeey4xP/v3798KpkcTbLBEGOP1 118/ZcqUlSRjTPsIFBQXfcRiRbrAx02xGrDx7jTSU3lLItBxEGiWW3bHUVdq0qkQCFXN0+OZykVl CTUdGkWJuOe5HikRalLZSpLhZUNHqU05NZmqTG0qV51OpSvTubRPUgA9lvVrMJK6mayma7W1qXQa w2k+ULKiiME9ksP/nVxt1RLPzXqug0Ev7zO7dKLCj1OmTe9UvzfZWYmAREAi0HkQgNuQceGyyy4j oqZItNB435k6YVmU7NmzJ/zw4YcfFjFR4IeCtjXJi/DepIlvv/228YZWdJeGhNWRzO/osJI0T+iM QEgdmrPBY+kjGw3BACmwIk3kdYnAGoSAZHod82HV/SrWeceayIdV15J2IpvKKHHdzbkk1MM9JGbW +nqZ4+khZC/QA83DCqf7GD89sp8TmivwNd3ks1w2bttibiAbHKN5NpNj6MayxwyhKpHHLAn4tBDL niPQRa8AAEAASURBVGpi6RMLzWm0AD/uJXny1zF/JVIriYBEQCIgEZAItA4BwW2GDRuGfSyZTMJw GpfDjAkXYk/JPffcs6amBrfPAilCWuPVudu7d2+Kfffdd02WXFEBofMPP/wwfPjwFZVp5nVEiY3y 9II3BLrGxkX2dR07mylQFpMIdEwEJNNr7+ey1D0wIjW/ViU/aP6Pc/z6Zqc5y8DkQq0Mh03LN+2E aRIizFf0rJXoaljFMVu3YlbMNhOWFrPMQI8rhqGzrNr3DC3LwjKIIt8gbavIV62c6yWSlh7mNNWt rK2Zv6iKpOwskGSMjwyFeR8OUjbgMsofjwO/TZYRSO/NTvNbkx2VCEgEJAKdCAFhs2KKZKPbYt9I /ykPI6IAByxrx0D34osviovMn7lcrpG64la3bt1wjCQpeZMlGyxAW2z4mn7zzTcruUKvrnx43U8/ /fTMM8/QCwgee+5C/OqWkccSgTUXARl7s92fXUQqGD2xJ+EssEwb8W2MPVea/k62rNba9m+gakv0 sljup3lfv/OTUqLmyo1EkM5lkzlVK/o541u+iieJU+anLHV+zq4I+249tEzTnVRczX739XvTlpT4 oVOkxoJURZ+t16ko1m2/KqnVTJ/782F/GDd00FYP3XQLS/xcMulZcbDTQid00jEzCr/p6JajWIqq GeRk79wbM2vhw2fnRkL2XiIgEZAIrD0IMLDXdYDkFJOdsGiJTgpeV+gwcwFskAJc4RZ5CDAG4kjJ ojusfM0hipQZNWrUoEGDKC8CfRWEN+dANA0Z69WrFx6nzanSeBl6hCaQOgLMfP311xgqSTghqoi2 Gq8u70oE1ggEZESWdn5MDHZR7E01yqfHlyQOGHraWacO0zxMz7ETxdUzjttv5EtfV8VjsarabLKs OEinFN103Fyg2bhtFgW1tl+rV/Q65743Dt9lcDyd07OLx53xp+sff6ffOkPcykXzFtTc+th/jjxs C6tmRlJ3jz7xqideej5ult13w6MHHjaSjIbpHNFYFFPzkqaqOOlAU1zNdlQbT08rIKxLZ9+YC4m9 ySZYX2eHQ/ZfIiARkAisdQgwzrNh4GKch03Bytjq9ZI3Fi5yF3bEcrsddtjhhhtugPJxnZKN28EQ y0sO8imJAZADXnvY6jXRyKnQkCoEksHdlJJCWiNVGrmFMghEGpFddtlllwsvvPC0005rpLy8JRFY QxGo/5/xGtqNNVftaJzLr2Zec7uw6jTHddLMOKafq0p5G26++/grj4sZJRlP8YJqz4/bYVZRAz/e M+HX/vDl62dePiGdroYxE0zLtuN2omj7UQc8fu89H73y/PHnXbLesG4E3IwXlT18z91PPfOPmyfc PXXypIsuPm2D4X8ftM5gwyImp0YczkwubetGSMROLHxRznocOKP4m3KTCEgEJAISAYnAWowA4VVI Gv773//+wAMPFK8lgvgVuiw+Q/M9mo1bQ4cOHT169J133gnTozwXm/wUKCpSF04oyGRBeHMOorcl Vlu4LpY3eBrHzam1ojJUFz0iqWCfPn2OOuqoFZWU1yUCazQCK/XfyRrd8w6ifDRuLXN8Z9AR404H 0a3d1dCUIBHkdFNLeXpJt6Ebbbz+ork/DuzTf+vtfrv5b347YvvfbLxO72eeelrTjAED+hEgOm5b LKszrJgSqGnH12PJft26THr/w34D11l3WJekZfz1wWf/cv6Np55+2nFjjrnkzPM33aTnUUcfNnnK VNu2XRw9Q9WIxb1QCxS9ziK9zus92+4/AKmAREAiIBGQCKweBPDawA/zvPPOY9EaXp28mdSzmPF+ whWx5wDattdeexFe5Z133hGnjetJeegZ1QUnFKIar1LvLhWhebBE5Agh9Qq06FR05IsvvrjvvvvO OOOMsrKyFlWXhSUCawoCkum1/5NiwEIJBp32V6WDacAXQtOrwbBW68XDRNkP380698yx46++3PEV D8D83IN33/HXh/9aUlqKPS5KqBfqTAPkxsMc5xNB04plams/+M9/frP9iC7F7kP33nra2AtGjfnT RRddqHtKebLs9gkXkaXvsMPGvP7Wu4liCzte1o1se4GqMxeJFZLSoNfBfhRSHYmAREAiIBFoewT4 4gnhYTnJhAkTkA7Tq/dawhVeV7DIcR2LHHRr2223HTly5OLFiynPRfEysyLNqFhw8kSUYGsrKtzg daoI31HaarK5BiXUvYi2rEu89tpr+/btu88++yCw7l15LBFYaxCQTK/9H2V+yJJDTAMPIspwgHUt 4ydiMSdXuelmvz33nNMfe+Tevz35UmlCnztn9l33sNDu0EFDBzPr8IERr3+LZAn4W2oE7NQ1Mz75 0/8GXm7DHdY/7c9nn3rauaf85c/X3nid7hd5gZILMz1793/ppRfXX3+9ww85YNy5l5BgTzfMvNNm PuwmlkElipfTgGad6RK/z2i5Rn7BRuMTeWdCRfZVIiARkAisVQgw1MN5WK6GQ+bEiRPFaC94HRSr QISwxQlzH/uSkpJHH30Ub0+m4EKBFYFCxTgBscNw/vz58MnGF/U1KESoQVvMR60gijTNJnok5E+a NOmtt97CjFleXs6tBhuVFyUCazoCcp1e+z9BOb409gzy4Y79QDEU7HPK7w8f88Qzj9107bXb7rjN kw894hklJ5zwR2KBkRfPUGGFHpY4jhnMg1Dlk+NHn33uhcqWm2/x4h137T5yl+9nfn/4IQd1DUm6 EFf0JUltftovHThg3a6jD+vZuzdp9kIlWlaONQ8Z4pOjcDRpTMNOcE9M7Z2go7KLEgGJgESgkyIA tYM+HX744S+99BJ87+mnnyavOhfZIoaU32B3Ah0uigNIl6BenFKkcH15EAVPg+OdeeaZu+6669FH H718mcavMBMRi4VlgdgeCQZTaLfxWoW76AbNE11AVQx6d99994YbbshqQ8qIDjaif0GOPJAIrFkI SKbXzs+LwYXhDyUYXzhuZ206WPN44rPYzoiRLl3Rjci+Bqe7c8Lthx029sjRh8yZ+/OZZ1+wycbr +Zk0GfB8z/GdjBr6rO4jLguGPf7XpVdZOpurWqi89Pxz82b99PjzrwzNZUvDbMrslQnCLsHsnK9v uPGW+x86uoZUQIHnOG5CIxJLIKasOjnUOxg0Uh2JgERAIiARkAi0NQIsV7vgggv22GMP4pT8+c9/ Fq8ovKXA6JZ/RYE48eoCdxIsDibWiDoUg5sJ9vjhhx+2gunRFrkQCJWZSqVosfHmGtQECWyCIr75 5pv0EVorLIQFEttgRXlRIrDmIiC9N9v52TFQCqaHHmIMameFOlLzOFKmjVL4l5upTCZKdEvxFav/ gHWuvXDspE8+K+05bNSRf8hmAsMyIWmGGhi6aqqeRqloIYHPQoPdRu1Y3K3sgVtfKE5YiZLyk08+ ++oLL9xrt/XivSqOHzf2/PMuGnfmmT26V3wx8b8Y8TwS60WfKQNBF7WINIbw744EidRFIiARkAhI BCQCqwQB3kZgQdtvvz0ROG+77TZCs/BaQkvsWWInjus2LDwhqQJNgnctTwXrFuYuxaBV+IgSx4Vb jZevW7dwPHPmTBpdb731UKbw7lS426ID5PzpT3/CNkjXxLZ8B1skUBaWCHRMBCTTa+fnUmB6cohZ /kkQADNDbnQn49SSGz2m6K7j6YpnZBZNNw2ramFuXrUTszXVywVuFqfNaGEdcwkHTCABKdG9WEn5 YUcf9NVn78+YXH3OeRc/98KTSlA9a/qci6665Jv5SxS9bNbMmWMOP/ThBx5gSR4ZFfKTGokVIHgk 1eMPuig3iYBEQCIgEZAIrP0IiCmQ1xLMeiRduP322+lz4eVkeWIGbRPk7auvvpo8eXKh5IqQEhIG Dx5MvnWRSXhFJVd0fd68eTQ6cOBA6OWKyjRyXSgAKYUlEoWFFYksF6QLaI7Y5TvYiCh5SyKwpiAg mV67PykeQfTN7NebsCOx79QGJZheFMhZj9Z6qzFbV4xEkfLVpIlnXHHv7w8Y3afcvvjMM6rTUL9Q sSwWjBtKWnUSUL3ArlGMwPI1L9B/O2KnzKK5P6V/KYmZLz/3QkZJrj98YLmf/fLdL9wg/eEX0+Yu rNlx5K6EjA5Cj33Iv3jS4sIZ/SP/AwEBPHMgzr/+hcoziYBEQCIgEVjrEIDtwHwgY9dccw2WNxiR 4D8QoeWJHLcoQPlbb70VclhgXw1SpkL1rl27UgDO1lLwqIVNb8iQIVSErbG1SALVqYL5jgOUQVs4 LUyPPad0pKBhi8TKwhKBDo6AfJFt5wekKpigiGWMkyB8ry7l480appPft7OO7dY8VrV4mEtXzXMU ze5apvnqkjnTTz7t5LDvtjffdtuNFxz76cuPPvDAw64Zd2PxUNdiCSO10Ju/uCpr1SimZzp6XEsY qq38MjdlL9x9z61mTJr+4ffZ7kMqtt1gvY+fe8W05j/+/Isbb7bz1tuPdBzPtJSsm4bceaoWqIYS mmqIpbDuQ2k3KNqtYSZ91XRyHuZUdJCurO32IGTDEgGJgERgFSMAERKMDi506KGHPv7445AfiBBc DiJUIHIFLbjOXU6xj7Hs7YcffqAikU4KBeoeCH7FlQEDBiAW19C6d5tzjBlwxowZxFBpTuHly9Ao XaCPHNAdespGMZIHwvfE8fK15BWJwJqOgGR6HfMJ1jXldWamEdhaas78dK2rDepdpun+bdff8cXX c8675uLi8nDnvUeOOWLf664577/fLCixSkmoV5mz3n3ngf0PPHL2z/GSWFFV9YK3Pvz43ffeNe2w LNl1gw03ct3c62/8J1nae6utt0rXVk2bMu3zjz/ZcqstK7omApLxkaTBMvNkBv/NiHfnjap1n0XH /LVIrSQCEgGJgERAItAGCMCCkMIe5gP/wQLGAeSNKw3a0ARrGjFixLBhw5588slCMahUPW24xcbF 7t27ww+nT59er0CTp5WVldQaPnw4JQXDbLJK3QJCJdGXAu2sW0AeSwTWSgQk01srH+ta0incMA1l yTsfT6sJkrtvvckDE66+/v5Hbrz97j222yxHRvVQPf+8C8pLjAvPH2+rtqlqP1dWLVkwI5EosePd Asf5+usv99vv9xdccMmYYw/u3X1Av36DNtl42LdTv1Ry9pF/PPreuy6fOHEKNO7QIw7N/2cQeSiS nSFvxGM2EinTJc1bS35LshsSAYmAREAi0EwEIEKUhJjB7rCDYfWCJgmeVlcCxTDrwQa7dOlCVr1n nnmGqJhUEYWFkLrlOeZijx49EIUBsN6tJk+rq6vnzJmz0UYbURIJDcpvRAhVYK3vv//+SSedhNrL mygbqStvSQTWXAQk02v3Z9cgl6hrx2uwQLurvRoUiLLkpasX/eOV1/oN22rdXuVvv/bvg0cfsd9B R+gOXvVaTSpFHM5LL7xikw37dOveXQtzM7+bMu37lG4Ghq26gbnNiJHvf/B/H3308SVXXKCpluNq N942/pILT62q9IsTRUUl8ZdefnP45lusM3RwqiYV+K4w4UV7/h8RPfG3Gnoqm5AISAQkAhIBiUCH QAAGBVVjD4VDIeHWyH55ZgV3wraG6Y9iv/vd7xYtWvT6668X+rB8eSGW8r169WLFXaFkMw9w3bRt m3TtlG/QwNi4HLRduHDh+eefjxcoTK8VEhqXL+9KBDomAjKfXsd8Lp1XK+YGhmPRf8bit17+51v/ ee+ah14ttZSHHrqvxiuxEiQ4z/hKQrdMFo8desjRtp01snO3GbHZsw9NMBerx5x4cFlJLk2iBS8Y 0r9vhVL27dT/nnHVhPQvs2zTqDXKEpn5mmlWZYNvJn1a1mPomEN/H/i1++6/30l/PkHRTTLz0XoY kT1h3+u8z0L2XCIgEZAISAQ6CQJMvmxMu0zBYi+40Ny5c0mkfvrpp2+yySb1oIC5CQbIwWabbda/ f//nnntuv/32o7oQVa+8EMvFnXbaiRzo9e42ebp48WLyK5SXl9MchZHWZJV6BR599NFp06Y99NBD UVfrvGzUKyZPJQJrEwKS6bX708RbMBpVGV3ruLXXtePVte+1u7arXAEGX9oAjjwE2sB1Nt13zOG7 7ru14qQTsV6BZmXDnB5kHbVMU6tULReqvlKzWLWLxp5zyYJrb1qyoPfvRx9sZtMlPfr1TXThSyNs sLhL6VGHH5mp/DkWU1JqcZGbCzSXIFwJ7dS0b/hQusAZPGgArps8BRheZMzLb8v+XXraOf/h8y6/ UP46Z/dlryUCEgGJQGdAAILHJnpaOMCsl0wmZ82addFFF7EMD3McRjzYnSgQvbgsq8LxMcccc8kl l+BgCeWDjNWjUpxyUVTHsCYW2hXKcMCGkHpQF0gdd3EQ3XvvvbHpcVxot175uqc0gcCCBAx65I04 6qijiOkibtUtLI8lAmsrAi12dF5bgWivfrlOEGWV0SJuQ2grBi+GMBLDLdUH3hG2LI5we3WkTdpl RBYTCWumY/F46DoJt7oyWb5EjfXLpd1UqBTrru5YnlajlSfDKl2Zn1KTpZlSRVe04iDrVVWafUoz oa2kZ1f+otjlFcWlllOr6Z6vlQKwouZcJWZ5UBcv0EI90D08U7ANEnY5moBc3/cMk6iby/CPAm92 LqZd/zmSuiK/9j3GFsd7h+8S9YvIc4mAREAiIBFY+xBgJRtvJmwfffTRbrvtdsstt/zhD39gmmbG xNzHu4rw2yx0HIfMbbbZ5vrrrz/yyCO5WI+PccosC0tEAjJFrfwLT7ToriCkcMAtUXLZe1F0p1CS W5wW5BRq1T0QdA5t0ZOK6H/zzTf/+9//JngMxeqqUbeWPJYIrGUI1P98spZ1r+N3hy9i/OX1rGtA qjvq1b3e8Tu0UhoyajP4ssXjcYCJoIklQs+3IBu6ZSQSrAmwAoia7qqKp6iGHtixQPFjoZdMpV1y VahqjeuHWi7Zraxb1y7JTKqS6cD1dC10YHG5nB+6OTckpzqhoEPP9Z1cJptKOZm0nw++HDmrRHgX 8O9E4K/Uk5OVJQISAYmARGDtQgB2BFmCcW299daHHXYYGfYWLFhAFwnQwmS9/Do3THkUe/XVV6GI VKwX8gRpVBEXBYtDFBfZGoSN65RnT2GxUUy8IXCAAmwNVixcpAAVBR3F0njXXXeNHj0ampfL5bhe KCYPJAJrNwJN/Heydne+I/Quz/Sip7B0JOvco48Y00GDATqXy/pBUJtzYrqR8MO0r+QMT1N8y8df 0/BgZHhaBoaTC3wNykdeQi2Dja42bXI9DG3VczOp4mRM1/mYl3DdlOtmVc1UA8+H9QG4H60vp2wU 4dPQ9EgaDE9MOez5K8Rl6Qi/FKmDREAiIBGQCEgEVh8CTJFwLTgbTZ577rn42tx3333MztAtrnC3 nipcP+uss8aNG8d1jutZ/MRFqhckFKojSmyFK+KAi4Jqilq8IXDAXlysV3j5U1EMTagyYcIEDoi6 STGYqujU8lXkFYnA2oeAZHrt/0wZg1Di12Nm3QFUcI/217PZGkQO9PmvfUs155/oCmSKbemOf/Lf 6n7dOTwo8ddgOpk/f75tQ/EMoyihOIHhqmrMdMIsLE7zWFln+XoUHVPzE6pSqiQZ91Nq6Ifx0q6x Hj6r+JT5upfWtWTghb7nB6HBbKWbtGhp1CMFOxxPiQ5Zk0d2hfxSg1AJoHaF/yIK6/X+1wvuFfqQ P1jWn6hbeuHKUpPg/5b7NRu5jluw7g+y42opNZMISAQkAhKBNkSgYJcbPHjw5ZdffuONN37yySfM 77Am5r96DXGlT58+ZEGAR3G8PJviIi8DyOSgtraWuR45CBFvQWJfTyZkT1wXmiBTnIqK9QrXO0VP qrP//vvv//rXv7JCb9CgQTTKRRRgX6+8PJUIrJUIiFVha2XX1oxOYUfKZHOeB5WB7BXy1SxbJ9bh 1+kxWDLuhnmChMFN9Z2YbVUtqZq/ONVv0BCyJFjqQj/dLZvV51cv9BI5JVdb5LEAz3LsuNorVm6r CV8JvBjjsRJWGjbL5GJnnH5Vdcq9+Y6bFDOn+1qCxOeuBlmjHXLoBaxsVBQnzBSbvh3NGCVBkMmG SjoMp/84K/OLM3L4Ol5QU1NSkfRqXQ+vz6Tj6V08v8rSK327S5hLWHN0pTTwuvhMA/BIOKdXHQuW LEoMVly1KPAMjH4abWpMZUTiZCZSA99wqvn7NlOmObUJzcmxtM+wcAO1NN3U7MDxVCPlazHf692t j64ZAU6nCYuE7NGksmb8FhvWcmkItVjMNrCcyk0iIBGQCEgEOgcC0Kr8R9vIfAe/IlrmyJEjKyoq CLAprvMxti4SsC/mZG5RmCqiTKGAWN0HxaIMBcaPH59IJP7yl79QssC7BIsTVbjOhg7CNvjmm2++ /PLLN9xwA4ULBQrHhVbqHgh9sODdcccdd9555zvvvNOtWzeqcJ2G6rZVt5Y8lgisZQj86r/Staxv a0p3GMuWUxU7UuEiB7+2fC1Xuh0vwE/xeIQK5bUMdQ0bmfvoww/eeMf9t0y4f6+9dgpcP2Y599/z t4tuvEZPuKqXKQps3TdqA/fwiy8++5RjQz+HcQ17WxCqlqm8/96bDzxw78abbffvN94xLEf1QiNU 8LP0XVbnxYxkIlZUvuFG65dY2oxv/jtr5uw5sxd88903n3wzY+J/v8MIeOABe43Y5GTFsiv9mOHl iuN6RstHAMsRX1NXizUla0/9+supU2brRu+aTICJ0FUhajVl3sKfSzb2AjuRW2wHOU8LuB6a1ha/ 2WZg/4HYGkuLS/525+3HX/t0WXEiFtaSgcGjAD6koWaGFtprZro2B2/v8+DTt2y37aZukPX9oJ6t th2fVGub5qNDNGHzKba1EmQ9iYBEQCIgEVjzEChQNUGKIGZXXnnl/vvvD+MiDOby/YFBFRwjqSII ldjDr6CFee4W8To2PHcmTZo0duxYIXxFvKtw/cMPPySYilBJyGno3am+UrBEuOIuu+yywQYbkLFd 3Kb1+uXkuURg7UVAMr12frYMVYyDKMFw1gDja2ftmm4+8nGMtv/RUXjVYYcf/uyLrx1z1LHPPPf0 LttvpPqVC6tmxbv1vXn8+ZZbqyqWV111161XVS6qVrS46+biJt/tiOVlffXFlD8cd47juYrq3HD9 eC9woHk2JDCXM3WjJu18/tXEkbsd8NQzTyia/t67/zdu3Hn9+/cxzNKfa+zzLrxyvfX6b7xuL1Nb fN5Zl30yr0vSTSnBEt+grFmRcXtsutUxF15UETOeeuqFa298PG82hZkqsD01dEnFWqWVcaIoNbri ResS2Azj+ltvP+mEEzO5nOpkHdezTfPevz5SrlQT0sXVTA9bn6LG1YTmK6Gx+JNJk089bQJTURB5 gtIpQsEIQXIvEZAISAQkAhKBNRuBnXbaCW72zDPPHHTQQQWLX6FLvMZks1lBrrgobHEFblbgbIJo 4UgJY8SXEnLIWxAXeR0qlCnIpDoNceuHH36ArYnrguM1h7AhHzXWz28FmfJAItCpEJBMr50fNyNY /otXpAZjHFt+CCsY9KLL7axio81HPqeRhkuVRP/AyXXv3v2WW24dc+xJz/79n9tsuZnpLfbCTM+B Q/bdc5+k4gWkMcgseOe5u5eQXSJU47FkNrMkGTN++O7HI8acmLBK+/X2u3Qpvvf+BwM1YSiO5jtJ 2547Z85Jp59VVFRxwonHJ2JGNps69IjD9x+1q5207r7j8cde/HjMmEOSSdUMcs682W//+/2f4huM 2GxYmPPCOGTL/Pz9f5oLK8ecdz4TyulnnHHM0Sfasd4uxZ1caBvZJT+e/6cjU+vudstNVyfSWTvI kIPBUTVfN0pLy3OOa+KjQq6GnGMli2orK23byZK4wY47roM1z1E8izwPRtZxeJzYN6OMDbZl6Z6G hbOOebZRKOVNiYBEQCIgEZAIdFQEeDmBXJFYr6amRnhgLq8pBeBm77333lVXXfXggw+ybE/U4t2A wmIvavXs2ZOJkmCelBF2P0rWLcBx/nUoitBWVVXFWjt8RwstcpetcNrgAUoKGim+pzeHGTYoR16U CKzRCEim186Pj/CSbDjHMWatiTa9X8On+oFP3jViowwfPvz5518o7trFThiLplc+9/TfRv7hAkJe al5a9UynuiabceOap3p4e6qmFU6dNnnM4Sckkt2feOyxmT/996TTTj/yyKNvufn+oUP6BG7qtX++ fMHFF2u68ejjj+2yxx6uT3ocZhO7yO6jmslEMh6EVY5fEw9KAt9WlW5mPLnfUcfce/6xnlvrG5am WteecOjfP5+Fo6nnO+VlvbqU646fCI2YjixDq7UysbjpJxLdenYvdfyYj1tnyJrxHBMTxM33c05O KdUNJZg9c9bxfzq+1Exn3MCNorBEUcA0UgSFqhnLVGX49FhKJdMw3WwOt8f/keBfIyXPJAISAYmA REAisGYhQH4CpniW6gnuVE95Qeq42Lt376lTpz7xxBNE7OQijE64bnKLVx3qQrpIycD+22+/hekJ zrY8c6OAoH+VlZUIJLAnEkR19suXr6cPNI8rQoioVa+APJUIdAYEJNNr76fcML2DIBTMev9zjGxv XRtoH4Ne/qvaUiX5Z/q0aTakxzeTZb3LSuKVC2eMHXvx7F/So/bdLae5SpiN+UHcLCnpPvC2u2/+ 7uspXePqCSce8Ldnn0okip7861N9+/UdtF6Pv/713vPPv2av3fc98uiDp07+/JNPPtx+m20uveKK QcM2qMnkTMtI1Wb+89o/v/tmuh6YH3/2weIFc2+96ZpEvDSuJA/ZdhPPjYUBPqBuNlPl60XRCvAw F8IzCa9sswov4xHyy/Q8EqoSmBPLHqlgPWJwsq4OmyMWOS4GftQnjHJEnNFtWB63VLVP794ffvJh iVpN0j5Hs1SCtvh+XEvovhroi9796PP/Z+88AKQqkj4+8ybP7LK77AJKkCBRBEFBEVQUAyAKoqgc igHDgZ45nfFMJ3qeOQuC6RSzHuKHinqIAROCCEoQJGc27+SZ7/em4DnuLgtK2FT9+T36dVdXV//f 3rz5T3VXDT7p+mhKl5m3IW5PxfOsBLda1CQvZn1N1qJHpqYqAoqAIrDLEeBdwC+sQr2oU4RuUaGR Ap2TnZbt27fv0aMHMVTIapCZmYkltMO4xCQkqbD3h8ry5cupSxd6RMASM5WmIrvk5+dv3LixVatW 5QTShyAp7ymrkaOAmzZtYs8n7QyUFOrpGrSuCNQHBJTpVfNTNn1GsDqzYMnvPuaq2bI/Pr3L5Vzw 46LRF5yfn19GGvMzzhlz1VVjrr/6ko+/nP/4I+MO7tIm5AzbnHZPKGn48i675i53hxc3bSzzGUaj Ro3vvudf8Yi/Ue5eodJ4NBjMzcnr1KHDJ5+8MPauO/HDNcnNOqhHN94mBYX57JnkveBxezZuzP91 +fIGHs8XX8x05WStX7vJ6SzNcmfEEh28PieRYojhYoeMJe0OM25nxIwck+DHRT7zOfRn4LUzg8mY eRZIqeegmSibcEGeg9nOwzDbYbLc2UzfXCRCroaCzZvvuP3OPE846XDGCRUaJ2ZMxGv3mSE8PUVL Vq2PRUK8ZohfAnMkgQM+vzTS/scxrQEjWA5HHXgTy4+y1ku0BpimJigCioAioAjsOQTES8Z88iLg yncX2clJhVuKWDNq1KgzzjgDIte5c2e6eO9y5T1iyey9995IsieTq3TJwPQr7XLLIb28vLycnBxu hRbKtZwwltAuBwUhpRdeeKHH43nllVdoRJWlLX2U1hWBOo+AMr1qf8RbPhZ/b8eWT7dUY6UCvxev vrv0c3p8yLZs2erJxx8Ph+NnnDtm+YoVOZkZQwf369N9cOd2+8/+bl6hc7PPVto46rMXOm0NsvsP PqH5Xs1aNCQHw+Z169YWFaz9fMa3M2d+8eKL4yPxeKsWrUYOP/28MaN/mj/n9VdeHDd+4h133ZN0 uFq179CyVaueB+x/3pl/GfPXkcsXzX7l9TdyGra8+57HsrNcpHmwr5kVSxaZudGTTnvSh1sNvmbY w7wgUlyaDZY+mz2UtOO0M3kekT9NMmYnRwSxNKmlLqYoLzGT76XIHr8ImpQvUlr29cyZ2e4wLDKC ftI0xMIwPXIq2J3BTUWhlI8TDeb7DlVmrfqejs6sCCgCioAioAjsDgTWrFlD6oJLL72U1AXs6hQS CJsSUte7d29S8L322mswPUgX/jTLBvGwBQKBBg0acE6Pdkbh9EPMkqEinFCo49y5c9nkmZGRkS5Q rg6dk4I2VBGrk/LQQw+hweKi5YborSJQHxBQplcfnvIeWiMuLK/ft3/XrnCr7Owsn9drN5xN8pr+ 48qrVhY5jczMEvs6pz3kLjWykoFoIrnRbVx13cW3XnntqlUlo0Zd/P2s7/nd7fA+h43+6yUdO3bs 1evg5i2ahRKOngd3H3nGqUuXLvxm1qwNBcU//rTo21mzAi6HP5BhczkIu7xqc2FeS9edtz88esyZ +7VvZLgNjgua9M5ui0ZsDrfDdMvZI1soFykhEu6k4UiSwGErDTPJGDepS+rfLYjRbjI9OJ55sZGE vXnbtv/7dFq2h30gsYTbyc+UpGlwk2UBUUfxJ59+2e/oy4jlSdRNTHAbblsytkWX/qMIKAKKgCKg CNQVBCBUL7/8Mpzqtttug2LBpoTs0QKXwwWHT4+gLByuIz2DEDbEWL1QOCpt27bF6Ue4Ts7+sXOk HNNDv4xCctasWa1atZKNoNvCTwgeUzOK3Z4PPvhg165dBw0aJHqY2tK2LQ3argjUSQSU6dXMxwpv sBgHFZOJ1MySbhxsJxYlxApnr9nWCNWJR2LJAw864vmn7x444oor7njw+AG9ksHNboef/ZdTX3r2 wrsnNmneOp4sbtRo7+uuvTmvccaEiY/P/+GnGZ99MfOLWeOeeKKobL3NnccUGWzxJFm6g2CWrjYd Ok957z1PMpGZ4V+1ePHL/5l8UKfWqzYs+2DyS7O/+uDZF8a3z8xKJonL4orb4h6PwS5K07UG2xO6 ZuLIy4bfDlFs0rjUv2afeajORFrq5j+45VLQm1LcOBzONSuWHX/80Fx3yO7ywCLjiYjbsHntXjKn G+6yjUVBDiLCeJ1OTgGSA1CzLJjIaVEEFAFFQBGoYwiw/fL666+/5ZZbhg4dSgw2OaEHWxPmxmLJ Ynf//fdPnTp12LBh1hE+eJdFuo444gh+q6WFsZKSIR0iiJmQNBrRCW0Topguk14XeZH54osv3nnn nddffx23oRwRlGvVGtK1aV0RqDMIKNOr7keZ4hPCNn5vSorsCdH4fUcNuzM3KaZIFHYlOclG/E08 XQ6oVCLpctrtzgZdD+56+mmDXp30wqgzTvTZsmIOd8mG1W++9cqxg4aeOPjEaDzksHn69Ts2MxC6 /96V3sycyy65NBKEpCUWL/r6tnsmnHPB6CN6dSst3ZSVk/PipDd+mvdzZkYDV9JMbP740xMicffg AYe/8+X3tz/21FXnXTD67PNfevB2J5s27S7siSeKDVuAc3Nxu4MzeubuTHLlJU2eZ7I48ydDM+AK /xBtxY6nj35zVydjOddHqgUO6PEMCBRm8jyb4czweY4+qq87Xkged/Zros0gEKjNTV/CCC5cumLG ZyudZv54cxzH9TiIXsOel5qjCCgCioAioAjsLAK8M08//fRnnnmGdOqTJk2C4wkxk2Ny9MLNmjdv /uabb5J8j8kgezRSqCPJ9ayzzho4cCAtEDBcguXIHjIUerneddddBPys2mLEEIDR8RXk7rvvPu64 44499ljqMp3MUrUG7VUE6iQCyvSq/bGaB8D4mINLQJC2WpPyJEFGTH+T1Lf21LB/IUUQIUeSKJNs U2QtbFx0uFxeiFIAvhS1xTxOu7P1iHPPenHwsHH3//O6668vDUfHPvDY16tC7/znKpsrMxx2NIxF SlyGrXhFIBLK3H/k8YMHyirX/pj7yDPTjzzh5BP67C8tK5dufOHldxwRlzfD8b9P33544sSbbniw Q3zey8nMxh26PjPuia+mfdqkgctFujvDRawUnzNKKr9owlnsaBS1rfMk4q5EaZm7gQd6Fo25nc6o baMz2TBqcxb63M3Cfn8saDOIJpNrc5Y5EqRs59UV5v0RIz1EzLYu4c/JMsac/5esBpmhaBw250km XQTphOs6XDaH8fH06S+9/E64pDRSlgiFYg0aBOLhoBnNpTYXedfK67k2r0NtVwQUAUVAEdiVCLCd kq2b+PTef/992SfJ+4JvM8whzG348OH33nvvqlWrcACmO+7khUKEFQpkjC6LKFr20Y4S4YcHHXSQ 1b6tCjoZAl0kIfsPP/zAzlLCsVj2bGuUtisCdR4BZXrV/IiF42EEn0eUCt+nawdLSDnHWEQq2KXH HQlHAxl+w0gUbM5/6/23TxjYv1vPQy+56IL7/31/k72aLFmx6pmnn/7XQ4+1a7MPic3thicZLbM5 XWyX9LpcUz/85LxzfowkiqBOxur1a9auueO2Oyc1DxixsDOZ/HHeLzm5raDERUVFEye+3Klzx3NG /eWDh6/md7yyUOyQg7r3aN/JuX4x7rckmRbcXoNUhdjlYDelzzxTlwKa7OZ20uyEy2LRCEE4+SES N5+5yZMw0DEyn5v/T5gwEqCTFR3aWlxcdPMtt82bv2DV2tXLV64edspQj9dPQE9eQrZIKMvrLQ2W ub3+YCRaUFgcjZTeesvNgYD/lOEjRo4808U7j/QOWhQBRUARUAQUgTqHwFFHHTV69Ohrr722e/fu pNGDs/E1hsJ3G47ejRw5khaJ2ywMMB0AcbghDM2jzlcgKpaA1AnlAmGjFzG65GrJlKvQS+Y9HHps HB0wYEBl36nKjdBbRaDuI6BMr5qfcYrpmfF/q9mOnZqez18522ZGIkkaSafbEwyXLlj44+GHH+5s 4Ol7xBG5uQ2vue76H+f9fMGFl0Ch7rz7X+ecfUYRzjMzEwF79G0ej9sWNI/PNdk7b+Cg44ORTQ6X UbBg0btzVh/QvcuRB3dwxkuMuCMW+2j56kJG+fyBg3v2HHX++dlZ/jhJEJJRF0nZy8IZJEYw7Djy SjatXbpkSemGxYHMhjF7wZrV60m1wIlszhB6yXMeTb177CTE4z+Hx+N12F0ut83nc4cjHlinw+km GbrN4WKPqNPtbd+xoy+jQS+3x5+RGQxHw9Ho+vUbW+yzTzxYakTCDF+/aVOLlq2D4cjxJ56Iu48X F4kB2fJp/l+tfrY79YehgxUBRUARUATqLAIQMPjY3/72NzIZPPXUU/j3eDvzrUauVAjLSfJ0yF5F miegIEkv9XJbN6UX5gbNo85wi+xJV6VXxDibR8jNr776alszVjpQGxWBOoyAMr1qfrh8GFH4pOPz jlLN1vzx6bdavMX3CJciY/jSpYs35a/9du6sU0859aqbb9mndZsVy5Y+P/GZOXPnN8rN8vr9n37y 0b5t2x52xJEZmVkBu82ZiG8uKs7N8BcGwx077Dvs1KHxRInDcC3+7usHXpp63HF9Tzq6jxEtMlxZ GzaULnl1Mrv9+YFv5JlnZ2ZlRUmCjvMtmXDEEk6/IxaNuzzsHjXee/65H959wmcPs3Uz6fSvW7Gg fbcjmWrl8l8WrPzF77D77cVlEafTUeJ2Z20qKi4sKFnlWPn5Z9/ajVIjnOcwNnJ6L5kkSmeU+GCX XXUtWdTZ/l9SXPLu1PcnTHjWZjhuu+OfLRrnOuLRDz+cdsedd67P33zGGSP7HtUvkNkAh2RpkBeT GZYGvqdFEVAEFAFFQBGoewjwnmvduvVVV131j3/8Y8iQIQceeCDfZITaWeE0YXE0VnTHSSMeP5Qw JN2hJ0BZoxCgILldABcuXHjFFVcccMABjEW44qTb1aACikAdQ2D7/7OpYwuugcuRTyL5VKqB5m3P JD5MOabGNZXLAGmHs6goP69R7vnnnfuXkecsWr3+8iuueu6Z8ZkB70mDB99y43ULFi268cZ/jDrz jL2aNz/n/AvatGh91IGHBJrkJB1BhzewYP7858ZPKA5vxi1WtGzV2vUr33v71fW//GBEgh534NPP ZzhMmmcmQXc6fCVFpWykJE2Py2GQ0gFDYgmifsbKEtEThg269rwhyVBB0uFJuAJP/Pu22Ys3xKNl 709+b+x9L7hcNq8tSLZzhxG2G94oFC5UnL9xzjkjz7HbQ7ZYtmEvMMxjh6Zvb+zddx922OFz5s79 +pvvHn7wwXgi2aZdu7PPGZWVlREOR3wOe6fOnQ/t0/vDjz4699xzXB7facP/MmDgwAN7HOjzBcyg LLp7c3t/Q9qvCCgCioAiULsQsL60QNLOO+88YmxyWq9Lly78eC3bNUm6wNcbUu3JbUXSBbUj9ubP P/9MUj5LWzoIDEE5Sfkgk7169UrvqrQOG4RwMooKCrGkUjFtVATqFQLK9Kr/cfN5RKn4IVj9lu2A Bfi9zDOGqW2KduJPQmtCZV27HjD53Tdzchqec96Ylye91aL1vtdcc+0Jxw/o1rVzIh7LzWs87cP3 p0794JmJE26++ur9u3Y/cOKkhvs0iUY5FOcNFW1auWpNMJrPubkG7owrr76cLHarlq9w4bVzeAqK 8qFeNicRmR2REniY+QaJ2F3RcJnPFiNCChsxgw5Xy3b77tex1SEH9woVbYgbTsOb0b5dp1UFcb/P MXjQkDbdj3LHIwG2gtrd8Xipx+2HvMWgfImGsXip4YzbYpn4+gwboTqdbNXs2rXL/6Z/xqG7Btk5 519wQd8jj+rd5zCO94WChG8hsV60ceNG/37ggdLiks8+/2L6ZzOef/6F11975f1pH7Vvnx0Ph3YA xRotwh+nCXPqx9Ra+ldao/FV4xQBRUARqLUI8GqAVpHM4Omnnw4Gg5A3YVlcqcPT4Hu8JXHrCQGD fdElrxKu8+bNe+KJJy666CLRU46bcbtp06Z///vf5557bkWmJ1+cSMDARKhCA/JW7j5mqbWgquGK wK5EwAxfuyv1qa4/iAD4l5WV8WnI55R8bP1BBdUsjjsv5dCD6yX4j2N37J3kNzxOxBkO+9ffzV2X X3rooX0yAz6P00iw0zIc9Pt8CbKNuzwlwbJflv8K0erQer/NxZsDgeg3X37jy257yAEdo4kiNoI6 YoESg2yqhiueYOskwVF+Xb5q/uIlfY44IhYM+l1s34/EbKHZX0yfu3DVwGFn5jXw2ZJRW7Q4Eo7F /XledoMQmMUgMKjLUVpSbLP7MrOzk5GQr4GHhBCxcJiQmWZcaPM8nZlIPeEz0zFAVxPuVJYFuhwc IHAYBj86Llm6tNN+nfbeuymn8lhgJBpxEs4lmTCzp6dWjvvOF/BHorG169atWLGyQ6eOnPwjpGiy lr9vQIGXNIclyr2Dq/kvT6dXBBQBRUARqGEIpLM46nA8CFhpaSl+uT59+nTo0MGy13z1GgYRMm+6 6SbS3zVp0gT59LcMAnwvWrp0KbFeOAfYv3//igK08PVJKCVXiqVfK4qAIiAIKNOr5r8EPqf4EJSP POp8rlWzQX9wevMsmzkEsgPns+Gyg/+Ew6HMjEA4FDacbvxmfNabv7c5zC2XZqo5QlvyCU4+c8Y5 4obDGwo6Hd5kIlbocXhtyaxQ6WZfhi0SjboduWW2MnZRuslrF2MzZcLuccYdRoRYXgm7k3R3iXDC EfQ7fUm7P264Q6Fg0h51ks/czKjj4Ywd5/cSbiOSTHpN7ucJx2I5CXuxm9w9ca/NHnXw4yKp3rfY jjWcL8A8w+BQgVlxutAZJmG6283vkUQSC7MQSizFzHmpsCIBwFxLKoUeExLbE16EBQTnNKPAmPjU 4qJMrxY/PDVdEVAEFIE9hQAvC4uMQcCgbbTwoiwsLCQIZ8OGDZ999lnztZhywYlRn376KTs/n3vu ud69eyPM67WcsYRXIbzn7NmzO3bsWE6AW4p8cUIn9YrDy2nTW0WgHiKgm5ir+aHzacjnlBhhcogK H3PVbN/2pk+SiMDOsTmT6STZywh1i9syAznFxTjMXKwMR57fTdjLJEQNB2AkBg0jCbmbMfA9XgSR aMhwuc3Pa7sjilMwGvORw8CMWJmMmCnrbPFwzBY3XIbHbjgjsQh8MWmLJG3RZCJqKrbbSqO2YFkk HowSP9Ph9nBruH0eAy+dQVjNaCyOeU5mjEUM0rrHoKamEbwUIGxwzxRFxXwoWcyBL9JkrOZI8/Rh 0uaB45Ew0LBHwmWQVYNUDNGw05bAWWePEzvUfHYsHkPNayqZD2n6iEEK0TOXvfXhbg9I7VcEFAFF QBFQBGoxAkLz5JsM1IuV8GaH2mVlZZ166qkff/wxifVw8dEoBQESM1BfvHgx9Uq//7C9s1mzZtnZ 2cLo0tGR707wScpbb731xhtvpPdqXRFQBAQBZXrV/JdgMb1KP+Oq2bgdmF7O6aXIkunSIocB+y9I csCeTDtJ1fHFJeJRXGEJOBW/8Dl93gziJbPFkVNwkCS2c0KiOCYHY7I7XSSpM1KZ7aLhsI+cpwRZ SbB5klacbOwGdbhwEsaheTGIGLs6SYjnxEto93ASIBYKm0f4bIYnkBGF3NHl4kc+w+vzQ86ScRx0 nPVjPyczQzXt7KwkIQS/AaaMh1fyWiJOJkfJyeyHqeYvi9FYGPbGROFQ0OV0JLDWZnM7DBgmdibj EZPAsu3WlDULbyzODDCW0GNmm+ke3NqXEtCLIqAIKAKKgCJQJxGQrzErVqzAd0fgTQgY70S+5HAl 5RKnAOBjLBwxSBrt1IXpLVmypCIgjKJx7ty5++yzDwnWRVu6GGRSZlm2bNlll132008/pfdqXRFQ BAQBZXrV/pfAI6hIBkz/0Nb/qt3CqgywJ6AycB1TBtLERk2P1xWOhBMmdTODVyYdBtnrDLvT63TF y9YvXvmzyx1gP2bMBfOCNzmcLi/htVyRDVP/O/nF16eEIWIujuh5wyRPSLJL0+0gsZ1ROP+76e99 MjuEAzFenOn2JCKuCBzQnbSHS0MOoyxpywg4F3074613pkUiNuZy+DKcXlcyuP6Laf/9Yf5ymz9g D5Zm+Vylfk+8eN0XX87438xvHXYPjkSisbiSIVeiNJxk76ht+rSPv5u1AHrpdkQbZHjcmQ0CAV9m IMPr8fmyMry+LL/PTYIftzsj7slIkoPPfFJbCr9Wss+TDZ+8oeCleC9rKYHfuiD+5fmyx1V9k2mQ aFURUAQUAUWgAgKQMV55K1euJOnCJ598AlWjhdcigq1aterWrRvBOXHxcStkjwoBVHw+3/r16yso 2/L2ZN8mbLDSPA3QRfEcjhs3Dt547rnnVlSiLYqAIqCxN6v5b4Cv0fyHa4n/fk/5hDzha6qUClaz 2db0Bub9xnTws9ljsSjOOY7scawuxrKStkxbMswpOpfz9ZefunXCy089+OLRfXqvDpc0dJApwRuO 2pxGxBVa9caECfNCWScNPYV4lngH8bbh0TPYKemGZ6x9+el/fbi6xQsH33XHdaOPPaz/6addVmqK hTNthOm0E+8lK7Rh+qRH7nhv+eFH9tu8duFTL7xy3jlndGluv+nyixr3vbDXuG7zP5354uuvnXvX A/vENv/zths7H3pKn169I+Y5vbgjXujyBTZFiBUT/sdV13bqe2Lv3oeWbvrloQefW1mW6UsUOqN2 p8dfnCgOGI0c4TW2WGHc1+rQYSN67t82ECfLw5Yim0lMr6C5fl5yOBW39tXSfznryAFFM8RODBrL ckwnqBZFQBFQBBQBReD3CEC3KD169DjzzDNJmH7QQQeROV0O6kPtLr744sGDB+O+a9++PVHNIG+8 MaGCHMBjVycDhbalq6QR3tizZ0/Eyh3wQwydDGHn5/jx4+GWzZs3Tx+rdUVAERAE1KdXM/8S0vlB Lf5mzQ98bJJkryb0AA9dz4N6EPnyojGXzJm10OvmMJvpK0r9cGfSXLcLNx/hNGGOW5YMCiS+Y0Ol yxNo0jg3ngxnNshp367DDTffccutd7DRk8N7c76eec65l8+fv8zwEWjF5XG6/Rlun9/34bQPrr76 ysJw2O3JMLx5v8xdNOayq1duLGrYoMHyhQvm/bTsyAEnJmNhsuFBzAxXIFQaaeC3u5129ps63V6b 0xYsLX1+3LMzZ3y9Zs2aTRs3LP912Yb161esXLVq9RpeSw8/8ujiRUvI41cz/4DUKkVAEVAEFAFF YE8iIGwNCkd+vI0bNz700EP81is/gHIlm3nnzp0JwkkjDM1y6+23335s+CwuLjZ/GP594eVLQ7t2 7biKwzC9Hw0MeeqppzgHSFiX9C6tKwKKgIWA+vQsKLSyGxBI2shjji/I4WQ/fbhDt+4Tnn3snDNu GX3xNZPee8Ll97BNk1mtT3dheLDCrS2EaWEraJINHpzN8/gdnP277ea7uuzbdenKUpvh8HkDpcGy 5XO+D4dCtkgYXxqRNjdu2LT/vm3GPfn4f56fYBQTmdPuM+wrf1nSul2HR558Ksdje/Wrn3OatuAn wtXr18eCxXYOBCbCjRtmr16yNC9WkOV1bigsXbQq311W1jA795Kbbxl+XA8TGiLKcDgvZndBAgtX /Nz/LGgeVBWbt1q7GwBUlYqAIqAIKAKKQG1AAI6HBw/2te+++/79738nifmwYcMgeDRifm5uLnFZ Jk6ceM0118D0oIWQN4Rx8RGBvKCggLAr5VaJQw9JYXp0IQy7S5dZsGABTG/s2LEor9ibLql1RaDe IqBMr9offaU0IZ0+IPC7j7Zqt/gPGcAvevjkIqGQ2+2Ixe2H9ujx+GMPNfA0zfAHiGpCiErio6RW a162YmGtNxmNh3y+TPx6WY0ar/nou7Jg5OcVS5u3aOXOKHn04UeaN8no3NRHiC+CptidfvQb0Uij xllT3n5n+fpNnTp2/OjjLzcVBAvmf7e8816HHdn/80+nD+jX4833v968bs31Y86yG9544dqisshe rdpcd/WlE56eEFy2YN26onVrZ8zpf9p5J7Z1J+Jz5sxp08hmKyoyDHepg9AyuR572cb1izfn57M1 k2AsW23+Q6iosCKgCCgCioAiUKcQYIMl5I2wZBkZGaRVIAkeHOzFF1+Uo3rwveOOO+6BBx54/fXX R4wYAWej4OujkQQMjRs3ls2c6Yi0adPm3nvvJZ8eLK5SIkdvp06dzjjjDEZVKpCuTeuKQP1EQJle /Xzue2jVnPHisztm5jx32GIcyHPGI8Ej+/ZJRD1xRyGxt7zeAE4yhy1OIJPUWW52e7KZklguMCiD dArJeMnChYsXzvn6sy++3LR+wzl/+UvZhl+XLf7J6fd07tbnbxeeHY9s4jc+tutz2jEWj9kcnmDQ 8c7bb81dtMTvsef/umzBr6sahr96Nh4OBwt6dcxt5sqfv3D9JdfedOKh+xXasr+a+s69jzx14x13 HtRlv/3atXdvWnzJRde16H74dTef16x48X9feOOef9w2/t4gyeBdTmeJLR6J5zntJS5b2YaCSMKM /EmAzj0Epk6jCCgCioAioAjUWARgdJA9Iqzw3sdBd8stt+DTI/nB8OHDacHjh3fuhBNOYKMmS7B8 enC8448/ntuK66JryJAhlnA5gR9//HHKlCm33norczGv8MlyMnqrCCgCyvSq+28gRVP4GQyek5Z6 Ld1RZDm4qtvUPz4/Dj22XkSiCVLMffftNx9+9kHSVexw7HfIISf27pM9+d33Nm0usrs9rHzv4K/L V67dFI8/P+HZgDMei4TcHm/DvEa5AefIcy9umZdt27Q6YfPts+++p44e2bFN0yb77JP0NmroTX49 5Qn2UJqZ72xJzvnF4sR0jt5//79jDs/Xn38y9sbbfP78nKzAkJOHnDh4QEt/6W0Xn1u4bnNOw8YH 9+kbtXnmTv8gMye3x8E9c/3e9s2a2Esb+fzenKaN+3TvFF1U4s9Itb9bAABAAElEQVTIvOvOh/5y zP7JggKPz/vkCxPj9pajzhlavHnFS5OmttqnaSqbAnPX4me03afKQyQoixkfR4sioAgoAoqAIrAN BPDRQeesTpx1AwcOvP3220l9zu5KyB75kB588EFIHf49vhvghaNROF7Kw2eeu6NQl6s4/ZDhG5IV kYVbEcBbiFqch9IiYtbsWlEEFAFBQJleNf8lkMCN/zACuiAfbdVs0C6dnk9xcoh7vVlETykrK9mw ubikeOGkN96+7Y5WB3TpMnXq+9/P+ZHwKWSoa1yybN266MZQ6X/+86IRLXU57KVlwR4H97rl2qvG jXuia6d9Zk9/+5K7/nvDTTfs3ywzVlo056el7/3v1asvPgv/n5nkgcgupLaDciUSHo/HkTDGTXzm wXvGXjhiZDzqLg00Gnf/LV98Me3UE/tPnvZZIB6a9/OSsqTLG1r17ay5LVq0dLHB1Ijnl0RyyM6D Y9AwOFYAtwknHZk52Xs33dvVIBALlq5YtsTVIKPR3o1zst0333RzqWHG7azbNG+X/jmoMkVAEVAE FIF6hAA0r3///iRXED4GGeMFzVXO6QEE3I+3rpkRNxajUaCByElFCCHOOobAIfmORIUuKvDDQw89 dNCgQZmZmcFgEEdipV5B0aNXRaA+I6BMr5qfvsnzSLRtBvUo58ezbqnUVpcRx+dcTm84GHUa8SMO P6zXgGM2rZkx47Or2aaRmZEx9u6xLrc/6XCZMTAL5l5w+d3usuw3X3/WFS31kPTcRgb2eKbLc3TL Zi6j5BdfA5vNu2TJ0tY5LcjkcPMNdy5es/LiUUPMNwJOpxR6kC63kcwv2Hjhuad+O3feg3ffMeKc 8z74rH+Xw48cM+KWSy6/4ocFLR8cN27Kf56du2DBulCydYTdncv3btOxgdtwOxKOzCxiNhM+Zv0v P7w08ZVOOaVkab/ywssebhTKi4fI8j539ZqY8d3nX0wjK4ORCJB5YOydtww45kiSEFTzn5FOrwgo AoqAIqAI1DAEOnTogOcNkgZ5wy8n1omDTm6hefRC0mTvJUROeuFytEuXEDyuDLcoH13kbKCFaC7E bEODxQ9rGAZqjiJQzQgo06vmB5BiekY8EedTTD7IqtmgXTo9KyK9nt0RSBJAMxGLJ+yE4uSj2sEv eC4js0Gm3fAEw1E2SXpCPofTSQY6j8cb8JqhWuKJpIdom1E+x/MD/mBOXuNw0MjPL8gMtPvXXfd8 /sWscS9NyM3N+SURtePQMwtELxlL2vnQP/mkk8be++9ObZrdc+ON3Q85+JTRw7u2a/Lmf9+OxpIt GvgTK35+8/FphaGS9SsXrl6/6eSzDs/2Ogo2r5n49mtzPv6/Zas2LZz7Zv7axXdfd57d6x82+PRj DmjkKt7sTCbGvfaakbn/CScd47aXRYOGt4F/3zZtzBVpUQQUAUVAEVAEFIHfIwCRO+yww2jDZccV Fgcl44r7TnZgSmXp0qVffvklWfikV+gc6dSnTp06dOhQvHaMRVK+I6W+V5in8qggiTePGDByOPD3 k+udIqAImAgo06v+vwP5ISr1c5VljOXQo6W2OvTMxZjrSBpOhxHnk91F6jpbLOxyk1zB4CheIu7Z klCBD+x4DAlzC2siGY6FM/2e0rKQuaE1QWBNgrqU7NVob8Pm3rBu9fMvPXnrrWNvu23i8ccfFY6s NtFh++tW+EjTw4RNmjT+fvbsd19/8R93P3jF1TfP//J/n30Wy3HF+vbqZctq3bnbQfbS12Z+/GXT 9V9Goq7DDzvCESsrWLvqkYcezbazgzT8lxEjn3zi/g0LvwkmbANOGzayV2ubLcSPiV8tmBv1d7zs ghHm0sy0C7aS0hAnDuS2Tl/T/yDr9EJ1cYqAIqAIKAK7AgFe7ELtrCN2tEDYoHPLly8nLgsJGGhh qh9++OGOO+4YMGAAQTi5Ffr39ddfk4+hT58+MD3hdaKQr0zcClEUVx4/HUP55KvUrjBcdSgCdQoB ZXrV/zj5nOPza+u+9Oq3ZxdawKridj7WbS57mWGL2WI5TqfPligIh9YkbV0jdk/S8NgdHlciHMkO RpNeT7JRxIgG3J54rIC0dclkdpk77ov7nHFvXuOG3dtEHr/3vvz89UefcdkFFw83Nud7mxgldmc4 GnEYflvCb2ffhz22qXjdpJefWLlk+Wc/bt63Q9cvZ07/+NOpUbtz7ldf3vfwffv+9W+5nXv27dn5 8VtvaeJPtu7Wfd8OrUPJYMZe7R57/NF+nRoOGzDIntGqQSAya0PE7srKXvftkxOnRwrXupOOLz/9 ydZw/diHnJ54IuBs0mvI0c0bZZHrvS7TIHuCP04zIaIrxalr888Ou/APW1UpAoqAIqAIbBcBXh8U zuYhSQUyBjeDp7311lvPP//89OnTJYeexGtZvHgxR+9Ekuu8efNoJyt6Sof5mqUCo5PtncL90jUj oEURUAQqIqDx9Cpisqdb+PCqMGX6F+qKvRXEa3IDiRbsRsJhj5vxS4xkwpVMhPy+WDQec3pc+SWh SNyejCZjiWDEHk+EnDa704ykmYw5OI0HN4zzue6IlcRs/kDbVjnLFn9/7Emj7n3gXqfPFQsXLZvz k8vfsHXbNhA8m8NMbcepv+zcJuPGP3nEoQe17tju3Wkfvf3ftz6d/um5I09v0bbtEUceUxYt82bt fd6FF/z606xvZi/465jRdoe559Ptz+53ZB+fK5GMh6MOJ2keli1b7vZkRTetuO7Ky595YdIrb73r 9jaIhcrefeuNl1548aYbblqxYqXT65WdozX5CeycbawvQbZCOPTO6dHRioAioAgoAvUIAXG+caBO vuSwRfP777+XTZjHHHPML7/8MnfuXOF+zZs3h7+RJ13QQYYKTK9p06YNGnBEf0uBJfK1gJQMpNGT LaDSod68rQjpv4pAJQgo06sElD3ZJL9RMWOd/agyvZVQMHgCf2z8IAefS0LfOJ795GOP3XTDjeFQ yOQRNlcsys57C3s2ZPJJnvBDEhNxhyfz8fuffPHVyXSfcFyfvTIhf7avv501etSlWb69n335hfYd mtlsxTFbJBaMGQlvMhqIxJ1lwc333//PtevWffHlV4899vDIEWe037c9qfqcZs4AQq84ycjQep8m PpeDI4Rk/CspKrM73TghsdIWjc2b9X3r9u0dLk/DvLzn/vPilCnvvDd5yuQp702ZOuXFF55tuldT ArFwnFAJkPXMtKIIKAKKgCKgCAgCfL3hiw1eOOgZ9W+++ebYY49l3yav9vbt27NX87HHHkOS2732 2guZJUuWyED5OkS6vFatWrEzk1tpof7RRx/NnDnzkEMOQRLNIq9XRUARqAIBZXpVgLMnuuJxczeC zGR9nMGI0uau9VSCBZjuNjIg2G2cuvP7Aj/O/eGSS6665847XUYy4HeTHoEzeCwfp54pZU/aabCZ CdQ9ttDP8+eeeMqI68Y+dPFVN5515tlPPXhX6Zr1HrdtY0nkl/UlDbKa52ZnulyRmK3Y5bE5XF57 FP9fk3/cddeT4/69aOH8Iw8/fPDgYxtmtbrk0gtdroTL1nD2D59de/31uY2b8X9X/O3ShT8t9nmc 9kTcxe+IMTiogXtw47qNMz7/8th+/WCkTrcnMzPDn5mT0di7V25Gtje7YU62GVeGbO21/uGk/aFp VRFQBBQBRUAR2HUIyDk6dlryfu/Xr1+XLl3+/ve/kzuBwGknnXQSJ/EgfswWCATYqPnrr79SFwcg QVYKCgpatGhhtUAIi4qK7rnnHnL0HX300TBDWujVoggoAlUj8JsPpWo57d1NCODdopCNgM/BSnZx 7qZZ95RaCB6fxGzPTNqItuLkZu26wlWrN8wZ/2jXzu0mvfFW94N7eQxHvISALV5ca8lEmc30AcIM ybJgczkT303/5LSzz89s1PSpF18dfsqJ33w586SBx101etS9Dz/67ewfGjZttVezvTflb3b5XAX5 xYt+XRdPQNPidvL3JR152bkNsxtE48n2bbv/unzOhaMuv+/+uzdsWDpi+EWGPfTKy/8hf8/AIUNP HjJo/KMPdul+kNMbiMYd4ZjdHil98823F6/d0Ltv79XfT960fsNfR1/UyJ9pRP1lzrjDKLUFQ6s2 rNI9jXvq70jnUQQUAUVAEahlCPCtBou5ik+vUaNGN91007Bhw954443hw4cTk5MvP6+++urVV1+N WOvWrdeuXQszlK2by5YtoxfXn6xZVDGQLZ0PPPCANKIWDil1vSoCisC2ENBfRLaFzJ5qr5zepbuK 0v17e8qqXTZP6oPeFrPbjKTNSW7zhQt/dXsD1918yycfTzukZw+H0zDT6RCCJeoqC5bajZDDjmTc lnTakyRLDbVr2/pf/7zjnf9OOW7wifmhROf99nvkgXtm/G/a/vt3euCB+/qfdNLGwrX8vtcyr1nb 9oeOf/WTIUP6OY3ihx6694hjjh8y8PT1azdNeuXl9z9494F7H8rLC3z04UenDjuLvOgTn3m2+0EH duvZffyEZ4IlJacOO/XjaR+ecvLQdp17fv/z8r2bN37wifGDTjqxXevGJHAvLC5mf4kHNyIxwQxi kzjCwWCiLBoNh3nT7DKoaqoiXrHmrxFbPc811Uy1SxFQBBQBRaDGIYCPDvIGJaOCL45Nm3fffTf+ OqgdZI+k6uFUQtp27dpt3LiR5HiyAPH1IWOtp6ys7L777hsyZMiBBx7I+0jUWr1aUQQUgW0hoD+H bAuZPdTOb16QIT6zUowvneDtIQN29zQ419iVmTqk54gnYoMGn9qmc8/9eh7ijQZJN14WLnMbzkTE 7vZmnzhk8JrSLDIyJCNsZ+WcHq7ASKNGeSNGjCiwZ5bFbIRqwfE59OQT27ffZ/K0r+K+RsPPHpHh K7nphmtWrwu7EvZcb/DgYWdGwxtmfvNx/xOP73PYgMP7HmG3RYjqfNLg0/8yfNj4Z8b3Prjf7f+8 qkXz1sFw0nDFTh46qFWzt774dPpxxx5XWFyW37dPu/btO/c9/rCOeR0O6E6mvv26HPDQ40+cdPLg ZllZ9pAz5OInyuJESfA/T01uv28bW4Kl1fEC6LBx9snIq1p+W63ja9blKQKKgCKgCOw0AuKgS1dz ++23w/fGjx+PK++cc86BuRGaZb/99uvcufOkSZNIvSAhWEimxxunU6dO4g8krMubb765bt26MWPG 8A6iQPa4pmvWuiKgCFSKgBnlsNIObdwzCIRDsWCwjBAhfCASQJgPrtQT2XrOmO2PSTMIVS0uSVvU YXhIlmpLljgdWeGoEQgURsP+aKIsmfBkBUoKS5vYM+LxZYnMvPxEg5g9kREr9kRNB1rMVeiNEbLT G3QEonaXMxn124L2cL7hNGy+3JKEKxgPB+wbMl2NovaMZMTmdSc2JeJGfKM7Vmx4WxgxX8IeKguF 3E6/YRTa4z6XyxkKb3Yae8ftJYbLCEeShHz2uvAfEuDT6XS445EgSR82h21+ly2aSEajwUC8OJbV LBQOuqMxv61BsRGNRTdmsNnUaLLZGYTpubc+q1r8jKo0nbcpxyq8Xi+pafnj1JdrlWhppyKgCCgC ikAlCPD6gJ7xVYftl7j1pk2b1qpVK4JwkjHv/vvvJ3M6B/lmz56Nc48fFu+88863337722+/5e0D zVu9ejXRXI488kiCuLDDE+3I6MuoEpS1SRGogIDu3qwAiTbsOgT4wc38C8OnR34FNnCS8M7pKwuH +MSHVjkd9mCoxEVUFnYGJt3RcMhMv8cvD0nO6TGUSzxsuBPmqTsIVdhpi4SjYShfKGrETBoW9bq8 iYQvHCoNBc0866RAgJ/ZI/zc5yF5QzhM4r6I3++Lx0sjQS+t0D57IstwlkA8S4MRg5wOROE0w7mQ sN3Or4mRpFFUEvIbsWA0Ulpa5HPaXB5vcVk4ygDDEaHbMFBIkrloaYSgLLy5dh1aqkkRUAQUAUVA EaibCJhvW4cDsnf++ec3a9bs1ltvJSU6B/YIp8mCOZL31FNP5eXlIcYuElgfAnxVgObR+9prr+Xn 51955ZW4+HgL004jquomUroqRWCXIqA+vV0K5x9XtgM+PbhSbd2ikKJrtrAz4YnhN7OXeGIZZY4Y yXXcRNGKODPcBbHigDvgKbB5ApH8cEk8s3Ek4cqIF3kiXlYd9q5LJhoacZJ2c9IvDt/jnJyZYM/p DpuhV5zQs2QsmmmUlMVdCYfPHy8NOXPhaclouBjfXHSDy5NhUkOnYcSdSc4Cugjv6YolQg63K2Yz IrGw3+WJhjnV7bbF4x6XoyyScMI8Q4UJf2Y0FnIlguR9D2c0JTGEKxT2JjLLXNF4dEOWw2UEs8uy k6XB4gynV946f/zh144RvHfVp1c7HpVaqQgoAopATUWAF6W449iWOWXKFGJvfvDBB+zbXLBgAW49 2efJu0bMR0YoH7yOruOOO65v37433ngjvZA9EaZOb01drtqlCNQUBPScXrU/iUp3z26ldmbn1nq1 W/pnDZAFmEvBWWeGGU2SNp2UBmG4k8/NZ3+S9HjhmMflKY6GHGzJ2AKJmWuB03lJg2TqCaeN2Cck 4sM/6MAFh8/PkYw7kuTE89hsQcOIOeBgiagtYQsGk+w0TMRjHi+p+CJ2m9dpuGPRMqfTQ752w2Fu JiWCszvgddmcqRNohIqB6MUMm8kh4wn2czqKI2GcjUbCRotpYSJunqh0mMkf3DBKvIpuRwia589I hPAh1vpn9GefrY5TBBQBRUARUAS2jwAvSnlX4otjH+aECROIxtmkSZPGjRuLp46rnAZHgAIzhMhR qD/zzDM5OTlU4Iq0CGkkvd72Z1UJRaDeI6A+vWr+EwiFIsFgkB+oKHyEbaUMFjnaQnqq2cqdnp5l mHs3zWOHkCUjzjbOFIOFzEH/DJNAcQAsaa7fzLJg7t00N3zaYXds+yTDHQq2QMGt2cnmDXbppwRT d7GkmX6dsUaclA5sA+XoHd3ss0xyZ57eTm3qT1lgLgfeZk4txVSGtMkfaaWwJ8QMlcP5PWTQzLEA jkuSW8+cF7XmiUonnNCcM7WNZIuiOvoPf5mc06OYEG39G62ja9VlKQKKgCKgCOwWBMq9QXiz8GqW mXizyLcg82Wd8uMJqaOXLoqIiQbzRZxql0a9KgKKQBUIqE+vCnD2RBcEgw81ZpJPLpNg/FakvpWO /NZe+2qsBHpkrgd2BofbukxpM/keAqk+81/5fzsvABMZM0gN/2wdYlZNNTTzb6rHvHVuBQsXIK3m lWZonimU4ieI/sbt0qvm8C34bxVIKTNvtlgqUXG2nMpLtafC52w1jTm0KAKKgCKgCCgCisC2EbAI m4jA5TiGJzFXqJt8zm4XTx18T4ifePB4ics3JQQYK9dtz6M9ioAi8BsC5jdpLdWIAD9dyedXNdqg UysCioAioAgoAoqAIrAnEYDOUaB27NvkSAUxV77++mso34+pAruD7PEFCRmoHe1bfxDfkzbqXIpA rUdAfXrV/AgdZAonXEjqI0w+xfTHqmp+JDq9IqAIKAKKgCKgCOxmBDgRwAybN29eunTpI4880q1b t0cffZS8eWPHjsXR9/rrr//f//1fixYtSLUnhvAdSb8g7eZnourrIALq06v2h8pWBPOEGGW7poiY XLcrjEB9k7eWvCPgiMyOg1mf5UFpxyFVSUVAEVAEFAFFYEcQwJs3btw4UqhPnTr1/fff9/v9P/30 0+LFi0nDsGzZsrPOOuvXX3+F3eHWs8Jy7ohalVEEFAELAfXpWVBUT4U95x6Py+nErZfgI68C8Ugd LkvtSicmFTsZ5ActxHADIi+7Giqajlg9kQcBnKKyx0MqgEMj+FAqUhSV/6P48NfFEBCmor+nVvzf mrYoAoqAIqAI/AkE5HU8ZMiQJ598kj2cePYKCwvnzp3Ld5suXbrg2WvduvVRRx0lr3Le75Q/MYsO UQTqOQLK9Kr/DwAGx3+EFE4kyDQHtUuFA9liVyoSZWrHgtA8BOTbtpAZ69ZaBr3SWE/kWay8ANLf ATSCD1eKhYxUaFF5QPhD+JTDUG8VAUVAEVAEFIGdRIA3EV9UOnbseNlll11zzTX8PM2LaebMmTSu Xbt22rRp1113XSAQgPjx1qZ3J6fT4YpA/UTAZAX1c+U1ZNUp/LfjKUEmJWZ6VKhwpVRhf0rcfKyI 1Qd5Vpq+ZFl4FfiofNV/P+Xw2a5w1VBrryKgCCgCioAiUBEBXtzsyYTXFRcXk0h9xowZPp+vYapw PK+goIAE65mZmYgxNv3H3IqqtEURUAS2hYAyvW0hs4faJZeMbEmgDoOrSOKErYlB6XVayt1WlCkn UO62bsjLKvSqCCgCioAioAgoArUFAWie/JKIv+7dd989/fTTSS9M3gUitdDy0ksv9e/fH4ee+PqQ FOHasjq1UxGoIQgo06shD2KLGfx09XsnKz9l/RZsSnha+ocdLZRya7AE6DI/GtO4Y0q8TsmzOlmm gJC+WFoqrlfl0/9a/ig+6WO1rggoAoqAIqAI/GkE2KuJpy4SieDW4zAeGzgffvhhqQ8dOhSm5/F4 RHm5F/efnlEHKgL1EAFletX80PmqjQXl+Mm2bLK+l4v8dkep/LaQlHbFZ7v4bPdvrGoN2qsIKAKK gCKgCGwLAQgeZA/nHhFZlixZ0rdv35UrV3I277nnnjvllFOECoqMvoy2haG2KwJVI6BMr2p8tFcR UAQUAUVAEVAEFAFFYLcj8K9//YsoLP369eOEHps2Kbt9Sp1AEajrCOj/iur6E9b1KQKKgCKgCCgC ioAiULMRYJfNaaedRsjNMWPGsG9TnXg1+3GpdbUGAfXp1ZpHpYYqAoqAIqAIKAKKgCJQJxFgrybr khibkkNPfXp18kHrovYwApqGcg8DrtMpAoqAIqAIKAKKgCKgCPwOAYnOwpk9InD+rkNvFAFFYCcQ UKa3E+DpUEVAEVAEFAFFQBFQBBSBXYEAOzbhe7jy2Mmpuzd3BaKqQxGw6e5N/SNQBBQBRUARUAQU AUVAEahmBITgKc2r5seg09ctBJTp1a3nqatRBBQBRUARUAQUAUVAEVAEFAFFgLOvCoIioAgoAoqA IqAIKAKKgCKgCCgCikAdQ0CZXh17oLocRUARUAQUAUVAEVAEFAFFQBFQBNSnp38DioAioAgoAoqA IqAIKAKKgCKgCNQ5BDRzep17pLogRUARUAQUAUVAEahtCJBQjsiTpBkg+GQsFnM4HJJcjnWEQiHq RUVFXKWLq9vtJiGB3+8vKysLBALUXS4X7dZwQpuIPO2oLScvOmVSrulj0UBGO6JfcmVUOBwmlbnk uMMYaRcZmatuyLM0wYH1+nw+8MzJyeEpgIz1pyRwAQXtVqNWFIGajIAyvZr8dNQ2RUARUAQUAUVA EagvCAiLY7VwCQgGvGLRokXLly+fP38+xGz16tXC3GBWMDfYV2lpKRwPpgffQwBWRrvwOpGBkAgn pNfihCIPn6HXoi6MooWrxRVFg4ziimYMS2ePdU+etcPxLHyysrJYb/v27Vu3bt2pU6eMjAzwByK4 rjwpTQVRX/6XWZvXqbE3a/PTU9sVAUVAEVAEFAFFoG4hAPuCQnz++eczZsxYuHBhYWEh/iVoBuyC duFmIgMPkaULAaNOO/wNoggn4Vbk4WyRSIR2S1665CrskauMFaZHHWGK8D04JDqRpyApTi251hl5 wQoiB1awaOGxMGSWzG3Lli07duw4bNiwBg0agAnIIJ/CQy+KQI1GQJlejX48apwioAgoAoqAIqAI 1AcEIE6wJkjFqlWr/ve//3344YcbN26ETni9XuFdlgtOaAbyUA4hWpYrT+iHxUO4lTpXMEyXp44G aBsyVAThdHm6GCUMUOqYgQBFKpZmWkSyVssLArJeoIbpwW+5BRzWBf3D3cd+zoEDB/bv3x8npyy/ Pvxl6hprNQLK9Gr141PjFQFFQBFQBBQBRaAuICDMYfbs2e+88853330H2WBVQjxwNNEL5YBiwdDk ChURGRlI3XKvCfVKBwU94tajUeRpoWLdUqk4SkidsB2Rp0XUMtbSIC2iAdtqo7y1Ust+wRxIWRf0 G7cqyFPnKRxzzDEjRoxo2LChtXCtKAI1FgE9p1djH40apggoAoqAIqAIKAJ1GQGLa8kif/rpp/Hj xy9btgw/nnTB32Bo0A8KbCS9QKgYxRU2gphQL2FfXJEXDchQoZSTpx1ttEvFEpNGayLpTb+lRUpK q7mJkUq6gFWnslXW/Lcmy2OeZa3YT4schoTaQaohe1QoMMB33323pKRk9OjR2dnZtAjfNleoRRGo eQioT6/mPRO1SBFQBBQBRUARUATqNALptEeYEps277vvvpUrV0LSYGVQCOFmdRqG2ro46PfgVMnN zYVpyz7P2roYtbtOI6CZ0+v049XFKQKKgCKgCCgCikANRgBeh1OII3mvvvrq4sWLucVYaJ7lYqrB ttdf06B2kydPnjp1Ks9OnpQ8uPqLiK68piKgTK+mPhm1SxFQBBQBRUARUATqKALQA1x2XGXv348/ /vjZZ5+xRZBbaB5EQtrr6OrrwrJ4dl9//TUJMHhq4oatC6vSNdQ5BJTp1blHqgtSBBQBRUARUAQU gdqAgOzbXLNmzfvvvw9zkJx1HNLjYFhtML9e2wgVZ8Pt9OnTLTdsvYZDF19TEVCmV1OfjNqlCCgC ioAioAgoAnUUATmnh/uO9S1ZsgSfHoSBNOgcAOPcF2E/Kl03bLDS9m01MovVxdj0W6tdKlV0lZPc rbf4OSmQKAJdUv6QVYCJPGOrHgUOwGsVpvtzK2IgrteZM2d+++23TEr5c3p0lCKwWxHQ2Ju7FV5V rggoAoqAIqAIKAKKwDYRKCsr+7//+z94AswBnx4ViIqU9DHwQCgKBT4DSxGKiBgyDKQgILcyCklu pQvh1FA73Cl9oMhYo6jgTsQGVGGGzIgGmKfIUE83iToaEEOnxcoYKNMxhF5LnltLJ3VKei9itJCU /IILLmjUqBH7IVkj8tdff31BQYEMtFRZFTRgG1ZRwWySy48cObJ169YTJkxYsGABSuhlrGTGY5RA tNdee91xxx30yqTPP/88DlVuMcDSvIMVFBKEc/369eXWsoPDVUwR2AMIKNPbAyDrFIqAIqAIKAKK gCKgCPwOAaEWML3NmzdDSGAsFv+pyDqESglpgVdQkKExFApxpdBiMTEYCIVbPISIUUFAdMqV6aBG 1MkGjk1UaOEKNYKnMVbIGzoxD0+jpBlgCC2yBstaWrKyshCgggbaGc50aOA2fcHcIoMkXRZZtQRo xEUG1Wzfvr1I0nXQQQdNmTJFjC+nDXnoGUOwGbXHHXccae7atm3LQk477bS77rqLtdNOoYWrcEKU YGFmZqYwPaZAg2XDH6qABtaSZ4/TekcccQQ09Q8NV2FFYM8goExvz+CssygCioAioAgoAoqAIvAb ArAOSAhbN8UpVI7J/CaXqpnULZGAmMFwIC0wJTgedKVdu3bdu3fv1atXTk6OkBbEEICHkLDhww8/ /OabbxhVWlpqkT3EuIWlMAoq1aZNG2EpGMAoaCchJfGJcXoQVTjKIDMMgTjBkSyrTGtSYUL322+/ Sy+9FG3SBafi9BpEC2dXujztyGNwz549IXvpXQxkasxjirVr12K81LkecsghgCP+PRZuzS5DUDhr 1izEMLtp06YdO3akBVXdunU75ZRTiGUqs9DC7BRrOC1Sp2LVrd4drLBkHgG2CTLoSZ9iB5WomCKw uxFQpre7EVb9ioAioAgoAoqAIqAI/A4BWIHwEMgPTrNNmzZZXqbfyW29gUhAaWBB4vvC1Qa1Gz58 eL9+/aAcNIpTziIbyO+dKnicEPb7/fArlDEpNA8GdfLJJ0ONLMaFBgpTNGzY8PLLLyfrw3vvvTdp 0iQU0liRxsCpGIvOZs2aNWnSRCiWaMOxhtOMWbbabv6LBgrC1113XXp7xTpmoFaW06NHD7iotahy wuvWrbvwwguZmvZXXnkFzgnvZRbMGDZsGCSQTPQsHDIm5m1LTzm1O3gLzUMhBUbNFlMe4g4OVDFF YE8i8NvPM3tyVp1LEVAEFAFFQBFQBBSB+owA9AOesHDhQmgebjcoShVo0Ct0BUmIEDSPM2zHH388 /FD00Ig2S4PUxfuHAF4v+I+4vxh15ZVXdurUCRnU0oUYzIpeZKjAtfLy8s4888yLLrrI5H9bj+GV 08/Yxo0bH3vssWIYU4s2mNUJJ5yQLkwXt4jh/hIx6pap5SoYgAaxxBqYLsMsFFogk6gVSTRPnDhR KCIG04j9HTp0oF3ky9mTrvDP1XkQmIparAXDXa7/z1mloxSBcgioT68cIHqrCCgCioAioAgoAorA bkdAuAGH3GBrwrWEwFQ6MdQFeagFriSceNAYqBqjaKTQC9nYsGGD9EJC8GVxhVDRwt5LEYMacYYN fxe9yDMRLIWCHuFgIok2yBK9EDYqzz77LEoQS6dnKOQWwtmiRQvM5pYrA9HAQCiWCAu3FOPFTnqF iWFAcXExdRZFo8hzSzsLFHuo0CXGI0BBIXtNEcMeuhiLJFtMUQVn/vjjj7GZ6USn0DxRLi10ycJp pAjgqLXMoEKjCIvMtq5sasUYeqkw+7bEtF0RqF4ElOlVL/46uyKgCCgCioAioAjUOwSEY7Ds/Px8 6kKcuFYBhIghQ3TKAw44AEl4i5C9//73v6+//jot9MJVaGcTJr47mBg0khbaoXldu3Zl0yb7DBkF U0Ihs8+dO/ejjz4iAzhbH/fff//DDjtsn332YQicDYGBAwdykvCTTz6BNQmxSbeQvaPoF8PQDzFD BuXQvz59+syYMSN9FDrhVGI219WrV1977bWYAa3CF4cehHEStmrVCg0sAWG2X8KjxFSWAEljR+qd d94JiUUb7UgyI8Np4cq5RM4BYjnslPwHYpLAgpHox0JYLmPFZipij+DGFZ20MBECVfM9ZhE94Mns jNKiCNRABJTp1cCHoiYpAoqAIqAIKAKKQF1GAFIhy4OMCeuA21CpYs0QD/FHQYogewhT4Buffvop GxcZjgDsCM1Uli9f/thjj8GLhI0gmZubC23jBB11mR0KN378+Dlz5qCQ4fPmzfvhhx8gSxAwHIai CuZz4oknctgPt166bfSi8MADD0SVKFy6dCk8jTN7zI62gw8+mERzHBEU7oc8ptIF++IKQ6OLwnAY GgSMOqQOBnvFFVfIRMR04cQgR+AYCEnDEpYPrSoqKkIAtZiEKoxHA/qps+qHHnqIgSwNeQaiU4TB AYHCwkJcgkxKkXZMRV5i0iCATgpsELVMJ2JiT7krS2AK1GIPxpfr1VtFoIYgoEyvhjwINUMRUAQU AUVAEVAE6gsCsCMKq+WQnqxZmFUV6xfWgRjsAn5iyUM5hHUwFhl6qUBC4C2EsoREIYkAHA/2JZPS BY2BCkLPhOYxigqSxN6k/d5770WDuMv23XdfMh+Q2z3dNqgXkVfgdShkUvQ/99xzuPgGDRqEGHq6 dOnCpkpYE10yKY2//vrr3/72N2aH0dEFURQWh5FQMsRatmwpszCKwhTNmzenl+m4xR6sIqgmdBGC Ch9jiBA/lFNH4LvvvqMirJIlYzy3Ah3zogeSLFOAAKPQT44EBtLFFWC5EncUl6OMSl91el200cL+ W/XppSOj9RqFgDK9GvU41BhFQBFQBBQBRUARqPsIwCJgIKwT4gG7gGjBHKpYNsJQHSQZCD+hLvJU Dj/8cGgJGzjhTmiA5Ig2xOBCNCJJndwDEBL00AuZYXPjzz//DImihV5a8IzBo2jBMzZ58mRO9NGF NmYkHwPuPmYXC2nHt8Y+SbEcAfghpwTJzUBeO5QwBfyH9A+SFB55GUsXWRPgjZdccgmNDKy4ZIyh 0AtP+/vf/15RgBYsxH48abDTvn37Ygm0TcChwlrge0zdu3dvYs9U1IByCvKUAQMG4OosJ/P2229D XOkt155+K8yTlXJIT3166chovUYhoEyvRj0ONUYRUAQUAUVAEVAE6gUCEAn8SLjdoFgwlqrXDCmi CAWCV5BggIwFsBpYHKTljDPOgMhNmzZN+I84wSA8QvOoMJDMCsKChCJyMI8Z0YkZ0BUqkDrqKKe+ aNEihkgX+jk7hzAVGUIXm07Jf8AtMsh/8cUXUDj2TOKaQ7+ohWhBt2R2htCIPdjGKAqTcqVR7Em1 bUnGwBDmkum4IkMvFZRQoItypR3o8PtxJlCGW1doJ0yMXmYRYdHDlYLNXBFGA73cIkydeXki4ECj tFsKK1bESEZBp61FVRTTFkWgehFQple9+OvsioAioAgoAoqAIlDvEBCmAanAp4erDaYB36gaBRgR 9ANqgQONZHejRo1iCExGKAfBVDp37jx48GCO7U2ZMgVJdKIZ6oUAHI86HIlG9MBnYHRCsYT5iGZh O5gBR0IGAkMLYrKxk+lkCAK40TjbJmZjA0429HOF7BH3BQEUtm7dmhx3HP9jmRThpQjL2tGGDPsw yd2HWhq5xVUIIFS4RR5CK3Vu0QC5FUnG0ottFOwU3EQtdRqxnwpmI0+RRgRSI7Z4U6UuV5ARJcwi wtYQaa/0yljMwwDLhkrFtFERqEYElOlVI/g6tSKgCCgCioAioAjURwQgCRAPGAIRR/B0QTCkZVtY IAytQgbeAnnDV9a0aVO2SnILq4GSQTkYi/OtTZs2Rx999GuvvUbqcJTDdiBFMBlxGyKPElSJ786a TmgSSiBR1DmoZgWuREbmFQvpRQx/nTTSy97Rr776illYBbFbYHp0IZOdnY3fD6aHTlbK1ZpOdHLF pXnDDTdgm/jf2Il66aWXCjdjmffddx+WyC3RZW699VboJZopTAe3pIsKkmIMnNaagjpEkbwLWAW9 RBLLqTAK/yeNKGEUuRmYAmEsREb0yPFFhC1tFSuCGItClWBbUUZbFIFqR+C3/0lUuylqgCKgCCgC ioAioAgoAvUBAeEJkAToENv/KhKhciDAQCAVcA9hOFxJJADFOvXUUzkRhzACQl3oIskBESy//PLL cePGkUcB/ZwlQ0DErGv6FKIfuoVJ2MZWTPinJUkLAnKFJUIm4V3cMhfy+PHgWswCOeSAHAf8iMUC d8IePI0wK/RgvAy3JhVr0SYzIi8W0iLUjsViDwMpVMrZD3cVmicpIgAQlkhiCWYRs1HLHlTyNKBH pkYDYngaH3jgAVooaCYVxMsvv8yZQDESAeRhbgy3TK20IvawCkBgFNqkpVJhbVQEqgsBZXrVhbzO qwgoAoqAIqAIKAL1FAFYAdwAhoDbDfcavEVatgUHwpAKuA1EiApiEIx333139uzZePY4qJaXlwdv oYursA7cbiQVIJAmNEmGM4oKV2SEX1nTiQAMB/0UNoJCQa1eaaSXgeQk4Mgf5/RoRAm86I033mAV 4jZctWoV/j1MEktIoU7Chu+//55tmRhsKaQi64V3Pf300whzy5WCTuooZ4qxY8fCAGU5TASZpN3i hLQACF5BnHJgCL9FLRqEKFJhoGiTVSPPWOyki4Uwi5iBR9TijfBSZDAVGRFItzm9bgmIzqqF0wdq XRHYkwgo09uTaOtcioAioAgoAoqAIqAIbEEAHoI3CaYBCbGYQ6XowEwQgLFQQQBmAuehArMiJ94H H3xAxoJjjjmGpOdQDrRxpeDm+uabb9hRyURwIeRRggaZV/iPTAc74paBXJHBTwitoo4SBJiLRnqp cFhOYrHAcLhF5swzzxSnlliIu49R1CnIQDiJ2wl3ElUynWWJHAW0JpJ21DKQRvK/W/JUZF20WwLo hH/KXOI8lFloEcSEG9OF15EWueWKgGhGm9wykApTYCqStKdPXbGODI3owRiWLzNWFNMWRaB6EVCm V7346+yKgCKgCCgCioAiUB8RgFrAEHC7QUKgK9uFAHnoB1QEnga7ELIn7IVtnBRisfTr1++kk07C gYY2uthFyf5JAmNCqPB9ER+Fdhnbrl07JkWhqKUCV6EuCklDR12YFS3kwYMFSQsJ6OCTYgldFFx8 5Yynl3Ym4spE5Fgnigx1NFiScsseUSiomMF0UDKMt7roZQiG0cUSYMViJEpkCFcKtwjQRYWx1lUM pgVLZGphcdRFTIZzy+pEj4hJHT1VFCQRQw+PQ7ydVQhrlyJQXQgo06su5HVeRUARUAQUAUVAEain CAjHgCTgtoLewEAgG1VjIUMQg9Lg8oIgQTDkFp6DKrZQvvnmmzDA008/HRlICGxEZBD4/PPPjzzy SJSIu4x04aQgJ2YJA+lFEnlGQa7Id4d7UDRgErbBFRlFC5LHHnsspIs6QyhSQYwuZGQJ0o4l3LZq 1YqM7aT7E5+bCHBFBs1svCRLO/5DhrPLlBR85513Hl3csk300UcfJV8CS0CycePGJMdDkrGsmhba WY4oxHgBUFqYGsNksVQQhuyxUplXhlR6ZepK2ys2ohzN2Ily2R+742MratMWRWA3IaBMbzcBq2oV AUVAEVAEFAFFQBGoCgHYAvQMqiAspQpRJIVIQGnYWnnYYYeR3ByXILcUOA9joTe4B5ctW0YdhUK9 kKGCDAn0KLj4xNUGK7v22mv/+c9/sv8T1x9DEIPmNWnS5Nxzz5UoLxgGOyIfOkW04VXjZB0MB3l0 ooqIL8xLLzPSTqGCqRzzw2YKE+HWgxxSL8eF6GJGgnNCAlEFX9prr73QQDvKmWLx4sVwUeror7hD EoXIWMW6ZRZUIY8vEd5IIE1OEgrttIR3voJVTMQVzeBfbmk7r181KAK7BAFlersERlWiCCgCioAi oAgoAorAjiIgxIArnAq2IATJ4ioVtQipgL3Avlq2bDly5EiCncDciHWJWwx5IVpEUoGnCc2TKYqK iqAiDKRMmjTptttuE0nmYovmLbfcQrgUzvKhij2Zffv2RQOaIWCwFxgXo8jOxxZTfI+QugMOOIBz ekwnpkKiiPhCnYKwsEFYFhb+9a9/ZWm0YEaPHj0YLnnz0pdGF9nzCLtCIwhwhUmiSmQYPmbMGGQg gbTAOZmCXrkFNBGTqzVKkKT30EMPJaF8x44dMRsllkD6qJ2pszQKaoFIfXo7g6SO3a0IKNPbrfCq ckVAEVAEFAFFQBFQBMojAEOgwEBgYvRRgaJwLS+Xdg+dEMcU1AK2BpOhDB06FA0QM7SRaw52JIwL VbAdSM6PP/4ooxiCa45wnUOGDKELASgTWysheAMGDEADbjfGIowq2ehI5ZVXXiG8J2fnYDXsnOzS pQsDqYuG6dOnc4QPyxmFNrqkl52lHMwTEksLPkMSM7APM201JldECQyQwKHp7Wij0IVOXJfluhiF keikkt5FXVpYJpagc9CgQeKrxGGIPArLye/kLWYIZ4YSAx1T7KRCHa4I7A4ElOntDlRVpyKgCCgC ioAioAgoAttEwCIG0CGIDXIwh4rsJX087AsOA2NJF4MpUSwxOBh1ITbk0CPnHkwPhsaoFIFKPPfc c9TJOwdLoSDPFS4k+z/pEg0yCyflZs6cCV1kKyZ1PHVEfJG5mALvIsnZkcQwRgmfpJdbSB1H+9jn ya3YDJn89ttvxXKGyJLpZXZRaF3RTEGSq9Uot7KbVNpRYvVKRdqRoQJ9FeZJF3Fo2Ma5adMmy8Jy A//cLXybgcxFFkHKn1OioxSB3Y2AMr3djbDqVwQUAUVAEVAEFAFF4HcICOfhKkEp6ZOW3wml3UCl 4DbwIpgMNEmYD/1Sp0IvrMMiTqh98cUXP/zwQ3ggey9hXzIcfvLMM8/QAtmjS+TRRq+lFj3MAi/C J3bBBRc89dRTxO1EknwJsrsSYWb8+eefYTjU0cmVUWKvcEWO2MG1pAX9bdu2JbEeR/IQk7XQRQUa +cknn0A1mRF5cuL17NlTtKEcugjDFA6MMbj4BCWUSEX0c+UWDVTowlTWwpU6xyDJ74fbEyorhllD drKCcgzD0QomeFN3UpsOVwR2EwLK9HYTsKpWEVAEFAFFQBFQBBSByhEQrsKVjOdIwEyq9ukhSRFd HHgjkgq58oieAluDAgk1gurAjghhQv66zz77jPN7MCiYEm5DNmcyBWIQHkjRa6+9RpI9orNAq/C8 QepEP7wIOkQeBVHIkG7dul1++eVMh0+MM2/owQYRnjNnDpbAIStaTiM8cOHChWzaRAny7G+E6WGY 3KJHlKxcuXLcuHFCRNnzSWBPkvXRhQFYTijRJUuW0MvSIIHkDMR+ehkuk1LHHlYE3eLYodjGlVkQ YGcptBamJ15N2ndhYVIoLvYQBQfmvAs1qypFYBcioExvF4KpqhQBRUARUAQUAUVAEdg+AvAEKevX rxfyI9dtjYTSwMEYAu1BZsaMGcRigT7BNLgV75nIoEf8Y1AdWrhCmRBjOIxOcvchQIjO5cuXT5s2 DQHcXxSU46GCm40aNQoXHLd0IUmAlhtuuOHhhx++6667IFTMRcEMhCXnATOWM5t5YUHwQ9TSK6oY RQX3F+zu0ksvhddB5+jlECDa6IWXIk8jYsyLzfTKGumChZJlAbXI0MuMzCLzIka6dlyOKBGOisx7 77330ksvwcGYEUnIIbOguZypf/qWKVALngSVYQo0W/b8aZ06UBHY5QiU3+W8yydQhYqAIqAIKAKK gCKgCCgC6QjACijQEniCcAbq6QLl6gjDu4R6yY5BRlFh9yMUiAqUg4N5ECFhQUgiAP1ArfAoaB4C tEsjFbrgPwyEdMGI2OLIcNxuTz/99C+//JIy0M4oLMGbd8UVV5ACgQN4DEGMeeFXFMiV2E+9nM04 GFGO3w+SiX6MxBLM45btoBhDL+1YQheN6EGJwMK8opAKQyjcsiUV1iqLRdiajoXgchTWSp2FwPFk kyozip5dS/OYGhjBATrKMpkRsy17tKII1BwE1KdXc56FWqIIKAKKgCKgCCgC9QIBeAKFpcKUhN7I tYrFw4WgExZjEYolzI0uBgpTQq2QNGnkVjRDlqAldEHVcJSJ+4sWBooAwxmC92zu3LnQpMGDB9NC oRcZGFSvXr3YESp6aBf92AP14haBdOPFBlrYXMoQbpGXRq7Myy2ahYnJLYQTa9EjyEhFWqSOMGPR xq3MLjPSCAPkUCKbUalD8zj7h0mAwy3CDOGWusiLNm6lBVW0YIzMm76KKuqMRT+j2BzLHtoqJLVL EahGBJTpVSP4OrUioAgoAoqAIqAI1EcEhGNw5ZgcPAEXGTRDGiuFw+q1GI7QFbm1BlKx6qLHGii3 MBO8ZIxCjC6KtHNLl1zZk0l6PY7hlbMEssRY6E36pNRpKSfJLZqFPkkXdalYs6TbCe1EHj1cJXoK wnj8oJ10UacCW2Ms9fSBopMrJJDkfo888gh0kWQS7AgVKotCikXzZCJk4LqYBOllLAKQ1UpXYemv WMEYCpoZDiwVBbRFEagJCJQPXlQTbFIbFAFFQBFQBBQBRUARqMMIQA+EI5G4nPNsrBTOIKymDq+6 6qUJM8zJyQEHCrfsyRSXIOAIO61CAzLsCGUUtBAORgWQRV7IGLxOGCNJI9hyCT2DH+IMlLmQoVSh v1wX+mnBKiLBkI8ezZVS0HKj9FYR2MMIVPIzzB62QKdTBBQBRUARUAQUAUWgviEAVeCgV/v27Yl1 iT/qD9GMOoYVa4ensSgYGofxoE/QMOr42XDlwcS4RYayrYXTxSihW1JHshz1Ygp0UiSzBfLCDFGO lw/Wty3llbajh4l4gk2bNsVDSL3cdJWO0kZFYA8j8LtN1Xt4bp1OEVAEFAFFQBFQBBSBeogArACm B1uAZpCRnGs9BMFasnAkWBMVCwrqsC/oGVfIHlhZ8hUrAqbogXRBvdJlaEe5eOFgjyKMgNBLYZLp 8jtSF21E3ezSpQt1mXpHBqqMIrAnEVCmtyfR1rkUAUVAEVAEFAFFQBEwz4ZBXWAd0JhjjjlGDqHV Z7aAhw3eBWUCCjChQgsoccufC8hUDQ6SDOGKMBUhjel/ZzSigQ2c4osDeQgeLeLoE8qXLr/dOsOZ jtCpeGURlqm3O0oFFIE9jIAyvT0MuE6nCCgCioAioAgoAvUdATiG5aTaZ599SIMOOaGFIoylamJT 9+BjvRThS4AgxI9lwsFolPaqV81wSwAMrbpVQa04DJG0cJYKV0us0oooR8wyEsOI4zJo0CA232Je +uyVatBGRaBaEKjkfwnVYodOqggoAoqAIqAIKAKKQP1BAKpAwWdFmP4+ffrgHYLsia+p/oBQcaXp lGlHCJ6lwaJbf2iUNXy7FdgjT4dHhiR1WB/evB49egj3202TbtcqFVAEqkZAmV7V+GivIqAIKAKK gCKgCCgCuxgBiIFwAyE2nPUaMGCAsAjohHTt4ilV3c4hALWDilN4Omzd5DEdf/zxZMigHeKXTlB3 bh4drQjsSgSU6e1KNFWXIqAIKAKKgCKgCCgC20UAYkCBM0AY2ARI0MiBAwceccQR7FqUg2rwh+0q UYE9iQDPi4dFST06+1//+lf23PKY4Ody5G9PGqNzKQI7iIAyvR0ESsUUAUVAEVAEFAFFQBHYlQjg C4LsSQAS9nCed9553bp183g8cAn4HtddOZnq2gkEYHQSgoV87sTbxJt36KGHwvqkUTZz7oR6HaoI 7C4ElOntLmRVryKgCCgCioAioAgoAttFQBgdlC8zM3P06NEnnHACvAIWgX9P3Ed0WUqoi7tPGhGg IkwD5xJ1ubXkpUIjFSGWXKmLmCmdiibCNX2I3NZGeSwXs1kOQAk+gGnVZZnpCxTJdHkLSRrRJk+B K1s3W7RoMXz48LPPPtvv9xPfBZaOKrpErV4VgZqGwJYwRzXNLLVHEVAEFAFFQBFQBBSB+oMAhEHY CHRi1qxZkydPnjdvntAMoS7CNxCzJKUFQgjlYJTwGViKUES00WIJc0sXeEoFnyGjpC7yXGu1vLUW gYtbliMH6qizOmFl0g5cQAECsvESJGW4yCMMbiTlEzFww5WXm5u7//77Dxs2jPyHoqT+/HHqSmsv As7aa7parggoAoqAIqAIKAKKQN1AAI4B8RBC0rt371atWs2fP/+rr77iykE+qAUC0A9YB0yGW64I S50KIIgALfATtoAiI4yFCr20o4d2roFAQLpQCMkhy1xtlxcWJ7RWroIPdTitgMNKgQgAudIioAEO LYhRBBORB0PBDWTy8vIOOeSQDh06cBW1DEGDFkWg5iOgPr2a/4zUQkVAEVAEFAFFQBGo+whALWAj rBPWAaPgCisrKChYtWrV0qVLV69eDQmxmIm4oRCDt0ARZQj8hDpi8BPahasgQztBX9CGnwr3FHV6 cXkhiTy9MKXaLg9PE6rGiuCuGRkZJSUlbIjNz8/Pzs4uKyuD3xYWFnIesqioiHZkwJAhwn7ZjZku DybkvUAVJyc5mAfZow6egCl/iFal7v9d6gprMwLK9Grz01PbFQFFQBFQBBQBRaBOICDUC+IB/RAG ApcQ/satLBGmIQJySy9dQj+44miil1HSQq8FjPRa8pZkurwlTKX2ymO5xWAtNguPhdOyavgbvA6O B9eVFhBAniu96fLIwP0ECnkcVh1564mkg6Z1RaAGIqBMrwY+FDVJEVAEFAFFQBFQBOoXAtAwYWKw CCosXirWrdVbKS7C7qwubqkLV5SBXNPdUNJoyXNLqQPyggNrEQon5E2udAGmXC0+LLfgQMUieyIv 9E+6BExp4cpwVFnoaUURqLEIKNOrsY9GDVMEFAFFQBH4f/buO87Sotgb+OcG770GjAgqoAsoSUC8 JOWSQSRIVERyDkpGgmBAURBJIjlnkCiSk7AgShRBMiIZFRUwXr3Z97vz0/a8ZwI7szM7Z3er/3i2 n+rq6np+c7q2qmMhUAgUAoVAIVAIFAIjRKBuWRghcFWtECgECoFCoBAoBAqBQqAQKAQKgZ5FoCK9 nv3TlGKFQCFQCBQChUAhUAgUyWzXngAAQABJREFUAoVAIVAIjBCBivRGCFxVKwQKgUKgECgECoFC oBAoBAqBQqBnEahIr2f/NKVYIVAIFAKFQCFQCBQChUAhUAgUAiNEoCK9EQJX1QqBQqAQKAQKgUKg ECgECoFCoBDoWQQq0uvZP00pVggUAoVAIVAIFAKFQCFQCBQChcAIEahIb4TAVbVCoBAoBAqBQqAQ KAQKgUKgECgEehaBivR69k9TihUChUAhUAgUAoVAIVAIFAKFQCEwQgQq0hshcFWtECgECoFCoBAo BAqBQqAQKAQKgZ5FoCK9nv3TlGKFQCFQCBQChUAhUAgUAoVAIVAIjBCBivRGCFxVKwQKgUKgECgE CoFCoBAoBAqBQqBnEahIr2f/NKVYIVAIFAKFQCFQCBQChUAhUAgUAiNEoCK9EQJX1QqBQqAQKAQK gUKgECgECoFCoBDoWQQq0uvZP00pVggUAoVAIVAIFAKFQCFQCBQChcAIEahIb4TAVbVCoBAoBAqB QqAQKAQKgUKgECgEehaBivR69k9TihUChUAhUAgUAoVAIVAIFAKFQCEwQgQq0hshcFWtECgECoFC oBAoBAqBQqAQKAQKgZ5FoCK9nv3TlGKFQCFQCBQChUAhUAgUAoVAIVAIjBCBivRGCFxVKwQKgUKg ECgECoFCoBAoBAqBQqBnEahIr2f/NKVYIVAIFAKFQCFQCBQChUAhUAgUAiNEoCK9EQJX1QqBQqAQ KAQKgUKgECgECoFCoBDoNQT+93//96WXXvqf//mfivR67U9T+hQChUAhUAgUAoVAIVAIFAKFQCEw QgSeeuqpjTba6Pnnn69Ib4QIVrVCoBAoBAqBQqAQKAQKgUKgECgEeg2B//iP/7j++uv/8Ic/VKTX a3+a0qcQKAQKgUKgECgECoFCoBAoBAqBESJg3aaaf/7znyvSGyGCVa0QKAQKgUKgECgECoFCoBAo BAqBXkPgVa96FZX+4R/+YdiRnuhQzf/+7/+W+b//+79e+7DSpxAoBAqBQqAQKAQKgUJgmkagy8n0 +p//+Z+eSf/1X/8lE19UxpeieMo7iCLeaZvTQGm1FEmpGHpe5cMf0Pq4/i+S8wxFK3/605+siPMa eifIEegpoecpgzlPTaiVujKNIfROUZUvBEYFAT+2YUd66vzxj3/8u7/7Oz93qf8PfVQ0KyGFQCFQ CBQChUAhUAgUAjMmAvxMSQiUKEgeDqIsXqgA6Z/+6Z9QzFqEjqg0gdOkSYy/n+Tc/uM//qO6PFUU oR1K+MPsFV31MOP0+stf/vKggw5ylAXnVlFcXM9U8SThxBNPXHrppVOLkJa0HmXIefTRR6+++mpF v//973/6059iTmypiD5e81GIP/7xj6+77jqSpSaqMoXAKCIw7EjPSMbee+997bXX/vM//7Mfa7rB KCpUogqBQqAQKAQKgUKgECgEZnAEBE5CIwFbgi6Z17zmNWKkH/7wh8cdd9yaa665wQYbHHXUUXfd dddvfvMbHqn07LPPrrPOOmuttdbJJ58MPdU9m6cqIyES+Pjjj6/Xl0477TQUoSNO0doJJ5yw3Xbb mdLAmXaJlVEqGJORNOe1K6UtgRz6t7/97U033RTl4osvXnnllcVyaVRopyGSE3P+y7/8y0UXXbTJ JpskcO0SWK+FwKggMOxIz+z5xIkTH3vsMc3nhzsqepSQQqAQKAQKgUKgECgECoFCAALCoURWMqI7 FD7nnXfe+bGPfewDH/jAjjvuKN674YYbdt11V68m4hIQvvzyy5dddtkVV1xx5JFHyqeW6gnkItYT s2Ds0r507733iuXwCMPe/va3n3POOQ899NAuu+zC3RXUaV1SRcLmiS0ZpX3kvzxoi5Nk7+TMOuus Xtdff30KCz4PPvhgDEqFgo888ohDERMTUuzVr361Kq2VTpmVLwSmHIFJv8hhJb/F/MRTy/hHftbD ElLMhUAhUAgUAoVAIVAIFAKFwIAITJo76wu0+JmZV7jqqqvcD+Z1zz33XGaZZeaff34zb6KyO+64 Y6655hJHSRxUzBadiaauvPLKzTbbzGuKxHLNX/3d7353wQUXqGVppek1Coi71PJcdtllzz333DXW WGPmmWc+5JBDohsJ0cerPB0kkrs0R0wTCyywwCyzzMJhJvyLX/zibLPNRnK+Qism+o4++uhf/epX ndXJ73ytfCEwWgiMJNLTthlnTz/i/j/00dKs5BQChUAhUAhMNwj4/4IrwxPiinX6NOgp6iT6akTP LuJ0g0Z9SCFQCAyNAAuQ+CoW4+677952220TJgnzmmVYeOGFN9xwQ/NsKPFIZWafffbFF198//33 tzwz/ipRZs8SpGH77ne/++KLL3784x8//vjjM2FIclokaoUVVvjKV77y5JNPupEsk4F0iEWiszw5 hKA0NUJP0CivVF2b9N7whjd43WGHHZg+oZ0NUO9617te+9rXWoaK3pk6RXXSK18ITCECw4700uX0 BA2nU02hBlW9ECgECoFCYLpEgD/ku5oHE4+qOUxcH0UpjY8lr0r+l5kuAamPKgQKgclEgDXgZMYg mLuzGlOkdP7555tzYzpYDIZCirQWYqGwM+Kr97///ZgdiyKcw4/NMxGa6TW748Raav37v/97XFnP TPrh4eJaHSojSvRUN0VpS9MqktZab/TI90phQm677baXXnrJKtP77rsP0UQixSwule+qGwn1LATG AoFhR3pjoUTJLAQKgUKgEJj+EOjyZvKaVVJxifhMHCY+Vp6I1j7xkDh5MkqnP0zqiwqBQmDyEcjo z4MPPpijTRy1wlYgJnXKYS4QY2TYEIe1mJc788wz1157bYGZojCoYsGn9Zm29s0000xNgtIWLoao ISn0iCVEkRDRa+LDVl1GqbiRZNOP9hOaEvzMZz7zxje+Ed2ePfOQ7373u60XNaFHptRZt/KFwNgh UJHe2GFbkguBQqAQmKER6PRmuDvco4R5/DC4oGAQ0XGn+FjyKIqy0SWvMzR89fGFwIyNACMgsRtO AWQ6dtppJ4bCeBCiQEuGxehCKAsHPC3gNJsn0rv//vsXW2wxbCSo6PgTZ7Goa2GnY1Fada24XMEy SxnEeeed94gjjpB3aIsVnpqLvfL82c9+9otf/GK11VZrdWVIJlCLP/rRj97ylrcIL6+55hqnetpM yKDFpjV+rUvttTKFwJgiMOyzN8dUmxJeCBQChUAhMN0gwPvxLXwjKflsleE2ySD2DZpPOsOguT4Z Vvfaqkw3aNSHFAKFwHARYAdUufHGGz0dkcIyCNgYEM+EZF0CQ4y12X777dkWARseFeWtxvztb397 xhlnuBDPDFvCQtIixKvrE3A+8MADl19+uaYlJ3BK7vGz6c4Tjw14DJeMTXctKUV//etff+yxxx56 6KG77babCUOvWiSfTEs3DzzwQJdA0I0mAyrf9S31WgiMCgI1pzcqMJaQQqAQKAQKgW4EmjfDMTJZ 9/zzzwvw7FThEhnwnm+++eaZZx4XB996663LL7+8wW9O2Pe//31HLLznPe/hQjkjoWs9VRrgKvHA +ue7m6/3QqAQmGYRSLSWnm6rm+943eteJ2TKaBHbIt8sTNdX4kFZcMEF3XBg2afqtu3FbjjA84UX Xthnn30wkOCZhjwtrWR/hGGHHXaYszEVMVyOe3FTgmit2RylZvlc8IChK+FH8WS4PG0snHvuuUmm 5ymnnKLWRz/6UXIUNWldEuq1EBh1BCrSG3VIS2AhUAgUAjMEAvyk+Ctxlby20XF0ROPutsTYu/Lm N7/ZaebWShkdt7Tp17/+9c9//nN3XuW8O6PdtrUYsDf+/fTTT6syYcIEw+G8ri233NLQuyjRWLsr qjhMGSCPfCjHqYrP16nADPEHqI8sBKZfBNLHder2iUxKi7hic1qRTGxRnlkfLt7beOON3Y8nbDv9 9NNZD2NMboS2U86t660uG5LqzXx5JZ+oUMR+jTmZVOkietVErBBTZqzqJz/5ibv+EDVqrs8l74a3 sEXJ/tWLUgiMBQLdP9+xaKNkFgKFQCFQCEwHCMS76nRTUFp8xR/KkqrHH39cXPfWt77VlhUj6Pgt ZLKzBbOh7meeeQYlg+4cL7V4RSoaaCdK7PeDvoQBv1FwcmQwOGPdwQYYVE+KQE+v4O101KYDtOsT CoEZHAEGQZgEhCWXXNKKSkNCejpidvNaPxkz0h8lNgHRU6BlVs2gkp1+tt49+uijF1544TbbbOOC u/61UkUTqd6fIabGUxqwtCnMTNko6C6HTTbZ5LnnnnOSp4lBG/nCwOhh6C+hKIXAWCBQkd5YoFoy C4FCoBCYDhGIf5OwKp+XKTWOl0hMLOdUOk8rMx0vblLORJzzD5SayuOTicQ4Z7wcGaLkiVLRq9KI QsFg0F0QqAkRo8gQRf7www9fZJFFjJSb3LMoK5w8pzh85Azm9k2Hf4n6pEJgBkCgTZGtvPLKVj/e c889Sy21lO9mMXT/AZd2d6FijGn33Xf/5Cc/6WCVfffd18GY7j9YZ511uthG5ZVKEovkSXMr0h0Z agHnJz7xiXe84x3O4dRKAtdJO//+8z9HpdESUgi8IgIV6b0iRMVQCBQChUAh8BcEODHJJerjbPGc BHhCu7POOsvKTAPYDidAQRfmJZwTqsmoqFbCvMR1KOh8I0QJURKwCedI4AxxjGTEioi2+TnPAJs4 kP+00korYbCjD4NaNCG8qfcXdeufQqAQmGYR0K/1dyZizjnnZArOPvtsUZNJfnlFMSZDfJzRH5wO yXRZuQv03LtgJacb1e3ZGztDocWoZOMxhT/84Q9ry15BVsuHZNAKg8NdhtC8igqBUUSgzt4cRTBL VCFQCBQC0zMCXBYpX8jN4ri4Oeree+91lLlLikVf1m3yrixMiiuWRVbx1fBLqnPRhHYSOZ5cH8wy SoVz8sTKCBQFb/gz6YdIrHWeKMTedNNNrsNyxp2hegLVaopNz3+A+rZCYIZBoJkL/X2hhRZymiVr c8ghhzAFMGBV9PqhwcDDOAjzLPx++OGHXa/nVejlZBeZoeuOrLTZN9Wt3rTiVIDHNs4yyyy0pY8t yvYtO/rFvOIY6TAyzavWdIxAzelNx3/c+rRCoBAoBEaOwKTIrC9xUIRbWSslJIuDxf2yrtKSKmer KEIXnnnydTwT48lzyzwTieVVPolmkS+jyNMcnbbkJRlyEDMKjiIvoZNJAmYZp7y8+OKLEyZMMLO3 4oorRklsinBii0oaQvQ6SUSlQqAQ6HkEmhGwNICyFmG6B88SbsecfOELX1hggQXSnW3ec3QT47Pq qqtiS09v5gId0YmX7lpwKIuoz9ULMSwNgDB32iL5JgHbI488wgpZPtCqDJhpTbM8jNJ+++1Hw0UX XVTFtEimQbGXX375gAMOsG0vQmKgBhRYxEJgVBCo//ZGBcYSUggUAoXA9IYAv0S85KuMPXN0eCQy Qjihnfjqggsu4DyZx8MQx4h/o0qnkyTP14nPJE9CnDMZr1JeG3AkJB9ODKnbiCjykTmp/p//bDuf u7ZckHXJJZdwAa2JitoR1UbNVZEntrVVmUKgEOhxBHRwGvZ19D+bIjOBbypMvOcmdLvgdt11VyGc s1VcU+5wy85viSFq1S3+XGaZZTCstdZaVpjLxLDkGSuHmZVIPtWx2XVsJnC55ZazOp31CH9nQ535 mDWWx5FSzvYU0Z144omskzseYugwGB2LUdJQ1MtIlnwzVp0yK18ITDkCNac35RiWhEKgECgEpk8E 4oVwUHghfBGvnrfffvupp55qsFyUZR0Uz0apyTRB4NCe0KhjRAeTjZZ00sHZLc5S58+5rWGJJZZw a188sxbj5VtGXYcSWAgUAmOHgP6biEgTbto0Jya6s2L8vPPOE0EJ2xxr+c53vlMEqL9jZgqcwiKp 5VVAhcJQ7LzzzpZ8r7766iyV5QCZ/EfHyYgRjr/FWrFptvaZfHOqyi677OLwT6LwD/Glatlg7CoF Jwabx6Oq6FQI6u4+41BOqMowmRM4tdXMkUbRiSW/EYdopYoKgeEiUJHecBEr/kKgECgEZggEEuBx X+Jp/awvuejchJ7NJ7wTT25KHCxuSqdPNnUA0jSPzVPMaRefexqM+lNMcl6LIprH1csgPQ2njmLV SiFQCEwhAjqvlMGjGBmvojJX5Fn6uP/+++vamnjTm96UhvLqTgVHN6nFNHlKrIHBoKWXXtp5Tjkj SsBGFJmbb745aRnAwomSp03CrJ0itW6++eZll1029KbPgJ+mVPApqNtrr71INtiEjZ5Wle+www6C Rjv0XPNg3ampwjvuuENzGJhTESxtK8wbENUiTjkCFelNOYYloRAoBAqB6RCBxEWJ3zgiliFZN5W7 7zglKImyhFhcFsPkQw94jwVAcbw4YbTiz1GVt0c3zpbzPxdccME55pjDmL0iqiqqSG8s/golsxAY CwT064hNRmdnc3RhY0+6s7yoj+WRFOFM71YUixQ6ZnQjQYQk9MLMILASGJgs+3tlYj0IwYb5oYce coaKexFEaGxLmlaUJjAPdnKm1QTXXXedZQXUk1ScZ555HPgpNL311ltRnPzpWj/zhEJBOwy1+La3 vc3JnPRJpJpPrmchMIoIVKQ3imCWqEKgECgEpnkEeCd8Gk9fImM9kmvx7DyxDImjw1nJtQccIHmO VM7GzL15+Kfm98fx4qjxkzQt0YqjZveg8+6oZKGXtVLY8jl0y9dNTSWrrUKgEBgZAnp0ei47EwmJ 3zwTzunaAqSEcxnQwaZUxVRRHQ9mpSlSmiEqRqOZhSYfM7vhxBdh3vve9z5VWLlUVEtGMim37rrr phUNhZinhmIYycGA6GlK0E2AVrzbSGzXHznzzTcfc5rwctZZZ7X6VCv06RRV+UJgtBD4Sy+afHG/ /OUvXWG51VZbOfE2naTrhz75ooqzECgECoFCoKcQiHcSB4vzIblr2JIkCyPjMzXfqKfUHlAZLqDT zB21Z2bPQlOfxv1q+tf/XAOCVsRCYLpBQCiV8Kmr109m32f9VEwQyHqkVhdlMkVNN5DWh0xDCJia trDFVR81hDAN/dVK1UKgECgExhYBDg3fyFJMg9Mm6xxzcuedd3oa5+biNHdnbJUYJenGzp966inH tDha3bC64865ZfHMfIuknbyOUoMlphAoBHoIgb7uPmnDHp0EbM18TWbfVwWnWqoTRU6b1ouosh49 9McuVQZHoCK9wbGpkkKgECgEZjAEeDamwoR5Tl5x17C9ec8995wzD3Ja3bS1kyTemDDVJ5jNsxYr jhqPLS7gDPa3rc8tBGYsBAxa6ez6vs82v5fZuRgxRWzd0KFajCGeRImqMCmIXjtXB8xYmNbXToMI 1EFk0+AfrVQuBAqBQmBsEIgDZKvbtdde61Z0MdIb3/hGR8ZpjYsjjU2zYyI1Hl5mIx3L7lhO5+mZ qCwvbUzgLqGFQI8hwF6J02K1MsojnziNppmsG0JlddVKuIjNq5SoL69D1K2iQqB3EKhIr3f+FqVJ IVAIFALjhkD8IU+j4D/qSyIibk2GwJNJ7DRuKg6zYZ6cs/WckifYcxSng0MddP69732PmHwIv22Y Iou9ECgEeheBGLGmHwugp3vq6ffff//VV1/NGqTX42zWrLNWZz5yGEDBHgPiCE2rwUMkE2eY82yN VqYQ6DUEKtLrtb9I6VMIFAKFwFRCQFDXXBYZr/fdd9/ZZ59tNu/ll182ns0rQs+otvy05dNQ2BeJ UT19C4/NRVscvt/+9rcovsWnSe2jWmYqoV/NFAKFwOghoC/r1+TpyEnNfFmVsO+++95+++3ODcYg xlMktcat7YwpiJA8CcmaTxkXtbOKrk9I9U4J5GCwvr1Jq0wh0FMI1D69nvpzlDKFQCFQCEw9BPq8 nb/LrB2fRjjkPt+rrrrKQeFxX6aeKmPTEg+sCfZFJve+//3vO4dzlVVWcY2V71WaLw0UjbkyhUAh MG0hIPqSdHlJd47yyRx88MEm9Bwdb6CHocOQUnP+rN/aa6+99dZbi+4QPY0NyRCF0yAXCddcc41A 8c1vfvMGG2zQeDKKhHn22Wc//vjjyVRXrUiuZyHQOwhUpNc7f4vSpBAoBAqBqYpAwhtPDg035Ykn nuAJycfL4QZljHyq6jTGjdmnx+f77ne/y/lzkxVHLR4eEMpRG2PsS3whMLYIJIRLvKel2LcDDzzw mGOOWX311UVuFmGGjlPft33X3ZsrrriiKkI+FFVSHUMs4V133bXddts5rd4IkblBdAyEMI9Oe3KQ /aqrruo1liRFXisVAr2DQEV6vfO3KE0KgUKgEBgHBHgnRrsvueQSh23yXUzoxemZ/sI8rp5pPV8n 42Pf/va3xxdMsFeR3jj8+KrJQmD0ENCdCUu8l/wJJ5xw4oknnn/++R/+8Ie72rniiit23nnnQw89 dM8991QkVPM0EqS6ujKOIDYktOmmm26xxRaf/vSnnU0V4QwFZsc7mQxccskljzvuOPYkzXU1Ua+F QC8gUJFeL/wVSodCoBAoBMYBgXgnifQmTpyYw0tsOMmapThM46DWmDXpu3ydr+arXXzxxfyzxRdf 3N6bRHpKx6zlElwIFAJjiwB7JaV3i8QM6Bx++OFWXe6xxx4s24UXXqiDhwHPCy+8sNdee80777xz zz23s5rEdYhm7T70oQ9lnEuYZ6W3UHDvvffecccdm+rYCH/66ae33HJL6zZt3nvLW97SSitTCPQg AsPeYW/od+WVV95qq6122203fcYn+d334IeVSoVAIVAIFAJdCMTRQYz1luHiSGecccbNN9+MyIkx lSf2ywRXY+uSM+2+ZjzeU3I8w7/+679y5ny1L018O+1+WmleCMzgCLBd8Uh//etfO2j3pJNOcmEM a4bYf4XCTDPNJKjDENBYgAkTJljBjh/dSZuiRAscllhiCcdTMREshiJsuW70scceM6Fn814kawLz kUceSQiB2Mo3nsF/jeP++ZYWW3X8wAMP1ObRcf9blAKFQCFQCEwlBDqdj+RtzDvqqKO+853vcG6c UBJXKW6K51RSayo2E1/Nt3Pdfve73xna5xTmFQJTUZFqqhAoBEYTAfZKEo8xYjfeeKMZOdvzDN/Y lyt+c0HCM888Yy7OHaGzzTabI1h+8pOfcIW9IjIC++yzDzvAPpDwi1/84vTTT99hhx0Ede5lQTcc xj5YEYBBLdLWW289Q0UCRROGil566aXLLrvMub6j+UklqxAYDQRqscpooFgyCoFCoBCYFhDgCfFa aOoZl0ikd8stt7zpTW/irCTMmxa+YxR0BIUx+EceecTarXXWWcdRnKMgtEQUAoXAuCIgEhOVrbXW Ws5ZEX2xcrbjWmaJHr2YPuHf6173ullmmQVF8OZsFUSvmFEs6pa3tU9F8d76669vpi50QowQHXLI IQ7btLEZMVXQXUG6yCKLtFYUVSoEegSBmtPrkT9EqVEIFAKFwJgjkDBPRMdBEeoYujbancsGQhlz DXqmgcS6nLybbrrJOZyO4ANIz2hXihQChcDwENCjdWFxmok4sZz9tzkqU2wmKU0iNAFbpGNGl0/M ZsArgZ8wLwyhe6qVfMtoTj6NxoqWDQlo9ewpBGpOr6f+HKVMIVAIFAJjhQAvJI4Iv8ew94MPPnj5 5Zc7gtI5BNwjraJzdOL3jJUSPSMXFLw0HwsK+3CcpGdis2e0K0UKgUJgeAikRyf0Sk0xG6LzVIRh 6exZtmCE69JLL520f6kvTsMsMmQPWUKZGMmEdhkUwyCDuSkUHkT8bEjCvFZamUKgpxD42w+3p9Qq ZQqBQqAQKARGFwEeSZwh4dyLL77I17nvvvtEd4iK4vTIjG6jPSstaPDnIGCXjo09Qj7aZti+Z9Uu xQqBQmBABNKjPSUBGJ6MW9mOKyQzmGVPHVsno8un41u6GXrWcLbAL0JIEMKZ9EtGrUR0hLeMokSA aTESYkMSDWKoVAiMLwI1pze++FfrhUAhUAhMPQR4MM4PsD/NuiYD2/FFWmzTMlNPofFuiQvIk4PD bbfdBhMXZDmszCs61fht0njrWO0XAoXAZCGQcKuTVV924tTSSy+NKG80R393PKbdd27SQ0RRSzc/ 4ogjvv71r7OQiBn/knHmygUXXOAIFjyiQXRER7k4xGW11VYTSYZTdfGkIhStiB4TbUYaeqVCYBwR qP/DxhH8aroQKAQKgamKwKTA5e///sknnzShJ9KrRUfWd3HgOGd8Mof1Pfvssy3c5cPBaqr+eaqx QqAQGD0ExF2EtVXZ+ngm6HRtwVjaYQHSzcVy/QMzEhgEz9///vdKhYVeBYqu3SNBnvUwKiSlrUiI zNbE6H1QSSoERoJAzemNBLWqUwgUAoXANIdA4hl3ojo47vHHHxfm8VT6OzfT3HeNWGH+mbrcMg4c R81xfM5hhwnPDyxKeYQzMj4jBrYqFgK9gID1C/rvNttskw14Qi89mmKOXzLU5dxdnZ1VZAF0dtN0 2LrUZhbWXXfdY489ttHxyxMbcyofi/GHP/zB2U5zzDGHKp1rO1vFyhQC44VADViOF/LVbiFQCBQC UxWBRC/CGOPQvBNj2PFapqoSvdQYD486wjyYcPWkW2+99ZprrrFtL8P8Feb10p+rdCkEhoeA3chM nO15urYwTwyWSbnEe2xgXnN5utf+/b0FhxomCk9spooyfTZjkmSZV7/61a52sFDi8MMPd6vegDOE w9O+uAuBUUKg5vRGCcgSUwgUAoVAryLAKYkTwym5++67XfsryJFPPNOrWo+5XvHt4vYZhoeSGPis s84Cy5prrqn5htuYq1INFAKFwBQj0NVh7a/Tu/XohRZaqLPI8kszdXbldTZ42GGHHX300Y3S+GMk E+PJM6SKYi7kxXiCOrVCt/z7tNNO23zzzV//+tdja9IqUwiMIwIV6Y0j+NV0IVAIFAJji4CxZ04J d4SPYn3RVVddZYmRMI93YoQ74d/YatDD0rtcsfh2nhmqDzg8PF8Qb6+HP6VUKwRmdAT0XL1VaMey eZqpO+ecc5ZaailxHWgSiSUTHvnO3o2Ybh5rmSee1vdJkCKhPVspivTYY4/NN998s846azhDrGch ML4IVKQ3vvhX64VAIVAIjCECWaLpyadxOtwtt9xifRGfRpN8lK5QZwz1mBZEA0TiJk6cOHHRRRd9 61vf6vyGTo8toeC08CmlYyEwIyKg/4rQ8uX33nuvGbaVVlpppplmQmEAJaU6tT4uIRoIc+JujOSj jz7qpE08urzS7LVbeeWV0d23ia77h9hsAmmxpWnxj3/84zHHHONMzkSSnUVhqGchMC4IVKQ3LrBX o4VAIVAIjDkCLTLJzQr8Fb6ICT10rkzzV8Zcj2mngfh/HMRvfOMbm2222cILL9x05+rJF2gNkMoU Aj2FQPqm6IuJE8KdcMIJb3nLW3bZZRfmDjFxWniYQRTK33nnneuss45zNUVlVrOfeuqp+SKxn4wq W2yxxUYbbTTLLLNgkKzu7vzkhIXhJBm/6xw+9alPoURCJ3PlC4HxQqAivfFCvtotBAqBQmBsEeB8 cF/4HIaxX3rppeuvv94CzjQZj2dsm58GpQMKYjy25557TtQXTy4+nK8p0KbBP2mpPKMgoNtKpt10 W5N7H//4x23Gm3feeTPzpjunays999xzzdjLzD333Pvvvz+r6IrRd73rXXbn6uPo5IjrPC3+vOyy y0wPsp+dE4bBNAYBmyLt2ptnDvCd73wnCZpjeNFnFPTrO3sYgYr0eviPU6oVAoVAITAFCMQF4ehw cTg3lm5yR+KdNK+lopcGMLhyCh8Xja/mxoVFFllEhs8XlAqrhlVlCoFeQ0D31IVplT77kY98RJ7p 039RdGqljKHMKqusokh+ttlm22233dqHYJPSzTFH4L/2pcYzdEYtEjwTKA7NXKWFwNRBoMYbpg7O 1UohUAgUAuOAgIiOvyLxeOR5OfL0iB+T/Dio1ZNNwkckHIis73KRunNK47dxCqks35OKl1KFwAyB AKuVnigj+eZMvMvrm617tqEZFN1ZlWboZKRwJq80ohBRyGQHJBn0ZOSxYUCRZFJL64okGRQZT0Ki QKvbxzLpoW7kkMAgN3plCoExRaAivTGFt4QXAoVAITD+CLgt/YknnuB5xEGhEJ9j/NXqMQ1gEo+N rybkg9hFF11kDw866DzjCPaY1qVOITCjIMB8Za5MZ0y4pWPqlaImlCSvEkQwSIiJuEIX+CkKxRND OEmWCU9qyUd4XhO8yTMRoSdU85om8MtHAgppXj07U5hRNEeTsHUyVL4QGAsEKtIbC1RLZiFQCBQC 448AT4Ln8fDDD19wwQU/+9nP4t+Mv1q9qgF8BHi0A5oM9NyGzMPj0vHM4sP1qu6lVyEw/SOQCTqn reiqki7pmz0dwaKfCsMQUfRWKXDoxSH2D6tQVFE9RXmdJPevl+YRgtg6vrxWpPAzEYow0yfN9VX9 y2RgU6Dzr6JuFFZR0wPydPJXvhAYFQQq0hsVGEtIIVAIFAI9hwB/gk4//elPv/e978XJ6DkVe0mh DNgDTWhn9B1ipvV+9KMf8SOpyb0rz6yX/lyly4yIgO6pP+qeOqm8LplemTAPXUbPlcRdnl7BJJ/w rBMy1TF4CiDDjydGQAZdLU95bYWiVHNaiUCl8kI+1Un2KqU5MqXO5hqdENVVTK0unnotBEYdge4f 4qg3UAILgUKgECgExgUBbkf8iTg0DpbsOiV8XLTq2UY5c1Jm83hj8pZunn/++Sgf/OAHUaRyznr2 z1eKTfcIpA8mTHJapkXpnq973etEYjqpGEz3VAoH+2xNtTF3LkhAT5UM2XSixEJic6Uenje84Q2t emdPj01Qiy0lEL+2vHpiS2jn9E46eBXdoahiOQDdOtuSV/3Xv/61e9UxUCl1u3jqtRAYdQRqTm/U IS2BhUAhUAiMGwJ8iLTN7ZB58cUXH3nkET4Kr+IVw7z4KJ74OSKR0P9Lhuug4I+oDHLT0GsjdspX xOWK/PhtnaXyivKB7TMbQytCSalPSCYCU73xd73ixC/x2CRVuH1iY9ctOGAdhc7x8DolVL4QKASm GgI6qW6okwqi7r///vXWW+/CCy9MV0VPnOYgpf3228+9dmK8hRZaaMsttzzzzDNVwcakdKpKwsEH H7zWWmvhnDBhgswXv/jF2267bZIV+OuJLLFU7OFVV131uc99zj3sM88883zzzbfddtsdeuihv/nN bwjEfMopp7hcQXrb297mEr/3vOc9H/vYx4499ljmF0Nr13G+JBxwwAEE5ls69al8ITBGCNSc3hgB W2ILgUKgEJjaCPAe4kBweng2hp/PO+88B0gmRFGEOIROSoU0GYqWF5hxdPrzc1xazEZmf4YuSpww RHcYUEzdRJI8pOYDpcokD6svPMNGk65SPCgYZPoYJ0VlnV+kIcojRlqq0xBzKspLKfXM13lSiRxJ aeT3MU6CiybiPQp7toqVKQQKgamPQHq9Eas//elPO++8s9dNN920r+NOGktCP+KII7761a+yMx/6 0IcEe48++igDeMcdd2y++ea01akZB8aQYcR52GGHGcQR5m222WYy3/3ud6+99lrzhO7Qw0wITt3f 6neXoV999dWqv/vd795pp51++MMffvOb39ScVlzEgpkOZhHf9773qZvhIZeXCg4JPOecc2aaaSYG hKh55pnn8MMP/8QnPuGWP8/Yn8BIeOTktZ6FwCgiUJHeKIJZogqBQqAQGE8EuA78CVGNxPn43e9+ 99vf/tbKIi5LnKT4E4OpyA3CYMkifo6L+Ie0TuYwEM5xIb//aqhOZnn6ND+MTNXjElnalLzXzio8 sMSQvKhEVp3OUERRKU4YNdRtEmguT7HQNYfiq1Fk8iHh6WxRZKitBJ848XeWal2Vm2++2ZVa9Olf vZO58oVAITDWCOiDeqKpPBto3Wmum8fW6bn6qdm8VVddVRQnpkJhT37+858/+OCD8iqyOUyWTv2l L33poIMOWm655WQWX3xxQpgO1tJ8oLWg+QRVGA2zcOJAQeAOO+zw6U9/eo455tC61Z7M4w033GAd Zuf3Lr/88kceeSQKlbS7zTbbXHnllRdffPHWW2+NqF0yqUfgXnvtZUG4u9pbdQrQsL1WphAYRQQq 0htFMEtUIVAIFALjiQBPIv6EoIWb8prXvMbgNyI3Ap3/kYBnQBVVmXPOOTfYYAPuEX5ndX77299O PvwcEePf6667LrG8omeffXbixIk4B5QWIr+KV4SfY8RD8hq3LD4NZWjVWd3gNyKZ1OZ+qdulMH6B qy+iLd1kOt0jFb1qhUsXr04Up0VNhLOTGRF/FFAank5lwkB5q7xOO+20bbfd9o1vfGMXQ70WAoXA VEbgV7/6lZWTa6yxhlk7/beZETEVTayNnH/++dFTZFmm8Aw9lkGXP+OMM772ta9ZRelEYist0XGy Eq9//evXXHPNcHo1+uOp1996661f//rXc8F6mF/72teyThtttFHXh8e8ZBxq9tlnN7t43XXXnX76 6SI97TIyGpIxG+n6lpNPPvkrX/lKpwRFna+VLwRGC4GK9EYLyZJTCBQChcA4I8BXiDPB+xELGYq2 zUw+PoTMEPpxa97+9rcbaQ6PNZ8onfwkC3s4WCE++eSTIj3OzRAOCh1M3wnJTJ3tsssuvK577rnn oYce+vGPf8wfEv6lbp7xq5ZcckkZqlLA2HynAuSQIBwlFl0tbLRqPHwpAR4iBvGe6yWsthJhEohZ 6mRWiw733Xef0oAWR61JS0bMKWNxlyfhPLwuhnotBAqBqYaAXnzNNdc88MAD1l5mgEa3TcaGZGro +LpzhoG86t0SBkn/FSXaPvfmN7/5uOOO81REIHMhrpPp4/1ffdwrsSYJbdsz9WdCz6thI0UxI6Sl rlcpnx+7FBOhlOVBz2J4RalCPVN5a6+99gknnGCzn619qVvPQmDsEKhIb+ywLcmFQCFQCExVBLg4 4hxOhqcYxqC1QIXDwc+IRzJgMIOfD4RTIEfdVt15A3FW4kuR+d73vjdBEWm/+MUvQu//hVHDMwxa n2222aynMoL+kb705S9/WciX2+r4T5qOa8VJysJObXGJurSl5KKLLpotN/0b7U+xJWb33XfnYPUv CsUOnM9+9rM+0+f4Ut5hc9rCQIEo5hOEhU7nG0xU0QuBQmCsEYhBEKrNPffcCy64oNd0WCZLP/3w hz9s+aXhJ/vlsl+XGdFzPWO19HHz8yyPRZ7MkVoxDi1+Q5FXJdGaRQ0o++yzD2kynlHAc0CrkqCO Spqjj1E2gMReIaaWIpaNqieeeOKpp55q+Wj7irFGr+TPsAhUpDfD/unrwwuBQmB6QyBOBteBP2Ex UvwVjovvROz/tfwVgZaT4szmCbcWWGABbBK3xhFzFjhFQuJAoaOz7FTBIOy58847VfEa30UVdApw cci0DtNr84ecQPCmN70JhQ6WX1oaSqbNKk6xc2qC6/7EjS6vIwqDWuRIXtOcivg14YkhbWkIgzxP Lk17RfS9KZKx/pMm+fC07omNcLVI85rm5BHD2Z54yCft6aefNhVpD4+FW2kLczKNuTKFQCEwpgjo qva/Pf7448suuyyTpQ/qnp56qHYdxXnSSScZu8FjBYHRJURdOP06ZuGxxx5DXHHFFaNnivLEGWvj lYlg3PR6ZnCxxRbDrMizk98rtsjJkwQZnNJTTz21//77s2+rrLKKplVMCqdzXNhnM5ORwJJIqd4p sPKFwKggUJHeqMBYQgqBQqAQGH8E+D2U4GfwKrgO7m6SH0ItfoZYbvnll88GFZwCHkS17MfrrMi7 4pe89a1vRSSZfHHgBz7wgbhHaU5FGXXFck42d8J4fBdThUbZmyZOrrOGyvg6X80s37/1pQMPPPAn P/kJnubx0IRuvgiRHBlVPNVVZFycJtnXxycTW5pw4/BplF8lYYiE9hV0kychfmHommsM/TOY1dK6 haaXX34531HIii0Q9ecvSiFQCIwpAjq4uXdhUrpzrEoskhUHtuptuOGGhxxyiKNQHKCyzjrrWKKp VJfXl3Vbx6hQD9GzWaROhWPEUOxDtnTTmSvZnas6O5BGO/k789ZQOCdGW8zFCy+8YLvgUUcdxWaq iy1qxOCwe2yXcz4NmZkJjN3LV3QKrHwhMCoIVKQ3KjCWkEKgECgExh+BRFb04ENwU7hEnVFNf/1E RLyQvsho0jYSfoyn+IrPwePxlOKFmBwzPm2PHCGI4iirp4bwexw5oOkIccfU+9//frXoQ7ij8ISC 1mHyojCQLyK1x4bT41XCqa5XIVyawyNR9aabbvrOd74TX4oCxu+Ff44y55Y5CV1dF2SZG6QeISLM b33rW8lTtU/2/yW2tEZ0COUbUIRoFz68MfzZ2KN1imWlVuOsTCFQCEwFBAw5tYl6PVr31GiMhrxd vtYafOMb33DeiaMvzz333D333HO11VZjOoz76LOm2vAzGoOpSoikFL/duUaj9Hd2YHLMhVOLyWfi aOjQTqsYLFgQ77E2ZEbJiBKpivRMMApcs1UPXaOT08pgmhe9EBgMgYr0BkOm6IVAIVAITGMIcBck 8R4f4tJLL+VhcC+G+AZRUBi4JrwffgY3hYsjtvEkR0Z1Mh226TSUOD2qcFz6OyWh4xcIca0wSORY /sSzUUo4T+jee+9FtCzKSkhEwqlhM4x5OQfWTfqAvuWjFjg5m06eQM3J2GDjLLvo6ZllmTTkURlB x6Y5Cyy1Qk8KiCe5evHbFJEgelxiiSXceeUV/yumfCZR9ASR6ipqEbDtA19RSDEUAoXAaCGQUI3F IFCv1B+T9EcdXGJY2A231Qn2nHpy1113mWpbffXVhXl6bibo2J/B9CFTEZmeneZuQIvXJWT99df/ whe+oK6GRKRnn322UzfN8jk8BoU5jYaeeJgpYZ5BLpFe+5AugfVaCIwKAhXpjQqMJaQQKAQKgZ5A gNPApeDuvOMd7zCzJz+EWpi5IC6nEhFZ7ORqKS6IeCZ7XeQT7PGi3K8gGJPh8ahlWx2xPKF4MDwn 7ovpMvw8mPgxiBk7z03EauF36qZdNGIzp2KSEGmcMDsAvQr2QkTnk/kKry2ZuMPAlzK7GG8pDp/L 7hZeeOFQ7P2jAwXssbEiVKOqe1Uqg59kDGFukgfLYPPJ+SI3E15xxRXuwjJVSKxEzmAVi14IFAJj gQAbQmy6c/JppXVGHVN/N+Hvajvr0j/5yU/as8eymZDXkddaay2TfgaGrCfvr146tadeP+ecc7oY 3QkuZvaswIwN8exfq1EMM2VzIIr4bZlllsHvghYRoIXuMZ4oUvTHxhx5xhxpN69NYGUKgVFBoCK9 UYGxhBQChUAhMP4I8Bi4C5J1REaLuRRD68Sx4P0IyURQ4rR4TkIaM3imrUiTEn05tYXrE+EiLsda ZimmpzgN3Vl2O+64oxblnWZpBkxdktXi9MjHiUHhk5ni43shChQ12vybRIZcImorjfIEhiFC8Egq IpImeMNgfs8Tv3lCKiH6rkhGV5FiiGBR6jWUocFRqokwy9PKqeu8N0FpiJ6vKKEYCoFCYBQRsBSc tGbZ9Er5vKZXoujpsU42G//gBz9we54F3ptuuqmKGSRyRZ7TL2MxOm1L9CSHjWJJnPBpX5/I0IHB 6eytOXVTMU2nolKZ8CilhnjS9X1XXXWVSC8SoqTqLBjDaDwrdBU7RUVgPQuBUUFgqM36o9JACSkE CoFCoBCYagiIgpxs6TRLsRZXY+h2eRtxWeaaay47UsJ8xx13uCbY2ieHgJvcE5VZjenYFB5MnJJb brlFxkGdPBVj54TYGieyEvJxVrg4JJi4k1FlxRVX5DORrEituDgm9AyTe+VRqS6wdIZBlkfibA6T iDF0Tymt8+GiJ0o+kBB5zWlCmKoJDMI8MSpRpig9fcLLL7+Mgk2Lnnhkhvau0iJOGUJyPAP5UmeA Gn3qWQgUAmONgCOR2Bl9WUN6pf4r6ZvJe8bs6J4xFNlby0Dhx2ZNuIvUWTbnQrEbKNgMGCmNcdC1 Y0k8GT2vTlVhmvC0VjL4lRY7vzdWhVhFbIuiSGYb5RFJkMHGXhl1MgpmdUM+QanUKa3yhcBoIVBz eqOFZMkpBAqBQmCcEYib4joEd6ZbZMjP4EYMoRN/iHvBj7HoyNIjHgynxMpMIZyIUUVPROep5PwV 0kRlIj23CTvwIJKdbG7+0FkIWkfhzeSGOsItv8xV7Io4QOHXYg7tRCRQWOjeKsxe7a5xUos8unVT jnVB5BhFT4tR40uRI5KcOHHixhtvTKytOHS2RIp3ZU+OE9iN3Cecsytv1VVXlY8EuvlM8SEdNEF4 VJqcp6at41IxdSenSvEUAoXAKCKg6zEpurABnXTD2BB9Wfc0dSY2yywZCtuFx7AXE2G8KWpMmDDh gAMO2HLLLa3qPO+888zahc4y4GcoDAy1ESvXNjiU+LLLLnNfgpSNwfgxeOJkVaRI8NRc8rF1YjnG zZnAjgBFTxOxOeyVsSfzk52jYE1OZQqB0UXgb7/R0ZVb0gqBQqAQKASmMgLcDtGdJUO21XEm+C5D BzNcEx4Sv8TiTL6REMghAc4SyGA25RF5JAI/3pVX/K6VwxOxXrk7Xo1M5x4FrhInzOmamGmy8sor m7vDrJU8jaDzb5xHl6axORjdCXWaVldbKDJecaJjixuHLsNbkpFwOpuBTMqL+p588klEn48oupOP bvxCYeqkCh2JfLppQliLraNkqKxP4Lq5mtm6LytdSeh08oaqWWWFQCEwGgjorebVWQ+nOrFvLEkM C9mKdt11V8GYXXm6vHjvpz/9qSEk53Dabmf8iK1gQPT9j3/84xZzOrBq6aWXVsWglS3NBnFYtrvv vlvsh0ggfibiK1/5CpNisbqxM6vTySHZDCGD43Qo957n2pV8HPvw/PPPa0Ldhx9++Pzzz3f2r53D lj8wF1SlpCdmN9aYlrTBmEpe84yQehYCo45ARXqjDmkJLAQKgUJgfBDgYYhe+BBm1cQhfI44FoNp I3BShfNk1xweDsdzzz3nsDi15CUSzA262MBU3gYbbGDh0+233249p8gw/Am9+EkCNkIEhK7Fc/In NcRguXQ4oqKD5uxzs1JUBl1z5gwNbMtTOHGXuhHuqUgT6PgxUExC96oonHQzcB75kSPPS2t+lYyk SC1adUZoiKk4OU8y3V3BQRTpERWZk1OxeAqBQmDKERAvGb3aZJNNtt9+e8svnaipDxLLJujIH/3o R4899titttqKNTD2ZKGB0GuFFVY45ZRTMguHE7/86aefbpbP2U777rsvG2I0ynJKNlMHP+KII7Cx OWTq49YyCAtN6J111llbbLEFyayfKz2NcFkHQZl8FMVkzjnnHMzqUiYW2Myhax7SrieBMcuu+zMY ZwlDiPjLmICi0hghUJHeGAFbYguBQqAQmNoICGN4IVZXitA4NNyRoTXg5Qi0cBrVDicJa6yxBj8p nocxcvN7rivgCdmvYpeLUEeIlSPmOC6Stjg3Ij3LnFQnhzfD9TFYLjJUFMmJ0OSFhWbhsi3Q2LzR ccPkZvAwSM3jkSeN/KaYjFJJhk9mpjEUty8Y5sepCqctXpcn/ymt05Aoi1QjU1tefbuPkiEQHadn 2hrsiVNUbCaBQAoMxlb0QqAQGAsE9Fl90Hpsfd9xwZYMhKI/sjlf/epXXappXs78GzNoRMapv07l Tb9ON6eVV8dNbbfdds5ZMfNmDaeojAkSd5nQe9e73oWH6ZDyCUIyAaSAzXy+CI0cV7Sb2LfZmDUI D4qpwhgrTxZV605vQicn6smoK+/8YXLEq7FgkaCotRhKPQuB0UKgIr3RQrLkFAKFQCEw/ghYPJlJ OeGZIWcOxBA6CYeEOhIeLogMxyjnj6so8XKsWVIqNtt2222zzJKfZKIPkc8k6jPIjVOeNEL4K/Im 96xrIjBxFwZ0iQ9Evc985jN8oFVWWcU6T1VEXKqIS6OJSIzfhllGadM/jlR4RHRG5ZWSnyANv8xG G21EPVWiEjnyngJaK6nsYJSPquj4oUSssI0cRWmitdg/A14LRwXAkd+foSiFQCEwRgjo4/qdAMmi yp122ummm24S9aUnpvuL06SPfexj/RXAgNg5QGN4SxIu9mdmIhBThcGRnC0s2eDXnxnF6Jg0YBFi rJAMgSQbMmMG99hjD9bGq6RIE4NVL3ohMIUIVKQ3hQBW9UKgECgEegUBoYvYTBQkIOFeSIKl+CsD qqhIFfFSczjChoiilBcVSgIhRN6JUifaoctwUOw2MdodBq9aVIsChtXxpPUmR5g0YcIEc33ojisQ MfLVyBGeCca8UsY4vYoCSLOCyUcHVeyQwUwHsRZmFK2YrLOXxkotFKPsNMFPVZxp11NSV2Ap+qVk KPlGlLhcnmlosCd+Ea+1rM5poFhqDcZc9EKgEBh1BHRqvV4sZwXmIYccYlOuBQh6oh49TQRLlne6 Ud2pMFkWMer4lMBCoD8CFen1x6QohUAhUAhMkwhwd8yPibISvImdBCdDfElCHUGLMKmx8aUMOWcL ChdKEReKWGyJnUSSGLSliqfzD2affXZxFA8MgyoGzuVNl2EQ2jmyZc6+u/i8kuOUztxt1VpsmXhs XunvGAOpFSVz4oknJnbVkH049ss98sgjZJpsPP744y2pophIkqoUkxL1qUsf04/iSZ+MTkNtST5N W6SlSldzXa/qatSKL5EegV2l9VoIFAJjioBOl/6rIzMFW2+9tUXjOQS4r7v3erDnIFCHu7jDxoQe hWFVZmRMfzAlPAhUpFe/hEKgECgEphMEhHZWNIlGzOYJY0QvwpghnAkRjlDHGSo777yzmTHxDwp+ qyuzhtNRcoafFQmZuCaJDO0/ib+FE9H02vLLL+86dcsvSQgPsQ5KUerm4kRfgVhe7CdPIE5s0YG2 YUjoFf27NMeZhI7tiiuusMHGJJtIT1xqqs23Oyrm6KOPJgonnsSrkQyKfAK6cJEC8NEuaQn8Qgnz gE8ycZqQTEX6D8hWxEKgEBgLBNKp05Ftk7v66qv1ZV24maaxaHQUZTrQxWZmAtkcJojyZUNGEd4S NRgCFekNhkzRC4FCoBCY9hBw6ZzIx5g3ByjR1BDfIKBSillwiF9FzodILHRFCYT4JTa0mBNzlgDX xBY7kvGg4+FmOX7g1ltvVeoVA1dMxtSiRZUOTrB3DidRiOTjT8azZeLxKFIXD7qMgCpN9DFO2u6C LZykOTz9mWeeweAmPfqIwVTPbRD4sSmKJjJ8xLSLzcc6ZsaORKfLiHIV4VcKh/Cnuf5PMkEknBbT ZlaT5P5sRSkECoGxQCDmiGS9Vbc1jsNWpA96xsKkXQwj6JsjqzXYlzZpMnjow4SGmA+JoRusetEL gdFCoCK90UKy5BQChUAhMLURaM5EGhbGCMMcPceTkHhCQqAhPB48Sk3Z2Xdn34jqnA/PnDhCuM1y u+++u+WaKLaX3Hnnnauttpq1mppL057yVlFa0OikAa/CIU9b5tzLd8kll1iwJB86Ts1ZaemeK/Gk tlI9ylPGjeqOW8CD7r4s0WNzhvIVAjNXsePEIPiMJqmeJ/8PZ77LM2EhZkQJTxZ/qrv22muLFV1s dcYZZ7h6S1SZkK9TWleeQNGgWUpzmI7pSzDZxVOvhUAhMEYIGOvRSVunZhzSqdOcfHq6p66KONwe GosROxDLE4Hok8xHX+r8tGZtopIi/GlURqln1PBs1UlDb5atUyB6NJeJHLU6GSpfCIwAgYr0RgBa VSkECoFCoBcREK44oYSvYG5KfNVOsxxMV5wcDqfG2eEmnBPjiWTCHHdEpCeKy/Qa50M0KNJTJe6I UzQtZRQliiednmIBp9BOEYdMFRmhWuTEcSHZVJgI0OwfSnN90qIqIrc555wzRYI6saUvSmmIpJ/9 PqgAAEAASURBVDWnKg5ZSj1JS1gb3yicjbm5TUqNrCdEpIwTHe666y6LVNFVSd0msysTHnpaNap1 n9nFUK+FQCEwdggwApK+nIxnZ4dN99R6ArDwDFcZM/bMYEQxdDL6e1rsbKuJ1UqzA9rFmbEkhks+ mqgoT06LVPFoRd0mp2VwxhCxZp2LzxtDZQqB4SJQ/1ENF7HiLwQKgUKgRxEwXWbajQMhYOOyDDhs 3Kk6Bv6EaTSbXmTisvBIuCYSOZHAazEFJ0DaaqutLHoMpzm3b37zmyuuuKKZsfg0bi7W6FVXXaUJ dePKpC5p3BdETxSZUDybPvJpLkGUMAxnmMODQcU4XijWXgrStNIkyDh702JOnHGtqIoY9QhHJ1xo ak6PKHSX+7nnXVTM98KA2CmtKx+/zfSmCT1OmNco3MVWr4VAITAWCOhxDIJxFv3aCJT+29WK/ouH HWNn8LRxqy62wV5158hUNw15bQscCGdAOuvGFtmQfP311xssy30zsaJRo2nIzjChLhElRGI9PPM5 nQLl+8onPWKOulrsYq7XQmByEKhIb3JQKp5CoBAoBKYBBDgTlmJyL+JDcBd4PEPozSkRm7l7wEwd zyac8ZN4GHEyXn75Zado2nG30EILLbjggvhxKvphXyIfnQfDNxIvbb755krdC4yNGxRnRcyGH0Um HpiMUpz0bOpNaq/PkYqrlOpKQ2xsvDe1SH7hhRfc7tCGvbGhT5gwwRXGqRWfST5+m1c+mVeRrdvP 8YvufN3TTz+tRa8YWisDZgArOYzUTj9nuw/IU8RCoBAYIwT0U53UoSbn9KV2cXmai61jGWI69G6G S4edfGUYEHbALeoaYki/8IUvsDYHHnggIrH95RDOiNkt7NZ1d3U6xYp6iLFy6GwUyykOdGCv6/jc wE5gDiXWlrqdNkcrLJVTWzKpiEEpYv92i1IIDAuBivSGBVcxFwKFQCHQuwhYSymGEb3wdURTr7h6 M86E2TlhmBWMFkxyj4RDTlghh7vz3HPPOXvTMSSuDLYDMF/OlcF50UUXcYnuv/9+GberY+bfKNps s81cXmwnnlMxOS4o/JXm1mDj30SO0k4/BpukKHLiWoXSECeHhpG51lpr2Rwo30oxKyVWK/IkREhe HRmqaS3a6TfzzDNHJbGxWFGL6Gm3SevKEKh6Dq1xzuf222/f2XQXc70WAoXAqCMQc+ECz89+9rMT J04UX3U20fpjMieddNLee+/dydDymZBnJBslGYYCMTGbJQyrr766YSPW7FOf+lRMRH9+lBg0deWx sTkUsEDd8JkhMDEeW7rnnnsuu+yyDKbNzPvssw972yUqrwbLbr/9dusmWCdCpAHZilgIDAuBivSG BVcxFwKFQCHQQwjE9RGEJCNuEafxNkJ5RUcBJ9/CeSRf/OIXzVMZgeZh+DxBnZ1sCaswWLQpOkoR J0kTojvrkci3tMl6UdN6lnHGc/Jcfvnlb7nllmx+E3f1BVx/2dpHMcEYr4h7FD0bmj4Bs9d8i1It du1mUZSPStzV/wO1lW9Xt1O+vONellpqqTTnlSjJVsOWJ03dpk9XBjOZ1Ka/aT2qtunELs56LQQK gZEhoAPqj3oxC2MGLB08PVQ+awF0PZGSeMnl6Ti9sjkqYsCpXfeq77TTToaBBFpelapojCZzZaoo XXTRRV3EZyxMv8ajepIObs5fT8e26qqrihX3228/zIsvvng4O78rlNiBPNWKNAu8L7jgAqviF1ts MYc/iRVTkfUQQ5511lmakDQauor2Oe+7776R2b+tznYrXwgMC4GK9IYFVzEXAoVAIdBzCHAX4hlY JmQmjdPAXxH1xU8aWl3eBgZ71TCrxSXiOUUaOTwhS5I4KzLCMzw8FU7YHXfc0bwubKeeeqpSg9ak yVjXaUVoHC/eVSJArdCTK4Yu4ezvzaCHTZFEVPOE8hXaklGkuuVVtEqVlEa4o2XiGtLQ6S8ue3D1 Qp+8SeszUxeDjxWwUZUQO/cyWRc5gz1VTwKIduVJG4y56IVAITACBNKn9MrYMR2NAUn/vfbaa+2w ZZEM2aDYlmzptbl6UZbYL+YicZ2+Oe+8884333wDKmBK8P3vf78NvQOWMg7oDB3bJSYUgDEjuvzl l19u4aV2Ozs+9TB4futb37KkIkW2LjMpVkaQQ7fYWF/EIlHS+sysMO9q3TSgSK8RyWz5yhQCU4JA RXpTgl7VLQQKgUJgPBGIYxHfSL4FQnGMvMZreUUVhT14Io1fEjkoYqQbb7xRxrQeumSgmsdjt4lA y5M7IqTEf8wxx/CNnMBpLajBeKI0LWhUJE9CHJfog4gZsTUk3175anwsr9Gnr+QvD/6cRr1wmMwl OhKG89QYVJxrrrl4S9oiwUc99NBD1113nbF5bGmaTHUxmMn0aXbR5FsQm5whMiqSwGnzaZNZZQhp VVQIFAJdCDAyKC7h3HTTTVOk58Z6zDnnnB/5yEeOPvro0L/xjW8ceeSRN9xwg9dOWyEfBnGgheUM VPp+2DxdOsp0OM8JJxOkRU8Ww9JKBiR9PMwOWdEENkTb9ixWZ1oZFt0fRVI3xvNzn/sc+yOvLes/ rQ+PDk35WCp2L+Y6pZ3PLmPYWVT5QmBKEJis/9umpIGqWwgUAoVAITAVEOCOmFVz9CXfQhjGcUmg NaymUyW+i4qJuGy6cwCJw+WEeRdffDHvJxNlYRYNmhDj5Qj2nIdpMJsjFX9IdVo1aQQmOMwAvEhJ rU71EjulURWlzlJ+lQFys3CCNDz33nuv5aZZNBU2Xpd26UAsHeBg6amr2y+99FLrUfleBCrCI1Qz IeCuP7pJ9Olqq7Pdlg8Ph8yNheYECG9FlSkECoEpRECH1cUYgXTkvOqqp512muNM2J8WIyU2023Z BI1+73vfO//887/0pS85kDNFurl+ykxdffXV5tYsmCSZQInFIEdFoVesAWPCYBr3IRADgZgRY9/C SawZRfyK5BETmMmwJNau33zzzQLRIKDovPPOSyskP/LIIyynWuuuuy6xVr97TUOdiFnu3vla+UJg tBCoSG+0kCw5hUAhUAiMJwJcB6PXxox5MHGJmmM0mWrFfeHunHHGGfwhAjPzxvc688wzrdh84okn 0MV1WQ+Jn/uCJ16RonvuuYcnxK/iEin1lKxrEhrx2OiT6/7wY9NQvKWoh9+6UIedECj6srQST6fm 9JFEbjww7ZKmIZTGQ4LdgwcddJBSkqntqS08TukkUxUUpZJXISutqCH+9CTnFRFTkTQNSa3dyhQC hcCUI6BP6V/ktG6otx5++OEm8QRO6AxCbEKeOng4nXQi0FpnnXXM1NlgzD4QpUjfV8u1nI7klWnJ ISuuhDnssMMahWWzp07rZPY18mdxl6EcFtViSwJxOliFNcOAjWJh8xRPKjUW5rrR6GPt+hZbbIGT GiTcdNNN1MNpJI71ePHFFzfZZBOv8k0BFfPaSWyllSkEpgSBkUd6fqYazs96SjSouoVAIVAIFAIj RoApZofjNwiTeCF8C8Ee74SjwzWZTMmExNERsFmkpLoMsZwVckRfVkISiyJG8ooeT0stTXB9tOWJ qDSN4iHE6XN4ZDwxSLwZzZHT6dag2KlCSOR7EtWpPAYUDETJkxP1Go9XibaKsGHWoiZ8i5NjZLxi UIpHhp7JiPeiVRM1YAZPXLf5559frEsCNQbkLGIhUAi8IgJ6UOOR17l0qGTQddhTTjnFJQfOi7Lz DaXxxzJgSHL7i3UHzrq0/+2KK66wrECXbz36wgsvdMhK6qbDspCCscyzaVSR6X3y2Zy0oi5peFB2 3333r33ta+yJJGjU8W3wk28miFVRS4pw0uwPdOkfIQyp6T7LUI844ghsRqZMTu6www5f/vKX6RDj gz+ixJYaEjHiRPEMICR3Kt/XVD0KgVdGID8bfP/f/6OvXK+Pw8833YwU3czrZFYstkKgECgECoFR RyC+gif/QxTELHMRtOJ18ttSXS11VeHfSK0uOYpIDo9nzH5cHEUoYY6D0jweREUqprTzPwt0qTWR jP9Z8p9LNuN1laZKPk1RWu/iSdNBwDOv2m2qhj+fGW1R8glh7hLYXpUKCH2LJESkTGLpxlCZQqAQ GC4COpGulF4fg6CrehUIOTfl5JNPPvjgg3fddVdsiFYTyGgCp/6oG1oJid+rsy6FYU7dXG+99UwA zjLLLOnj+v7nP/95dbGFojrjlnk2FAwxm+ixEqShCC/197322osmijSHbkkCrczdORIGj+rN+jXh mMnM0m5XJjjExQCZhG7hgGk9R8hoSMSIkg8hShUTj5ZOWO2pLZx0lsGpyFM+kj0rFQKTj4BfzrDX n/hF+mn6TU+q/NeVypPfZHEWAoVAIVAIjBYC7HASgSIQ/kdcBD4KiqLRaqjk+I+Pu+Z/Pb6mvYL2 ARqSL1gKgUJgxAgwUDoRwyWYkU/YI8/P1MseeOABQZopNZ1ObIbBuVArr7yy5mLZllhiCTclKEr1 JZdcUqSEWfhHFDaeqmQXnwWT1liaZ7MmXOjlzgMVsUlul8kmPRVTS0Zdyzs33njjTLt51QT6brvt 5jY/l4s660Ukht4/5SvEZpJZQQxuHxWyerVhz0JTs3b2DJt4lEw2OitYXGqHoVcWRigYWDQn5dN8 hYzUv7miFAKDIeCH5CfkBznwL3Wwauh+3LqlsZMnn3ySS0HKEMxVVAgUAoVAITB2CDDi/vvnB8hI /AZDxYa6URhqvkVcorFTYIaSDFWQcv54jS7asm8H5jMUAvWxhcDoIsBYmcDffPPN3VmXqS0mi59p D639va6NSeSTOTF0B2Y6+Sn+q56IvtJKK6HnzjpLJd3tKXCK6dNhaWvYS3TXZyAnWUt1CbErT4CH zasWcYYZf/xjyiSf78Upo0WX+G2wwQYbbrgh9XJfXxjybAZBQ46Mcl2nDzETaIbQTTaOBc6JWZpI 2CZopLMDQlvrDLg8OdFKhoY+0MmfDqDqXGrR2W7lC4EuBPx+DG3ktzTsSM+v0Cm3doP4EacvtV92 VzP1WggUAoVAITDVEGDTDcBZNcQz4ACxzBJzP9UUGKIhmnSWDqbVZLJ1iprK+XiKhuSN1nO8pnLr 1VwhMD0hoL/rUMInM+S+Sx6FYymwEQGKkRiKGDTzcqa8nKCrSGoVTf2ZXmP3PvjBDzKATJ8wzyJP BlBdrzhNA5Ipo4lUFMU5I8oEYNryGotEAh6vKpIsBI2jHCL1vJqCc0jM/vvv7zoZYz3NlHVmoomt g9aU8rb/7d/+zcykGUJKmiokrSUeNR7HijaKjNAUJlFDoyi+yJ1+7kpF7OSsfCEwBAJ+PGuuuab/ rYYd6Rkndm3InnvuSXr7ZQ/RUhUVAoVAIVAIjBECcV9iinkDzsy89dZbuSlxCAwAc2WGbpoE/FwT VcJMGmKe6kZ4o7TXJjYSPEPxv0sbeA7Rk3OWg85V50JRNU5YpDVR/n+RWi1sGGjVGo2era1WUabx dBKTV9S/CqJEMZr0rzIgJVX4oO95z3ucqeBLJ7/ugAKLWAjM4Ajo0fqmwCY9VGdnPYQ6sSGuJUho dPzxxztq5corr9QHOxGzHtJtmQ663GOPPdAJYcdEaDKSNQ4O2Dz11FNtrktnx+MMYXL222+/NIqu F4sVw4MBRV2lnQ0xFF5xUtgNK46KyVbAMCtSJU8UPBaFppUf/OAHVLJ70Amizvxk00wwMh2+lExf akHpyy+/7JVwT8s7NU0CnrARyHiy7eSje5WpVAi8IgJ+k/kfatiRnl8e6QNul3/FVouhECgECoFC YIwQECNZ6WTwm32XmgsyRHNxNTz5IosvvniCMf83CMZIQ+RYcDu8IkqdfoZSTSDyTjB7StqystE6 JVXk/X+hiozT55xlF62seuJ7GczGj4EQmWiy9dZbO2QPmyp33333oYceqnWlfY1P0spZCMb1ZfAg YpM0QY7dBHwm45fhzzMMhOcTwpkqiFwuB4rmxIVOganV/+mT/d/naXzdiqy55pqrP09RCoFCYMQI JMBjT2K+Yhz0dJbB3N3OO+/81a9+NefoIlobadnnhAkTrI00AZhGY1JU9OqChOWWW04VcddOO+0U Btv/BJCCw7zm6YpOm28jhJWgBotBVGxR48yrJzuDGBOUtvKMKVMx10Iwes50YTFYG0duqiLyRGkC SbAclD1sFB+18MILa4JAT6JSBJPGU5lCYFgIDDvSG5b0Yi4ECoFCoBAYOwSaQxC3gI/CqxAdWbxk 8Lh5CYMpIDqKA4HT0eEOBx+Mc/Lpjh+wVIkCcZVshrHgf/XVV4+Gljy52dxwuHZ5ORQgWeuOTBA4 Oe2Aj8VbUtdYuIVb5CQmVF0gh2G77bYbUBnf65KGRRZZZMDSAYkEOvLBcH60HZCnk0hPY/A0CbAB v5Oh8oVAITDlCOhihMRi6GWSHqer2iDnMJUTTjiBZTDFZ5ObgSGBnLmyHBuRjsmAqMu8mH43/7bP PvtYhmZAh12y7cjhKMIwPMTiyeiPHXcXX3wxs8N+EiIjNqMDBmwyk5ToS0r9qzpThscrs9NUjUC2 6NJLLxVM0pP8ACJDH5f+LbDAAtGNDRSputh92223JTCmW+CaKloJDqlez0JgxAhUpDdi6KpiIVAI FALjiUA8j+YNyNh8kkkwngo3guvQSgdUlKfCw+BYYFMFT6rwiuKyaMIsFjYRTvwbdE3gVEVdnGIz +QzG4+Hl4JFBVMsCKpdcRQKvyGYbA/AmDzWHDQ9RpgF5Yzwe+168EqsJEd32229PN2zhtD9cGIkB UYrL5TWJF2WODt1rWpfPB3olAT1P35g85R2+py2cqeIZaQM+aYvT0/yn2cVUGZCziIVAITAqCOjC OhqbYMTH9JcNcpnHcxue8zMPOOAA/Vffn2Qj/trH0zF1VRRPc2gMzkEHHSTMc2ed1Z4rrrgi3Zrp wyPPguHXu9kHtiXKy1NAXpFWDAkRjp/dsKz0zjvvVOTVTehWdBMSCVTabLPNsvtOaUR5asJJMFKj sK5zzDFH5z49QtKEdmMeG3NlCoGRIVCR3shwq1qFQCFQCIwzAv39AM4Qx4Kbooi7IPXn6VQaQ1yT Pt5JHoxXzo1lkybZxGlWH7miShXnCnCVMEjWQRmWRrzlllu++c1v8kiMiDuLUmypuThJvCJOjLk7 55I7w4B8TpIq/BhLpDz5Xk0TEZo1mVneqVEVVSdNW3Gzwpmv61NhUrglkw/MV6iCKNHfV+REdY2K LTHQinMmpORs2QlDOB7CEw+TjzPTAk2r/hktxq00VK8hr4T0ZytKIVAIjAoCeq6kl2UgiekQFDna hJVgDYwNWTKgS0rYWJUYHx0zNjDWQ5HBJoszLZIkSqkF5PPOO69xJXcbRM9UzJO0hFvMIDNigbfp u1lnnZWJSBPEat08oWXqjBV+yxZkiMKgCUmkxyKhMBRpQgY9+fYkqovYPiFtteqtSmUKgeEiUJHe cBEr/kKgECgEeguBeAM8GGuZnMhiqgol7g4vZ2hdcXIpOCXxjdTCbyIujoswyWuEGHuWkeLxcFBs mJl99tm98nsIUUSapEjUJHgzmq6UTBQnVdoMkxAR5z333CPukhGYuWDKQizS5PHbAicAE02l1v33 3y+P0yopydkM/DwD8+STrDnR5s9+9jOB3Dve8Q6n23Ge0Dlzzr4z+eaoBlElysSJE80JyNPKUeyE kxm1NappoobGSpW4X/bS2BIJoriSQ9eq0kKgEBgZAnqcikaCHHWr/15zzTWMg02/kpMznaHCqgj8 HF8pcrNymyHSlxMsWTVguEpXveGGG2688UZ79lzCjuGyyy5zFbvJPSM+1lKydcyLaA2DHs1Q2CbH TLEqLjawzpOlMghlIpF1NZNPH7ZCFZv9msXQFvujrlJ5khUlOu38cFcsOHwl6jE+eNSyb1AreY1F soqe4WKTy7x0olf5ESNQkd6IoauKhUAhUAiMMwLN1eAiUIVngMLhyISYsKQxDKioUhV5ObyTRHqe kvMPGn9iG0PanQcJIErcEalxtgxPiJfjiYf8BGyOIqCe1Vbk01CYZ4h9hRVWMKwuQjNajx8D10cs Z+TePcjxqKy5sm7TF5HPFXv22WdVd/uWV/JVsfHvmWeeEf454C7xm+/iJzmGIZN4ODVKE68WlypV CxGzvGdURQyMigZM2sXvSZoqUWlAziIWAoXAcBHQ+xgipkMXM1xlxszRmueff75xHHNrgjT3zrky QVxHsqsL3Dpw7bXXnnXWWUcddZRxoky7MRFCMqUHHnig8SbrvU242cvHnmQGz8koiOIrA0+PPvro aaed9tJLL2mRHcgY2bnnnmskyDweeyIJ81inY/uSka/0/YRhaknshoZQkncGzBFHHEGaFARUkWE6 HPjpi2QaMsJLS0Atjggx9meXXXZxKXz/QLHVqkwhMCwEKtIbFlzFXAgUAoVA7yLAU+HoeHI7aNlc jcE0xsC3sAKKnyEKkukf6nBfEE2FhRmnYEmIldgpDkrkY8OjdUXclPvuu++4446z3e655547++yz naXJVzPVZjko34iLwzNzATHJKhp31xD/xvHlBuCfeuopzEbWDYFrDr+GiOUIGrNPgIc/rYu44hXx t6IJBttmuGieVAqbJaYomDmF2FSX8r0R7jWcg8GFOTpwJTPNODT/YHKKXggUAv0R0AH1dE991mlJ LvQSjFlKYFvdVlttNeecczJuqaUn6np6tLUAG220kVDNzJvJOvyGYPCb4jMLp/vLWEOefsp6kK8L I0rp70ceeSRzwc5oVOiIKMzzJNlOPBkGxy5ir0888YTzPzGzIWyU6USi6BNlmmLve9/76KmtDAYx SkyiUhXZQALDOeCTKLWI9cRApQHZilgIDAuBSQO6w6pQzIVAIVAIFAK9g0DzM2Quv/xyC4H4FnwF XoIUj2EwbbkdXB9OCWdI6CUE6vofAQMJvCLhWZY4mgB07ouVVOjq9pdsqZXhcPNp+J0pl6F3y6i4 R+JPIZnFUWpxmwSWnKro7+pkzpbJPfGhgXPteloaajhfUheb0zivv/56GaWf/vSnSZbxpbYCWtXp Y90Sa8AekVPVRsTlFflGzyhMAqKKWtx3332tB5NHlF4xciPB5KGZSWtH1XpF/v74FKUQKAQGQyC9 VRfGIJSSEemFuXXP8CDq1Lp56OmJ8owMGxXL0CqiS4gxCzJeVZHwMy84Eb3KsGzp2l776v2ZRVVx QHOXJrqekUA9EkzZMWVOYSGTCUoTXfztNYpha98o30orUwiMDIEB/p8emaCqVQgUAoVAITD1EeCL aJQDIRn2dleBJUm8Cr4Cv2FofbgRnBibTwxam2GLqFbFKyFEocRD8kSxYtNtB2FOaaqEn5sl2DMe bypPOGTua9Jhcx3HzZGAX/ToGe+KS0QHCcX+Nx9CrCdOu2gcoR41bK3BSb5XFeMPqeLVxKCwLcqk CF2iEjYUmkdhxCa/Ufp4J+tBAQJdvtzuvJqsasVUCBQCr4SAjqxv6pWSvhyDIN8GlTDofVIkpVMn rApFdUQUPKFHpnyKSMMZCZOa6Vu7jkdGIKd3e2raKzZVIpbNicCoJx8j0xha64aBMKNnVItkx8Yo xZ+64RzwqVFsimibKpMfWw4osIiFQBCoSK9+CYVAIVAITMMIdDolwicLlhxC4HvizQz9YeHhXlgq 2VZGDViFy9KclaE5VbdaiVbxh+IMqS4hxotCzMRjShGVRr5a/C2UOGeeoROritF3U4UcIBl0Xh1m 5x+YErQJBwO2fNTDDz8s1HTs5zzzzOPryDF358ZzPK7Yyo6dcA74vQMSw2+EXjj9in7bgBKKWAgU AoMhEOOgX8cgeMY+6Hfsg1qNEqMXy8AIKA1PbEJq4fGKLsNihOiJKMkkRRl5QrBFlFd0RkOLjeEv Ff76D7HJRhlsbBGKWs1AKSLQU4sysZyp2GpFvqe60TZi8beiyhQCU4JARXpTgl7VLQQKgUJgnBGI WxAlOAeWRPJOeAySV6VD6Mcp4ScJfqyKFMB4jbS4JiQQJWybeeaZP/CBD+CMj+KkBHGUiItklHgk mOO7qGJnnbFtGR5PWifWLhq7XNSSTxVPDJGQDCF0EMUZEcemyI44E4NNiOP1HAyTUBCR/6QV84ee NurYBoOoIvrNN9/s7E0HtzhAjxzylR5zzDHmGK299EV40DFr1FO7hKShwZ4UlswfOuETaO3rBuMv eiFQCEw+Arpker0q6Ywo8ohek9cBvSYhNuuBTRc2n+YZY6IUG3ozTfLp8ujJeErhIV/dWINoEjkY EFHSXIpUkfpqTyrNK4ZUyatWMhSFLhNzQf/wR7e0Hn5PwqMAtjQXtsZQmUJgBAhUpDcC0KpKIVAI FAK9gkDzMyjk4EoxGJeCoyBeahHRYLqmrlp293EyMmOmVvNFZLyaBBNixVPhmtgUd+GFF3JERHRZ 14QtnOIf0gxd82wkZ9CZcPPKX7EBT12+lHy8JVW6HB2vWgmDT5Ds9zP/5kmy55xzzqldSd18lCqJ ORsRJUQn5onrsGlOKbGuczC/J5+6KBLJJNA2FQfDCh2DJ7Gp0uQMUaWKCoFCYFgIpKsyO2rpuZ7s gPEm/Y5xaB0fHU/6rONb0HVtRNX7LMdfRpEiIb1bKX6UJiQWIEYposhk02IxyCENHZEEr+iYjaYZ 7iEkpeiWjrMtsV1kakiSiRwS8kpOiO7CcZtfVrD38f7l0eqSrG577eSpfCEwXAQq0hsuYsVfCBQC hUCPIsAZWmyxxZxjaU7MrNpkOgrYxHh8KSeYb7/99twRTgzvpPkx8kImDk2I7rJbYYUVVOGLAMKT i5N9KZdccol7qBRpHbPVkhyj9ddfP+dtkqAtzDIqakXqhDKeEB5N41HqefXVV1966aVm4ThYifRS Ja3LayhVIi1+2yZ9iRxEgRm2VVZZxeUN8Z+iQCTEh6Mzti59OnWTJ43yblK2EdEBNoSgdPHUayFQ CIwMAb1YX9YH2QESdEw91KvjMc3GuxohPb0JT8/VBxdccEFXKXz9619XFCH6qbqeqhuQEok5dEqp Phv74+mEJ5c3mJ8X2hm9chxUs3I4WYPTTjtNMMYqso34ta5F1yQ4Iviuu+5qp0kxCNYOuJl9/vnn b7rJ4PdkjtiW0FWX8XVWHLgm9Mwzz8w5wCn1jD2JjUr1VlSZQmDECFSkN2LoqmIhUAgUAr2FAE+C 43LTTTfFJYonNJkq8pBwcmhkEvCE0qq3qIZYqdH5JXwXg9wo2uUhKeXcyKviyZsxaSbDo4rMzupN jozW22t0mNTSq16luiZUdxyf4XB5HhjPLC1at8mZ4whyyCKESpr2TCYfhRL5iNRIIiotUpvO7bWp 0ZlREZszP32R6hXpdYJT+UJgChFgIlrftDRAZ0TR/cVpBpLss9XpOptQmj6oV7okxl0Lwir8RmHI YUCUep500kmCOmGV7h/5MWVXXHHFlVdeKegyJejMXsvXd955Z8vUCbEMQd0nn3xS9IjHVeaaYH+0 TqC8J2VoiOiVelKnbsmzS4RjY1vSqDwN3fxuTM3KiLXXXruzlka9khkL01lU+UJgxAj87b/VEYuo ioVAIVAIFAK9gADXJ86HSSe+hYk1XsVkKqYu9wVz/Cd3kRulDiXP5mZhkPhMPCdekSNPHETJ3dEi iqRUlT6uvx1aoLr0/PPPR2xj6FSPM6SWT3AQqIFzwjk9aQi/6rTie/GH9t57b5EeitKLLrrIITSi QaPvpCESgse3K5WI9Rq613xO2hWg8iA5dtqSOpUZMG/U331ZlqSSNiBDEQuBQmBkCKSP67xsyBln nOEmlSZHF86kXKN0ZlQ8vS8hisrcip5Sciz5tobcrZ7p9bEJSvVf9sqcnvjQIZ/iQC0edNBBJ5xw gsN+WQmlrmCxgdkN7KeeeqpXRLWkVPck35Pl8SQ5RfJJXvMVid+aCVIrRunGG2/cZptt/sr+t393 3XVX05hp7m/UyhUCI0WgIr2RIlf1CoFCoBDoMQTERbnLjmOUgWTuwmTqyC+JR6KuWkRxrTzR+V78 JESJQ9NcFpJRDD9ri/uCzaux7bYIClFFEVSEKHWNnj2BKHgEh+hd6oVZmOcuhzhneBC5U2k3AtXS nERbU3lKsRm533///TFr11PphAkTDJ8L5NS67bbb3NueuUeaqGjE3SRhvqhLjQFfNaEhG2z6Wp7U 9IBsRSwECoGRIaDbpj+6tdxiyFiAiy++2PybleH6XX+LoaH11ltvySWX3HHHHRkiK9h1zJgyRSb0 XAljYEiXVzcCo5vhJLN2rJAW3dr3+c9/XuCng6OwezitGD/kkEOsPGdDHA1l2pBYoSM5nkJEr9qS CcXcIw1JyI5BrTCGDM6JJ54YmQyOhILBWnSt0Mp4HAtmm190QzF2Rk4UHvB7o389C4HJRKAivckE qtgKgUKgEJgGELBlxaTTgw8+OJhXNNg34E/owtniXpgxa3cWD1al0eMt5ZXblAzHhSj+CrES+eiW PlpfKoOi1DPMXU8KtCoq8qhII8pTkZQ8CShaxMPBMjvnmvWIQuH28atkwqzI7hoRZmPgaWlFHIiT TJxdanS9YuALOlrGthxVokwXT70WAoXAiBGI9dArTaxJkeOwX+foGpTpL1aXjDVwY6dduGFADN2K bmsvv/a1r5mRc1SVgR7RoGEgAZhVD4yDuueff767WF588UWBnGTRgRvwHOcbm2Nz70477YSIk+Gi iV5PveWWW45VSXOhrLTSSmwCyh577HH44Yc3AyWos1E5nAJLp1tZ1DD33HOH4nnccccdf/zxLHaj yKR6J6XyhcCIEahIb8TQVcVCoBAoBHoLAd6Jkyp5JLb7c00SjUy+itwjzBwXyZ0EnKTMgA0mQRNi PMHbiiuuaFhayISCOXL611LKzWp0DlPLD5iJNGKFZOQnokt8SE6cOS5R4klemnF3mjRRGLhZ6sLB kwPnssHIDA9vz3C7HUFKUaDXWdrktAyBJJBDIOW128LaxlOZQqAQGC0EWh83b+aIJa9dksMgckvP ldEldeRwWo1pVt90n1qnnHKKOE23NUMYmyC6Q7c4kzFhxMykzT777DYAW02gOsNCJn5zfQJFnd2K yoSCe+6552GHHWYgDFGRJeUWmh566KHOixI9Wj5KbALFaGXWjpFhVA02yfz85z/PeU5KEd0Favwo yqhF/0xLEq70FY1kFyD1Wgj0R+Bv/+n2LytKIVAIFAKFwLSFAM+AY8FN4TFk9Drexit+RScbh8O1 ClZPJQQarG6iLO6ITEKv/q5YZ12lzz77rDkxwZsQUVFno52cyZNMrANXVIzToyEfSD3fiCjlFb/o ywooaveXg6Kixag5xKUxcMt8IB2k+IjYWmn/DDZTpu985zvbJ/fnKUohUAiMCgJ6d/q7mEencxvn YGKFc7EnGXlRS8Z5J+bizj77bCbCovHrrrvOdruEVdZz2mqLaIrP+VVCO3aG8FTUrnGlNvlvtIjB kZw5jOfRRx8V6a2xxhqJ6FCcxinSc/hnoyAyEZ5EWdxuOGm33XbzKrEhyyyzTPLtiWheMa8LLLCA wzwrzGvgVGbKEahIb8oxLAmFQCFQCPQEAvFUeDAcF76C6EUkw9uYTOVwhpmbwnOy7YSTNFhd3omE nyujrbwOxhw6Hu6aaxgI50ipNQQ/Zp/j6ROEcKIyzPythGeG0r1SjyhLoZZaaimTmby3/gJpGN36 fwsFEun5XolwnP0lNAoGhzfkFT/1+stszJUpBAqBKUFAZ9TLSNDLLN0UIMU6dcpM785uW3Q9VBVh nikycd299967xRZbZErN6ko30DCMa621ViQ4ECUZxoScWJtQWKeNN97YZJ0xqXXWWedTn/oUyRKV jCjh8VTFkwGJHVOK7tmpJH72at111zVVSDECnQ1z8sknC1yxST7NgVKXXXbZOeec45UOJvQIxByx ZWHyF6nnlCBQkd6UoFd1C4FCoBDoIQQS4FnEaOjaDVE8GK7D5OvHL5Hw8zMcOmcoOgHVYBI4OgKt DTfc0AlyokpsqT4YP1fG0kdRGa004bWL32sXkbvjo9ysYCuLgXarnt773vfSyrJSTpUiyXnlPDMn HHznO99x+V5rnSghoj11+MkRABss55mFQVtWb1KbHIl3GB+uVe+fIdCZ7FxGGcycsPLD+qNUlEJg 1BHQ0RygEuPQnlpJvnVDVgUx8ZKTeHV841B261m3aXKPrWAl2AoMqshgjgnyRBGVWSbqtBU3LjA1 gq5rr72WwUkp4WHO14Uon9bTdIi0Co8MQyGuk1Bo4mlu0DLRMHgy1OYbGe1GYY7IoW1nc620MoXA cBGoSG+4iBV/IVAIFAI9ikBcBHNcFl46apyjM3Skx5Pgi8SDwRnHwlPe5hbzVyQM/ak4TaZ1tkJa 3K8msFMCryiOUSdxsDwJFKAPp4cTpiFBnWM5vWpCqeSTjbvLoBjCN07fYjlj+cK8rOdUxapRJyV0 7jykKmVQVE/k1l+T4CNQpAZArNFSRaPlh/XHqiiFwBQiYORI/03/IioWSY+z9Nr+usGEzzXXXClK uJWKztuU5N2SZ0kkk6gv6+yeiPbL6dT4J06c+NRTT5lYc2qxV03TYb/99nNQCjaSsbEPSqkh2aqH LiA0bYhZFWsf6BkK4SyJASacPgRdBj/zJbBkkVBMEooh1cWpum17iTk1FMumCjk4JXUrFQJTiEBF elMIYFUvBAqBQqBXEOA3SDwMPoSzKLkOQ2vGg+Fb8DlkcMr8P/buM1yzotgX+HPPvV88Rz2KCZQw I4iAJBEEUXJGyYiKBGEAQclZomSQnEQQBCUISJQsCoJIRlAUJatgAEXRRx+Pn+79zfyPfdZ9957N zJ70vnvX+rCmV3d1dfd/v1VT1V3d7Y2D6mbQe3a1TY2Vup7YKGjU5XphxV6R363FfHnhhRecMseC QTbFkuk1ZaytsYoMQf+zeoZDKK3pqaUhbJOjFZQh0G3n2tlUgyCNGr4NPNKhN4/u6Hb8U5p8tUy0 28+Dj+71dBiNTE96NXHiRK4jc03fdCBwNW6VKAQKgRlBgPRRGpbZaQABjVEgRO++++4j++IbERBq OaSPVEaufVqps1x/6aWXEknPEkssIVATATKLcvfff7/r8qT1zZq/lX/OlVmhHNDipBYLbiR6nnnm cZ6Tc1lcrkBvpDpu+Is5N32WoekVVquttlp3pHROd/edWTYbehGEWD+pRJ9UB7YastJomErpH1er G69Sae/0M2+f9RQCM45AeXozjmFxKAQKgUKgLxBgH7Ak2BCsh5hEI3eLgYKYFcLQMZOduCZMGDcP PPAAI0n+yBxUF5C56qqrSqjlMZ9tIY6FxDjrsVeYMqbPhVHpG86x27r8mT6K9MooOGY8vVaqrml4 Z4quvPLKzSTi+DHa+GnuV3B63kYbbdTouwkN+bRKmQseukXSX/va1zh7mu7J96miERmaXiEwE+8z g1KUbgytVTmFQCEwOgQIvjkXPtjOO++cKRs5FuLIXbsYMzm8O03wkQimOSn6Soy3HIK5++678/TI KY3hJvQdd9zRmp4ii29CJQVnmrLhqtnWywOkZ1ytTvWht99P02ZzMNFKHhVNe11xxRXknVqjJw87 7LBtt91WsIA0GidqOqNFvEBiMqkL/ZGPobfh0IR6K61F2k9YKU/Pp56jcaALT1K8Pf6cTM3VUwjM XATK05u5eBa3QqAQKATmGAKsB7YIz2277bZjtTBrhnVgWv9YKgwR5w2ssMIKMlVvb7tTmEcxthp9 TyL2EGMlS22aXn/99cU3MlkYXg4iR6+01cI/+/Qk0HCfvFupRD7jNCr1tP6rwtrTYY3aX+cSCBab c/D4fjLNoPM20Q/bYX3w6F5Pc3jK13k8Ffn0dPujdaWK+K6aYzgy2nIWn4pdykoXAoXADCJApsga YXSIJVkjsBiSQe6cGw5cRcDFMkOk6JZbbqFqbKVznbrwS46W60/Qk1ZMKApMJC688EJuGKfOruO7 775b/KfjoNoxmJhb7rN4SGEixn/77be3Q89GYo1SJvigoV64mltssUVG9+Mf/5j+mTRpUrbeyeQc 5jROx66ERt0kqAsb8HRDBCnV5NEx+i2l3hryUMJaUd1iYCuqRCEwsxAoT29mIVl8CoFCoBCYwwiw V9gNjAm2C1ft6aef1iHei/xhe8byEFCkSmyaLg1/pvs5LekuH2ntxm7r1pXvSY7Wu0UtnXxdiqnX zWdmHXXUUbbEmAWXjybcGE8W9xhM3ZHqgNIM3zt8WsKnUqaYh/mYtrrVEcjUBLvNGqn76DfffPNs 6kPmUTq1IaStehcChcB0IRCZIlxUB3EmreaMjj76aOmLLrrIojpuv/nNb7hkprEstTkh0wLaEUcc 4UTNTTfdlHgiINFEWzynijwoNC53WXLJJblnCcLUSpqw89Zqm1IagLcmsPz222+PMtSByUI+xW/E kxKQxpa7aNFP5AI1q3ty4rlxMjNSCZlJ066a0DdBofYJ33TTTQceeKBSFVM9mof/yRu0Tpha9S4E Zi4Cw/9HO3PbKG6FQCFQCBQCswEBtkiMjxglrBwuHyOJ8cGwYLsM7YNSW1Z4Mqwfj+qpm4T30Cot J44czhye0IcDU+m5555TGoK4Q9iqaIr9Rz/6kTTLKbUaNwlMZGKCpzMYstIoHx/53swyBhMCi2yI 82iO4+f0BQkVuww1JIdpleaGliKWiTOantK0y4xL6050EJ2laTzlaDrj6jZX6UKgEJgRBAhXJIsw PvHEE6IrhVbaAsdZ4iZZ3KOv7PXVBI8r8shZMqt11llnfeMb3xDLYK+do5vwodOsDVr3E9TtcWGd zCgo77hzG2ywwZlnnunSc26hNT3rexbW6CjEZDwD0R8J+kF1c2fnnXfeLrvsYiJMD/GRHzKlEk3P qC5t+kmQp9U/j8U9LqjoTccI61VqUS/iS6036gNXE098PNFsrQ8hrnchMDoEytMbHW5VqxAoBAqB vkOAfRArgf3hjDiz3bZ/NEuF5dHskm7X7cdjsshRN/mNT8vp0rd0yHymCYnQ+9QQm0wOzo5AEJWk daWOsDMlLzM2TavYeKqYI0/4cnbWCZTiUNlgE6MKBwSeVPSZRN7MpnSgcUtCXflt0r2n1CeG+jM0 X44NPPqjOqsr3mbIhm1oWA6VWQgUAtOIQCSRqArXdFYKKeOJCQjnqnH8yKAc4oybtf2mQ1x97va8 448/3tm89uu6HsY8kfOZaLas8tkeLMjTfJDr7Ei0ViK/FgmpDsdsbrPNNrzKBRZYQJD2Zz7zGbsE rRBqJVornecNyucE7rHHHvKjEBSFlRz98WAu7U13udlFz9FoRZHA0S9+8YtuXT/88MPFiN57770H H3wwSk3rNoJGiXl0WpqudyEwIwiUpzcj6FXdQqAQKAT6CwH2QSyPj3/84xI33HBDAoRiggzb17hk wxbNeKbJb+aOUKtMojNrPNKMuaFLcJrjTem2Iv7VHXfcgdiIfLLY4nGN0KUMfCjB1PKHUvbkaDqu pm7EtushqM9CoBCYWQjEt/EmbmussYZ4ae4Qwef23HXXXfQYDSBIwbSR+ElukjM2NU2zeSgx4Z3C L7lquffFKU0iPwUXuK2OJrHuh6f5I49appyuu+46PmHOvbTLl5unaWJucc9uPf6k9TdzTDgIjlBL gtZSReimSSWN4qNvmUKiZKQ9MnUGK/v3bCeeOHGiNG7oKcNTTz3Vmt5ee+0133zz6dgnPvEJPq0w VLVwQJm3bkjDQX49hcAMIlCe3gwCWNULgUKgEOgXBBgH7AnOEuPDrLbLoExaZ9eKzJgms7Ov+sMk yiQ62yXmi0z20LD9kS8+U2hTTCsdnmw6TbGlGHkS6s7O/rO69JOV5tBOCwtalzM7O1BtFQLjCgHy ZVqHxPHlOGOknvqiN2RKEEBvJ7JImIJxox31wgOk7qLcXGDAo1NKjdi8594FYZP2vzl0itOoFKWl uSuvvPLaa68Vpaloq622ss7mAj2uF1fQtBTl43wXOS7Zs9rm4ZgdeuihQj0d7pINzN3ZMS0KvxQp 6i8V3ctDM5D4opRw1IhSAaXcRYuTQi2ENlCM3FErjdxIx3Ii8xh7qkuPqz99DXbWIfDfoS+zroHi XAgUAoVAITB7EGDueFgbbCPmgtMFzEAzHdgl3oo4S7OnJ2lFi+wV/YmfZj6+2WTD2jH6zEpLV1k/ iH165lT/NW0IeiLsyn4b/Z+d6FVbhcB4Q4DIUwLehI4HxSkaGQFqhE6jMRqZfbxO4pXz8MMPWw/k aLnSQCmVKJjTwSeu1LNa6LIW2+3s9OND8hgdtvTII4+I4bQMaBXOuSlW+fiKe++9t8hPFzy4iGXL LbdEbMEwbp52dZVbSL95eJ7cSz0XMy9GVFr4KOfwjDPO4OAJauANimP3Fqi5ww47rL322o4OPu64 4x588MGFFlqID2m8ZpTMzSXiFHPdHlZPtsFWohCYFgTK05sWlIqmECgECoEBQIBb4mGCeHSXeWH7 iiAin5yW+FGzfxi6FHtFH/REOjk+e+yYlpN85hoTSofN3LOxlM7mzusA0PTZ1p311ltPB2J+zeZu VHOFwDhBgD/WVIQL07lPhI4SoBAyeyXhoUCaNkhCrag+Z2y6lQ6NnIBGin2qfs0117hzb+ONN7Zg KD5TKcdMEf6OTrEA6E48V8s464WvhXizzTajdpBxBW+88UaLgXw2VX74wx+6wzPdoBBwxkErWtQZ 9zF89atfpXu5cyIzHRTscggxpZQYX9HlEFq3mocyveLN3nPPPVxQjp+1RI6iCM9cGhEoxsmfvoY5 6xAoT2/WYVucC4FCoBCYkwgwJkxUO9WNFeLRlWb9zKluMW5imY3cgR6yWEUjV5kVpWnXcXwOajfj DsPy9GYFzsWzEOgHBHhx8SpH7gw9EFeTmupSNjXFP7TW5/IGy4NiUN3+Z0uhoAALlV36bpq7yNs0 K8dFdIKoZUPM57i67vaw0oOLwDT9pzu4w6ueFwKFQCEwbhFgedgNcvbZZzvDwCx1JrDHLRqjGDgA 4WZK3h6eFrI1Cj5VpRAoBMYJApSGJ+t7EnxC3qOxZ8lxKAjyOXUexN4IJk/LTQm5H0pcOYXAKBCY rXs2RtG/qlIIFAKFQCEwOgTYDcwIU8vmmLNTbnR8xm0tAVcTJkxwrnoQiB02btGogRcChcDICMRb oyi4aiizKEcJy0/O0OrR0kpTS8KTcFC1htJXTiEwvQiUpze9iBV9IVAIFAIDg4AtK44ZcJplhR2O 4m/G9nIIu8CquMqj4FBVCoFCYFwhwK8zXvqW9oirJidxoT04KPUgi3Lm4FE10h6ZeXqq1GchMAoE ytMbBWhVpRAoBAqBwUDA3PDqq6/uDAAmBWtjMDrdH71kn80999yuOXaMu7n57Jzpj65VLwqBQqDv EIiPx0OTyBNHjvagh+X09BglguRLc/AomVTh9Ul4eqrUZyEwCgTK0xsFaFWlECgECoEBQIChwMhg QzjJTcJ5AFOMh//eDVJmRM+fkMnF2GJjQczbOh43b6WVVnJQHkpFQ221Hg71WQgUAn2LAI1HhONE SXiG7aoL7tZaa63nnntuaKm6aoXP1PRnfDb6tj1yPD6HMkyRfIlWGsqs7LXMShQCo0ZgmF/eqHlV xUKgECgECoH+QYAtEgvDRXAea3psiHgsTJb+6Wef9ARWCbIKSoBaYIEF9C2GV5Dsk65WNwqBQmB6 ESDCdt4SZ2LOYYtcD2XiKgUX37mffWiRHJpTjGUSPQQYaqInU057eop8piiJ7mcOcRlKXzmFwCgQ mHwiUD2FQCFQCBQCYw8Bnp6HWeNCXp6ea5r+8Y9/5AxJ+TEyJMbewEc3Iq4dNDJnDxxLoFbzmFzJ lIPt1KzD0bVYtQqBQmC2IUC0aT9+Gim2/5Yy7GkaASXg7jtkPL2XX365Rz0isNT/pje9iVKVUBq1 0MOnPguBvkKgblnoqz9HdaYQKAQKgZmGQGwa1glzhFnjXuAHH3zQrjMNxIIpM6WLNUyYgEw99zW7 VmH33XcX9cqe69JUuhAoBAYUAZrQQ8DpPbeM7r///sMOxOROIjyHLXWv5k9/+tPy8YYFpzL7E4Fa 0+vPv0v1qhAoBAqBGUUgJguzxpNwzWzVw5e5w+gpe6ULMZR4euK7oOSa4/nnnz8ooVEUypboVqx0 IVAI9D8CEV73zQhw+NjHPiY2mwLsdhsB2bdDb++99z7jjDPmnXde2qARpLoLNmlOa3rW/UobNHAq 0c8I1JpeP/91qm+FQCFQCMwoAuwSFgmb5o477rjrrrsee+wxDkxCj7DusXVmtLHBrw8Qa6Fbbrnl JptsEse47LnB/6vWCAqBybqO50b7eUYQaheQcgK9LewPixo3T3VaIvERw9JUZiHQPwjUml7//C2q J4VAIVAIzGQEGDeMEo/Emmuu6RLw3//+9zaiWOLjAda+/y7cAQosH/7wh1dccUXre0GvS1PpQqAQ GFwEupvrnn76aXeNkvrucDiBTmQh+xtuuKFtujRAt9TnpZde+u53v5v+zA7enupd4koXAn2CQHl6 ffKHqG4UAoVAITDzEWi+CovEJPQiiywy11xz/fGPf2SmeOSUpdJAh5Up/8UXX3zrrbfmEgMHRK20 EoVAITDQCNB1PDS+HNHOsp6zVbojkpl8nt4b3vCGN77xjQl6D43qeVSPB+izW73ShUB/IlD/jfXn 36V6VQgUAoXAjCIQc6Rx4bfIeetb3/riiy+++uqrZqzLUmngSACHnbfUUku95S1vka7QrC44lS4E Bh0BQs2FM4o4bAsttNAtt9wydFCJ3rzkkkvs1B1ampx//vOfteY/NXAqv98QKE+v3/4i1Z9CoBAo BGYaArFsmDg4ZsPeDjvsYMPeZZddZro6xspMa2zAGbH/bMxz4oI3Sw5o5QkP+J+0ul8I/A8CFGCE +pVXXrnppptovx4Bl0P2n332WQmeXvbpRXmGCw4Siy666DLLLIPmf1hXqhDoYwTqRJY+/uNU1wqB QqAQmBkIxEBh1og7knaX1GGHHWZlD2+ZHtYMw0WR9MxocDB4NF/OqPm94rUmTZpkh95kRKZgUtGb g/GHrF4WAtOGQKI3f/KTnxBzaQ9JT1UJ8v73v/89n1w+KtHhKzJDFgIB3rvttpsba5r2mLaWi6oQ mGMI1JreHIO+Gi4ECoFCYPYgkOnnmCbsFUZMtqAIUGTE+HQIwetf/3rnj6NENnt6NWdbgYOxO6GB 9+ttEW/11Vd3xXzsOX0bJzjM2b9CtV4IzE4Eogktyv3qV7/KDQoCtkm6SS63Jtx333177rnnRz7y kWuvvfbss89eb731TIpRDhQFVYlGdW9pVTx6Tl3Mzv5XW4XAKBCoNb1RgFZVCoFCoBAYSASYKR72 yjPPPPP973/fNhWWyuRTCP73/2bTxPEbyIGNqtNwMGfP0c2um5122mmdddZhwMHEMyqWVakQKAQG CYEpLtvkiAZBm5tttpkzq84//3xr+46t+t73vpcLFbLD+Z577jGwlVZayZsWjYooRTFIf+zx2teK Mx6vf/kadyFQCIw/BNqhcw4K/+QnP7nYYovF22HusGYyyT1+UMmouXlvfvObt912W3tv2G0AGT8I 1EgLgfGGAKnnp+VNHxo+kb///vs//elPzzPPPGeddZbohp133vmBBx64/PLLLehRjD/72c923313 t9TY3UdJcv9UoSs84w29Gu8gIlDRm4P4V6s+FwKFQCEwGgRYLYwbwUgW8axlOVzuwQcf/M///M/u 1PVo+A5mHdYeNERtbbDBBmussYZExsGAUyRdltxg/mGr14XAMAg0oW5yTR+a6HE81UEHHeSi0Ucf fdS5u/xAN2py/Gxmnjhx4g033MDloySvuuqqlVdeOT4eFYrBe2QhAABAAElEQVSb6sM0U1mFQJ8h UD/TPvuDVHcKgUKgEJhlCLBOWCoeM9OcveWWW851C+wbDo+c8Ra9CWY2H8POvh13TviET7MCZ9kf oRgXAoXAHECgiXbE3OdDDz101FFHiWOnCXl65npkKqUbDz/88CeffHKFFVaYMGHCaaedtu6665oa S0VvCpMWzeccGEk1WQhMDwIVpjI9aBVtIVAIFAKDjAALxsOaed3rXsesEa+Y0ya5eewY5gvbxfgQ eAZ5oFPtu3EZoyensMw777ybb7753HPPrYLht2pjdfhtgJUoBMYhAk3GH3/88V122WWttdZyGNU1 11xz+umnQyMrdVOmwv7tHe94x7HHHrvgggvSkwsssAD1iMCskAcTq3kS1Mg4xLCGPHAIlKc3cH+y 6nAhUAgUAjOEAFMm9Vk2opWcNWdriiimye7dvxy8MWnEGG/Gzs3729/+xpizWXGLLbbg9xpvZvQb sg2KllOJQqAQGHQE+Gmeb33rW5y9ffbZ57bbbrMBr6kFUv+nP/3pxhtv3GijjZzA6VCWN73pTauu uuqBBx74y1/+0jRZ/EDh7nBoinTQMan+j20E6uzNsf33rdEVAoVAITBVBHg+LJuXX375yiuvdMcU E4ftwufxqDP2XB0z8Uw0k/EsNmeNcnH32GOPnJ+uCBo8wKmCVQWFQCEwyAgQcJota3GiGCTsvjPD ReqdubLkkks6dfORRx75wQ9+4K7R97///V/4whcs+rlm/dRTTz3ppJNMitm/t8kmmzih9z/+4z/U oiHHnpIc5L9w9X14BMrTGx6Xyi0ECoFCYDwgYHqbxcPPufvuuy+99FLOnlGPVU9vsgv7r7hNV+fZ nLPKKqvw+gwZDkAou208/OZrjOMTAbJPzI09SoDeI+/Scpy2YnmfKqATrOZtuOGGCy+8MIXAIbTU j+AXv/jFCSec8OMf/3ihhRY655xzuIjqmhcrjTE+f0uDNery9Abr71W9LQQKgUJgpiFggYtxY6rb m91zwQUXCFhKKGPsmJnWUn8wMsaMlIPnWgXXx7PVAkLMPqX90dPqRSFQCMxkBLKmh2mUHsHny9EA Pq3pXX311c5f8VALaOIWKpWmHDINZCKMYnQpSzxGpSGYyR0tdoXATEWgzt6cqXAWs0KgECgEBgcB AUgxYpg1zJ33vve9prSff/55pxRkEMyazHm3xOAMbnJPdTsuXPrvLZMrK/6KPacotpp8llxGOlgD rN4WAuMHgQhs9z2NY48SoOJ4d5Qel4/gC9sm+KK4Jd435Qk3eiCqIDoBjVqKVOfj+czUmBzp1gFV up8tf2hiCvvJxNNIP5RD5RQC04VArelNF1xFXAgUAoXAmEWAPfSPf/zj29/+9vXXX2/7iuPmYuIw TRhGsZYGa/AxCmPhsasMZ9lll+XQrr322jHaBms41dtCYDwjQJwtphFn6kiCzzYyGvHo0MRz81a3 VfGJgFqI5zbZ8ZriueWNTHPe2kp1ZHw/ilE8pzf/UB8UyUwTKBvzYRNRoWlOWiKhocMSV2YhMLMQ KE9vZiFZfAqBQqAQGGwEGB+xP/bbbz8re7FgmC9MH0bJZDuoM4fd/0ONfcYcNG1vHc8Q3CrhQmRn puv8YI2l/9GuHhYCsxqBKCjemkQcsNd0rnSJP0bYQ9kj9VSEnXho8FTkLaeHRlsyVU8CcaNB6fHp UUphjtyfcEgr1FEU7KwGrfgXAq8xA1EAFQKFQCFQCIwTBJgpsVQ+/vGPO5aARZLPWDNAkBggKHRe h61SWpzk7BmOpTwX6LGxYnJ5D9BwqquFwDhHgMCSYvLLsyLa0U4jYMLHs4zPoUKs7lD1ldKsDSoN 28ZQFX5gGpKOPum+FSXqwfs1FxgbW/1X0UDwbJmVKARmHQK1pjfrsC3OhUAhUAgMEgIMHd1l3HCN bNW76aabRHLykZhKrJOYOKEZiFHFONPV//qv/1p99dXFbTo53c2BhmA4FTc1EH/E6mQh0BAg0Xyk v//973/961/nmWcegvyazp66qRUmqjduLYFgWJ0gE71SlKkYVhpNleSnD82lbGyHJniedKm6L730 kuBPN/UN25+hFSunEJgRBGpNb0bQq7qFQCFQCIw1BLhAbBEXRq288so2szFNWvhT7BIGkDF7J9E/ 49e9bq9iVPFUV1ttNSdtrrTSStw8vTWb7ulS9s8QqieFwDhHoEertE+J+FQXX3zxNtts4xbQoUA1 YkVmrG655ZY//vGPapnZkdMtTd3LL7/8U5/6VIqQNQIJOvBHP/qRyxXkRwHKlHZ/Ok3iLR0mTz31 lLN8f/3rX+dzhLcq6ckZZ5xx8sknhzKNtqZHqF5FhcDoEChPb3S4Va1CoBAoBMYaAjylPCwSzzvf +c7999//c5/73CKLLMJA8bB45HOTkOXdVxCwlnRMD/VK2iy7a6/e8573LL/88m491n/5KU3nEfdV /6szhcB4RmCKjpmsZEhuts9BowlpEt7W5//whz889thjkeUuYqHBgfi7/XzSpElHHHEEAvIus0uZ tN3Id9xxR3SaiaEoDT4eYmeunHbaaQceeKCIAEX6o1f4W1G85557vNOWuihdRipHdXWReXt8erqN piHv7bbb7r777nvggQeUhk/ejRgUOLTPShQCM4JA3bIwI+hV3UKgECgExiwCTI255557/vnn5ywd c8wxv//97w2VCWJHyt/+9jfRRwhYLf0zfvaZVbu//OUv3pbynLH5iU98QpQXl5XJxZbqq972D27V k0KgHxAgntwk6oWS4ZvtvPPOP//5z/lR+hbh5W7ROfwu99qZhDryyCO7/hsZF49AWZ1//vmqTJw4 8aCDDjr00EOdwLTvvvti3uNNocFKpHobO4L2OMNp7733XmuttY499lgNNb9L39Dn3dUnKoaPnkvo jNJvfetbZ511lkH5xCHMU2S1cPPNN59vvvmQZbzIpJW6w33PPfeU8DS2rZOVKASmF4Hy9KYXsaIv BAqBQmBcIMDsYAaxrt761reuscYagpQ8oqGYU/IZZDHC+gcLXTIBr3vm13VeXNbiiy8uwVpiEXr3 m2vaP9BVTwqBOY4ACY2b5C1ttY2G+cAHPhAXiCCTYm/+D3fOVE48qNZtSunxxx//7W9/q7oiXtzn P/95BzIdfvjhpnu23HLLkR2nyX7Vv65M0AoOtvUecMABwiy5Xu9+97vNbWnr3//939tbJ6XjK1I7 avnERD/pImlrhpb7tthiC93wqWPI6CiKiA+pifh4iA3HW0VFJqpwxkeVegqBGUegPL0Zx7A4FAKF QCEwBhGYbPhMmZlmoJh+to735JNPXnbZZcwp5g6jRGlfDVt/+KWsunXXXddE/kILLaTnMdpYVGys WGZ91efqTCFQCAQB8ktgiTAnTQ5HyAnAtrT14GOP3Gc/+9kLL7zQWn1P0amnnnreeedl9YzIk/19 9tnH6pn9eJb3Me+h7/mMQst8UNw2YZY/+MEPbr75ZquCfMVnnnlGr6gR3Dh40SfmlegW7hxXUKMS 1hvjwsmnha644oo0JKAUw6997WuW8lrTV1999XXXXddokp8hlL5qKFViRhAoT29G0Ku6hUAhUAiM WQTYGUwfNocRevPullpqKafGscOczPnCCy9kMrtPxq+HbMR3vOMdu+2228ILL6xvcphrTC4d9nBN vfukt9WNQqAQGIpAZFY+5UOcuVWhafk+LX995zvfEcA51NOzXPbqq6+S+vhIRF76xBNPpK+4ebTZ yL4T4tCoiNJjoy/v8Y1vfKN8x1NRL1bn5Nv3a+VNpv7w9Ex+ve1tb8ulnSIg6ByPFvW/DSE9/+53 v6uTGVTeHFeZ3RwDzxBe0zXt1qp0ITA1BOq/vakhU/mFQCFQCIx3BBgcvCNvQDBrJNZZZ50Pf/jD QqRcwHDXXXcxelg8bBdWjlCrGCisnAQpeccYmkEc04GYX1j51EQyvTWhyLacj3zkI+wt58eIg2qm YbPwEk81gz2p6oVAITCLEKBMcKZwojRscuM1UTVpTiZZRmOyyVsYuQQ9kHxvFQVsOwaT7CPwROTn mmsu9xnIHOo40VrJRNwdVJsSol4WXHBBdfE/++yz0VjWEzv6la98xWJdqjz99NOmls455xz5yeGq pWlsTZBdeeWVvE2s4iW6rTSbnCd38X/9LwN0aQSlSokZDiaXXnqpfC12u1TpQmB6EfBz8vP2/3J5 etMLXdEXAoVAITCOEIhDZcAxPthALmBgjmywwQam1ZU+++yzzBpminfzr7oz2TMCVhrFTUNZpmNF NTssFpWw0g9+8IP25PA5hzXdMJmRPlTdQqAQmD0IRFTzXnHFFTXqGsxHHnlEgs3Kco1CoApcndLT paWXXvrRRx8Vti3f4ZxCIikNtXh6H/vYx6gm57s89NBDrRZXyiY6y33CKZWilKMKrYIV5SZsQXNL Lrkk9ZJpJp9Zkcs76g49nt4+EVBWFJR35rlkWhLkLuJMUwklNSfF00ODp0xv65DiOdVFrFROVJz+ yGwdrkQhMF0IkBe/YUvf5elNF25FXAgUAoXAuEYgdgz7w8mWzqbj3T3xxBOXXHKJmWmZTBNz2MKr mGKcLsQzYqng5mGBYYKVuUn/deEsM+uHjklw5DqziSFlNY/ZhDLmoD8SMjnj+q9Vgy8EBhYB8qvv jtI1qbTjjjvyf4g2iXZz3V577fXlL3/ZycDRA+ae7HO7//77VeEs0Rg8PVHcdAVHzunBPD2ayhEv ++23X9NIyDDkoaGUCE7I8KTZHn744R/+8Ic8OkeA8vSw9XDeunDqUuhl4pMO62HTPKqI7bRt2IPG AS1WAu087O7Tszx4/PHH20nYOGPb0pUoBEaNADeP7JjyKE9v1BhWxUKgECgExhcCLBh2Ugwas84s LQ4YM0gklf9UWEW8PnPhDC/5zXgaNUYxxbCKw+atURYVe0vTzDhnkZuw1CX2ViytuIWhH3W7VbEQ KATmOALkmqfE7zKPw2Bt/XEuFE/Pmp447ZYphNINdalCCQg64BBa5Bc2edFFF8nBavvtt3eSCprU MkNkD54FPTek0x7RNlQHhWN7Hg8tO5Pj3TUfj9pRPe9kWrKTQ+nhIIEDVy2t0FdUk0w50njqxgUX XGDhTotykPE/JdAYqXd4yqc/ky+znkJgFAiY5rCOPfmXNorKVaUQKAQKgUJgHCLATGF8sFqaK8W4 kd5kk02YR54f//jHF198sYQdKd58QvYKgmZdTRdo6noYZGwgjb7hDW8Q/rTmmmva0+JEBMzf9a53 xfm0iogsLqi2JJJu/Zyudou4ECgE+gEBskzDWNb73e9+R6JpA46TEyzlu96TPyaHjHv+/Oc/U035 pKbUevvb346MG6ZUjuFw/DzdccVJc9QKmjhjtNZkdv/2b9w8TDTqrUWHD2OCIc2GgwM2OXs+NSr2 0huBKAZF6vIeF110UWlVdEki6ijdOOWUU0KmCAfmeLb8GVrTWijx8YkAcT2FwCgQyCyD39JoPD0/ Pj9Qv+xRNFxV+hCB/EGpMz+IvCkXmRSNHOl86rnM9D86yGdKW5HPngGGQyp6R3VK4BBKBNJ+Ud2i aMDQIEDZ6Hv4D/uZRjFptSSSiT6teycxLIfKLAQKgaEIREi9FREoCSIv4fE/gs/ll19+3nnnlclg cmSLA8oFVTJlTGbLNF0duUstUtmq+z8pfJqo+iTCqvDiLNxZORSrybxz7IomlKYzOCBjYzHU8h+b vmlFvmfoECqnECgEBgKBSLH5HRcqePQ5ykGCl9WzT4+w21BHJ9AM0nmjpBzCR47P6B985CNupYp8 5o1GfkxcaYqFeqHHpKkjn6+88ooc53DKUUVnxDJwLC3raVpdpYqif9CjiWoSR/q5z33ukEMOcROM zDzW9G6//XZpvUqOivRn+vPfRPVPITD9COT3OfnHPL118/P19qibn/L0Min6PkHAH9GPwBOdkjl4 f9NYUZkm11VkcqihFMlBKe1JqcSwv4dUpOkSkKChUHo3RYwGN8y9aUOf1poRyJFWRRM+MfnNb37j BC3TeHJGfrCifA0qHUAsh+IOQ9zaI0d6ZG5VWggUAkGgKyzNEOkaKATKFhTSStxcP+XWY8chIODy 2fTCGGIkWZczL06QrdQlaIqFJFMTFIW0BM+QX7fyyiszp5xCLtjJGQn0Q+tAWs9n0rGlhvYzOfUu BAqBgUOAPqEKnPdrK50JI1qFEyV603Y7gZfUQvwomdmnZ4BRR/HTfLb/9GNRBIGu+SGHGkGWoqbN 8km3IBZBcMMNN8hB5gAqMQVO2nTlTGgcsmIFz8mcti4nB1lUE8PD5JezN0844QQ2Cf2mY87eFOgu rRQljefhuJrAEhARDl1tlpx6FwLTi0B+hH5L0+3paenll182y+IHSiSaOE1vD4q+HxDI78AfMZaZ 8Kf0Ki6Z/Kaw6DtpDwJpT7f/VKEq6CV6FCUyteQrjb9Hu/nlaRGlJ0XmtJzY/oUvfIHKRpkOKFI9 BFoUtbXeeusNvUe12xPnMjM06dZf/epX4jQoaA1pDhMcqFfvNHrVVVc5pGuFFVboVq90IVAIzAgC sZmIMLkzC+6Q9CgZ6ZVWWsnSHG3g+DubB1g2op5+8pOf8P14dKSSAUdO5QumMkdOfjNJ//73vz8M 1Q23Gelh1S0ECoGBQCDCzhjgR330ox9tfXalgfvQHbLS7jlQZJ/ePffc02iGTcQUYQOYYOJ3DUvT kxlTRKa63rrkuE4epoeKw0qOhKLsskv1pqZMYC2zzDJmtfRZAKoTWXiJDCGmiA5403vsE513nEx3 jOFT70JgpiAw3Z6e/5v33XdfBrd7S8iAH/c0CsxM6W4xmekIUDST92v+n/9jN/P3v//9XOtJh9rr bCKNDtIitcUC80bMLGOlfe973+OY+etvttlmgqmYYiiHtcNU8QuhCrfZZhs7pPlpSyyxRCgxjPbE XCsnn3yyyHjOHleQKlQU30z1EFgHSGIEED772c/acs1/Ewr/wAMPnHvuuSbe/FCxUp0bqW4+zRFu tNFG5emNAGYVFQLTiwDhUoXUkzjS6pGQac7FQ6gZN6uuuqpZGzoBmZU6+sduGZQmaMi++SZpvh8+ mfPOTA0d1ewnRVh5cJjeHhZ9IVAIDAoCWfO3T0/YNrXgk36wyE+r8JoshVECNAmDwaFQVMTQcXWV Bn3CnFAlNkmPShlaNzlRMtE2Lr5jWtBUVjv0p1ul25Ain/QeT4+bx5TyMJ6ZN8Icdthhh25FppeT pTbccEPmSje/0oXAzEJgGMEYmTVReeyxx/xY81MmMCPTV2k/I0B50Ud2Gx955JHCBigvceSCNg86 6CDd9ofmlVFz/uh0or+4HFETd955p9IJEyZ4m1rztjv5i1/8oom3OFFy8mCuFqX8+OOPW0PjawmB wFO+TDRKmXFqrb322qeddtquu+7K2aP1oiUR0OBownZarLosAqjIkRNT4cAul5C6lkddrIzRKV5+ vfjTv3H80tV6FwKFwAwiQJ946Aoag4ATOg87TKa3HO+cm0KiyaCHDBL56AG1ksYBAWLKAY1SHFRn 55Hi1klFLV2JQqAQGHsIkHcaY8o2vQszOlJPG1AsbAY51AJdkaL3ve99wyLQFAV7VSyoGWr/+6uI GKthq7RMDYWG8vEcddRR7m/Yf//9pWmn6CgKqtFLay6PjtlyYio8Gszekz322MP5n+bK2VFC2cWj ikH95je/+clPfvKAAw7AsPGpRCEwExGYbk/Pjz6/e52Q8FOOwMzEPhWr2YkAxfeZz3zGFhrOnmkn MQkm3cUSWLIzYUbN5U9Mc3HwKCkRCPxAs/Lx65566qnbbrvNSp0JNtfCCFTodt4vhI7zC7n22mtZ b8K3nHe8yy672LqTImwlkt5pp51Myx188MFcwTXWWEPTWKW0pdF3+SeNpuUL/RJdLF9cB99Sc5YL 8hNFwy/l+3H8VGFWdhX0ULaVUwgUAtOFABEjazQGYVcxwivBgpGWkB+XL5/SMaTUUhdZ7KToHEYe suQolY4gp0tykqh3IVAIjFUESL3/wcXpiAlimWSYru40k2tq2Ma25PAGb7zxxp/+9Kcj48CqOfro oydNmsSzYgC8pmflSj1tOdUTW01cf/31559//rHHHms/ns7gkImnGBK0VlrX51gs1h7FSbE6KCsP MqFS+umyPn0QtmAamsdokVDcpupocFDdO+kwrHchMIMITLenN/kH+685lfwiZ7AHVX0OIuBPSTmK ctxqq60OPfTQ1hNb3VZffXV/X48JMBPtdJY5J56Yfc+bbrppKJXa6rbWWmvxzWgu012XXXYZhaiU UotZxrYTtGn7HF3GDRNdKe1NS2odDSbemRujvk2Y0aGKovhoTImYg00vq9I6IIFVCKhdelOHU2qJ EkPhphb31LWap2/pXn7DIat3IVAIzCwEItSNm88YPRLJjBPoHSmOJKbUO0pDwhP6VE86pY15JQqB QmBsI8CQ4BqxQLoBOP5DN2p7iGx+a8OPs9Q+WyK2gWW0M8880zEqyy67rEOe2Aw9qibqyDuaR7u3 3HLL4Ycfzsm0l/iSSy6xX2n99dd3stRiiy2GeQyJtCIunf1jK7LP6CvVJVw5Y1Kb4YEnzilS0XQz y+Tmm29Gr4lVVlklfNB4slqIg6fZPCGodyEwOgSm29MbXTNVq28RoMV4WZkbi/qjlZKgCimdxLWf ddZZbhe1lc7FWRQQfURtZUre0D796U9bFbSAdvXVV0srjboMmUOELf05mUpwhbAHZ6/vuOOOmbDX EJuPL6ct3Cj0L33pS1rUBLbRjIp8Sje2YY5AQi0cQpNpNo6luTea/aabbhIlT7GKGrUv6KSTTupq 5779i1THCoExjEBXeDNMOU20JZLZEmMYihpaIVAIjIyA//f5UWjYABRFTAVmiRz/3eezcWAGtHQS 1IiZX3v8zEfjwLrYeuut5557bhWjYWQmoSFptXxK228S1+68887j8rmo3Sw2d47DKQyKiYIGcewW iSOOOEKgJjsHE7aNkwsYG+wlW0U4lgjU4qBed911NrDYduj4TX6jM6gs6Il40j2eqtOGXRCKOXo9 7CpGOfUUAqNGoDy9UUM3RiramMdTeuaZZ4wnThcVFjeMzjKlRN2IJhcJ6WiTbbfd1qf86Fz01CJv jW7aeeedv/71r/PixEWkojee9KwwdLfHiFtwEJ+tzPfee6+D9UyM0WX4c9WoS416gqkcRdF3yWka nCuYnPbWB2l+ndZ/9rOfOcNTCP6JJ54oJl4cvOYEglK1FCiyttzXqleiECgEZicCsau6LVImHjmK kuiWVroQKATGJwIUQtMJEkBgVPgfn8khzU54TXXBG3zuuefQu42Tm2dzSvPNAimrI9ZF86x8aoUV YVeL3XRsIbPbDI8LLriA54YMN/YSo2hqfxRLdgKX+HUOABcJ5XQDDp4TOwVPiX6ybY+xJKG6/TLO OHB8ALuFJxkPUCcFPbFemkU0tYYqvxCYRgTK05tGoMYmGY3GF+KDmVVypIo7PemXOFr0KTUaPStU XdymsHKhCICIrmxqCCX1J3LdVJk5LYdT8bLUxRyllUBreqbHcsA6Ffad73zH0t/iiy8eTDl7dBwd qkq0qsNdVbQ2aMZLIioYNxvwuHNOB+3R77xQIZp0ui3aXMqQOaJdD0NpRHEI87/F2Pxb1qgKgUFA oEd4u10eoahLVulCoBAYDwhQCB7/9XuzBAzZ2ye/y3/03vJHxsF8sSBPxwpYQ5PmpLETrLaFJ3uA nRCbBx/cGBvMBqXcLTv6+HvykU0+OnOddXhilhM9L730Ek8v5kTeakl4MMFQLRtbTj/9dMFEpqHZ RU4pF6jpqOHw1BNjwco0NH/SSS3I+IRirJyQxyhq9tXIA6zSQmBaEChPb1pQGrM0tImrq7761a/a 7iz8wMyT1TBzTkIU6CzDpvLQUEBiD+hEWiw5HCcJT6BB4/gW++IEpr/wwgsSKCkyTExuebvPQI7H VBYNaBKLVymuXREmtlxT3PSvDgh7QIYtr1KmhtBQi0o5flqZMGGCz+6fBAd99si0jZDjR5lS2WEu rNSdEE6R6S4SdqtXuhAoBGYnAgRTcxFzwpu5eZk0Bk3S8tH4nJ0dq7YKgUKgrxCIrmhd8plpZQcH UA4+oy4aQU8CDRdLJkpmg0+2DZ0TxULzuPDAoygT1rhlZplDiCZV6KVwiJMmnRChnra6nzizVezx w8FyIoMnTHzqiVLMdYNHpzkJpWKmPJhoWr5MlKnV5VzpQmAUCJSnNwrQxlQVSsedciLRnWRFH4kd d26K2SzqqY3Tmp40X8s7KjJF3TTFZEUuBPQUJSVt6svZU853iRsm5z3veQ/Nqy1Lcxb6KFaUru/z KBVK6u2Raf900u3NRRTLbp6s5SSRtrxxo4ud6eKiCBN+cv70pz+JlMjNyyHrqVufhUAhMGoEyBTB J3ceifBhncRakomAlvCW4233C4uKQjBzZEZGIIAzcoVCPfjgg07EFdFtktuZB2a+TehQOPbZmjaK 3RPbCBNsNRS2aTE5inwmnfx6FwKFwEAjQJy7Ep0pZrIfYyMiP/IAm1qgRkIZhvKTI0FltcwkNEH/ dPl3uxE+SruZ+UyVzFAjSxP4pzSfmLcc+dJtCD5jaMlpGrWVVqIQGB0C5emNDrcxUiuqhLNnKzDP yhTU8ccf79YEgQoOUNlyyy2jyKKJTEd1h01b+aSYPPhQbXbBmceiy+Qw7BAI1Hz00UcPOeSQbEpO dZ4k5uy8zTffHGdk6NOQRLeJlg5B2LbMlkjdvC08ci9FWfD09Mp2ar7fcccdp6FYn61WJQqBQmAG ESBi5M4TeY/8ZsaaXDsJSb54JMHVZsEdleQYPaWEVL6AcOvtEmSTg+cQYFUUCf+2lVd0N2POzhbh BmZqzHNzDkWAo6Fq0CtNXUPQric9mcERVfVCoBDoZwRogNY9It/SU0sMpUlOy28JHFq6h2ZY5o04 pT1Vhi0NZQyqHvouk6S7I01OvQuB0SFQnt7ocBsjteiapm4YT1beOGC33nqr3XSiK4Wqf+hDHzJU c+3squ4WZHaV/NSVZr15rKQJzswxnpQUx88Ne8ichJnNdXEI0WtLK85lcdF5WA0FtDUh4UlbQ8l6 ciwRaIVNKfJTVKrHQqU1BN2T30Ncn4VAITAjCETMvTPFjhVB44mJ93Y8Ehm0iMedI3oIuGre1IKV OhpANDW5ZvQQbRyk1TVHg9hkjSBwmWi+8Y1vXHnllSZuXn31VbtZrPUlsCqz5k0tSKiIiVozMqKq WwgUAoVAIVAIjCUEytMbS3/N0YyFbeRRk8kVg2zjjTdmVG233XZW5Jqn55AVkfGstJ7dbuqqJd6A 28Y+W2655RhzrC6PHcbistysIM1LZIFJpAlHDysVMsozlDmafk+ljlgvoV+CNnmSTkY+5phjuK8s SNP/PT2fCoPKLgQKgelAgOzHxSLjzz//vCPRzbOQPkcxcc94ZZbp6A3TQHHzyDthtFtGTouPwiFx TQIHuHA+LcWrS71YD6Q6kn/CCScsuuiiKO0uFvvdttyg12NkUWXT0fsiLQQKgUKgECgExjQC5emN 6T/vNAwuU+MImV/eMZWySY+n57QoOQ7VdESniz5tuhPYKae5ZxKZRHeVgmAt2+3Yc2nWWSycK/Px LleQw91iommF0YbGzaFm63fZZRcmXRpNrRl8Cx91m+qxxx7L6Dz44IP33ntvzI3Rg7NVBUbnDDZR 1QuBQiAIEH/y5eFrPfLII5bQTQkJy+SkcfPIGkmnFhBQBTQAXSFhQU+amyeRCSYTNCEjp1h5cNCE T5R5q8g5tKNPqfTvfvc7F6hQJjn1F5nOeOpPUwgUAoVAIVAIFAINgfL0GhTjNOH8EpPuZsdjYyWC PO6QBbqAwj5zduX999/vJgYhnVyp5DPgmFaquEfh3HPPtXqWe9XRu0nG3Xp24on8RBzKLsR8Qnct CBadNGkS0y3tesdvbDndKlNL8x7VakYeq/Gee+5xjw1PDx9Nexwq46jP7bff3v4fn5NNwilG6tR4 Vn4hUAhAgARFWLpoyCRx3jLdE2XZjRqxuc5MCocNPUEmldy8TOsg49TJl0O3xOtDgMzsjyIVU8ub eNJF3vjHzZNAJi3Tg4mchx56yA5Ame5WscHYhJG6XVWAUk6325UuBAqBQqAQKATGGwLl6Y23v/j/ N16WkGsJLr30UmeWCLN02wHLzGT5Pvvsg85Bl1Msq8kml/M5jzzySAtxq6666kknneRt8l4+Ym6e O0l9OlGTl5XJdce6iOc85ZRT0l4zuVLKTFx33XW5Xpy9rbbaihkXMs0hkGYCiiB1rYJgLb2SH4Ke t/wsCzSD0p5A3XBDQ+JC9VBb7EgnKe++++76iYNMFXWJQdnDsD4LgUKgi0Akl8jI5EelKH6XTzL+ ta99jajGN5MfUW214vKpRQzDQU5kPDTSKVKaVuS3RJoLzyaz+dQWMsR33nmnuHF7cTl7m266qdLk Y4t5k/FUD8N6FwKFQCFQCBQC4wSBsnTHyR96qsPkFFmscx4m18h6lx1unDTU4jZdlR6TKzbTZz7z GXbVUUcd5U5zTppSFp4ZfV6WQCx3mtt9l3l63pdzUISAivnsaZidx+RigQnpdLanszFt2LOzrtlk 5vtVcdI6h820vWAtnl4Pk/YZ6w1P9pxwL0bn/vvvz6lj85111lk2HAohQyzoy5N0DMEYpnreWFWi ECgEehCIsBB/ct1cJjSOSxHI/ec//1nEpuNVLLKRX64XsvhvPXxm3SfZJ8X2BLrJkxZyEQs9lu1/ utTTmaiLWdeZ4lwIFAKFQCFQCPQbAuXp9dtfZLb2h+ljFpxrl/NRrM5ZQ7PwJW7zwx/+cGboYzCh ZM85k9NqHu/OHjxvZ+vtt99+4rX4dYceeigCzpUBPPvss2xBoZuW+HrGk+n2+Hsbbrjh5Zdfzs+0 nJh5fRyEffLWxII6dOHkk0/miGq6h0n3kzGHpyP+dt11Vwe1uyXCBXr8VZsMzzjjjAMPPBCBTzao VlT0GZsV25E5d1updCEwPhEgL5mFISwUAreKKAnUJLkAIcimZuRIIItcz06gNK1dwee0kASRp7ic CkNNUR3dnkRReHczK10IFAKFQCFQCIxtBMrTG9t/39cYXVwdG108PCVmE0vIE1+IVce2y/KXBIfK 4/wDj/U9C3ccs3iDiyyyCE/PGp3D8eyFW3DBBZ966il8Yvx1O8Gj06h8bN2V7Jg+PFFq2qKczOuu u85yHyaHHXaYpbnQdzl00yr6xNAtDiby3dZlr6BPHPbcc8+tt97a3VxOZr/99tst6MlkoTr8nT3q 0AjnuRtIl1ulC4FCYCgCJJRMeYum/sUvfkFmzfJwrlASWLJMeOPvkUeUQznMuhwtUkH6QBd50yHm rbxlrrnmmt4USLSEPrTErOtPcS4ECoFCoBAoBPoKgfL0+urPMbs7wwxiITHO2Gr8H5aQhE82k7Qn Fp6ieH3y5XjkMPVkylFlp512ckyLWw1OPfVUk+s77rijbXvIGII9Q2IvqsUrU0vraVQCJQtSJJjz 9CwqLrPMMjgjVl03wkQEJhuuhyEOqvPreKrYquVT0w5pePHFF92ycMkll/D33OyHUlCoo2UyZEuO /FWUjX8P5/osBMY5AtEAkWICy8G75pprTJqQmvhXER9plOQr0jc7QYvw6lv0QDog3ttRwGZzxJOb dRJZkIGEeHZ2r9oqBAqBQqAQKATmLALTPQX78ssvmyu15MK29t+83td/n3P2T9g/rfs9MLm8mYbT /quID8mFU8uuPHsFcwQLN4/15o2hB0M/OQfD2CU48pDjQ6KXeO655xw2IyQ1Z8w4JNAPGE9LELb0 eIfzyAyrtBAYJwhkbsVcSRKRYhfl/eY3v3EZujVzsy1K+xyNyL5O0gCi003oSBiRnnc7T/bRdHP6 fFzVvUKgECgECoFCYBoREMLGora5qXfJZRrrF1khMBQBBlam/4cWvWZOpuRd1B7jEn2zwOR4mGVn nnnma/JJxWbDvec973FMi0yxplYe7P1zlozPOHhWALQ7LTyLphAYDwhE6DhF8Ys4SB635PmvwsI4 qSHgivocCv1sA3nggQf8V5eVvW63jYJWaUqmW1TpQqAQKAQKgUJgzCBQnt6Y+VMO6kAYWzwubpjF PbZX1vGaEaaUrenT8JBx2HKE5tRGGxcOfUxVnzFMWaix/7KEGLJR+6VTa73yC4ExgEBkx0CIiVOO nn76aYvhhIVsNmEciGHSKtbwTz/9dAv4zmjx6H+8u7zbSAdiONXJQqAQKAQKgUJgehEoT296ESv6 mYlALC1vD1OSh8a41ECzw6SbfSnC8z/+4z9Gbj4uXGhilWKFOc4+04RPZK10ZIZVWgiMHwQiF8SE dLhBQcSmvXkiNsmgZ+BwMAriL/rUHesG5UhhhzwZhTkjCsGIvAduUNXhQqAQKAQKgUJg2hHo9x0X 0z6SohxQBFhdes4gY2XGJYtNyUqTzxRLpnS21Y08zLiIqSgdS04CEww9yZlst045ymVkblVaCIwr BCJuhsy7u+eee7797W//85//JCkWx4in/IjPoGAyRconn9jk+CgX7l1xxRWOD3VkFK9PphFlUIMy nOpnIVAIFAKFQCEwvQiUpze9iI0pev6PaEb+D3dLglXnkgOnL8QvMlSWEMNoikU02c4b+ginRBxv TQKBcK9rr71WTj69Vc+7Jab4XP99RoIqSvGRQODuOzvrHJsZUywhnelAqnf7ICdNZxTYKnU8oMv0 Qtb6wEJ15GbsVJy7TCpdCIxbBIhMk00g+CRTrkR3y6UFPQ6e0khrZHCwgIp+8DYEUn/rrbe6Bob7 ahTRGxRCSjMu6cEaYPW2ECgECoFCoBAYGYEyeUfGZ4yXxudh7nhYdS7LOvjgg3/729/KNx3OGIqF xAN0ZPlLL71k08vzzz/vmnVWoHPMf/e735kd56Shj08lUMo9eA8//HBmzcGnCPO8WwIx/pinCWQ+ BWcicPyDexEs30nL5J6lVLrxbH8VNIwz6w9JoLEQ4WY/QZ5yPHLyTgfKkmvQVaIQgAC58I47F+ng 451yyimXXXYZkXdtidIpkjT5NYiI6bYxZmjSNhz+6le/4spSdxRXyx/EoVWfC4FCoBAoBAqB10Sg 9um9JkRjnCAGXPw0C3oTJ05caqmlXIt38cUXWygzeAT8JW4YGg6YHI4fC4l/9Y1vfGOeeeaJM4aM 53b88cebMn/iiSfuvPNOi4HNjkTPtOKqIebdXXDBBS5bxwpP+XJUF2F15ZVXHnjggXiut956Gg30 aKQZnfIZoMnMG1sV8USAzI18O+ywgwAtd+vJVIqzIjRubtBhq4Vpt8uk0oXAuEWAjES+IixE3iRO drW9/vWvJzJkdiyBQyP96Ec/+vrXv77yyiu/973vpXzk0A9jaYw1lkKgECgECoFCoCEwpv4Xb6Oq xDQiEE+JocMdspRnme6II47gI73lLW95xzvewbli+VkfY+1df/31HC13o8tXS6azDeaee24EnEBO GprDDz/82GOPdU+xC4vjeqHUE+mYUyIz+YEuVUefHsaOjL3l7Ifddttt/fXXx5zT6FE9DhsX7q67 7tpwww17bDKf7fnDH/6wzTbb8Og+/vGPq5iVRpyl+Zw33XSToqxRTCM4RVYIjBME4uwRZKv69rOR SjkkK+I5xkCgGe644w7+3iGHHLLQQgvRD0Y6xsZYwykECoFCoBAoBIJAeXrj+pfAxGHoxM6znua6 OY6WnK222mrrrbeOARRLyMV0G2ywwXbbbRe8uGGcNytmPrlPOAj7vOiii1x5d9ppp5ksF8PZg+yz zz7LjXTc+Ze//OX555/fwiA7EnNMLBXedtttn/vc54488sidd965p6I9e5/4xCe23HLL888/v6fI p57wBsWRrrPOOu9617ssS/Ike8hcuT5hwoRzzz1X6z1F9VkIjGcE4tGRdBMl5Etko/jGHH1EsszR kNCxhI+RGpc3f8+tshRR4hQM00OnjaXB1lgKgUKgECgECoHy9Mb7byDz9+y8Y4455pOf/KQVOYhY qUtQpXTm9RlGMn2yh/hmSv/+979bmmMb2b+333773Xzzzd/61rdWW221xRZbbNttt33qqacOOOCA JZZYQpVXX33VkiB3a95557UH7yMf+UjcPG9eIkvLFPtmm2228MILSwvsZH1qDnNtScsRDmqlTuim Tww1uummm/LoEHDzbB3ce++9l19+eX5mz6qdPn/+85//3ve+d8MNN7hAWd32NFYtpxKFwJhHgMjw c/z449VEukk0DSBo0z5bchdfCBniMQaIQdEYBmUB06wQPSZYfb755gOIojE22BpOIVAIFAKFQCFQ nt64/g0w6TxMH7vyhFbG7GP0MIDkswVZPxKm9iU8wPJWKiHG0pvB5Dg7oZUiP7l5TENvntsee+zx qU99iv9m4x9X7Ze//CWPi7P31re+Ne5Z+NgIZCXhuOOOY2vaX7f77rvjqTmfEpxJ77nmmstt6RYJ VdE3RRpddtlls3bn9BfLj9b9lllmmZVWWklvkYWDfqJHYK3ys5/9rLQnY+Eocg7TSkxeDdVTCIxt BIieh4B4jDQTOiZcOHjOpczMCxkZ2yBkgPTAX//6V+v8Qs1NVJljkhNwxvbwa3SFQCFQCBQC4wqB 8vTG1Z+7d7CMG36OzTkCL5VltpslJJMXxFPyZhT6lMmJQsMY6nLBgcvEjxKxKR8xAqGeBx100KRJ k0RjykSzzz777L///nbKpW7I8Hejw1VXXeUUlrPPPpuLeMYZZ/ztb39Tqor3ySef7OyEBx54AKWc WKJOjECpPwh0z2rhiiuu+M53vpPDufHGG+ukzDhvFgatNDrcxbZDLqWOha0WOYqqh6w7nEoXAmMY Ab95DxkhCMQhUyHk68YbbxRcLUep9xhGoDs04m+8FI6A1be//e3SpRC6+FS6ECgECoFCYAwgUJ7e GPgjztAQGHYcKtcniNriGuGVlb2EQbIIw50NFD+QPdRtj7EoJlOO9Teb5VymZ33Pmh53y6Y4i3jC Qe0AtOLH6cJt1SnP2972Nl6fhhZccEExVBb67O7TAU9aiREWzzBnwMQGxUFdzSGIYcpLtOKnugNj NNTtm87Y/velL31J3GaIU6pj8VrDp1ul0oXAGEaAFHgi1OZK8mm9/fHHH7fubSZF5hge/tCh0TZ2 61FBTnuKHhtKUzmFQCFQCBQChcDgIlCe3uD+7WZOz91ybt3MMXQCOGPnPfroow899BDPirfGGeNT ybcm5lA+l931tMpVsybw+9//XumDDz74vve9z+w4s8kh5iIqbfzjvDlPxYqBxTeUbutKpCg+dtbZ tuf4u6zCxftqvmUaGjrRrj+KYqTqGFcTjURcREW45VN+ePqUVtRWM8K8uYv5rHchMLYRIAWeJmgS L7zwAqk0HfOXv/zFjInhE5axDULP6FwmYR+vWSFBB+9+97vh00NQn4VAIVAIFAKFwOAiUJ7e4P7t ZkLPmXdWw9Zdd919993XXXPhaFHOxhUWT5wu7hCLkPvkUvIf/vCHPYbgeeedxzO0R845K2IvnaqS xUDmI87O8MSTM+YWu1xkp7o1BPPo7mUW5MnNk8OfdGfD1Vdffe+99+ZTLb6cRUK7B5deeml9iIXq LV9pclRMf+TbdJQi3ZaPJkXJzCcyiaS9FeEzJaNehcDYR8AP3hMpsNn1+1Me522aJTEjk9Kxj0Jn hFQENGgM2sOZNBMmTPDpAQUqiQ5tJQuBQqAQKAQKgcFDoDy9wfubzcQeC490Nskqq6xiOn+KhTPZ suGerbXWWnGlWELMIG93GIi7dE0CA7F1gD3kwJXtttvOwiCnkcvn+JPYi4888giGF154YSOWkBO2 m2++eSIzOZChZ2kxN232k0Aj36e0XTS8wRzFmfef//xnwWZq4eYd/noYzt3m9JyT6a0oraeUH5gF wDSKT7dWpQuBsYqAn3p8GwMkRwKqn3vuuVwzIKdJ01gd/rDjohwMXPg6t9eaXoLDoYTYmwIZtlZl FgKFQCFQCBQCA4FAeXoD8WeaVZ1k+bmsHPfYNLFv7Jrz9DTJX+Kb8et68mMdnnjiiaI30WDozU9z mp+dP5YKEyrWaqF3j7m4TXGemuNr8bsYW7b5WVq0QtgoJU455ZTTTz/dASrJRMzwcn7MoosumlU7 DcWL8ymC1NIi/ixXO47k8xJV2WSTTRwTKj+uo3zHwOgknj196zZd6UJgrCJAasgpeTFr0zyZCPJY HfLUxgWHKAEKhAZzTYvI8+WWWy5aRenUKlZ+IVAIFAKFQCEwEAiUpzcQf6ZZ2Mk4ZiybnsU6bhhD R378K4ZgvKN4g61DaBDYgxcChiMfT6kb2Ll5zCaljZg5Za3v0EMPnXvuudGryyvz5ph5N6Oz0Uu0 BQfpELBTpfNOl0KPoU2D7LZw1pamHcvpNr/4eMlXhUmXs2cEmmo31etdCIwHBAiF37x9s87b/O1v f5vF7fEw8GHHGPGn5eBgK7JzfU1CoaRGKAqlURrD1q3MQqAQKAQKgUKg/xEoT6///0aztodMGYYO /615TZnkzmf8PT1AFh8PcbdDiOW4xiD5HDBLfzfddJPqnD2777rE0rw1lN6piJ5LJu3t4nX79PKJ RiL79EyxqxgadmoaUqpLjbl8J8Hg0HJGSNx3332IOXvj3MwdAaIqGpMIEBmiR6zsobWy7fdPTnvm bsbkwKc2KIB46JaoF28hA8LUHVFDNTWVOLXqlV8IFAKFQCFQCPQ5AuXp9fkfaNZ2j5Wjgbh5efts 9o1Ss9r5nGwQdTyr1i1+l4rIvOOeMZWc5Lnzzjtz/+LINWIJLhmGnlRha8oxm87vslfQlry0oqJP +Y5JEDKKRl3enVayZsgmS9/CUCme3qrLl0DprTQrgfEPw/xDH/qQIkft2S74wQ9+ULqeQmA8IEA0 iECkKXMukaPxMPapjbGpCyrCY7Ox1U5HB7vcJUVTq1j5hUAhUAgUAoVA/yNQnl7//41meQ9j4sQK 1FiMv1g50nK4WJ5h7Z74Ts2hcqgm98nBBttssw3nTS0+G/6YqO5xDgQPMFamTP6Y9DPPPGPX0K67 7upmP5nt8elG9Z5b8p588knHeOKsacwbcdLpTzI1J/hTTh6ZEt7ynR9z++23O4qmVa9EITAmEfCb 94PPxIeE2RNHjxA3oiFTzpgc9XQNCgjmiQBFU9lFbGMw9UKPBZ9AFNWBbSE2XdgWcSFQCBQChcCc RaA8vTmL/xxundUS+0Y/mDWxZrhMbXcciyddVJrFsZ4es43UYie5DsG9fOecc47p8KOPPnooBxVx FmBpHc8jrRZPEocbbrhBjqNT0OCmrTQn7elpUZFuqy6Bg3dqSUvEq5RoBplENx1ujtqTaV9fPutd CIxJBEgHCYpQkLW//vWvl156qXsv/fhJkCE30RiTw5/GQTUlA43Mc1EmJqp8Dqv0ppFtkRUChUAh UAgUAnMcgfL05vifoF86EE9Jb0xpO0uTdRifihnE3HHplisTXLUXzyqdVnTFFVfY03L++edLOOvy qKOO2mKLLbKSxk5yad6ee+5poU8oJssp0ZgXXHABJppzEIszUV555ZUf/OAHEydOXHbZZWNyqdgc Nk3LVPell16SkO+mPv4nGg9rNZTvf//78cRnwoQJYTIyrKeeeiqe1h5HJqvSQmCgEYh0EA1CQWos WP385z/n7zmN1glMJGigRzfTOw8lU04iFG677bYlllhi/vnnbxAlMS26Zab3qhgWAoVAIVAIFAKj RqA8vVFDNxYqxnAxjc3v4jV5jMoxKvGX4lB5c4pcic4xU4q4jVx1npgr1xlG7uVzYYOTTlLKWlKR y7fAAgtYQGNrqj7XXHMddNBBDuSUbpPldsVYZOBesrHivHnH7cSfVapX7mDYcsst3dse5tL6k5BR fWPOfuADH1hyySUtJ7a+jZzQk4svvliLOhZreGT6Ki0EBhEBP+/WbUInaNlRtJlkiXQTrubMNMpx mwAFxGgtU1QnnHCCm0I//OEP00IF0bj9SdTAC4FCoBAYdAT+5+7paRwJq33NNdfcfvvtrdXET6j/ BacRuj4k47Z5/AV5TT/96U/5P9bW/FlZga23Ixs6SjljbMfXv/71jCSsYjvKl+ntM24bb413l8W9 WJlKPRYZXHvwsY99zNpgDFNMJBQ5Bd6GIut1cr73ve+98MILrFXO5EorreS8BGzTeZTSzm6x3Ide Zut8TyJmnMuR55lnHkuIljhe97rX9dDUZyEwZhCYLGBTzpYkcb/+9a+tvf/kJz/J1EbEp6Y5un9r aNBXtAS4LHvut99+VvYASP+ErJvuVqx0IVAIFAKFQCHQVwiIp1t88cUff/zx/zHo+6p/1ZnZgwBr j3HDjpHIKZRMGU2zdeTnHStHWv5Qu1BprlKIg4cs8ZaIeVzYtg17yGJ0ZiUNgboeP0S3qEuoiyAG aFxN0VNWF63a4eledTRq5UEcH7Jl8t+4i/8qn+q/zVbDodb0pgpTFYwVBIiP37npGIvYZnOIEsEk yATB20MQxspYZ3QcmTnKPJQzfp966qlFF12UhoFSFFTTNjPaUtUvBAqBQqAQKARmCwLl6c0WmPu4 kdguTJn0MZ89mYoawdSGEt+sy6Sb0/I5cl1uMa3kxPpkhnZL0w2ZjFHpEEskPZR/Wum+mbOWKxm7 ZuhV17q6IXjNEXX5VLoQGEQE/P4jPjrvokuTI3723V9+uXlD/6wUC6AoDYeUOihYBAEYPSjBFQ02 tFblFAKFQCFQCBQCfYjA/3cLdh/2r7o0thGI2RRHjgE61O6MjcU9UxRvUI5PxBJD6XvgCrGQUfnN x+uhqc9CYAwjQFL88t2TLoQjMyljeLAzODRAeTChWBwW9fzzzzsrWNh5U03l5s0gwlW9ECgECoFC YDYjUJ7ebAa8mutFgP8ma2omFMOLmYVAwly7BbpG2Yp6OXa+1fVogukm8ZqeYadqJQuBgUcgP3h7 8xyb5CrL+v2P/Bedoi3+zamkEihFvZokEvhqezC1U+iNjF6VFgKFQCFQCPQhAuXp9eEfZRx1yZob /40V5VRAB67EwOqO/5vf/Obdd9+diXalKOW4TYHLx/CKl9ilH5oWgnXwwQeHUnNDCSqnEBirCJAX v/kXX3zxmWeeITK1pjfyH5pKyX5ju4uTePLJJ59++mkuHxiHaqeRuVVpIVAIFAKFQCEwxxEoT2+O /wnmfAea/yNOSZSXM/okhnarkSlydV4oXZHXQ9nIWiIETsXEmf3U6EPAi/NcffXVW2+9NbY9pbvv vvsll1wSGnVZrp///OcvuugisVUom+3V01ZjIuG4F3FrLmfHZOStfTVn38Wt0gOKQI8smOOwSdVY uCvTMjOSUROWYYeffG+t9DQ0LH3LDHFEjNhOjX+jT2IoWWu0JVB2yaTbZ2gaZctXJZndHJm6R0V4 bNKjavRTmrbJZJMqvOV0rN6FQCFQCBQChcBAIFAnsgzEn2kWdpJxw6BxytzXv/51F9bdc889zEEX 0zkS89BDD3WZAftGDhoJdo/L02+++WY34N13332CmtZYYw1XTrlMb6mllkKAWzOewpl7ppYIqFVW WUUrt95669prr62IIcVsivWpotKjpzzHHXec0jRqZp2RqrrxYxvOroLI1Qhh4q3UW3Dat7/97WbL ItZ0bLX55pvPXfAIlIZeqTTOb37zmz/+8Y+nliL9mYVYF+tCYBYjQHA8+ZFL+IW7qsTtI3IiwjJH 7gIy4uDdJKWHXn4kEY2ikRmGW2gIF5GP6MmhAaTTSmsinJVKkF/vtBIC+e0zBD498iPOMlv3VFHk nSakk6BV4sg1nkmEvvUnZG5GkwAAQABJREFUrGTSG6+88op8Txg2+koUAoVAIVAIFAJ9jkB5en3+ B5q13WO7aODKK6+0dOay4OWWW87N5iwb/hiXb6eddpp77rlZRYK+2FIW+s4999wvfvGLHDwe4KRJ k2R+97vfddPdOeecc/zxx3/mM5/BsDlmscAYTB7xltYALcRdfvnlPD05scxizPlccMEFzzvvvE98 4hOrrbYaApwbn3hfaFpObm5IKBrKWGAs2h122MEBg8jiubniT+ftukHp2WeffQyW6yhHvu553vOe 92yxxRYSipiesxbu4l4IzGIEurMnfs+W3L/xjW888sgjfvbkl2iQoxG6EIVAHCJBEuSrS98VTEKE m1Z6aLr0kU3cCKDrK+Pdhe3UauFpFCgTQtnlpggrRTJbQjo5USbG2DhnOD4RhEYtzL31QSIqpdtE TzpQmFqCJPXls4egPguBQqAQKAQKgX5GoDy9fv7rzPK+MVxeeumlvfbaS4LP5jxxTTKJ7Jp76KGH XC/OVIpbxYqy6HfAAQfwBk8++eQVV1xRFaXiLa3ycf8UvfWtb91www1lejCJTcnMYlFdddVVbjz/ yEc+cu211+62227LLLMMhtqK5YTGo/UVVljhpJNOWmuttVz4KGJKKf7uVecE4okhMvaia8G++tWv 4mB9b/PNN9eWfMQSduVxGhFzR6+55hpDWH311bl26ip99dVXL7vssi233JJD6BNNbEfvyZ2uNb1Z /ourBmYtAhyquECTJer//l/OWH7kEtyV/Min1gNSoAilN2ny6d1DjCdxlkmmTMHgGUHuIWufOOiP diXyqI6zfqqIGzFsxBIy5SjVDaUoPV2C0GDV8jFXy2d8vPBvBJjgJlOHEchPAizSWjEKND1NtE+d N8bbb799+eWXdzqLtno63CgrUQgUAoVAIVAI9CEC5en14R9ltnZJxObvfvc7612rrroqG4gdw2Zi 3Ky55poWAVg2esMS4s4J5hSiaUOdYEimFSOJqeQ+dPeVL7TQQhtttBFnb+mll3bdOQ6x0tSV5qo5 rNxq4bLLLmtNj6/1/ve/X0NocMDKW0NMLj6k9Qe1uHlf+MIX0PD0RIo+9thjsRcZbW40FkwlUweE mFqRi2mLSRK8uCB42GGHfepTn9p4441bzp/+9Cej4OlxSkMTG1FPdADzZNa7EBhQBPyS8/BtCJRf tcUoP3K/bWmZIzgqBMpF4dtssw16cmdjrbkSEytEOGjgINp5++23N/tj0sQlBDfddNPIy2KRbj2h W8zL6JtAbmkJbIeu2r3pTW+ifAiyUm8C2/1DqBV3jp+Gs6KoEfnS1i3jjEWWcZCwEIfS0N72tre9 973vdT+eJlBa8DdAs1fdAXbbShoTzJ999tmzzz571113VXcoTeUUAoVAIVAIFAJ9i0B5en37p5lN HeM1MWWYgNpjkPGXfLKfYilKs5Z8fvnLX2ZdWXDj5rHAkMUUU4pmscUWE//pufTSS3loMY/k48ky +853vsPctKNvkUUWYWmJ9mTtcRFjinnjhpJBxhRDwxAUh/npT39auzivt956p512mkYxYaLJEd4p XpStibkOpDoCTGRaAMRKXZy5iCJOFSFDLIJUPvPOWp9SZJ/85CcZoK0PjRtW9RQCg4hARNiv3ZzI bbfd5khb3g5h9PjxjzAiP36ywNmLQJkDIoldehy4Ulbmk+mAJfy7BEPTkdAsoO2xxx7kzpUPnl/9 6lcmmOQTvTzqklNupE3CEjKtz1M7eiXdOJNZtSZOnLjEEksoMiJvjpwxLrDAAgIHdF6jFAVtpiK/ URFHV74nfPCXXnLJJX/5y19ef/31CBr/oYl0j+tr+N2eDKWsnEKgECgECoFCoN8QKE+v3/4is7s/ ojGZRD/60Y+4fNwwNhMbKAaNdww1W+BstPvgBz/o3BTmTgwmb2aWT49OWzqzhobM8iC7SiabLObm hRdeKFxz4YUX5t3xrFhvTD32IhpWGhpWlF2CmjPHb+odWxzkS3hkZqo+FhsynwhQahcHfGR6fOrq wQcfrG88VZaupT+hniFQGpfvzDPPlPbI538adQgaWUrrXQgMHAKRAr9z4vOLX/zCGUURQ2KSop4R kS8iL9Pb6hYHiexIqy6Cmk6I6CGTL9M8CzHBTY6bG5JoPCNB8dNkqhKJI60TJkwQVm0lTbCA5/DD D+covuENb6B8zOCY+pHArbFSV9M6L99bvv7L9ObpCQowGdSIp5bQH0XpVZgnR+dTRSTCvffeK3hB E/RMPNIuNy2qoq4isIRV3o1zl77ShUAhUAgUAoVAXyHQuw2jrzpXnZkNCDDdbHXjoVlDM0PPrmLc cJNYdQwaj08z32w+q20sNpZWnvStpRMW9cQTT4iJkhm7Sl0LeixCoaGWC5hK6667rrdddmgwz1qi ZTeT9GzBddZZhxEmv2sspqEYr+kPtjLlqB4r0Kcib3cqvPzyy9budPhd73rXzjvvLADMGTPenvvv vx+Z0FCOpUeOQamlM3knIV1PITCICBAHv3A/YwnHJiVgkjBO7YeNmMRZx7PD1mOZCzElYDXv3e9+ 9yabbLL++uvL32yzzRyxy9uxXU0VNB4L5pxD4twetbhtcCObEUyiSmkgcLYTN08tRaZgrDRKW+U7 66yzbNwVAT7vvPNqF3NPeku6JdDL0UnpKYWTxRxDb59owlM6Y89fzadEivQBk1QPZwOxFZkGQKNX uq1pPKNYwqG9ZXqoFFuXM7owaQSVKAQKgUKgECgE+haBWtPr2z/N7OgYe4iJY5HNTjZBjw4e4Box vOL/KI1Nw39jM4mDGtonNB6GlFI2kwU0bpWtehxFddW68cYbFdkap65MC4MOXLHUgCf7UiZbjUFp kt4hgXwwVXSpNcRMzAS8RDIlGF7S8lOUPiRTOkXe0mxKSwd4+kTAvpTw6JtS+eGQzHoXAoOOABEj jEbhh00SOTMj/8JJH2L+mzX5jJ0XZHWLzGbxrQFihdAeWvv0yI6H7Ji18XT5N0nkO5m+MemjVBPU C0cRq9R164OOaYIj6u14J88xxxwjpJOQouGzJaGK4UhrTn4bXetViLWLBk9vdVXhtgkBeOc736kD 6vJI77zzzocffljHfIZGAqVaI7h5GtJ/7WJo16JlSVNj3dZbuhKFQCFQCBQChUAfIlCeXh/+UWZf l9hJzB1Blc4bsB3ulFNO4fXxuARAuqBc9BQTCo3Nb/okMbRnzbZrpRg2MtbhLbfcwouz1CaT1cVS ZNVxKW2PYTNlh4zVA4+DW+644w5kOtDmztlhjz76KKtRQ4q8LcSZXOeXSrPYMBFTysILAYMsg9IN duTXpjytP0mgDHFPfn0WAmMAAb98syEmNexzIyAjj4hTR2TiHKooHdeIQPFwvH2GgyITQFbefEbY uz5PTysYxjviRCE2B0QJ4K8/eFIL0uaDLPSpSBiJ+XPPPdeOgEqjvDJuJ3pMuGq6KqdnTx3mZpco Gc2ZPDKzE9FGr0V6TNNotEvhvPjii5hgOFn+pzyKwl/CeLUr0R0LKp8pErbAdTS0dE9RD3G3YqUL gUKgECgECoF+QKA8vX74K8zJPjC5mCzMHTFaXCarbWeccYZTVVhjX/nKV7KkZkqeTRNzsKev8j2q y2cLOq+FPSQdU++b3/ymWEpO4x/+8Ac5HpQsMOaaMzx32WUXG3VUl89QizmFQEAXow0TFpUOCLkU J5Z2fbLhfNpEpDl1MV9ttdVikKGJIYiJx/EP1iW23XZb+THLmHr777+/HipNZtjWuxAYGwhElo2F p+foI2JFRkYYGqFTSpREJ5rxscJGIZBHAhvBJCl4kkTOmCN2OV2R4rCNWDX+PiPLPDRpwhgCt6dE MPHh0dkah4B4yuSDybQ/0Mm96vIk0wEVHdV74okn6kBzGq35O+2zNSehrkV7k0E6j1LAdtQILSF4 VQ5uuiphW69E91FdK1Y+tauWsQeNLn/VM2T9pMrAoqEuQaULgUKgECgECoF+RqA8vX7+68yOvjUX i23Eo9t6661XXXXV7bff3gGVTk8RncUY+tCHPmRq3GJa6xADSJrZxEhCwN5ypoKDVdiCLKpYb3bK 8fSQOX3B0+qqpYpIMJez25+DlU+l3klY8WN6yrGo6BIFplWO04wR6WYFy4/WHplojDC+Hw4sOVXY i5YFHMupPzL5rvKFbIUgZh/PUECpHJwtMLZeVaIQGAMIEC4/fgPh8ziIsiuzw44u4u+WS9efmAQR YxlRIrCmRbAikqSMvJgfOfLIIzHRhE+eobqURlw4simTnxadoAqvSSZunDpXZUbqfbqxgJAS6nbI JzJLbU5s0laYI9OQKw16bjXI6UpDB0Jf2U+ITzocAv1JQk9oNp1Pr3Q7nfGmo1y7ImrUKNBrNyqo NYFh3D8EBmsns3VI81OIUaLHpBFXohAoBAqBQqAQ6DcEytPrt7/IbO0PY4Udw15hJMUM0rx1OWt6 LlK/4oorHJEiZ8KECaxG0ZWuWZdg5fDlYhUxmxDI4bkp5VzFZmIAOaXdsQcuoXJ5HQJkWolhpFFr evjz9KQ1rZTPllKGlE/8VX/++ecPOeQQfiYOcuSjYRdqt3v2pnyOn3AyTRxxxBGivNRFoJYx5lEr CRPz6K0z5LyKNCqnnkJgDCDgN88/cQwSEfCDH/nnHTfGLIkqFtkyfJ4PYfQZx8laFiYf+MAHrJJF DB9//PEvfelLYY6GL0fqeW577bWXT0yss3HnEKB3dUqiNNMTvULAhXMeb0M7oh2G0s1nS5U2ipC1 WkmgiQJJ0z7TbjqPRil9FU3V3LzWls4jCLHepsXWBLI0ioO08HITYfRMKL3TaKOvRCFQCBQChUAh 0FcIlKfXV3+O2d2ZmDXeTCtts2mSY0HApyM3GTcSZsStgB133HF8M5fmIWYIejd6ZpANcTJdu5wx xJfD5/jjj7fUlsxYV9LqMrAuuOACQZi28PlkMMmRQMN+8jC/zKDLWX311VOxVZfABI3eemtL5BXL ki8nNJSVabuOAx7Ypm5O18lYaZrAzVrl3nvvfeCBB2q3MUz36l0IDDoCftJ+8E8++aQDSLKrjYCM MKgIBTmypMYfi0RYOttxxx35M/wi0mTVy9qXmRGcSZDHUb0W5RxPEjnVHMfSYjsNEA7CKRPoyId0 kUlmanRDQ1pUy77chHmHp7VH+dI4cBoxiVwTan0gv/LVpSKGjkVFreiVIqoAfQYlHQ9QPoapKwcl gqgOnFtz0hSI99AmkqOivYXmj9K9OI1TI678QqAQKAQKgUKgHxAoT68f/gpzsg9sMkaV+MxuJyzQ +RQQFTuMZSPo0X45Np8c++u8PakiaNPN5u5Md5Oe2/kQM6TcmMct5Bxy8+QwklJFWi0Eztu0H0+t Y489ltUlE6UEAg+DzBV/Aq422GADKwly0lYoW3oK7f9ln8kRFWbxMGkrBvvuu28uy+JqZpHQBqGj jz7aHr+LL75YEUOQgciCbAMJ23oXAoOLAInwe3Yp+VNPPcUVaYIztRGRfUXcGyt4OYGJqLqU0qfq iuJE8eIs2SHG0GlJVIGATN5g2J5//vmO2eTRxU0i3dw8b3XN9dAt6YY3+SVxmrAlON2Twym1+y49 2WqrrRwEmqbpEPMyacKgUHI4sU1OexNk0adW23BQGmdPEyLJt9tuO3NAKE390DbtZCn8EehPuhrm MnV4BG2A2GZFkQt81HiMXXXU+lOJQqAQKAQKgUKgfxAoT69//hZzpiem5+3P4aQx1BZYYAExkM5L 4B0x9bKYxvRhFbHYjjrqqEmTJrmDgQ8mqpPxZ+OKXXAx1HhuBx10EGL2k+eGG27gdOGZUcV0k59P CSdw4mDVzkkM1gc0YVkg5hf7ia1p5Y19JvgzBhwjMkYemhiFmKQ5s/Xa0g2enhyUOOi/rUciP+3h 2XPPPTl47FEEFhJdGhYafNDPGdyr1UJgFiDgl++3LdzaZAe/qEnc1JqKz6PWxIkT0UhwZkgi8VTX p0zyZQmOiJEX9OaG0EQYlXL87Nmz7G+RPGIu2lN4J8lS3ZUqdsOi4UbmTX4ti2VXnup4UgLohYUL 7ORryUSjOp9NT7SbbugPL1Fpz8Pp0mKu8USprioWA3FQxaMJj4keDjBwlOKsFmIJ640YquVzZG2A ANv77ruPMhT4rRbmMnv6U5+FQCFQCBQChUD/IFCeXv/8LeZMT2w7cXi6CW8XLTCkmEEiqZZYYgk5 IiH1KYcuiARj/Jk7d1SD94UXXsi2YyfJZzOxkDh1jEumDxMQBwd4OjrPFh0cGEOTDa5/OWasLvTI zLi7OtlZ8BYPTzjhhLvuuksHXKruTj+2oEDQpZdems06xU6b/IodKYdRiG3MMu+EbjIKjUU+Y1FE loTostNPP90qgQUElpy1hauuuopXqYjBpwMevfLZzDWfLS2/nkJgsBDw6/UQQKtqBJOERkymNgoE pMC0iFDn/PgdxGL6xvwIPmpFRlxjIIxTpk28JnrIaa5YIJXIKA0zRI5NsvWObHL8BH6j0bQcbPWE AHpjyN/TVvbQIjCnY5XMFAyxJeCR8TStFGcdSDcQpDmlEdsMigoi1I6SsuoYh410I7CSHz2AXryA vccYRvCRaYhj6eoFoar46Bs++tzlHP7dt/7YrkxfcV9xG5m4W7HShUAhUAgUAoXAHEGgPL05Anu/ NMpS4c4x3dypYE3M3QYm5nlESy21VLavMJJMxutubCa21JVXXmlznQPcTe2zz1xjwGzab7/9hHfy tfiBrC5mnyU+5/jFtlMdH4+EFpu55ghNTTOwnKFy6qmnciAFglpgxGeHHXZwlbPq/EwWVaw9pp7q uSVME4xUnzqmRcd44rP22mtrIh3GxBmbzpVhdDpEFB+epLhTNNYZzMqjzBPrEKuYbunnvwrr30Jg kBDw67XA9Z3vfIeU+T2/5o8ZDbEyV0Ii4gVxZuxuJVPyyR1p+uhHP8o9I3Enn3wydUEAzel44II/ 8VHRm6xRC2kRW+JJ1lxA15WsCKy1NbHW9rwhe/DBB3UYNx0m71hhK98bsScMlfLN2qB0TDod4J5J m9bxyOk+oUFsgJl16pYaoA7rOQ7axV9zXYKhaWSAylY9xOnnULLKKQQKgUKgECgE+gSB8vT65A8x x7rBXuEsWT3ztE7IZACxYyR6jEXGE2/Q04glxGIJtuSticKyOic80tKcfEzipDViDOV4xzi76KKL pG+++WbOXvw0JiZWLlpgcWpaqd01qRUrMP0RUcaUdIaETXfirzRnHZLtyOUzSe/udaFrzFMLeied dJJFSx2wUnHJJZc4i8UlXRiyX+014ruKTEtDepslhdbbShQCg4WAHzbRsEmPUJv74Dv5VY8wBPRo 8vv3JpViqj2qRNzM5lh792mRUPC2GEhekydTP6pYLovXF7n2jtfERbRTzieezXNLEzbgmdDRiqN3 aQzMLa+lenqiV6oQ8Dwy2xDiDWqiZeKvNO8MFqvQT80TSw8BpaHG+TUTWtQffilgaSdtqd668ZrV i6AQKAQKgUKgEJj9CJSnN/sx768WWSpMlphEsV2kPaylHrNJv1k2sajUkoiVI8Gkc/bmKaecwgxy WgOPi/fFJpuaIYVzbFAJDTknM1fb+RQF6noGoWLCulhUYqUsysXo1IHMvgdBzIWK8dN0wPoh99K+ PgexMML0xzKjzMR5ss+0IprUWqWdexzLW2+91crkddddxw8MBwTI+utvU70pBKYTAbJg+sO6k9Vy MtgEZwQ2jYY4E3wcvMmCWQ/yGEmXY94EpZhty+OKLNZFeBGIxsziWCpGLYggtQyoXZkEM9vhyKyH xGXyRVyA3lq9l0kALbLZ/6YDOMhxFFOK0vlkOueT5CL2mQ6kk6HRFv/NVjrLhjRMuioHfRQOH/WD H/ygRTn0Mif3ZpqdPZR0iz2Kzo/ZbLPNpKe9brpX70KgECgECoFCYDYjUJ7ebAa8v5pjLTF39Ckm i0+mkjTjSWbMqW6PETDyGHyKUEqwCJlQ3tbinKIZYhwUIfZ0qyfN8GJvsefSChrbhNAnWky+VQKG YDYCmfUfyqGboy2t2++HGz+Q86Y/OS8BmUwMJZBJ6LP1BzsAPQ5XsEzBFTSWNF0Lel1gKz2ICPiF +1U7nsSaGz+HLPjljzAQ9MSHCJhY8fsnI+gjJhFen3w2aYvkxDaltsAlgV6RkM6JEyda7vMZhyot 5uo8bxzi6WlLkfABy4PD9gpbMqsDSsVbDg25FAXgdKWIasiiapLWGbIsvvTuu+/GwZI+DjKVOpzT /I5uOHeK1GsIQeoO25OpZfJan376aaVBYGpklV8IFAKFQCFQCPQDAuXp9cNfYU72gb3i0QNv9hCr iLnWEsns6R+7MBYeewultBw2HLMJvczYjuHTUxd/c+ExsGKuSWPCSWPhqe7x6cEkCVUU4aMVpWEo U1oTPpNAjCw2nLoIPOmDImkNpasSWPEnPeqqxTz9f+3dabSmRXUv8HU/ZSUuJSKzSLoZZAZBCXPT TILMIjI1IMqgDCKDyigxRCMYXKgQJlFGARllUEEBCfMgCjIKAQLEQBREyPTt5v66//fWffKe7tOn u0+f877n7PpQXU/Vrl27/u/Z1XvXiA8an+I0UXEhMHAI8O6sOHGu/Bn7s/f3PNcu0McXX3zRXAnt UCu65j0SuyulXdDi8K0d1NEvDKmtE7bxIVOFV+ky3rPPPhsN1UsmFePgad1JPP4VVzCKhoAC4pOQ oSNDgRwCSOOQ5oaqfLakZr8oskbQ1NZIgo9O4eANQBvLg4CDuzJNSKkiBw2CtDtXiBpB8HEgUCta xyTcGkElCoFCoBAoBAqBvkJg5tRphUmLAEslfY+7xRSz4CaHERM7ptlPDaJUYd8gRoNAWsyKYjYx gKRZgS0fPTL8WXipGwNLjEacBP5KkxMyrBQlX6wIH402SVoTMdd8hoNE0hptTNTFLeYpgSOSGGVa CVufjX8lCoGBQ4CC+LPnDknQi+7f9mz7QmVoAY1QS4KjaE1MkC/IF1NtnpUt2dbuovWWxaI4CDSh rp3SVuqMHhoV5Iv5h5a/HJpFoPUob5QuGopMPkqfAlaaC4G4pVOKMgk7veO/+URjsZFeo0egIUxo Pc6C/GQis1NUEbIMcXJai2hGGNTSCx4shCP2CCsWWSFQCBQChUAhMC4I1JreuMDeL43GVCINq4WR 5JNtxJRh0MTqklbkMxJLMJVkIkMgM/HQ/iQ/9GmF4aVuo5eplhz8MZSIuSY/NHKkSaUiPmhm2m6z vMpuc8gETJKJTHX0yfGZdKpnrU9OmpZAHEm6PCtdCAwoApapeUEuNOLtZPlr+I5E3exk5j5lqYoa cu08Dh69sBznOUr7qyWcxbUH0tk5Xh/doVO0jE7RSqU77bSTE3S8RE1TW/ELL7xwxRVXONgWlZRD GAuAbmGJ+6eJhKikeJNNNnHINpnulfHaZ2qpKJOmu2/Jupx7YuRgG42Oa5pxgFQSbvHlfDoEKK0i 744YYp9hSGa1Un14iFop8YCjIqfRcUEPSLSiShQChUAhUAgUAv2JQHl6/fm7jKlUzDIWjCZZTuwk CdZMVwKmUvtk27GWmmXW8mebUDGUOKeWHKERy48vlxyfEiwwiTSE2CfrUD5DjQ3a6kqEZ0w3DSFO 3Nw8NNIy9Ugc/jIlBNUFiS7PShcCg4uAP3JrXBwYf9X+5qMRw3QHgXW83XfffYsttnC6lbJExYwD glIeoFtYjA8+qSpv0AMq0ig14fol63v8QDmuRPKcyfe//30yaFEs08UwLuGMisnBUEWbRV2/SW1D 2cRDj/9KK61EfqXe2XPstpUmId8ObSLlk/AuX5FJ7LSCv08c8DFuaEJwNwwCQf7bb7/t4iht6Q71 7+E/zCfhVW9njOep7jBsq6gQKAQKgUKgEFh4CJSnt/CwHQDOMYNixrlbz3t63ipgmfGpWEtKmU3d brB12Dfo4yCJ0cjs0vSkw4FdhVJR4i5NfLAQeNaP1ZjnquQw3ULvjI1M5l1PczEcZTZTsiuwlY3r rrvuhBNOmDJlSoRERmZpQSJNd4WpdCEw0AhQYctutMCfev7Ih+/OLFX4X25Y8SQ6yqaeqc4XooYc pBRxnDx0aUEvPG1i/O53v7v33nvT2VTceeedXVhy4403qi6HGNFrutaYS8uM+9ejgFF5lKonNtR0 NRpPNFw4S5cmgJSSwQqhT712pFApAXiSThIKaVSLFvc8r2KF8K677vLIinxN42CUE3yOMOCvIrgM KW0GaoR1i6wQKAQKgUKgEBh7BP6HHT/2zVeL44tAbEH2E/Pl7//+770tfu211zLvYv3w99hMXUsL fawxVo5r1k1vz1V+dpgHlz21xxpTN1Zjt1Zk0KLXFA4//HDEnDqZREIm312Cn/zkJ92WedBBB3Ur Jm16nm0njV5HhOT7tF/rhhtu4B9im1ZSlF5Is1zdR5/MiguBCYCAP3t/3vH0qJtAg5pSDO2gHZ60 2ArbrrvuqlRdMddIUCuumrU1gaKtv/76bsRtS+ueSqebJlMsxHH/tKWK6y4d6rvwwgtpupEEQ+tg 4Rz/DU/5PD35IWhSpV2foVQXQ5mNQEIr06dPD4HPXO9pODJw6bv1Ok7dhhtuePDBB0eAQIGP/I9/ /OMeceEMWyr0dLvMLueRpCO884fGFqudZGuSjKR60RQChUAhUAgUAmOMQHl6Ywx4fzXH1om5Y8fX mWeeyUpjgTURn3766fXWWy+fsbpakcStt96at86lX3rpJZu4WimeoRczwphWcrISKId5x2Dq0shU 18vmiliNV199NXmYdKwosUynblwAyKOLbynfTjN2m4peTvd0Xmt6aMIrf8LQfDkOIHFBZ1tUmYXA wCFAp+xs5IFwzDghtIyCyBymI/TdBkh+i8UxSmfxnK5xn7bddttll11WRfse6RcdPOyww/LwSbZE OkTHX8L/lVdeueqqq4466ijEcXts77TKx/XiTckkRrzNSKIK2bh50W6fXfHy2WQOw0agogOEhhrV sfWpCSMMAlKZezJ6GJRWX331VMQNpa6pJUdwxs9RQC6rN/fyqKa2DE3iCNYjT2s6iaBq+wMvd9VV VwULnj009VkIFAKFQCFQCPQPAuXp9c9vMQ6SMGsYK2ymCy64wINal112mVfF2UwMpssvv9wuKTe2 26rEm5Iv5msx2hiC55xzjroxj9y7MGPGjC996UvbbbedHMZQeHLSEItRhlhRDCMEJuDF8nVbprTF AZc6cOHss8LTpQu4KUXDwWONfe1rX5ODmEk6depUnp5SsSezmKcMVmYus4/xajqfNaYJBDgTQ6Za qussO1insLVVFUGFQmBwEfAnHeVKzKvJErceRa3kD9M7a3oI6P7JJ59Mg0zZxIP60Ic+ZLlbET3i tllU59hoKwGl6RhKR63o1yOPPPKTn/xk++23z65vau55A0MHZbSSrwlMIl6EMcIQCSsaKu6KF4Lk KMIhjmVyDCabbbYZNc/Qoaf33nuvocCloE4JSuRJdBXJgLmRipw///nPuXY77rgjF1FmiqZNm+YJ dfe74GBLZ6qk7115ummyaReHAEs26S5BpQuBQqAQKAQKgX5DoDy9fvtFxlQe9g1DykvEZ511Fj+N SWcK3DEb0/kpkkkguzo3nxUinH1cp5xyitv24sXxzXhiRxxxhMvobJFCky2aMYMUaUIOO4khpZSd JFZXW0qzGcwmT2JwFxVp+rOf/ey3v/1t6dkGLt93vvMdRSjZoww4xIIVCRanIuYgS45tGkkYmqw9 RbvtttvWW2/Ng3V/oOM6bD4h8sy2ocosBAYIAX/J1tm4bfFYqJgcOjJMFyipgJKPh9iSl5i+UMw4 Xapbymun+KK2Jn3uu+8+XhzlRU+R5dA1yoVeRStmztxS/MyzNMVXykHi+yGWli/uikcYOVpJlSwG hkA+x9LQpDQyW29E9vnPf56PFxrNpcv02pYEQ5k7YxBbgnM3zEYbbbTDDjtY+kOGG+YcWomf/vSn XX+yK083jTLikd9Yp9c+uwSVLgQKgUKgECgE+g2B8vT67RcZU3nYZKylz3zmM/w4955r2/T2a6+9 dvHFFzcjBoGbDPbff/8mGQJWFKNQDqvLsRxLgjZNfeUrX7FP0nE7fhTOTC6x6X+HeUyfSzPL2FgM RM6Y9TSfDLKYdHLsubI6h6eKTsLgE1tKxda0hE8ixZ5DkOoSOOPmuWfbzB577DHvOLPtbEIz8c8q tWXLpP7aa6+NA1uThSrBdMOny7zShcBAI+BRO7ug/YVz1ahe0+I5dYoKIKYF9Ahx1IobRpviUEmY IpG2tVs+J8fgYN+jVXEOoTiqh4nbWagtjbMX1KFfKkZVVZGgmBoS4y9wq8ijIl+rRzANZaAQJzQC n1o/77zzcNhiiy3EZqAsJ9pGfsABByjVBUFzhg4er/U6y/hGGxwQO8Ln1O7DDz9sR/pee+0lX+bL L798zTXXqKU6YfRieMSQkRCl9czUauJVohAoBAqBQqAQ6EMEytPrwx9l7ERi2VjaslXSHkiuEQvm oosuMuedq9LZQ878MK1c2GB/lH1QfDz2DcfPlDYyphLTh2m1/PLLn3jiic7zfOpTn1pyySUtAmAV S5GxxTHzxhfTk9XI72I4svl0EisxDg7bMB8POeQQDOVYLbREIAwDBI+u66dpC0+xxQfV8fntb3+b VQVvhdmuaSnA/i77vtRizJEE80g4TCtVVAgMEAJUwGN00co4LVQsf+pz6gVdoIBKUVIHxM0Bi8/D K+MU2VnNqTObc+WVV3LzFHG6bKimXPRalTiHZou8NedQnHxsLcElIS2EYXw/zSlVUX5XNjx9JtMY Qh5xI9A1+sul1LohxcZLUtkmagHfpyV9z9w5FWwdL+KZjdKEoGl8NMoLvemmm7iCdisY0+655x6O sT2f4GoStuaGJtDgg6GrPo0nWeocSlY5hUAhUAgUAoVAnyBQnl6f/BDjIEY8JdYbH89deW5Iv/32 23lHm266KVOJ0WaX48033+yEnssV+HLuROGksXXYN9w/S3lMQ5+MMwlPctm6yd7iaJkmb/2xsMaF 40DmCaznnnsOE4aX1hmmSZx//vnWB+SkFm+Q53nMMcc0JhEVveZYe+bmeZsSgqaRSRCDGWd90sIC A3GbbbbRkEU8Zpm5fxYq99XtnYRRyuZTS+t4qtsaqkQhMFgI0IgITEfognN6VCnekT/y+HtNs4Z2 TRXEYgEr6sATQ2ZMoLByuEx48vdM9Nx55522htIaBHHYOIG0VamKgoSVNKVoQoC5tAGBP4abVqgn VaV0ca66Isk043P99denLxGpSxAOvEdvuPPisMIcsc3n/EZ7B4wAGQoIRs2tagKBJGhMSIVYv7ij precBFaFX4pSkeYQi7st9qT1EYEmeJi65lO6h6Y+C4FCoBAoBAqBPkHAf3/z7On5vzb/X+qD+vX/ XJ/8liMUg5ky81efdTwmP9/06dP5bHZDffWrX3Xizmm3U0891bw4T++hhx5yds4MuvMtjCEbLP3c ODCq/BnwoBg6jDZ8JJhWHrCSFpSKiRSymJLJZ97Jjxhq+VsyMc+IROkzvcDZ4ptLFObUqdwIih4f HEKGg3OGHLmpU6dmF2ir7gZ5Qad4oTJVQSwhninuLIGxSk79STfcKtH/CLQ/4GhQ3KT8JdOjNlbP qSNqUe2UYuWPX+zTkrjn6cInKkZBuHkIojvxjviB0e5QUkmf0pigD6WEQ4BhqwgHIW357Ab0rV35 Po1UXQJpdcUaslkgvRMTLAy5mqFP6yGQlpleiMlsBDMQ6aAmwlB16VCGw5ziCG/my36H1qk5EVd+ IVAIFAKFQCEwjgj4f633/9G5SuO/WP+95X84sc/8TznXikXQDwiwZogx6wec+du1z8jGrsqvGYPJ 7QVHH320oyzf+ta3DjjgANPY1v2s+LkCAT07MrVwU9Fn6saiCmcEPuWHYf5gUiSTAK+++irfjFNn xj0WZ2RDw3ozeY/MnynzMXXTBLZWEuy5slNUaWjs3bKlM3vJcENDKo4oVhpq4snHWSxoEQ3O0k3g WSUVFQKDgYC/Xn+6QhLmOCybZz7F3/Z89yFa3K2uiaGZXYJuGnH3c+QVR0jZI8wIa3VF6uHQLRo+ rSKoIcxjNCQOT1ylhUAhUAgUAoXAuCAQ45YZPM+mQP4Lj8E9H/+/jktvq9GGQPOU/I7S/g4EM9yu MHGJgsMn7i2wccvWJlX8vhwnt1bafOXhclXcf2DrZmydeF8cLWRybPIUeyahtZWESXp+Fz75RCPE 8WOJKrV7ylUuNpGSBI1SguFpO6jlvtTyqaGUhkw6r+H55MjZpfnpT3+6uXNyEJDQq182dLlhD0+Z goQdqmEizdmjBuEsrlAIDBYC/oYjMMXxl2z7tN2b9itKmyjJ3/Zg9aifpc2IYSxys4tLnnIrVT8L XLIVAoVAIVAITE4EGAD+zzIpOT+eHrP73HPP9V+d+tJtbWdyQjlYvZ7pZs2am+d92SH5t3/7t1bG GC4cPMtrrk7xa7744otWvZpz5ek815l4mUpQ16VzCJDxD+2WlBOvyRme5ZZbzit8doE2TJQ6CeM4 jdsLeFko/c1IeHrLn6CLW5wPdMZm6tSp2QymIhp2qr2g7FTOnvVDR3ecuMNZuy6JueKKK1w7waVM u6r4U3bjn9DaTYKQLonBxO7TbtFJJ53krE6q67s3G1zOyfkkGIHjUnbpK10I9CcCTfuIl9VpV9pa aKLd5eYtjJ/MMGXSKgt6ppacTM7y6cJoq3gWAoVAIVAIFALzhwDzgEnPrLXmMc+eHhPZLfaeS2Io +z8Pr/kTomqNCwJ+NSG/mlN5kYFdyE2ysOaNBGdX3MbpSBuHigfFuXLfprs3OWOIuX/O7wnSq6yy ircWwsG62ZNPPmndj1/Hf1Mx+dp68MEH/am1KzHlmAtnHkl4B49V6nGFEMfFsiLh3KBVuB/84Ac8 SUfyrOwpssMzArv208IFVzD0+uJ9Pyf9tMK1IyGTlwD4q+g+GHI6bag0mRI8SS1+7GMfy5Q8tpze lNbfc36LigcFAX/n+aMVu4DEZZLmLGgH+RW10nHvDkm4SYTM4JB4vqXCLeq/IDtU56N1zRmg9MLk F5z1aAE7Mh8yVJVCoBAoBAqBQmCuCNgx54Uzd4/Ns6fHSv7UrDDXNopggBDI7kp2TOwn63WE5zW5 445B43GqEMyYMWPjjTf2rDkTJ4ZOLC0X7jk4xxt0cbl9mK3jPECfYn9tru5s+S0x0xTt3AMhnyem Xa6XRT8TElxNjhwXzsXoHmNgV9lZaoqCURsmrC5bQA8//HBzEAxcgsnHwYWBiE26e43dp7Suxd+z rmgNk0hcSv0yNy80kSpRCAwuAuZH7LXOTIo/ex3xNz9Md+gFYqM67aCJVEOMnopROqX5HIaDIoOA VvBBr6J2KS+GdDPVFTlAaHXdTJAt4nTTBoE8Sac6MoHm4qNRwojlqCvGGbfkZ4DCTSvmlaxb6i8V Tl30iNPr4QVupaoEAbVai610tglNa84kVHfzwmwpK7MQKAQKgUKgEBh3BObZ0xt3iUuAUUQgthRT ySKtWzcdyTNjLWEnp1ay0/KMM85wEUsadXelLZpbbrllPlUPB++te5KB4+RTEVOMccZycnjPRtCv f/3rXmXYe++90aQiK5CBJY6BlUz0Evw6TIgktPVDFl4WFbmXbvgMPQIJtbCSIIM9ongKOHDeXB5z wAEHKLIsSXL0DEGGmiVKD0zL13rkl65QCAwiAvkDTswDoWImQSyVU156EZdp+H5RLtVpDeXK/J80 tVKXgkS5huFAp9AjixvG+/JGi0wc5MskFaXL5KL8zTff3J0x1h5VEbSi3TBBJmGLgeYygCQ/rGw0 4Ciq4uKlrbfe2iik1PBi7NKKKlxHrDQ6jLTdImxx0JBYWlEE6NIMTQcWD/e5UNSuhKEElVMIFAKF QCFQCPQPAuXp9c9vMT6SMPIYOo7SubWcl0WIV155xVPjEvL32WcfNpBrLdlPTCLEJuOts/mUb/cj 747pY5/koYceqopMnwwmCYtv1vF4id64syLnnQPv4LGN4l+FWNwTbB9lLPIn2W177LGHV/U8oe7h ZgHDnNNbYYUVdtxxxyzraUjAhAkoxpzZd8EFF7AmXRmqCJllPVs0//qv/zr7NkMpjn3cI0B9FgID ioC/9ng7NJd/FWdp+L6gpAhxycyG2NLcpmOGrzinUgvsXDLL+NFEZJoQ2+4oJqH9Ahw2i/89p2fn xLDlmzDCHFt3ApvE4RAaZ4wqHscz5uB8wgknaCXNtVrDJFRBbHBzEjgLkhnWhqmiKP3K/tjhKau0 ECgECoFCoBAYdwTK0xv3n2A8BWDrcKuYejyo448/3gtRFvRyTs8NKC7dif/WROQptXU2mfZMnnnm mU7rcRTZXnGcGE8sMGuDGOJ/1FFH4X/cccd5vtz2Lbut+GlyVEeZRPirLuFyFLZUlged7nNOz2Id m9Vqg/2ZCCzHOXpngS70choTzbH5vNGsOXYhJtw8Mm+wwQbecpgyZUq3O2qhT9MVFwIDikD3b9if 9C233MIFkuCK8F7oSNOO2XbQtAg15OGIeYnUB1nWA91ba27FZ7eJHiYqyqFZboJBpi0aRwBsNU0A mZSX5mZ8iM5aEHPUVjqeFX3HxGdriDBJZ4gIq3CTc+WVV1q9t26pOj777ruvTeYGHANL/MkeIYf/ xDaIkTlNDEOvRYMbL9q4ZGd4V+ZhalVRIVAIFAKFQCEwXgiUpzdeyPdLu5w0NpNbUgjE4mG7SDBl JNyV8rOf/SzGVkzAT3ziEyj5S+wqVh2PCzEa3ld8M8Q8K7slLce5i+Xaa69Fwzyyd4uP54DnVltt 5a5LN2ea2mczoW/mHYYaVWvPPfdkdTE3tYI/GvkCPhFSjJgFKSGftEmIyXnRRRdZnzx9VrCbK/6e 2PKgHm222WaqoGy1mgAyKxQCg4uAv2QXF1mTt/BOWfydU7FozZw6RV+oEnVDQFmiCzRLXfM+WYGf U135dJMeWdtXEZ9QSsvnv0ngzPejffyiZFret73TsyhpS6YdmBkKVNeuKjKV4uxmYMJIJx+B4cUL n2Zz7AYPve3cpocef/zxDBeRoSdWPTlptFsaseUb/eJzdkt70ohJRTz5jWcPTX0WAoVAIVAIFAL9 g0B5ev3zW4yPJKwuFyS8973v1Tyzj7kjwbpizTD1TNV3xeKeWWfjrbVMS4JO9+2///5sIFWYSoww uyVZb9/4xje8poAyJtHUqVPd5+ngnPXDbbbZhtOID0suVh0ydQlz++23n3zyyT7ZXoIEqXh90rFZ 4+BplwWpVGAmimN+kVAT7ktQS6ataO7qVJE3+/3vf9+2MZlhy6AsWw0aFQYdgfZnLMGDomXx2fyd x5EbpoPUVi0KgpgGRYnUomXcM/s5oyxz4qB6iBFYEFMrDh4+tJJTFPfJ9BAPLXLagWlvZ9oV4+/K X4uH6iKIAJHcAl02ZKb1yBmG1vmd96PmirRowdDdvwYE90KlrkysxMTTi7iyihB0XV9C8oojjHRw mFNn0xaG+LjOd9q0aXAehriKCoFCoBAoBAqBcUegPL1x/wnGUwCWDcfMDij7rxhGvC+7khzD+8Uv fsFIEmQysATGUOyh2EnyJRAwoXhWtlbqhhs47dj09t2GG25oF5mFvhh/MbMQmNf3HAJL9JRTTnF4 j4vo+lesWE7Z9GW+n3No5Y1rp65YLW6k2xcYWNw2z7s7mUMSZqi9oMEOBwnCiInqCJ+Qom7s9r8c MmSlhVi76Ls0lS4EBgsBf8D+jCMzRaAaXCbzILwsiajGMD2iVjwcHgsFpBRhJaG6ORf7t5XOqTpi gwA9NWhQ26ZTZFArLllkoNEkIarg4c3wjGxNB7FSyiEkiTicw5MAIcOZqIYFV0b99Kc/NV65FuXm m2+2EQDNd77zHTEaBGZ8dA1Drdhk7umXdM3udK4mmnRKIs4hymQOjxipjGZiA9cwyIR5xYVAIVAI FAKFwLgjUJ7euP8E4ykAK2355Zd3DQMziG1nZc9dJnmC3JvjrkUhXCwkxo0EEyqLfj4ZRswjmbvs sou6KJlolgePOOIIa3pO5rCZ2Hk93cuamy2Uzuqw/5Qiw4S7+MEPfnC33XYzPR87z1ZPK4pKl1xy yWWWWUaLzubZ9vnMM8+oZWGQfSmhriKJxD6lWyChNCZMRtbh9OnTSSjnwAMP5N8Su3mhrUolCoEB RcAff65C8ddOHYQedRjaLxpqEKDLdCGuTmi4MS4+EYbnoDSttLpxruSTQWxMoNdTZ73GSddMtVh8 06jmEET3uWQaxcEnegkiCVgNVU8VkREvG8tvu+02Gu1QoloucwpDnPGUI4G+MZdw1xQy+ekmemnc kGmx5ad0aKyzRDIGmtsylGUAHEpWOYVAIVAIFAKFQJ8gUJ5en/wQ4yMG3+mkk05ivmg+RtvBBx9s AY2flgfQmynDbGI8WalzJodJxDZiJMlUi5Ek4dNz5wjUTaa6qqDs9g0Zd5F7ueKKK+KDMsbcqaee ikypLVsqSue5KszRxG5TUalZ+TAkNnqlfLaHHnpI3KTtthhLFKUlQcuJqULUmJuzrdKtXulCoP8R 8FdNBwXbIC3o0RfTJeK5Sk6/aCgdQcwNs6huTKBTKuIpTnpOfKKqSiW0LmGRjSPkJUz7pXHgg3kR gY6Hm+3T+FtGy6fWFZlgipqHLGMLAkNNTxc0YTEfZ6Iis4cTjZ66NJjfhYnBRwKZ6o7ttfW6dERf FCVE5rRoYOHjCWoN31+NItYFjeJQoRAoBAqBQqAQ6HMEytPr8x9ooYsXR4hFxYgRWz3LmT3mGpOI 3cP6EZJ2N7o0qy6WmTSCWEvhwNJSEatUVNTTgTSHg7pMK6Wx9uL1qZWKCFAqbRakfJ9pRZUUodEE w8v6XqTyGUoECT4JL62ovequ9XRBrR76/1ev/i0EBgMBf8NNUJdSei7S/uT8Yfvb7pY2spaIe+Mk m+U7rpF1b66aTJqVikNVuNWVSCuIBbWia1tssQWNswn8sccec5QuS/eIM1ygocV0Vl1VpL/4xS9G B8UCVqoLfKquQ4WeF3fkkUda6pfGDQ36yy67zM1PPrl/9hd4UT2jxFVXXfXd7343HNBH2sT5jEhk sCNUFe3qLD7y5xTQGNwMVo888ojd6WoN3bYwp7qVXwgUAoVAIVAIjD0CvYb42EtQLY4vAqwldg8T R8yIiTWWtJghhYCE0hK8o9DPtMhmFcln7qge705mEsikW9dilvlMZowq6Vh1sa5aQ6HBWT5DKmKg zCpcmlMkaBexhDgSthZbIgKHSSjTeujTViOuRCEw0AhYKrfp2jnb/KnPtS+0gDq4GOmTn/zkXInn icA5ul/+8pfmVsz+ZFaFJnKruEkW+jRK9eQIEu1TE3G35HSdtNY0emmlElFqw4I9n1qRwFxpaKTb oCQz+i6hOUFCQIkVSnURSyd/TjF6fVliiSVWXXVVTIg6J8rKLwQKgUKgECgE+gGB+o+qH36F8ZRh ltnz/10ypthQaXoyY0iFjEEpEZNLLN2IkclhPGmCeSQ/sXxBRXFaR8Zmipkls3FDz/zq8sxn+MTN wyGSzDZOaQ9N7LMm52wrVmYhMBAI9PyFW1Hnt1AiwiuK9g3TEVpAE72kxzFTl2qoLhOHVpc+CoqS EEd5kZl2QSnIEain2KdVMrek2Gvt2K0ckkTpJNSyeNg+uwqOMqJqOvlNcvTqUnzMZfpEkzR5IkDy xZpIjCZpdQWZOJC5NZTSCKPjErghGyYgc3KYp5d+DUNZRYVAIVAIFAKFwLgjUJ7euP8Egy0AU0lo RlLMqdYln4wwxhMasbf72JTeaZCOUSWRtCqx27BiQpnOZ5CxF+V3ecb6jGUmrTTp1mIlCoHJjMDb b7/tyiJKQYmiUMOjQd1omXtKvvnNb9pR6ZE6Z2hpK6WjmOI4RWKZGFK65GOrNHMuIY4iu9ny7LPP ji9nI2Uu142qqkKpxTZh2nJ5zTXXqJjAybTxMm4hAk8CnnfeeTLJpgnVySbTypveeS2TD2npMlKh H3mwU1SXG70zjeeff74nYYgR0CRa6dCEUi4oKBAPTzm0buUUAoVAIVAIFAJjj0B5emOP+URrkW3n 9hTPqa+xxho9fWOKsdKYRGxE5hHr7cILL3T5HkdOEWLWoQS70Bmbf/zHf7QO4IiRcz77779/3Lwe hpigj40Vtj0E9VkITGYEvIHpjRPXUZpVkbatkYoNA0g0kVpxYNx04kzdKqusQsVG4iXOlq0jf7w7 V6Tg5roUNPQU/xBrJfrOYZOOo6hIYqONNmoMDQhOG6rIoTKAxMOMJ+ZVTLNFe+65pycW+I2Nc6s7 fCL3CXdpsNV6hMzw0i3tSWuRt/mrX/3KXS/2iw6PbU/d+iwECoFCoBAoBMYegfL0xh7zCdUiI4lt 5+Jyl3Z6mo9x2e1enDG2XTJRyjGjz3pjJKX0nHPO8bQDv+7ZZ59lGu677755XGGfffZ5+umn3crQ ZSitFuPMzROXXHJJmPQQ1GchMGkRoB3ulfXEHIXijfCR5AyDBv2NetIp2iQtFix2XXzxxaZd+GOY WAfjXE2fPp3movzxj3/s2cxoMWdSi6ZmcumlzNykwtkzLGgaTxzwJIlSV3Hm+U1FkQ2BxHve8x6l obeuePrpp/Op5CjSIheLJBbfPLOOJtxykM/nfAf9CufINle/MZJYe3QFqEYj/3y3XhULgUKgECgE CoGFjUB5egsb4QnOnw1n8t6a3s4773zsscd6AqG7FscSYjw1+yn2GURaDiOPz/bRj36UbWeS/r77 7nMAJmQeTmDnTZs2zSauLojMO3f6uXNCZozIbmmlC4HJjAB3yPJ4PBCeEgWhTcMAgjJra8iEeFbo 6fVf/MVfRL/QcIcsYclHI9MNvdFTisyvmzJlShxCBE215ShCz2mUtv1SKT6uM/EgivRQ5Z0pwSyH EHG7sRNlC3SfhNwtdWWGuJWOJMH7bX1Ez9OL8wYrkneLZstNuygNWSREDKVAPVviyiwECoFCoBAo BMYdgfL0xv0nGHgBLAtYhXPc5fDDD3/uuedWXnllF7XHBmKKsY0QMI/00zQ/4+/555+Xls9uYzJ6 RV2wfJdMVZhfMek86W5qfyhAZ5xxhqn9MrOGIlM5hYCjegKN44rM1RfiqFBPqhS/hbejik+J7bff vgdMNPwimR4YELqlagm40WuxNCYO1KHxxPnaa6/tUlBppeEgjSAcZlX9v6+q8AnRCGHSiEOpimB8 ECdHTKoQcyNb5pwSjiPabZ7qkZaQGZ3S6JwqJl8VS5d5qD1iD09fpYVAIVAIFAKFwPgiUJ7e+OI/ 8K0zE1lawiabbHLppZeaiXcMz5z3nDrGdIvNh0CCZxhKfJJgS8X0FAuz5RNXUFGMy9nSVGYhMAkR oBEf/OAHbbP0qnimS+QMjwO3h6Lxc5BJxGsS25/pIXUJfBycc/xv3XXXjcZ5Te7+++/n83CuVDRf s+222/KXUprFMZr++uuvP/zww/jELVSqiqcXHCPMbSsZOrbaaqtFF11UOm5e5MHZUUOL/OGpFMO8 hN66QzbpCGzJUbtdD7CRdROebufpoWyZ3XTLnFOCMDg4ZLjxxhsTaZ7qzoln5RcChUAhUAgUAgsP gfL0Fh62k4Iz08pBHSaahOfLmX02fd10003MMhZYpsmZR3wzJ1suv/zyH/7whz/4wQ9YbIwk5p2d Zq+99prqOdLjej2bP316vV1sut0CoOoNSmkNMQEl4gfO1bZrdStRCEx4BOgFx4yz9/Of/1ya3sUB m1PHEdBEVSTQNJ3lxvBnnNOjXwh82qKJIY32+eabb7qVBLHAZ3MVk3fzVEcgRizWrnfYz+Iq6/4A ACmySURBVDrrLP4eXZYZeruyb7vtNuMDVjK33HJLOyEVZWENh+zWJlIOAHMUUdoibhcoGvmYdwPJ jTknnHDCl7/8ZR5pt2hoOt3RhaFFI8wxmbXNNtuQEytij7BWkRUChUAhUAgUAuOCQHl64wL7hGo0 N+zpUkw3W5t22GGH2fbQdD6rzoJDK7UJ85hjjvHJZmL8feQjH5G2/5OVic9ls0Ij7ibYW+hjWXbz K10ITGYETH+YK/FqQrRjrjrCceJZIeMv8bskgp7EUUcd1YNkvDUxFbYQR/u6ro6m1VLKj+IFSSAw WcNhi3+Im5U6Ppst3CilN9988yOOOCK10Ed4PNHLNLAccsghEpw9DPHpkQd/wXDhihRvtxgxhtL0 VFnAT83xok1R4UNIMcEWkGdVLwQKgUKgECgEFh4C5ektPGwnBWdPI3gIK3PtLkDPXQum/E3bm613 FWfsIWYcGrYdUJLDZpJ2oZ87V9h2Htf6+te/zrNjtzFVlbqr/VOf+pRrWqwZNihRsk1ZfnaFhUMr qkQhUAjwsvhs1sk5SBwnOjL8+hUCvooq9lVy+V544YVoH4Wla4riv9FZd2Ny0mQK/Dfr6pqQjwYT mYlffvllC2tY8dPENlV6FAFZSv1AEkQyFLix89Of/jR11oQqTurKwVORHZJEWmGFFZS61Ne0jpFB pzhyBOv+yrhtsMEGybGuaBWxWzq6aX0kG3wISQwdF0a3ieJWCBQChUAhUAiMLgLl6Y0unpOOm3l0 9hmzzxMLDDv9Z9XZnGkn1T333OP+A8YQa4xtFGhYSD4FZhMLzwkfQZHFPRUZbcw7nwhsP0uVobEb XEKjyvCG7NC6lVMITGAEKA5d22233fg8v/nNb6TpyDD95brw8WyMpJiO17ozyTE2aRUV2XUZFeN3 Oae3zjrrKKJxXju49957sycTJUWOp8cxQ2nVy0E+o4G06orQRAbi4cD323XXXb2nkuU+pSZuOHsS CLAlhj3ef/VXf8WtMkNk6c8ocf3119v5iVsChogFCa2Q4cUXX9SX5IdGqaL4Y0mICRBhWoxAvtbV kmj5YSUf86QJQ4btttsuw1qXstKFQCFQCBQChUAfIlCeXh/+KIMkkk1TptvNx/P04nSxipZeemkL dHvvvfdqq61m2t5mLdYb2yjmV/PNkmCNMey4hUq9neDaQAbl9773vVNPPTWWn4oSjEiLe2gYoEkf dNBBX/jCFwYJrJK1EFjICMx0ff77v52JdXbOYyQ2Sw/fIMXkYqWWx05ckjkMPS8ovtCsqzf/x92b 3VoexnzwwQfxpKfiFKkoQZHJxs1z1I0XF7+R03jeeecZLhoxh805wFtuuYVIamnXe+5f/OIXjRLf +ta3rPYTwDhgADE4IDDCuOFTozvttJNPfFQxCWV00sHInHx1uaCplRxMjDlZeFSrjU5KBZ9piOTG nyWXXHK//faTj6dgrJM/i7CiQqAQKAQKgUKgHxGo/6X68VcZIJkYVSweFhKZTeGLYyq5op2z5wye afsZM2bEhkPZjDmULfOBBx5g9qloDdDOT0abKxbcbsdOxZkt5dzRtddea5uox7jSlrrLLrvsAAFV ohYCY4AAHyZqlRU5rhT16SpdjwwhC4FVdO+j9Lg6ivBExnX06CXto8XuSXr88cctcHF1uvSIlbpd SWK27aL3Fot1e3xS94knnjj77LNzq1NGEjGx6b4LnGz+dCAQsVYEg4lBhruFA/7IyOay39tvv93g wM3TrhAhHfrdcccdfSLT60Bx8skn9yDAx3NtjCFIu0YhPe0S4I8bd5EzSWB7y6dOnSqBRiaRusSV LgQKgUKgECgE+g2B8vT67RcZSHmYU+SO3cM2YlQxhhyweeqpp66++uo99thDKctstn2zpGBflml+ T+eddNJJp512GouN6cbCa/Rue+fp2eHJzGqZEqbnrRt0cypdCExmBOLkiPlONFGIbs4JkzhX3Cpn 8Oz25Hep2yVG4JOfw6/jX2EoB+WNN94oEQVsTciRFrs71xZuN+uq1WVoEHAVZ6QyXFh1pNT2jtJi 4wBKQakW5XC6LrjgAvmmjQigR1deeaVSpwTd7msNEAfbPv/u7/6OQ2iQUdfII1OQFhuF0AsYNs+Q eK2D0slPprb4b61UQgdbF4jE1ZQj1pAmuqy6tSpdCBQChUAhUAj0CQKzN777RLgSo/8RiK3D7iFq DD72Waw9JtSJJ57oCB9LK2TJb52SKcfiAPvSlDyzzAt7LD+LgU4ZtQvuVGddqdUz3Z51gMatEoVA IUCn6Iu1qf3339/1KjZSUsNhYOEOUSsXI7kvlzIK8YvmVCU666Ca7ZfqzolMvqkZD2xyh7o02pJp Uc6+SrLRdEtqJKTgvE2lHC0y4MxRtM9TvnueHB00E+SSJ2OFjZ0y77zzTof3OJzWAzmBPL24dqmr RXIK+IhlJme2UMwinLmKqGmhK610+mghMQuY2kJDzuSr20Nfn4VAIVAIFAKFQF8hMJwR0FeCljD9 iQADi2nYtXukBZaTYLOlwNISYlGlF4rQyFTdwRvH+VZddVVFnD33u1x00UXsOTuvvLWADH9z7RK2 Y8VWU33NNde87rrr0PcnLCVVITAuCMT3oDI0hVq5pCSql5i69TgnybfOZm5Fmsw9np7M5Kdi9F0c /UXfZdiIJUzEKJXAkJsUNOi1Z9Od7N1oo404aVymrJhZLsNTHDJVOG9KJXC44YYbfv3rX3O3eIMc LZTmj770pS/xEg0F4W9DqRYNFLxcVdoII01UdTGX6bMrsOZSK6L2FCVTDEzCwNNVNzjE64tsQ6ug r1AIFAKFQCFQCPQJAuXp9ckPMahisHsYXmIdiNEjZhWxjdhVPLGYXPHQcu2BnNhwKPly999//7nn nssawwEfIQafe1kWX3zxVHR4zwkiL7PbY6a6zKWWWgrloKJWchcCCwcBOkXpKIiEBahZ+jTzyFzT uKHNUj1bMQVF6FUcStNyQjBCMpxpK4/IZmzreNbiKLLMu+++25vsWZNXSjYyP/fcc7feemsE9spC SrVreLFb0kldacQowza7QEmrd650+sY3viGtehN15AkVh67mpTqGWpRG4xoYI1IoNTpy/kVZCBQC hUAhUAiMFwL139V4IT9B2mXJmeFmgbGEWpcYZ4IcNhmT7sADD2TkyWHAHXnkkYgzhY+AweSAjSN5 TvS16qwrbE855ZSW45yeeX17vZZbbrmWaZ6+7K2GRiUKgSBAragYJfKapfsnHZajJhRKaUv0YNWU tyV6CNpnCEZIppYRQLADU5pUnDpuG6mMBhbfqLAEAul/+Id/cBUTP8pYYXyQaWBBkKbVbTIkgaCb E4K5CtatMsI0YUxRWY20oXRODuEIWRVZIVAIFAKFQCEwxgiUpzfGgE+05pg+5rxtx2JZekXdBX1M LoFlyeqScNjGDelMJT2fPn36YYcd1pxAVRzMO/bYY5Fl4lxOAIrFlk9pE/xsxDBpCGoaq/ZZiUKg EIAAbYr75CgdlbHJmabwmmhTVvbGEiXKG++OSATgL0U87lykkm+soP4+bc70KebgIRt6P8pYSp62 +JPk54j65KDqThuj5EhnpBp7warFQqAQKAQKgUJgJAiUpzcSlIpmjggw0dyW6WSd3VNW4Vym5yjL +9//foYaI4kNx5dzY163vkylYpnspEUWWUQiq3Py5bDzXNQemtisjhuhefnll/FEIMiX4zGGnql9 mRUKgUmLAK3Rd9pBMW11njp1qqkWLhOVoWKUpeuojAFK5NEiYQiQmOMknaNuEZWPJ1OMQI5ScRb0 xt2VIoDhCHQugHEFqFGrO+CMu3hj8AtWE4VAIVAIFAIDjUB5egP9842/8M4C3XHHHUcdddTRRx89 ZcqUr371qy7PdHWKmzPjjDE0Xa7AemMksefckB6rTuzGv2nTpulDzFOJVLE2ONsXnLHt6TDHcq21 1urJrM9CYNIiwPfQdwpF4wRa5g2D5KRojJGJsscjot1EiqckQcjupE83HT+Q76fKuIjdUCInN89q nkPC9p2OrzBNqkoUAoVAIVAIFAIjRKA8vRECVWSzR8C6gXfwPGLOUHMT+pZbbnnvvfdywHh0TDoX MFxyySXNPGLbJZi8l5kXsVTEOnEoV1pppUceeUSmT/SMrdiIPoXIIVNAOXuxKrcQmJQIUIroiAQA Vl999fXXX9+jc8lXlPwxw4b+ZqVOi9IEyGyOOENBpM1io3SXxpgw9gL3IEN4Wzd5y4YyMncX9NKj Hvr6LAQKgUKgECgE+gqB/3HqoK8kK2EGBQHT9gwgJtpIBI71ZppcLUZnDD4VX3nlFfs/jz/+eG8u j4RP0RQChcBcEeApeZ/AMvvbb79N16ySxbOaa8UiCAJGNm7exhtvvPvuu9sKK7PH2SugCoFCoBAo BAqBfkag1vT6+dcZANl4btlkxY4kbuxIxpB8jlxCtxsIUmqynHOorliaFXXWWWd1KStdCBQCC4gA BVx66aW9cOBqFukF5DYJqxuaFltsMfvMwTh0NJuEgFSXC4FCoBAoBAYLgRGtwwxWl0rasUSAn8bH y1150hy5rNpx5xhGSctsQT56n/ZEtbRPMid/LIWvtgqBCY+AxXOP0eUeyyjahO/yKHbQyLbCCiu8 5z3vydFBjt8oMi9WhUAhUAgUAoXAwkagPL2FjfAE58925M7ZjSnBDJJgEskReHo+20R4TyJ7PhEA SFFsULUmOF7VvUJgDBGgVpakXJjklloPG4xhyxOkKUNTNr5C0kyWyakJ0rHqRiFQCBQChcDkQKA8 vcnxOy+0XrKEGEBx2NIIby0OHl/Oi+czfb5ZXp8lOwF9yNSKgxf/UFppVgW7wspUPX6g/Jbo0lS6 ECgEZotANG7llVdeZ5116JHP2ZJVZheBjFHGIpl2ldu66fbgNl51KStdCBQChUAhUAj0OQLl6fX5 D9Tv4sVb49TZ5kTW7G7ijwlu4Nxll11uvvlm+SmViSCxikzPdM87DU899ZT5ckXJkWhBznPPPcdU 9fpCSisuBAqBkSBAy6yx06zFF19cujsjM5Lqk5Am8038uv/6r/8yQO2www4f+tCHkgmNWtObhH8S 1eVCoBAoBAYagfL0BvrnG3/heW4sSBer/Mmf/Ak7UmAMyRGzkFzyfvvtt5OSucl4khkCxNLsJ+6c TWUeXt9rr708jy4TsUwc0rd4g2geffRRZ43Gv8MlQSEwOAhQOi9e0j5X2gpmZAZH9nGQ1MgDMWOO 8Kd/+qce0OMhA03+OEhTTRYChUAhUAgUAguMQL2ysMAQTm4GbCAv5n3zm980Bc49y/YwMV9OLFPw eLo0czMre5w9lAguu+yyVVZZhWn1wgsvbL311izR66+/3uUHeKLn9UkwuSSefvrpNdZY44knnlht tdUmN97V+0JgHhCgQdkdTfWeeeYZT1+6hJPGzQOLyURq2AEO0HRaeoklljj22GNt4EymscjYNZnw qL4WAoVAIVAIDDwC9f/WwP+E49sBPtvvfve7J598csaMGSa/YwwxlYRYRfw0qwrx7rKkYAHwj3/8 44033phP8fLLL3/ttdfa6vn5z3/+zDPPNJWuUzjg1mwsn9kaOr79rdYLgQFCgHpSwDgwTutZY3/g gQcGSP4xFjWzS7xi01LLLLPMZz/7WUMTGdpYNMbyVHOFQCFQCBQChcACIlCe3gICWNVnImA57sIL LxyKxcc+9rFp06Z97nOf6yl69tlneXq8OIFdxZD6wAc+cN55551wwgmeULfQJ4eRqlSC+SXdw6E+ C4FCYOQI0CBTKm3/M7WiXGZS5Asj5zOxKbnEggdgxOuuu673FUBk/NHrjELy4TaxQajeFQKFQCFQ CEwkBMrTm0i/5vj0hdVoi6a24551hXj44Ye9ONzNSTr0sZnEVvyYodOnT7/uuuve9773MafYVTFD Q4OzivKHsqqcQqAQGAYBK+FWqJx0fcc73rHNNts4fnb//ffHb7G6TsuGqTsJi+LXgcuec2njT9cT znA0CWGpLhcChUAhUAgMKALl6Q3oD9cvYrMUP/7xj2+33XZ/+MMfPNDMNuKPZcWAhcR/s1HTCp4c gdBMJQnu3COPPLLkkkvKYYYmX+zVL9XZprmyRU6C/Zwquuv8/2XUv4VAITAiBKJx2Uq94YYbUjrH Yt944w26SdesX5Wz13AMVgYoV25utNFG8rtuXiOrRCFQCBQChUAhMCgIlKc3KL9Un8rJKnJjAeHO OOOMo48+ukdKltP3Z4WefHer2BylLivTvSxvvvkm747Rufvuu7uRxVPFbuOMbaoiJvEhzz//fCuE ajVuiPfdd9/2WYlCoBDoIsCXy/Kd2DZpi3guk1xkkUVonMkUOfSunJkuYhxgpxl33XVXLjF8DD6F TxefShcChUAhUAgMFgLl6Q3W79V30nLVBFYjk3GppZa6/PLLeWI2Z7Ip3/nOd370ox/deOONjz/+ +N///vcMJjvHnn/++QMPPBCxnuT+d8fzPJfHJLUqiNh9d/y60047jY0lE5mEwAJzFFBO8/SkXcVZ nl7f/U2UQH2GQFSGSkr82Z/9mVtGqNhbb73F/ROaQvWZ1OMgjiHFULPmmmuaQjJGQazcvHH4GarJ QqAQKAQKgdFDoDy90cNysnJiLOo6C4m/t/nmm3dh4NrZqOlhvZbp7haWpSr8Q4YUc8rVLFbzvJy+ /vrrY4Jy1VVX9Ui6tFIre9j+8pe/tJnqRz/6kel2E+2NW5pun5UoBAqBLgKUKN4LdaN3PinUQQcd NGXKFMvmKKlYOTMNMVi9+93vdusmlKQhVuA0cCpRCBQChUAhMIgIlKc3iL9aH8mc1TwCsYr4YDmS l09GkpzXX39dZnw2NFy4GE9iIY4cetdFiH2K+W95gi+On5yc0OMQch0FORUKgUJgJAjQMmSZE6GA XD7pDTbY4JZbbnnppZfoVA7sUT1KSuNCPxLOE4AGIDpumMqCpw0Fhx56aB7tjJOMYFIBMgF+0+pC IVAIFAKFQBeB8vS6aFR6nhHIzLdqDKZXX33Vm109LIae00OZdQYmZqwoMYuqp2LcvFhaKVWrh6Y+ C4FCYHgEehyV+HKmS2yupol0UE4yeyiHZzsxSnVZMLzwfm1ntdvcEy/uiMqwo2hidLN6UQgUAoVA ITBpEShPb9L+9KPTcSZR24dpZ+Yll1zCZjJHnrW+vfbay57M4447znKBTPbl008/bfOYWoLMTKWP jijFpRAoBIZFIF4N1bOUd9hhh91+++3eNfGiADVUr637DctjQhWCwvDFtTOL5IJfFz5BRlrgBpen N6F+7OpMIVAIFAKTEoHy9Cblzz56nWYMNQORd7fFFlt0ecvxcELuK0++/VESrCgx+5JFVeZUF7FK FwILFYGom0kW9yfttttuNnA++uijWpTD7bG4t1Bb7zfm2V/gBqnlllvOazFrr702EAg52XDot9+l 5CkECoFCoBAYLQTK0xstJCcvH9YS84jbZieYI3nMJg5eDCbmo5e7ZPLozJ2zMv/pn/5JLI24FvQm 7x9N9XycEKB6WjY7QyXFVrHuvPNO7y5Ef3k48sdJtHFo1gBlOHIf6fbbb29CKg5e4oxgcYzHQbJq shAoBAqBQqAQGA0EytMbDRQnN4+YjOJXXnml55weJ/Cqq6664oorehBiS9kxxcyKZcnijF3VyNij r732mu2gLacShUAhsIAI0LKswNMvCerpslzPV95///3xAHvUcAGb69vq8d90GQKmnMQGLiOS/Obo gqLcvL79BUuwQqAQKAQKgREiUJ7eCIEqstkjwFrirbGKnHJxod/Xvva1ZjIyoTydt9566x1xxBHs J2YTi+rll1/+yle+0hb9YlmqkgQCzfziF7/wnp7VhtNPP509Ksy+7cotBAqBeUGguS5RNFWnTp36 mc98xpreDTfcYFlPPrWdF5YDRhsEcpBYZz3p6QoWA5dd5YqMQlnQ06uG1YD1sMQtBAqBQqAQKAQ6 CJSn1wGjkvOOQKwl0+EzZszYZ5997IMKDzYTU4nt6Jxez+E9lIoydy7BzbO4F3fOquAdd9xx1FFH MT05hIpwmHehqkYhUAiMFAEq7NqkW2+91dUsNNFnpl1GWn+g6HTQNJNRRUI3OXhGrbXWWstwJJR3 N1A/ZglbCBQChUAhMHcEytObO0ZFMQwCOW7HRuTjiRlPsZlMjcds8qm6uBmR0iFjb2UBUOI//uM/ kO2xxx7IPve5z1kMXGmllSb28sIwqFZRITBmCNC+xRdffJdddnnkkUd+85vfTOwldG6eg8Qu2DQ6 Saywwgr2bRpz9Nq41EatMQO/GioECoFCoBAoBBYqApPrprWFCuXkZM5C4o+xnFhLTEa7oZhQ2c8p lhlfjmtnrSBpQDGqLAMijlmJMhcA2knlXJ8toNw8NG2KXXW1Ek9OnKvXhcDCQICWCTw9kyy77777 lClTmpIujObGnacRKYOVbm49K/g0/hCshpdx/3VKgEKgECgECoFRR6DW9EYd0snFkHlkmlyf47Pl nhVOXZw0DpvL3JX6ZFA2Mp8qel6P4RXiTTfd9Nxzz3XR+aKLLsp1VCrEAlOLNWbqXSxdoRAoBEYL ASpG0Wa5e//bkVoTLpb1nLmN/spHEG0drRbHmI/ekV/QF7HW+Xg6tc022+y3335GLQRipW3UGmMJ q7lCoBAoBAqBQmDhITDT4F543ItzITCvCDC5/E3GvoxxFvtsXvkUfSFQCMwVgThCyCQEnt5tt932 2GOPuZDTxIocOkgZGx85LT0QCaNHj8w2bTqed/LJJztCnHFmIDpSQhYChUAhUAgUAvOBQO//gvPB oqoUAqOFAJtMYH5l3r18vNECtvgUArNFgLo1LZNGwxG67777Lr74Ypuro4bW2K16CUo5frPl05+Z M0eTWU99OkJsu0F6Z8+mF9JdQmMzQteJ7c8ulFSFQCFQCBQChcCCIPD/J2sXhEvVLQRGBQFGp8C+ FDPR7O0M21kG24AtJowKIMWkEFioCFC0xj9KxyOyjdOqF++IdydTjiO4lHGw3Dz94sjpgo7YKC7N d/3whz/sOKJH0msrePvdK1EIFAKFQCEwgREoT28C/7iD2rXYl7w7J2cYlwJzUxjU/pTchUB/I5CZ FHHE5Bd5e0DgDnGT+HhtqmWw1DA9MozohbXKd7/73dOmTePEGmEUmVHysF5//zIlXSFQCBQChUAh sEAI1O7NBYKvKo86AjHOclOL5/UYZ95vYJmlIaWDZWuOOj7FsBBYSAhE9XhENI4LZBHsZz/72eWX X/7HP/6xe2YvZAtJhtFla5IIw4wYNm16IX3VVVe1PqlrrUh6dBstboVAIVAIFAKFQP8gUP/J9c9v MaiS/Od//udFF130hz/8QQfYT/NkCCJmU4qzN0xCYJmZhn/rrbeOO+64U045BU/BYaFMwCMwGS9n ELeTDepvXHJPAgToncDN01fukOkVh9mWWWaZP//zP4/GKaV3bdqlD30kg0OkmtWVmc+9SNi0ue22 286YMWOdddbhsoZAL1I6CX7Y6mIhUAgUAoXA5EWg1vQm728/Wj1/4YUXnHvZcccdzz77bDyZUP/6 r/96ww03eAydmcWc4pK5/MAGKv7bTE9uVmAy7r///oxI9DHLWJPNiIxsl156KR/yggsumDp1alda DFSRg2feeOiWVroQKARGC4FXX331d7/73XXXXedCTrosRKnxz2sockarrQXnY2QwsHDnzAoZbaxP vu9971tkkUX23nvvNddc0wjThF/wtopDIVAIFAKFQCHQ/wiUp9f/v1FfSxj3zE19hx9++FFHHWUJ jrhPPvnkzjvvbFHOykBWA15//fXFFlusmYkMMmbiXXfdtdpqqz333HO77babeXcOIfrYamox1Hhx r732mte98kxfrDQEgpWHfffd95hjjukrQ7Ovf6oSrhCYGwJRrqZTvCaBJr7xxhsnnHACZaShchDE azI143NuXMeunDwGFiMJmQm5+uqrezTPu/CcPV3L9NDYSVMtFQKFQCFQCBQC441AvZw+3r/AgLfP eGLqfeITn7CCd/TRR3ui6oADDlhhhRUeeOAB7pk1N/PrTz/9tG1gP/rRjxhejDCmWJb4nMHTez7e r3/96x122MH6XsBgosWaxJzFJs6pIdyks+535ZVX/vM//3MzSQccxRK/EOgjBJpTRL8E2kdVd9ll F+dmH3zwQf4epaaYdBll/8idgYIvSiSCkXCvvfZabrnlfBo6DEcZVfpH4JKkECgECoFCoBBY2AiU p7ewEZ7g/FlUbEHxQQcd9NJLL/3kJz+xUcrdfaxAa3HymV/vfOc7oSB+xzveISFTzNlTZGUgn6ef fvrKK6/cA5bbIK644oqbbrqpJ9/n3Xffre7Q/MopBAqB+UaASgpRyTCJO8fZ+8hHPmJSZuONN77s ssseeeQROt6z13q+Gx2tihw5o4pjw65d2W677ZZccskpU6bM8lVnbiBXql8+R6u54lMIFAKFQCFQ CPQ/AuXp9f9v1NcSspxYUWw+M+gnn3yyXZpMwGeeeea888778pe/zNlTxMbSh8QW9Ey633vvva71 O/bYYxGzLJViMrSf//Iv//KrX/1qaL4ck/RhONvSyiwECoH5RiDOXmIKLhEHyVLeKqus4lAuh+rf /u3fnn/++Wh3VLhbyyyMouTMtxizrdgGHKXNI9WWgUXR22+/veKKK9pWwMfTelvfs6CHOCHSzpZ5 ZRYChUAhUAgUAhMMgfL0JtgPOg7diTmlYUt2ApPrXe96l4U4RqGFvh6BELMRDz30UDs5c/pupZVW ctnD0ksv/eijj7Igs1GT0cZ64+kxzp566ilM+HXZ9imB/+233y5WWnZbD8L1WQgsOAJRK3ESjSHF tNF6q622cuvSNddc8+Mf/9im6yimyRqlVJKGmvdRRaKneuMz3wkMtSJgLkhgxbE0mFjK44VmKS97 NRXN7MCsuaSWmO+mq2IhUAgUAoVAITBwCJSnN3A/WX8J7HEF12OytxhSbj5wlbkEt81FCN/73vf2 2GOPdvquyX311Vfz4lzwoBYTTbzWWms5qucO9EbTEkr5hO0ziSOPPPKMM85Qtzy9HmTqsxBYqAhE 4/hR7rTcddddPbVn7sZcTBb26X4IqK1Vd7Gc0ZWHd4cn5lkzNAjwKt2xuemmmx544IGufdJcvE2x MOoCjG53ilshUAgUAoVAIbBQEShPb6HCO/GZ//73vz/11FNt6zLHz/hzSC/WFavr+uuv59T1LOu5 l+ULX/jCt7/97TXWWMPint2bs+yxmednWGycw2WXXdayHjPOdXnnn38+Jtdeey2aGI4a2nPPPbNi YCVBQsWJj3L1sBDoJwQoHRfLDkkbsOmmtfdzzjnnxRdf5IbRXL5fdFMa2SgKzm3D0Mq/WLvU3zTQ lltuaVjIawptlS/DQrl5owh+sSoECoFCoBAYRATK0xvEX62PZLb30nEdbx589atf5aextAhngt+D y4cccshQS8tBGq8jWOtDaaunOHPzvDu11ltvPXs+W/fuuecex/k222yzliOhLTdDSDAoWXvdokoX AoXAQkUgChtHjrvlmiU6uPzyy2+99dbW92j3448/7lJcPph8eioxdBCYPwkxzAZRY4UZIteBOgZ8 xBFHGEYMBRlG0Aj4k1OCvxeXb/5arFqFQCFQCBQChcCgI1Ce3qD/guMsPwOLtceYywWbEqyuyHTw wQcnwRSTSOzec6EJzQ5jk/lkuqnobT32Waw0nK0VsOqyNyy2o0xWJmJVtFVmXEOyEoXAGCBADaln /LdMtVBYCYf3tE5bn3jiiauuuooT6NkVT64jjnvWVdU4Y+ipsLRYQIkmn9JyGkHoxbaC//u///uO O+44ffp0O0gt5fH38M/goHWZAcFAkUTFhUAhUAgUAoXAZEagPL3J/OuPZt+zn4qtduGFF7755pvM r1hd7DM7PLVkK6aDfBJsuGa6rbvuulmyszmTC7fTTjsNlWnoOb2s6aHEJxbh0FqVUwgUAgsDga7P Rvu6Ckjl11577fe///001Ajwwx/+8I477njve9/71ltvefxAJp9QPjfMyrzDdcQLN64dXRbLMZKI USLgwqG0VOgJlr/8y78Um/1xoHeppZZCn7oo0RPDrk6JCoVAIVAIFAKFQCHQEChPr0FRidFB4Oyz z/ZUOiNMYI0lsO3OPPPMrlGoMYadSzhNz0un6NJLL3X4h8vHHLQ1y8td1113nSv+TOTHbzSL7wXn 2IJqYS6uUAgUAn2CAE23em/Vnfo7Ujtt2rRFF13UPM5dd931wAMPrLbaajZ7//a3v+W82eBtFc6s ENVWxQhgGVC8xBJLcN7eeOMNxB/+8IdV91CnB9B9GhY+8IEP6Gl8QurfM6T0CQglRiFQCBQChUAh 0CcIlKfXJz/ExBHDLSwMuOynYocJtl/a3HXllVey1WKipbfSNl/FXIvP5pxe9/30hx9+mMnoseYu OnKag8ea7BZVuhAoBMYRAYop0EpaTwybLblwcvhyLuo0p+MJBN6ai3bt095kk02k7777bmv+bs6k 15xAORb5VfQmp2kdy4P4OLuLoQkgabM8+AvYppVx7G81XQgUAoVAIVAI9DkC5en1+Q80eOJZlCN0 1w7LZkvXNkydOnVof2K6xWh79tln4wrK5Cu+8sorVgOsEDLyTPPHiJQOMco6jTMUz8opBMYLgeZ6 8cQig4RNmJQ312NSXnq9wQYb2IoZxbeyR4sRUGc7P2ViIs6bKzJ9CnQfmTgEEgLmisars9VuIVAI FAKFQCHQ/wiUp9f/v9GASWhW3o4se67IHVMsk/GJY7q1LjHXZhly/0stmUPP6Sm1Etjok1BLAvNU 7ymtz0KgEBhHBKKecc/ElvXi1NH9DAhN65VmiV5OpnK4c6FBLHALUzfjg6KQ6R1KBBKYjGNnq+lC oBAoBAqBQqCfEShPr59/ncGQLXabmO1l/t7jCt62+pu/+RvG2VAjjK3W7RVbLTT2a1kMPO2003J6 Bzfn9C6++GKP6Tmql1VB/Fl+nuPz5l6r2OVW6UKgEBhfBLoqn7SY1guUWky8jBh0WTqKTLUjdqrk s5vm4LWKoRSHW/usRCFQCBQChUAhUAj0IFCeXg8g9TlvCDDa2GpMLnabG/ZmzJjhKoX99tvPTLyN lyw25lrstmbMdRuIMSfHBX0PPfSQlcAumSsc3vWudzmnF9Mw8f333y+BeYy/Ln2Xc6ULgUJg3BGI gscla8reEsTremvdfEU9ny1naP64d7MEKAQKgUKgECgE+hOB8vT683cZGKnsyeRxWXN77LHH3JDJ 63PzytJLL83Tc+l5fDMXtOhP4uS07rHz5MvEJLezqCjHFQ5cOO6cT8Rd104Or1JoTCpRCBQChUAh UAgUAoVAIVAIFAI9CPyPrXQ9ZfVZCMwVAa5aDuCtsMIKp556qmcSFltsMTlcPu6ZGId4ZYmHzsfL 7075q8XHS0X58fT4flxB20GzgodGvjind+YqZBEUAoVAIVAIFAKFQCFQCBQCkw2BWhiZbL/4KPc3 Tho37MQTT+TFCTmeJ6FImj/m0oW11lpLrG2fipoQ8dk4e5xDsaIs2YmFRRZZZMUVV5QIN3F2hPID MRfnkb3GrRKFQCFQCBQChUAhUAgUAoVAIRAEZt5eXVgUAvONADcsS3BxveLI8cG4bYriBzbXrsfN S6MyOYTo2yd6HGTa/ymTE4hPnD35cqTzdxv+qVhxIVAIFAKFQCFQCBQChUAhUAg0BMrTa1BUohAo BAqBQqAQKAQKgUKgECgECoEJgkCd05sgP2R1oxAoBAqBQqAQKAQKgUKgECgECoGGQHl6DYpKFAKF QCFQCBQChUAhUAgUAoVAITBBEChPb4L8kNWNQqAQKAQKgUKgECgECoFCoBAoBBoC5ek1KCpRCBQC hUAhUAgUAoVAIVAIFAKFwARBoDy9CfJDVjcKgUKgECgECoFCoBAoBAqBQqAQaAiUp9egqEQhUAgU AoVAIVAIFAKFQCFQCBQCEwSB8vQmyA9Z3SgECoFCoBAoBAqBQqAQKAQKgUKgIVCeXoOiEoVAIVAI FAKFQCFQCBQChUAhUAhMEATK05sgP2R1oxAoBAqBQqAQKAQKgUKgECgECoGGQHl6DYpKFAKFQCFQ CBQChUAhUAgUAoVAITBBEChPb4L8kNWNQqAQKAQKgUKgECgECoFCoBAoBBoC5ek1KCpRCBQChUAh UAgUAoVAIVAIFAKFwARB4P8AMDxUuKoa35EAAAAASUVORK5CYIJQSwECLQAUAAYACAAAACEAsYJn tgoBAAATAgAAEwAAAAAAAAAAAAAAAAAAAAAAW0NvbnRlbnRfVHlwZXNdLnhtbFBLAQItABQABgAI AAAAIQA4/SH/1gAAAJQBAAALAAAAAAAAAAAAAAAAADsBAABfcmVscy8ucmVsc1BLAQItABQABgAI AAAAIQAY5SpE9gMAANEIAAAOAAAAAAAAAAAAAAAAADoCAABkcnMvZTJvRG9jLnhtbFBLAQItABQA BgAIAAAAIQCqJg6+vAAAACEBAAAZAAAAAAAAAAAAAAAAAFwGAABkcnMvX3JlbHMvZTJvRG9jLnht bC5yZWxzUEsBAi0AFAAGAAgAAAAhAFA0fjjgAAAACQEAAA8AAAAAAAAAAAAAAAAATwcAAGRycy9k b3ducmV2LnhtbFBLAQItAAoAAAAAAAAAIQC2d7khKawIACmsCAAUAAAAAAAAAAAAAAAAAFwIAABk cnMvbWVkaWEvaW1hZ2UxLnBuZ1BLBQYAAAAABgAGAHwBAAC3tAgAAAA= ">
                <v:shape id="图片 41" o:spid="_x0000_s1030" type="#_x0000_t75" style="position:absolute;left:2846;width:47082;height:5715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WUymwgAAANsAAAAPAAAAZHJzL2Rvd25yZXYueG1sRI9BawIx FITvgv8hPMGbZiNSymqUIope3VbF22Pzutl287Jsoq7/vikUehxm5htmue5dI+7UhdqzBjXNQBCX 3tRcafh4301eQYSIbLDxTBqeFGC9Gg6WmBv/4CPdi1iJBOGQowYbY5tLGUpLDsPUt8TJ+/Sdw5hk V0nT4SPBXSNnWfYiHdacFiy2tLFUfhc3p+F6+No2Sp1sJa+n8znsi0uvCq3Ho/5tASJSH//Df+2D 0TBX8Psl/QC5+gEAAP//AwBQSwECLQAUAAYACAAAACEA2+H2y+4AAACFAQAAEwAAAAAAAAAAAAAA AAAAAAAAW0NvbnRlbnRfVHlwZXNdLnhtbFBLAQItABQABgAIAAAAIQBa9CxbvwAAABUBAAALAAAA AAAAAAAAAAAAAB8BAABfcmVscy8ucmVsc1BLAQItABQABgAIAAAAIQARWUymwgAAANsAAAAPAAAA AAAAAAAAAAAAAAcCAABkcnMvZG93bnJldi54bWxQSwUGAAAAAAMAAwC3AAAA9gIAAAAA ">
                  <v:imagedata r:id="rId30" o:title=""/>
                  <v:path arrowok="t"/>
                </v:shape>
                <v:shape id="文本框 51" o:spid="_x0000_s1031" type="#_x0000_t202" style="position:absolute;top:57721;width:5277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BMgFxAAAANsAAAAPAAAAZHJzL2Rvd25yZXYueG1sRI9PawIx FMTvQr9DeAUvUrMuKLI1itUKPbQHrXh+bF53FzcvS5L99+0bodDjMDO/YTa7wdSiI+crywoW8wQE cW51xYWC6/fpZQ3CB2SNtWVSMJKH3fZpssFM257P1F1CISKEfYYKyhCaTEqfl2TQz21DHL0f6wyG KF0htcM+wk0t0yRZSYMVx4USGzqUlN8vrVGwOrq2P/Nhdry+f+JXU6S3t/Gm1PR52L+CCDSE//Bf +0MrWC7g8SX+ALn9BQAA//8DAFBLAQItABQABgAIAAAAIQDb4fbL7gAAAIUBAAATAAAAAAAAAAAA AAAAAAAAAABbQ29udGVudF9UeXBlc10ueG1sUEsBAi0AFAAGAAgAAAAhAFr0LFu/AAAAFQEAAAsA AAAAAAAAAAAAAAAAHwEAAF9yZWxzLy5yZWxzUEsBAi0AFAAGAAgAAAAhAGAEyAXEAAAA2wAAAA8A AAAAAAAAAAAAAAAABwIAAGRycy9kb3ducmV2LnhtbFBLBQYAAAAAAwADALcAAAD4AgAAAAA= " stroked="f">
                  <v:textbox inset="0,0,0,0">
                    <w:txbxContent>
                      <w:p w:rsidR="008C01A0" w:rsidRPr="00D31674" w:rsidRDefault="008C01A0" w:rsidP="008C01A0">
                        <w:pPr>
                          <w:pStyle w:val="26678388"/>
                          <w:ind w:firstLine="400"/>
                          <w:jc w:val="center"/>
                        </w:pPr>
                        <w:bookmarkStart w:id="37" w:name="_Ref103619850"/>
                        <w:r w:rsidRPr="00D31674">
                          <w:rPr>
                            <w:rFonts w:hint="eastAsia"/>
                          </w:rPr>
                          <w:t>图</w:t>
                        </w:r>
                        <w:r w:rsidRPr="00D31674">
                          <w:rPr>
                            <w:rFonts w:hint="eastAsia"/>
                          </w:rPr>
                          <w:t xml:space="preserve"> </w:t>
                        </w:r>
                        <w:r w:rsidRPr="00D31674">
                          <w:fldChar w:fldCharType="begin"/>
                        </w:r>
                        <w:r w:rsidRPr="00D31674">
                          <w:instrText xml:space="preserve"> </w:instrText>
                        </w:r>
                        <w:r w:rsidRPr="00D31674">
                          <w:rPr>
                            <w:rFonts w:hint="eastAsia"/>
                          </w:rPr>
                          <w:instrText>STYLEREF 1 \s</w:instrText>
                        </w:r>
                        <w:r w:rsidRPr="00D31674">
                          <w:instrText xml:space="preserve"> </w:instrText>
                        </w:r>
                        <w:r w:rsidRPr="00D31674">
                          <w:fldChar w:fldCharType="separate"/>
                        </w:r>
                        <w:r>
                          <w:rPr>
                            <w:noProof/>
                          </w:rPr>
                          <w:t>7</w:t>
                        </w:r>
                        <w:r w:rsidRPr="00D31674">
                          <w:fldChar w:fldCharType="end"/>
                        </w:r>
                        <w:r w:rsidRPr="00D31674">
                          <w:t>.</w:t>
                        </w:r>
                        <w:r w:rsidRPr="00D31674">
                          <w:fldChar w:fldCharType="begin"/>
                        </w:r>
                        <w:r w:rsidRPr="00D31674">
                          <w:instrText xml:space="preserve"> </w:instrText>
                        </w:r>
                        <w:r w:rsidRPr="00D31674">
                          <w:rPr>
                            <w:rFonts w:hint="eastAsia"/>
                          </w:rPr>
                          <w:instrText xml:space="preserve">SEQ </w:instrText>
                        </w:r>
                        <w:r w:rsidRPr="00D31674">
                          <w:rPr>
                            <w:rFonts w:hint="eastAsia"/>
                          </w:rPr>
                          <w:instrText>图</w:instrText>
                        </w:r>
                        <w:r w:rsidRPr="00D31674">
                          <w:rPr>
                            <w:rFonts w:hint="eastAsia"/>
                          </w:rPr>
                          <w:instrText xml:space="preserve"> \* ARABIC \s 1</w:instrText>
                        </w:r>
                        <w:r w:rsidRPr="00D31674">
                          <w:instrText xml:space="preserve"> </w:instrText>
                        </w:r>
                        <w:r w:rsidRPr="00D31674">
                          <w:fldChar w:fldCharType="separate"/>
                        </w:r>
                        <w:r>
                          <w:rPr>
                            <w:noProof/>
                          </w:rPr>
                          <w:t>2</w:t>
                        </w:r>
                        <w:r w:rsidRPr="00D31674">
                          <w:fldChar w:fldCharType="end"/>
                        </w:r>
                        <w:bookmarkEnd w:id="37"/>
                        <w:r w:rsidRPr="00D31674">
                          <w:t xml:space="preserve"> </w:t>
                        </w:r>
                        <w:r w:rsidRPr="00D31674">
                          <w:rPr>
                            <w:rFonts w:hint="eastAsia"/>
                          </w:rPr>
                          <w:t>软件质量保证管理流程图</w:t>
                        </w:r>
                      </w:p>
                    </w:txbxContent>
                  </v:textbox>
                </v:shape>
                <w10:wrap type="topAndBottom" anchorx="margin"/>
              </v:group>
            </w:pict>
          </mc:Fallback>
        </mc:AlternateContent>
      </w:r>
      <w:r w:rsidRPr="008C01A0">
        <w:rPr>
          <w:rFonts w:cs="Times New Roman" w:hint="eastAsia"/>
        </w:rPr>
        <w:t>软件质量保证管理流程如</w:t>
      </w:r>
      <w:r w:rsidRPr="008C01A0">
        <w:rPr>
          <w:rFonts w:cs="Times New Roman"/>
        </w:rPr>
        <w:fldChar w:fldCharType="begin"/>
      </w:r>
      <w:r w:rsidRPr="008C01A0">
        <w:rPr>
          <w:rFonts w:cs="Times New Roman"/>
        </w:rPr>
        <w:instrText xml:space="preserve"> </w:instrText>
      </w:r>
      <w:r w:rsidRPr="008C01A0">
        <w:rPr>
          <w:rFonts w:cs="Times New Roman" w:hint="eastAsia"/>
        </w:rPr>
        <w:instrText>REF _Ref103619850 \h</w:instrText>
      </w:r>
      <w:r w:rsidRPr="008C01A0">
        <w:rPr>
          <w:rFonts w:cs="Times New Roman"/>
        </w:rPr>
        <w:instrText xml:space="preserve"> </w:instrText>
      </w:r>
      <w:r w:rsidRPr="008C01A0">
        <w:rPr>
          <w:rFonts w:cs="Times New Roman"/>
        </w:rPr>
      </w:r>
      <w:r w:rsidRPr="008C01A0">
        <w:rPr>
          <w:rFonts w:cs="Times New Roman"/>
        </w:rPr>
        <w:fldChar w:fldCharType="separate"/>
      </w:r>
      <w:r w:rsidRPr="008C01A0">
        <w:rPr>
          <w:rFonts w:cs="Times New Roman" w:hint="eastAsia"/>
        </w:rPr>
        <w:t>图</w:t>
      </w:r>
      <w:r w:rsidRPr="008C01A0">
        <w:rPr>
          <w:rFonts w:cs="Times New Roman" w:hint="eastAsia"/>
        </w:rPr>
        <w:t xml:space="preserve"> </w:t>
      </w:r>
      <w:r w:rsidRPr="008C01A0">
        <w:rPr>
          <w:rFonts w:cs="Times New Roman"/>
          <w:noProof/>
        </w:rPr>
        <w:t>7</w:t>
      </w:r>
      <w:r w:rsidRPr="008C01A0">
        <w:rPr>
          <w:rFonts w:cs="Times New Roman"/>
        </w:rPr>
        <w:t>.</w:t>
      </w:r>
      <w:r w:rsidRPr="008C01A0">
        <w:rPr>
          <w:rFonts w:cs="Times New Roman"/>
          <w:noProof/>
        </w:rPr>
        <w:t>2</w:t>
      </w:r>
      <w:r w:rsidRPr="008C01A0">
        <w:rPr>
          <w:rFonts w:cs="Times New Roman"/>
        </w:rPr>
        <w:fldChar w:fldCharType="end"/>
      </w:r>
      <w:r w:rsidRPr="008C01A0">
        <w:rPr>
          <w:rFonts w:cs="Times New Roman" w:hint="eastAsia"/>
        </w:rPr>
        <w:t>所示，首先设定需求管理和软件项目计划，依次从需求、设计、编码、测试、交付五个阶段展开项目跟踪与监控，监控软件产品的质量，采集软件质量保证活动的数据；同时坚持各阶段的评审和审计，并跟踪其结果作合适处理，有背离之处，则对其进行标识、记录、跟踪直至其符合。</w:t>
      </w:r>
    </w:p>
    <w:p w:rsidR="008C01A0" w:rsidRPr="008C01A0" w:rsidRDefault="008C01A0" w:rsidP="008C01A0">
      <w:pPr>
        <w:pStyle w:val="be7a6077"/>
        <w:ind w:firstLine="560"/>
      </w:pPr>
    </w:p>
    <w:p w:rsidR="00B06463" w:rsidRPr="00B06463" w:rsidRDefault="00B06463" w:rsidP="00E730AD">
      <w:pPr>
        <w:pStyle w:val="c2f2acf2"/>
        <w:keepNext/>
        <w:widowControl/>
        <w:spacing w:beforeLines="250" w:before="600" w:afterLines="200" w:after="480"/>
        <w:ind w:firstLineChars="62" w:firstLine="199"/>
        <w:jc w:val="left"/>
        <w:outlineLvl w:val="0"/>
        <w:rPr>
          <w:rFonts w:ascii="黑体" w:eastAsia="黑体" w:hAnsi="仿宋" w:cs="Times New Roman"/>
          <w:b/>
          <w:bCs/>
          <w:sz w:val="32"/>
          <w:szCs w:val="32"/>
        </w:rPr>
      </w:pPr>
      <w:bookmarkStart w:id="0" w:name="_Toc90975319"/>
      <w:bookmarkStart w:id="1" w:name="_Toc104913743"/>
      <w:r>
        <w:rPr>
          <w:rFonts w:ascii="黑体" w:eastAsia="黑体" w:hAnsi="仿宋" w:cs="Times New Roman" w:hint="eastAsia"/>
          <w:b/>
          <w:bCs/>
          <w:sz w:val="32"/>
          <w:szCs w:val="32"/>
        </w:rPr>
        <w:t>8</w:t>
      </w:r>
      <w:r>
        <w:rPr>
          <w:rFonts w:ascii="黑体" w:eastAsia="黑体" w:hAnsi="仿宋" w:cs="Times New Roman"/>
          <w:b/>
          <w:bCs/>
          <w:sz w:val="32"/>
          <w:szCs w:val="32"/>
        </w:rPr>
        <w:t xml:space="preserve"> </w:t>
      </w:r>
      <w:r w:rsidRPr="00B06463">
        <w:rPr>
          <w:rFonts w:ascii="黑体" w:eastAsia="黑体" w:hAnsi="仿宋" w:cs="Times New Roman" w:hint="eastAsia"/>
          <w:b/>
          <w:bCs/>
          <w:sz w:val="32"/>
          <w:szCs w:val="32"/>
        </w:rPr>
        <w:t>经费概算</w:t>
      </w:r>
      <w:bookmarkEnd w:id="0"/>
      <w:bookmarkEnd w:id="1"/>
    </w:p>
    <w:p w:rsidR="00B06463" w:rsidRPr="00B06463" w:rsidRDefault="00B06463" w:rsidP="00B06463">
      <w:pPr>
        <w:pStyle w:val="c2f2acf2"/>
        <w:ind w:firstLine="560"/>
        <w:rPr>
          <w:rFonts w:cs="Times New Roman"/>
        </w:rPr>
      </w:pPr>
      <w:r w:rsidRPr="00B06463">
        <w:rPr>
          <w:rFonts w:cs="Times New Roman" w:hint="eastAsia"/>
        </w:rPr>
        <w:t>根据</w:t>
      </w:r>
      <w:r>
        <w:rPr>
          <w:rFonts w:cs="Times New Roman"/>
        </w:rPr>
        <w:t>最终版测试</w:t>
      </w:r>
      <w:r w:rsidRPr="00B06463">
        <w:rPr>
          <w:rFonts w:cs="Times New Roman" w:hint="eastAsia"/>
        </w:rPr>
        <w:t>系统专网平台物理和环境、网络和通信、设备和计算、应用和数据、安全管理等层面的密码应用需求、制定的密码方案的内容以及产品清单内容，</w:t>
      </w:r>
      <w:r w:rsidRPr="00B06463">
        <w:rPr>
          <w:rFonts w:cs="Times New Roman"/>
        </w:rPr>
        <w:t>最终版测试</w:t>
      </w:r>
      <w:r w:rsidRPr="00B06463">
        <w:rPr>
          <w:rFonts w:cs="Times New Roman" w:hint="eastAsia"/>
        </w:rPr>
        <w:t>系统平台密码应用建设的密码产品及配套服务预算表如</w:t>
      </w:r>
      <w:r w:rsidRPr="00B06463">
        <w:rPr>
          <w:rFonts w:cs="Times New Roman"/>
        </w:rPr>
        <w:fldChar w:fldCharType="begin"/>
      </w:r>
      <w:r w:rsidRPr="00B06463">
        <w:rPr>
          <w:rFonts w:cs="Times New Roman"/>
        </w:rPr>
        <w:instrText xml:space="preserve"> </w:instrText>
      </w:r>
      <w:r w:rsidRPr="00B06463">
        <w:rPr>
          <w:rFonts w:cs="Times New Roman" w:hint="eastAsia"/>
        </w:rPr>
        <w:instrText>REF _Ref103619979 \h</w:instrText>
      </w:r>
      <w:r w:rsidRPr="00B06463">
        <w:rPr>
          <w:rFonts w:cs="Times New Roman"/>
        </w:rPr>
        <w:instrText xml:space="preserve"> </w:instrText>
      </w:r>
      <w:r w:rsidRPr="00B06463">
        <w:rPr>
          <w:rFonts w:cs="Times New Roman"/>
        </w:rPr>
      </w:r>
      <w:r w:rsidRPr="00B06463">
        <w:rPr>
          <w:rFonts w:cs="Times New Roman"/>
        </w:rPr>
        <w:fldChar w:fldCharType="separate"/>
      </w:r>
      <w:r w:rsidRPr="00B06463">
        <w:rPr>
          <w:rFonts w:cs="Times New Roman" w:hint="eastAsia"/>
        </w:rPr>
        <w:t>表</w:t>
      </w:r>
      <w:r w:rsidRPr="00B06463">
        <w:rPr>
          <w:rFonts w:cs="Times New Roman" w:hint="eastAsia"/>
        </w:rPr>
        <w:t xml:space="preserve"> </w:t>
      </w:r>
      <w:r w:rsidRPr="00B06463">
        <w:rPr>
          <w:rFonts w:cs="Times New Roman"/>
          <w:noProof/>
        </w:rPr>
        <w:t>8</w:t>
      </w:r>
      <w:r w:rsidRPr="00B06463">
        <w:rPr>
          <w:rFonts w:cs="Times New Roman"/>
        </w:rPr>
        <w:t>.</w:t>
      </w:r>
      <w:r w:rsidRPr="00B06463">
        <w:rPr>
          <w:rFonts w:cs="Times New Roman"/>
          <w:noProof/>
        </w:rPr>
        <w:t>1</w:t>
      </w:r>
      <w:r w:rsidRPr="00B06463">
        <w:rPr>
          <w:rFonts w:cs="Times New Roman"/>
        </w:rPr>
        <w:fldChar w:fldCharType="end"/>
      </w:r>
      <w:r w:rsidRPr="00B06463">
        <w:rPr>
          <w:rFonts w:cs="Times New Roman" w:hint="eastAsia"/>
        </w:rPr>
        <w:t>所示。</w:t>
      </w:r>
    </w:p>
    <w:p w:rsidR="00B06463" w:rsidRPr="00B06463" w:rsidRDefault="00B06463" w:rsidP="00B06463">
      <w:pPr>
        <w:pStyle w:val="c2f2acf2"/>
        <w:keepNext/>
        <w:ind w:firstLine="400"/>
        <w:jc w:val="center"/>
        <w:rPr>
          <w:rFonts w:eastAsia="黑体" w:cs="Times New Roman"/>
          <w:sz w:val="20"/>
          <w:szCs w:val="20"/>
        </w:rPr>
      </w:pPr>
      <w:bookmarkStart w:id="2" w:name="_Ref103619979"/>
      <w:r w:rsidRPr="00B06463">
        <w:rPr>
          <w:rFonts w:eastAsia="黑体" w:cs="Times New Roman" w:hint="eastAsia"/>
          <w:sz w:val="20"/>
          <w:szCs w:val="20"/>
        </w:rPr>
        <w:t>表</w:t>
      </w:r>
      <w:r w:rsidRPr="00B06463">
        <w:rPr>
          <w:rFonts w:eastAsia="黑体" w:cs="Times New Roman" w:hint="eastAsia"/>
          <w:sz w:val="20"/>
          <w:szCs w:val="20"/>
        </w:rPr>
        <w:t xml:space="preserve"> </w:t>
      </w:r>
      <w:r w:rsidRPr="00B06463">
        <w:rPr>
          <w:rFonts w:eastAsia="黑体" w:cs="Times New Roman"/>
          <w:sz w:val="20"/>
          <w:szCs w:val="20"/>
        </w:rPr>
        <w:fldChar w:fldCharType="begin"/>
      </w:r>
      <w:r w:rsidRPr="00B06463">
        <w:rPr>
          <w:rFonts w:eastAsia="黑体" w:cs="Times New Roman"/>
          <w:sz w:val="20"/>
          <w:szCs w:val="20"/>
        </w:rPr>
        <w:instrText xml:space="preserve"> </w:instrText>
      </w:r>
      <w:r w:rsidRPr="00B06463">
        <w:rPr>
          <w:rFonts w:eastAsia="黑体" w:cs="Times New Roman" w:hint="eastAsia"/>
          <w:sz w:val="20"/>
          <w:szCs w:val="20"/>
        </w:rPr>
        <w:instrText>STYLEREF 1 \s</w:instrText>
      </w:r>
      <w:r w:rsidRPr="00B06463">
        <w:rPr>
          <w:rFonts w:eastAsia="黑体" w:cs="Times New Roman"/>
          <w:sz w:val="20"/>
          <w:szCs w:val="20"/>
        </w:rPr>
        <w:instrText xml:space="preserve"> </w:instrText>
      </w:r>
      <w:r w:rsidRPr="00B06463">
        <w:rPr>
          <w:rFonts w:eastAsia="黑体" w:cs="Times New Roman"/>
          <w:sz w:val="20"/>
          <w:szCs w:val="20"/>
        </w:rPr>
        <w:fldChar w:fldCharType="separate"/>
      </w:r>
      <w:r w:rsidRPr="00B06463">
        <w:rPr>
          <w:rFonts w:eastAsia="黑体" w:cs="Times New Roman"/>
          <w:noProof/>
          <w:sz w:val="20"/>
          <w:szCs w:val="20"/>
        </w:rPr>
        <w:t>8</w:t>
      </w:r>
      <w:r w:rsidRPr="00B06463">
        <w:rPr>
          <w:rFonts w:eastAsia="黑体" w:cs="Times New Roman"/>
          <w:sz w:val="20"/>
          <w:szCs w:val="20"/>
        </w:rPr>
        <w:fldChar w:fldCharType="end"/>
      </w:r>
      <w:r w:rsidRPr="00B06463">
        <w:rPr>
          <w:rFonts w:eastAsia="黑体" w:cs="Times New Roman"/>
          <w:sz w:val="20"/>
          <w:szCs w:val="20"/>
        </w:rPr>
        <w:t>.</w:t>
      </w:r>
      <w:r w:rsidRPr="00B06463">
        <w:rPr>
          <w:rFonts w:eastAsia="黑体" w:cs="Times New Roman"/>
          <w:sz w:val="20"/>
          <w:szCs w:val="20"/>
        </w:rPr>
        <w:fldChar w:fldCharType="begin"/>
      </w:r>
      <w:r w:rsidRPr="00B06463">
        <w:rPr>
          <w:rFonts w:eastAsia="黑体" w:cs="Times New Roman"/>
          <w:sz w:val="20"/>
          <w:szCs w:val="20"/>
        </w:rPr>
        <w:instrText xml:space="preserve"> </w:instrText>
      </w:r>
      <w:r w:rsidRPr="00B06463">
        <w:rPr>
          <w:rFonts w:eastAsia="黑体" w:cs="Times New Roman" w:hint="eastAsia"/>
          <w:sz w:val="20"/>
          <w:szCs w:val="20"/>
        </w:rPr>
        <w:instrText xml:space="preserve">SEQ </w:instrText>
      </w:r>
      <w:r w:rsidRPr="00B06463">
        <w:rPr>
          <w:rFonts w:eastAsia="黑体" w:cs="Times New Roman" w:hint="eastAsia"/>
          <w:sz w:val="20"/>
          <w:szCs w:val="20"/>
        </w:rPr>
        <w:instrText>表</w:instrText>
      </w:r>
      <w:r w:rsidRPr="00B06463">
        <w:rPr>
          <w:rFonts w:eastAsia="黑体" w:cs="Times New Roman" w:hint="eastAsia"/>
          <w:sz w:val="20"/>
          <w:szCs w:val="20"/>
        </w:rPr>
        <w:instrText xml:space="preserve"> \* ARABIC \s 1</w:instrText>
      </w:r>
      <w:r w:rsidRPr="00B06463">
        <w:rPr>
          <w:rFonts w:eastAsia="黑体" w:cs="Times New Roman"/>
          <w:sz w:val="20"/>
          <w:szCs w:val="20"/>
        </w:rPr>
        <w:instrText xml:space="preserve"> </w:instrText>
      </w:r>
      <w:r w:rsidRPr="00B06463">
        <w:rPr>
          <w:rFonts w:eastAsia="黑体" w:cs="Times New Roman"/>
          <w:sz w:val="20"/>
          <w:szCs w:val="20"/>
        </w:rPr>
        <w:fldChar w:fldCharType="separate"/>
      </w:r>
      <w:r w:rsidRPr="00B06463">
        <w:rPr>
          <w:rFonts w:eastAsia="黑体" w:cs="Times New Roman"/>
          <w:noProof/>
          <w:sz w:val="20"/>
          <w:szCs w:val="20"/>
        </w:rPr>
        <w:t>1</w:t>
      </w:r>
      <w:r w:rsidRPr="00B06463">
        <w:rPr>
          <w:rFonts w:eastAsia="黑体" w:cs="Times New Roman"/>
          <w:sz w:val="20"/>
          <w:szCs w:val="20"/>
        </w:rPr>
        <w:fldChar w:fldCharType="end"/>
      </w:r>
      <w:bookmarkEnd w:id="2"/>
      <w:r w:rsidRPr="00B06463">
        <w:rPr>
          <w:rFonts w:eastAsia="黑体" w:cs="Times New Roman"/>
          <w:sz w:val="20"/>
          <w:szCs w:val="20"/>
        </w:rPr>
        <w:t xml:space="preserve"> </w:t>
      </w:r>
      <w:r w:rsidRPr="00B06463">
        <w:rPr>
          <w:rFonts w:eastAsia="黑体" w:cs="Times New Roman" w:hint="eastAsia"/>
          <w:sz w:val="20"/>
          <w:szCs w:val="20"/>
        </w:rPr>
        <w:t>密码产品及配套服务预算表</w:t>
      </w:r>
    </w:p>
    <w:tbl>
      <w:tblPr>
        <w:tblStyle w:val="488e3e56"/>
        <w:tblW w:w="8633" w:type="dxa"/>
        <w:tblLayout w:type="fixed"/>
        <w:tblLook w:val="05E0" w:firstRow="1" w:lastRow="1" w:firstColumn="1" w:lastColumn="1" w:noHBand="0" w:noVBand="1"/>
      </w:tblPr>
      <w:tblGrid>
        <w:gridCol w:w="563"/>
        <w:gridCol w:w="1691"/>
        <w:gridCol w:w="1274"/>
        <w:gridCol w:w="1134"/>
        <w:gridCol w:w="1134"/>
        <w:gridCol w:w="1135"/>
        <w:gridCol w:w="1702"/>
      </w:tblGrid>
      <w:tr w:rsidR="00B06463" w:rsidRPr="000717F8" w:rsidTr="00D66AED">
        <w:trPr>
          <w:cnfStyle w:val="100000000000" w:firstRow="1" w:lastRow="0" w:firstColumn="0" w:lastColumn="0" w:oddVBand="0" w:evenVBand="0" w:oddHBand="0"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B06463" w:rsidP="000717F8">
            <w:pPr>
              <w:pStyle w:val="ce20e662"/>
            </w:pPr>
            <w:r w:rsidRPr="000717F8">
              <w:rPr>
                <w:rFonts w:hint="eastAsia"/>
              </w:rPr>
              <w:t/>
            </w:r>
            <w:r w:rsidRPr="000717F8">
              <w:t>序号</w:t>
            </w:r>
          </w:p>
        </w:tc>
        <w:tc>
          <w:tcPr>
            <w:tcW w:w="1691" w:type="dxa"/>
          </w:tcPr>
          <w:p w:rsidR="00B06463"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t>产品</w:t>
            </w:r>
            <w:r w:rsidRPr="000717F8">
              <w:t>/</w:t>
            </w:r>
            <w:r w:rsidRPr="000717F8">
              <w:t>服务</w:t>
            </w:r>
          </w:p>
        </w:tc>
        <w:tc>
          <w:tcPr>
            <w:tcW w:w="1274" w:type="dxa"/>
          </w:tcPr>
          <w:p w:rsidR="00B06463"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t>品牌、型号</w:t>
            </w:r>
          </w:p>
        </w:tc>
        <w:tc>
          <w:tcPr>
            <w:tcW w:w="1134" w:type="dxa"/>
          </w:tcPr>
          <w:p w:rsidR="00E730AD"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t>数量</w:t>
            </w:r>
          </w:p>
          <w:p w:rsidR="00B06463"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rPr>
                <w:rFonts w:hint="eastAsia"/>
              </w:rPr>
              <w:t>(</w:t>
            </w:r>
            <w:r w:rsidRPr="000717F8">
              <w:t>台</w:t>
            </w:r>
            <w:r w:rsidRPr="000717F8">
              <w:t>/</w:t>
            </w:r>
            <w:r w:rsidRPr="000717F8">
              <w:t>套</w:t>
            </w:r>
            <w:r w:rsidRPr="000717F8">
              <w:rPr>
                <w:rFonts w:hint="eastAsia"/>
              </w:rPr>
              <w:t>)</w:t>
            </w:r>
          </w:p>
        </w:tc>
        <w:tc>
          <w:tcPr>
            <w:tcW w:w="1134" w:type="dxa"/>
          </w:tcPr>
          <w:p w:rsidR="00E730AD"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t>单价</w:t>
            </w:r>
          </w:p>
          <w:p w:rsidR="00B06463"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rPr>
                <w:rFonts w:hint="eastAsia"/>
              </w:rPr>
              <w:t>(</w:t>
            </w:r>
            <w:r w:rsidRPr="000717F8">
              <w:t>万元</w:t>
            </w:r>
            <w:r w:rsidRPr="000717F8">
              <w:rPr>
                <w:rFonts w:hint="eastAsia"/>
              </w:rPr>
              <w:t>)</w:t>
            </w:r>
          </w:p>
        </w:tc>
        <w:tc>
          <w:tcPr>
            <w:tcW w:w="1135" w:type="dxa"/>
          </w:tcPr>
          <w:p w:rsidR="00B06463"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t>预算</w:t>
            </w:r>
          </w:p>
          <w:p w:rsidR="00B06463" w:rsidRPr="000717F8" w:rsidRDefault="00B06463" w:rsidP="000717F8">
            <w:pPr>
              <w:pStyle w:val="ce20e662"/>
              <w:cnfStyle w:val="100000000000" w:firstRow="1" w:lastRow="0" w:firstColumn="0" w:lastColumn="0" w:oddVBand="0" w:evenVBand="0" w:oddHBand="0" w:evenHBand="0" w:firstRowFirstColumn="0" w:firstRowLastColumn="0" w:lastRowFirstColumn="0" w:lastRowLastColumn="0"/>
            </w:pPr>
            <w:r w:rsidRPr="000717F8">
              <w:rPr>
                <w:rFonts w:hint="eastAsia"/>
              </w:rPr>
              <w:t>(</w:t>
            </w:r>
            <w:r w:rsidRPr="000717F8">
              <w:t>万元</w:t>
            </w:r>
            <w:r w:rsidRPr="000717F8">
              <w:t>)</w:t>
            </w: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ce20e662"/>
            </w:pPr>
            <w:r w:rsidRPr="000717F8">
              <w:t>备注</w:t>
            </w:r>
          </w:p>
        </w:tc>
      </w:tr>
      <w:tr w:rsidR="00B06463" w:rsidRPr="000717F8" w:rsidTr="00D66AED">
        <w:trPr>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E730AD" w:rsidP="000717F8">
            <w:pPr>
              <w:pStyle w:val="ce20e662"/>
            </w:pPr>
            <w:bookmarkStart w:id="3" w:name="_GoBack"/>
            <w:bookmarkEnd w:id="3"/>
            <w:r w:rsidRPr="000717F8">
              <w:t>1</w:t>
            </w:r>
          </w:p>
        </w:tc>
        <w:tc>
          <w:tcPr>
            <w:tcW w:w="1691"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rPr>
                <w:rFonts w:hint="eastAsia"/>
              </w:rPr>
              <w:t>服务器密码机</w:t>
            </w:r>
          </w:p>
        </w:tc>
        <w:tc>
          <w:tcPr>
            <w:tcW w:w="127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t>品牌</w:t>
            </w:r>
          </w:p>
        </w:tc>
        <w:tc>
          <w:tcPr>
            <w:tcW w:w="113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t>2</w:t>
            </w:r>
          </w:p>
        </w:tc>
        <w:tc>
          <w:tcPr>
            <w:tcW w:w="113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p>
        </w:tc>
        <w:tc>
          <w:tcPr>
            <w:tcW w:w="1135"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ce20e662"/>
            </w:pPr>
          </w:p>
        </w:tc>
      </w:tr>
      <w:tr w:rsidR="00B06463" w:rsidRPr="000717F8" w:rsidTr="00D66AED">
        <w:trPr>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E730AD" w:rsidP="000717F8">
            <w:pPr>
              <w:pStyle w:val="ce20e662"/>
            </w:pPr>
            <w:bookmarkStart w:id="3" w:name="_GoBack"/>
            <w:bookmarkEnd w:id="3"/>
            <w:r w:rsidRPr="000717F8">
              <w:t>2</w:t>
            </w:r>
          </w:p>
        </w:tc>
        <w:tc>
          <w:tcPr>
            <w:tcW w:w="1691"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rPr>
                <w:rFonts w:hint="eastAsia"/>
              </w:rPr>
              <w:t>时间戳服务器</w:t>
            </w:r>
          </w:p>
        </w:tc>
        <w:tc>
          <w:tcPr>
            <w:tcW w:w="127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t>品牌</w:t>
            </w:r>
          </w:p>
        </w:tc>
        <w:tc>
          <w:tcPr>
            <w:tcW w:w="113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t>2</w:t>
            </w:r>
          </w:p>
        </w:tc>
        <w:tc>
          <w:tcPr>
            <w:tcW w:w="113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p>
        </w:tc>
        <w:tc>
          <w:tcPr>
            <w:tcW w:w="1135"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ce20e662"/>
            </w:pPr>
          </w:p>
        </w:tc>
      </w:tr>
      <w:tr w:rsidR="00B06463" w:rsidRPr="000717F8" w:rsidTr="00D66AED">
        <w:trPr>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E730AD" w:rsidP="000717F8">
            <w:pPr>
              <w:pStyle w:val="ce20e662"/>
            </w:pPr>
            <w:bookmarkStart w:id="3" w:name="_GoBack"/>
            <w:bookmarkEnd w:id="3"/>
            <w:r w:rsidRPr="000717F8">
              <w:t>3</w:t>
            </w:r>
          </w:p>
        </w:tc>
        <w:tc>
          <w:tcPr>
            <w:tcW w:w="1691"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rPr>
                <w:rFonts w:hint="eastAsia"/>
              </w:rPr>
              <w:t>签名验签服务器</w:t>
            </w:r>
          </w:p>
        </w:tc>
        <w:tc>
          <w:tcPr>
            <w:tcW w:w="127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t>品牌</w:t>
            </w:r>
          </w:p>
        </w:tc>
        <w:tc>
          <w:tcPr>
            <w:tcW w:w="113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r w:rsidRPr="000717F8">
              <w:t>2</w:t>
            </w:r>
          </w:p>
        </w:tc>
        <w:tc>
          <w:tcPr>
            <w:tcW w:w="1134"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p>
        </w:tc>
        <w:tc>
          <w:tcPr>
            <w:tcW w:w="1135" w:type="dxa"/>
          </w:tcPr>
          <w:p w:rsidR="00B06463" w:rsidRPr="000717F8" w:rsidRDefault="00B06463" w:rsidP="000717F8">
            <w:pPr>
              <w:pStyle w:val="ce20e662"/>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ce20e662"/>
            </w:pPr>
          </w:p>
        </w:tc>
      </w:tr>
      <w:tr w:rsidR="00B06463" w:rsidRPr="000717F8" w:rsidTr="00D66AED">
        <w:trPr>
          <w:cnfStyle w:val="010000000000" w:firstRow="0" w:lastRow="1" w:firstColumn="0" w:lastColumn="0" w:oddVBand="0" w:evenVBand="0" w:oddHBand="0"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796" w:type="dxa"/>
            <w:gridSpan w:val="5"/>
          </w:tcPr>
          <w:p w:rsidR="00B06463" w:rsidRPr="000717F8" w:rsidRDefault="00B06463" w:rsidP="000717F8">
            <w:pPr>
              <w:pStyle w:val="ce20e662"/>
            </w:pPr>
            <w:r w:rsidRPr="000717F8">
              <w:rPr>
                <w:rFonts w:hint="eastAsia"/>
              </w:rPr>
              <w:t>总计</w:t>
            </w:r>
          </w:p>
        </w:tc>
        <w:tc>
          <w:tcPr>
            <w:tcW w:w="1135" w:type="dxa"/>
          </w:tcPr>
          <w:p w:rsidR="00B06463" w:rsidRPr="000717F8" w:rsidRDefault="00B06463" w:rsidP="000717F8">
            <w:pPr>
              <w:pStyle w:val="ce20e662"/>
              <w:cnfStyle w:val="010000000000" w:firstRow="0" w:lastRow="1"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ce20e662"/>
            </w:pPr>
          </w:p>
        </w:tc>
      </w:tr>
    </w:tbl>
    <w:p w:rsidR="00B06463" w:rsidRPr="00B06463" w:rsidRDefault="00B06463" w:rsidP="00B06463">
      <w:pPr>
        <w:pStyle w:val="c2f2acf2"/>
        <w:ind w:firstLine="482"/>
        <w:jc w:val="center"/>
        <w:rPr>
          <w:rFonts w:cs="Times New Roman"/>
          <w:b/>
          <w:sz w:val="24"/>
          <w:szCs w:val="28"/>
        </w:rPr>
      </w:pPr>
    </w:p>
    <w:p w:rsidR="00DA1D3F" w:rsidRPr="00B06463" w:rsidRDefault="00DA1D3F">
      <w:pPr>
        <w:pStyle w:val="c2f2acf2"/>
        <w:ind w:firstLine="560"/>
      </w:pPr>
    </w:p>
    <w:sectPr w:rsidR="00FC6BED" w:rsidRPr="00FC6BED" w:rsidSect="00F315C9">
      <w:headerReference w:type="default" r:id="rId16"/>
      <w:footerReference w:type="default" r:id="rId17"/>
      <w:pgSz w:w="11906" w:h="16838" w:code="9"/>
      <w:pgMar w:top="1418" w:right="1418" w:bottom="1418" w:left="1418" w:header="851" w:footer="851" w:gutter="0"/>
      <w:cols w:space="425"/>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808B7" w14:textId="77777777" w:rsidR="008A787F" w:rsidRDefault="008A787F" w:rsidP="002F734A">
      <w:pPr>
        <w:ind w:firstLine="560"/>
      </w:pPr>
      <w:r>
        <w:separator/>
      </w:r>
    </w:p>
    <w:p w14:paraId="351314D8" w14:textId="77777777" w:rsidR="008A787F" w:rsidRDefault="008A787F">
      <w:pPr>
        <w:ind w:firstLine="560"/>
      </w:pPr>
    </w:p>
  </w:endnote>
  <w:endnote w:type="continuationSeparator" w:id="0">
    <w:p w14:paraId="5EBFE011" w14:textId="77777777" w:rsidR="008A787F" w:rsidRDefault="008A787F" w:rsidP="002F734A">
      <w:pPr>
        <w:ind w:firstLine="560"/>
      </w:pPr>
      <w:r>
        <w:continuationSeparator/>
      </w:r>
    </w:p>
    <w:p w14:paraId="0203D6BA" w14:textId="77777777" w:rsidR="008A787F" w:rsidRDefault="008A787F">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altName w:val="方正仿宋_GBK"/>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97466" w14:textId="77777777" w:rsidR="00E853BE" w:rsidRDefault="00E853BE">
    <w:pPr>
      <w:ind w:firstLine="560"/>
    </w:pPr>
  </w:p>
  <w:p w14:paraId="070D707A" w14:textId="77777777" w:rsidR="00FD1DA1" w:rsidRDefault="00FD1DA1">
    <w:pPr>
      <w:ind w:firstLine="5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67982" w14:textId="2C0EA1CC" w:rsidR="00E853BE" w:rsidRPr="00DB1EE3" w:rsidRDefault="00E853BE" w:rsidP="00911272">
    <w:pPr>
      <w:pStyle w:val="af3"/>
    </w:pPr>
  </w:p>
  <w:p w14:paraId="3DCF5165" w14:textId="77777777" w:rsidR="00FD1DA1" w:rsidRDefault="00FD1DA1">
    <w:pPr>
      <w:ind w:firstLine="5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D8EF1" w14:textId="77777777" w:rsidR="00E853BE" w:rsidRDefault="00E853BE">
    <w:pPr>
      <w:ind w:firstLine="560"/>
    </w:pPr>
  </w:p>
  <w:p w14:paraId="339762F8" w14:textId="77777777" w:rsidR="00FD1DA1" w:rsidRDefault="00FD1DA1">
    <w:pPr>
      <w:ind w:firstLine="5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4C7E9" w14:textId="77777777" w:rsidR="00E853BE" w:rsidRPr="00DB1EE3" w:rsidRDefault="00E853BE" w:rsidP="00911272">
    <w:pPr>
      <w:pStyle w:val="af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ED052" w14:textId="77777777" w:rsidR="00E853BE" w:rsidRPr="00DB1EE3" w:rsidRDefault="00E853BE" w:rsidP="00911272">
    <w:pPr>
      <w:pStyle w:val="af3"/>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4353391"/>
      <w:docPartObj>
        <w:docPartGallery w:val="Page Numbers (Bottom of Page)"/>
        <w:docPartUnique/>
      </w:docPartObj>
    </w:sdtPr>
    <w:sdtEndPr/>
    <w:sdtContent>
      <w:p w14:paraId="58175387" w14:textId="1FFF7BC1" w:rsidR="00E853BE" w:rsidRPr="00911272" w:rsidRDefault="00E853BE" w:rsidP="00911272">
        <w:pPr>
          <w:pStyle w:val="af3"/>
        </w:pPr>
        <w:r w:rsidRPr="00911272">
          <w:t xml:space="preserve">- </w:t>
        </w:r>
        <w:r w:rsidRPr="00911272">
          <w:fldChar w:fldCharType="begin"/>
        </w:r>
        <w:r w:rsidRPr="00911272">
          <w:instrText>PAGE   \* MERGEFORMAT</w:instrText>
        </w:r>
        <w:r w:rsidRPr="00911272">
          <w:fldChar w:fldCharType="separate"/>
        </w:r>
        <w:r w:rsidR="00FC6BED">
          <w:rPr>
            <w:noProof/>
          </w:rPr>
          <w:t>11</w:t>
        </w:r>
        <w:r w:rsidRPr="00911272">
          <w:fldChar w:fldCharType="end"/>
        </w:r>
        <w:r w:rsidRPr="00911272">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944A7" w14:textId="77777777" w:rsidR="008A787F" w:rsidRDefault="008A787F" w:rsidP="002F734A">
      <w:pPr>
        <w:ind w:firstLine="560"/>
      </w:pPr>
      <w:r>
        <w:separator/>
      </w:r>
    </w:p>
    <w:p w14:paraId="751BB22D" w14:textId="77777777" w:rsidR="008A787F" w:rsidRDefault="008A787F">
      <w:pPr>
        <w:ind w:firstLine="560"/>
      </w:pPr>
    </w:p>
  </w:footnote>
  <w:footnote w:type="continuationSeparator" w:id="0">
    <w:p w14:paraId="1109EDCD" w14:textId="77777777" w:rsidR="008A787F" w:rsidRDefault="008A787F" w:rsidP="002F734A">
      <w:pPr>
        <w:ind w:firstLine="560"/>
      </w:pPr>
      <w:r>
        <w:continuationSeparator/>
      </w:r>
    </w:p>
    <w:p w14:paraId="44F4822D" w14:textId="77777777" w:rsidR="008A787F" w:rsidRDefault="008A787F">
      <w:pPr>
        <w:ind w:firstLine="56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F0211" w14:textId="77777777" w:rsidR="00E853BE" w:rsidRDefault="00E853BE">
    <w:pPr>
      <w:ind w:firstLine="560"/>
    </w:pPr>
  </w:p>
  <w:p w14:paraId="3631E610" w14:textId="77777777" w:rsidR="00FD1DA1" w:rsidRDefault="00FD1DA1">
    <w:pPr>
      <w:ind w:firstLine="5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846C9" w14:textId="77777777" w:rsidR="00FD1DA1" w:rsidRPr="00156E37" w:rsidRDefault="00FD1DA1" w:rsidP="00631230">
    <w:pPr>
      <w:pStyle w:val="a8"/>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1156D" w14:textId="77777777" w:rsidR="00E853BE" w:rsidRDefault="00E853BE">
    <w:pPr>
      <w:ind w:firstLine="560"/>
    </w:pPr>
  </w:p>
  <w:p w14:paraId="40DD3B71" w14:textId="77777777" w:rsidR="00FD1DA1" w:rsidRDefault="00FD1DA1">
    <w:pPr>
      <w:ind w:firstLine="5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8ACE5" w14:textId="77777777" w:rsidR="00E853BE" w:rsidRPr="00156E37" w:rsidRDefault="00E853BE" w:rsidP="00837F45">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7375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 w15:restartNumberingAfterBreak="0">
    <w:nsid w:val="095F456B"/>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 w15:restartNumberingAfterBreak="0">
    <w:nsid w:val="0BD05A9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 w15:restartNumberingAfterBreak="0">
    <w:nsid w:val="0DF651E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 w15:restartNumberingAfterBreak="0">
    <w:nsid w:val="11F16C79"/>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 w15:restartNumberingAfterBreak="0">
    <w:nsid w:val="134504AA"/>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 w15:restartNumberingAfterBreak="0">
    <w:nsid w:val="13E60E62"/>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 w15:restartNumberingAfterBreak="0">
    <w:nsid w:val="15756543"/>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 w15:restartNumberingAfterBreak="0">
    <w:nsid w:val="1D0C14E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 w15:restartNumberingAfterBreak="0">
    <w:nsid w:val="1E7472B2"/>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 w15:restartNumberingAfterBreak="0">
    <w:nsid w:val="1FBF12C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 w15:restartNumberingAfterBreak="0">
    <w:nsid w:val="21585D2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 w15:restartNumberingAfterBreak="0">
    <w:nsid w:val="228C0237"/>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 w15:restartNumberingAfterBreak="0">
    <w:nsid w:val="2297397A"/>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 w15:restartNumberingAfterBreak="0">
    <w:nsid w:val="28021E1B"/>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 w15:restartNumberingAfterBreak="0">
    <w:nsid w:val="294E5F7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6" w15:restartNumberingAfterBreak="0">
    <w:nsid w:val="2958474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7" w15:restartNumberingAfterBreak="0">
    <w:nsid w:val="2C7C5D98"/>
    <w:multiLevelType w:val="multilevel"/>
    <w:tmpl w:val="E2A8D3F0"/>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8" w15:restartNumberingAfterBreak="0">
    <w:nsid w:val="2E703051"/>
    <w:multiLevelType w:val="hybridMultilevel"/>
    <w:tmpl w:val="C266424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9" w15:restartNumberingAfterBreak="0">
    <w:nsid w:val="30E2096B"/>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0" w15:restartNumberingAfterBreak="0">
    <w:nsid w:val="31BC4375"/>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1" w15:restartNumberingAfterBreak="0">
    <w:nsid w:val="32EA6686"/>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2" w15:restartNumberingAfterBreak="0">
    <w:nsid w:val="34A9076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3" w15:restartNumberingAfterBreak="0">
    <w:nsid w:val="35E3121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4" w15:restartNumberingAfterBreak="0">
    <w:nsid w:val="361D38F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5" w15:restartNumberingAfterBreak="0">
    <w:nsid w:val="37AA4387"/>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6" w15:restartNumberingAfterBreak="0">
    <w:nsid w:val="3803024E"/>
    <w:multiLevelType w:val="multilevel"/>
    <w:tmpl w:val="380302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3B0854E6"/>
    <w:multiLevelType w:val="multilevel"/>
    <w:tmpl w:val="8FFC4086"/>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28" w15:restartNumberingAfterBreak="0">
    <w:nsid w:val="3D413837"/>
    <w:multiLevelType w:val="multilevel"/>
    <w:tmpl w:val="08002B71"/>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9" w15:restartNumberingAfterBreak="0">
    <w:nsid w:val="436130BC"/>
    <w:multiLevelType w:val="hybridMultilevel"/>
    <w:tmpl w:val="AB44FD4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0" w15:restartNumberingAfterBreak="0">
    <w:nsid w:val="43A14346"/>
    <w:multiLevelType w:val="multilevel"/>
    <w:tmpl w:val="E6F27DC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1" w15:restartNumberingAfterBreak="0">
    <w:nsid w:val="43BA6AF5"/>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2" w15:restartNumberingAfterBreak="0">
    <w:nsid w:val="446B7F3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3" w15:restartNumberingAfterBreak="0">
    <w:nsid w:val="476F2423"/>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4" w15:restartNumberingAfterBreak="0">
    <w:nsid w:val="497D129D"/>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5" w15:restartNumberingAfterBreak="0">
    <w:nsid w:val="4A6C4FD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6" w15:restartNumberingAfterBreak="0">
    <w:nsid w:val="4C4A72E2"/>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7" w15:restartNumberingAfterBreak="0">
    <w:nsid w:val="51C111E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8" w15:restartNumberingAfterBreak="0">
    <w:nsid w:val="5466174D"/>
    <w:multiLevelType w:val="hybridMultilevel"/>
    <w:tmpl w:val="554C952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9" w15:restartNumberingAfterBreak="0">
    <w:nsid w:val="5545704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0" w15:restartNumberingAfterBreak="0">
    <w:nsid w:val="5664727E"/>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1" w15:restartNumberingAfterBreak="0">
    <w:nsid w:val="5BEB0AEC"/>
    <w:multiLevelType w:val="multilevel"/>
    <w:tmpl w:val="5BEB0AEC"/>
    <w:lvl w:ilvl="0">
      <w:start w:val="1"/>
      <w:numFmt w:val="decimal"/>
      <w:suff w:val="nothing"/>
      <w:lvlText w:val="（%1）"/>
      <w:lvlJc w:val="left"/>
      <w:pPr>
        <w:ind w:left="900" w:hanging="4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2" w15:restartNumberingAfterBreak="0">
    <w:nsid w:val="5F49506D"/>
    <w:multiLevelType w:val="multilevel"/>
    <w:tmpl w:val="5F49506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3" w15:restartNumberingAfterBreak="0">
    <w:nsid w:val="61FB1D5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4" w15:restartNumberingAfterBreak="0">
    <w:nsid w:val="636200B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5" w15:restartNumberingAfterBreak="0">
    <w:nsid w:val="656230A4"/>
    <w:multiLevelType w:val="multilevel"/>
    <w:tmpl w:val="8FFC4086"/>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46" w15:restartNumberingAfterBreak="0">
    <w:nsid w:val="65EB38E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7" w15:restartNumberingAfterBreak="0">
    <w:nsid w:val="66E07186"/>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8" w15:restartNumberingAfterBreak="0">
    <w:nsid w:val="680C517E"/>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9" w15:restartNumberingAfterBreak="0">
    <w:nsid w:val="6B723624"/>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0" w15:restartNumberingAfterBreak="0">
    <w:nsid w:val="6D2D303F"/>
    <w:multiLevelType w:val="hybridMultilevel"/>
    <w:tmpl w:val="5164DC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1" w15:restartNumberingAfterBreak="0">
    <w:nsid w:val="70BB782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2" w15:restartNumberingAfterBreak="0">
    <w:nsid w:val="7F9B3987"/>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7"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2" w15:restartNumberingAfterBreak="0">
    <w:multiLevelType w:val="multilevel"/>
    <w:lvl w:ilvl="0">
      <w:start w:val="2"/>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4"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3"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93"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98"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0" w15:restartNumberingAfterBreak="0">
    <w:multiLevelType w:val="multilevel"/>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multiLevelType w:val="multilevel"/>
    <w:lvl w:ilvl="0">
      <w:start w:val="1"/>
      <w:numFmt w:val="decimal"/>
      <w:suff w:val="nothing"/>
      <w:lvlText w:val="（%1）"/>
      <w:lvlJc w:val="left"/>
      <w:pPr>
        <w:ind w:left="900" w:hanging="4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2" w15:restartNumberingAfterBreak="0">
    <w:multiLevelType w:val="hybridMultilevel"/>
    <w:lvl w:ilvl="0" w:tplc="2D080E34">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0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0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8">
    <w:lvl w:ilvl="0">
      <w:start w:val="1"/>
      <w:numFmt w:val="decimal"/>
      <w:lvlText w:val="%1)"/>
      <w:pPr>
        <w:ind w:left="0"/>
      </w:pPr>
    </w:lvl>
  </w:abstractNum>
  <w:abstractNum w:abstractNumId="117">
    <w:lvl w:ilvl="0">
      <w:start w:val="1"/>
      <w:numFmt w:val="decimal"/>
      <w:lvlText w:val="%1)"/>
      <w:pPr>
        <w:ind w:left="0"/>
      </w:pPr>
    </w:lvl>
  </w:abstractNum>
  <w:abstractNum w:abstractNumId="111">
    <w:lvl w:ilvl="0">
      <w:start w:val="1"/>
      <w:numFmt w:val="decimal"/>
      <w:lvlText w:val="%1)"/>
      <w:pPr>
        <w:ind w:left="0"/>
      </w:pPr>
    </w:lvl>
  </w:abstractNum>
  <w:abstractNum w:abstractNumId="113">
    <w:lvl w:ilvl="0">
      <w:start w:val="1"/>
      <w:numFmt w:val="decimal"/>
      <w:lvlText w:val="%1)"/>
      <w:pPr>
        <w:ind w:left="0"/>
      </w:pPr>
    </w:lvl>
  </w:abstractNum>
  <w:abstractNum w:abstractNumId="114">
    <w:lvl w:ilvl="0">
      <w:start w:val="1"/>
      <w:numFmt w:val="decimal"/>
      <w:lvlText w:val="%1)"/>
      <w:pPr>
        <w:ind w:left="0"/>
      </w:pPr>
    </w:lvl>
  </w:abstractNum>
  <w:abstractNum w:abstractNumId="115">
    <w:lvl w:ilvl="0">
      <w:start w:val="1"/>
      <w:numFmt w:val="decimal"/>
      <w:lvlText w:val="%1)"/>
      <w:pPr>
        <w:ind w:left="0"/>
      </w:pPr>
    </w:lvl>
  </w:abstractNum>
  <w:abstractNum w:abstractNumId="108">
    <w:lvl w:ilvl="0">
      <w:start w:val="1"/>
      <w:numFmt w:val="decimal"/>
      <w:lvlText w:val="%1)"/>
      <w:pPr>
        <w:ind w:left="0"/>
      </w:pPr>
    </w:lvl>
  </w:abstractNum>
  <w:abstractNum w:abstractNumId="116">
    <w:lvl w:ilvl="0">
      <w:start w:val="1"/>
      <w:numFmt w:val="decimal"/>
      <w:lvlText w:val="%1)"/>
      <w:pPr>
        <w:ind w:left="0"/>
      </w:pPr>
    </w:lvl>
  </w:abstractNum>
  <w:abstractNum w:abstractNumId="1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3"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25"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6"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37" w15:restartNumberingAfterBreak="0">
    <w:multiLevelType w:val="multilevel"/>
    <w:lvl w:ilvl="0">
      <w:start w:val="1"/>
      <w:numFmt w:val="decimal"/>
      <w:pStyle w:val="-11"/>
      <w:suff w:val="space"/>
      <w:lvlText w:val="%1"/>
      <w:lvlJc w:val="left"/>
      <w:pPr>
        <w:ind w:left="0" w:firstLine="0"/>
      </w:pPr>
      <w:rPr>
        <w:rFonts w:hint="eastAsia"/>
      </w:rPr>
    </w:lvl>
    <w:lvl w:ilvl="1">
      <w:start w:val="1"/>
      <w:numFmt w:val="decimal"/>
      <w:pStyle w:val="-21"/>
      <w:suff w:val="space"/>
      <w:lvlText w:val="%1.%2"/>
      <w:lvlJc w:val="left"/>
      <w:pPr>
        <w:ind w:left="0" w:firstLine="0"/>
      </w:pPr>
      <w:rPr>
        <w:rFonts w:hint="eastAsia"/>
      </w:rPr>
    </w:lvl>
    <w:lvl w:ilvl="2">
      <w:start w:val="1"/>
      <w:numFmt w:val="decimal"/>
      <w:pStyle w:val="-31"/>
      <w:suff w:val="space"/>
      <w:lvlText w:val="%1.%2.%3"/>
      <w:lvlJc w:val="left"/>
      <w:pPr>
        <w:ind w:left="0" w:firstLine="0"/>
      </w:pPr>
      <w:rPr>
        <w:rFonts w:hint="eastAsia"/>
      </w:rPr>
    </w:lvl>
    <w:lvl w:ilvl="3">
      <w:start w:val="1"/>
      <w:numFmt w:val="decimal"/>
      <w:pStyle w:val="41"/>
      <w:suff w:val="space"/>
      <w:lvlText w:val="%1.%2.%3.%4"/>
      <w:lvlJc w:val="left"/>
      <w:pPr>
        <w:ind w:left="0" w:firstLine="0"/>
      </w:pPr>
      <w:rPr>
        <w:rFonts w:hint="eastAsia"/>
      </w:rPr>
    </w:lvl>
    <w:lvl w:ilvl="4">
      <w:start w:val="1"/>
      <w:numFmt w:val="decimal"/>
      <w:pStyle w:val="51"/>
      <w:suff w:val="space"/>
      <w:lvlText w:val="%1.%2.%3.%4.%5"/>
      <w:lvlJc w:val="left"/>
      <w:pPr>
        <w:ind w:left="0" w:firstLine="0"/>
      </w:pPr>
      <w:rPr>
        <w:rFonts w:hint="eastAsia"/>
      </w:rPr>
    </w:lvl>
    <w:lvl w:ilvl="5">
      <w:start w:val="1"/>
      <w:numFmt w:val="decimal"/>
      <w:pStyle w:val="61"/>
      <w:suff w:val="space"/>
      <w:lvlText w:val="%1.%2.%3.%4.%5.%6"/>
      <w:lvlJc w:val="left"/>
      <w:pPr>
        <w:ind w:left="0" w:firstLine="0"/>
      </w:pPr>
      <w:rPr>
        <w:rFonts w:hint="eastAsia"/>
      </w:rPr>
    </w:lvl>
    <w:lvl w:ilvl="6">
      <w:start w:val="1"/>
      <w:numFmt w:val="decimal"/>
      <w:pStyle w:val="71"/>
      <w:suff w:val="space"/>
      <w:lvlText w:val="%1.%2.%3.%4.%5.%6.%7"/>
      <w:lvlJc w:val="left"/>
      <w:pPr>
        <w:ind w:left="0" w:firstLine="0"/>
      </w:pPr>
      <w:rPr>
        <w:rFonts w:hint="eastAsia"/>
      </w:rPr>
    </w:lvl>
    <w:lvl w:ilvl="7">
      <w:start w:val="1"/>
      <w:numFmt w:val="decimal"/>
      <w:pStyle w:val="81"/>
      <w:suff w:val="space"/>
      <w:lvlText w:val="%1.%2.%3.%4.%5.%6.%7.%8"/>
      <w:lvlJc w:val="left"/>
      <w:pPr>
        <w:ind w:left="0" w:firstLine="0"/>
      </w:pPr>
      <w:rPr>
        <w:rFonts w:hint="eastAsia"/>
      </w:rPr>
    </w:lvl>
    <w:lvl w:ilvl="8">
      <w:start w:val="1"/>
      <w:numFmt w:val="decimal"/>
      <w:pStyle w:val="91"/>
      <w:suff w:val="space"/>
      <w:lvlText w:val="%1.%2.%3.%4.%5.%6.%7.%8.%9"/>
      <w:lvlJc w:val="left"/>
      <w:pPr>
        <w:ind w:left="0" w:firstLine="0"/>
      </w:pPr>
      <w:rPr>
        <w:rFonts w:hint="eastAsia"/>
      </w:rPr>
    </w:lvl>
  </w:abstractNum>
  <w:abstractNum w:abstractNumId="1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9" w15:restartNumberingAfterBreak="0">
    <w:multiLevelType w:val="multilevel"/>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3">
    <w:lvl w:ilvl="0">
      <w:start w:val="1"/>
      <w:numFmt w:val="decimal"/>
      <w:lvlText w:val="%1."/>
      <w:pPr>
        <w:ind w:left="0"/>
      </w:pPr>
    </w:lvl>
  </w:abstractNum>
  <w:abstractNum w:abstractNumId="135">
    <w:lvl w:ilvl="0">
      <w:start w:val="1"/>
      <w:numFmt w:val="decimal"/>
      <w:lvlText w:val="%1)"/>
      <w:pPr>
        <w:ind w:left="0"/>
      </w:pPr>
    </w:lvl>
  </w:abstractNum>
  <w:abstractNum w:abstractNumId="128">
    <w:lvl w:ilvl="0">
      <w:start w:val="1"/>
      <w:numFmt w:val="decimal"/>
      <w:lvlText w:val="%1)"/>
      <w:pPr>
        <w:ind w:left="0"/>
      </w:pPr>
    </w:lvl>
  </w:abstractNum>
  <w:abstractNum w:abstractNumId="138">
    <w:lvl w:ilvl="0">
      <w:start w:val="1"/>
      <w:numFmt w:val="decimal"/>
      <w:lvlText w:val="%1."/>
      <w:pPr>
        <w:ind w:left="0"/>
      </w:pPr>
    </w:lvl>
  </w:abstractNum>
  <w:abstractNum w:abstractNumId="130">
    <w:lvl w:ilvl="0">
      <w:start w:val="1"/>
      <w:numFmt w:val="decimal"/>
      <w:lvlText w:val="%1."/>
      <w:pPr>
        <w:ind w:left="0"/>
      </w:pPr>
    </w:lvl>
  </w:abstractNum>
  <w:abstractNum w:abstractNumId="1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num w:numId="1">
    <w:abstractNumId w:val="45"/>
  </w:num>
  <w:num w:numId="2">
    <w:abstractNumId w:val="20"/>
  </w:num>
  <w:num w:numId="3">
    <w:abstractNumId w:val="13"/>
  </w:num>
  <w:num w:numId="4">
    <w:abstractNumId w:val="51"/>
  </w:num>
  <w:num w:numId="5">
    <w:abstractNumId w:val="19"/>
  </w:num>
  <w:num w:numId="6">
    <w:abstractNumId w:val="1"/>
  </w:num>
  <w:num w:numId="7">
    <w:abstractNumId w:val="6"/>
  </w:num>
  <w:num w:numId="8">
    <w:abstractNumId w:val="40"/>
  </w:num>
  <w:num w:numId="9">
    <w:abstractNumId w:val="48"/>
  </w:num>
  <w:num w:numId="10">
    <w:abstractNumId w:val="10"/>
  </w:num>
  <w:num w:numId="11">
    <w:abstractNumId w:val="8"/>
  </w:num>
  <w:num w:numId="12">
    <w:abstractNumId w:val="16"/>
  </w:num>
  <w:num w:numId="13">
    <w:abstractNumId w:val="24"/>
  </w:num>
  <w:num w:numId="14">
    <w:abstractNumId w:val="44"/>
  </w:num>
  <w:num w:numId="15">
    <w:abstractNumId w:val="31"/>
  </w:num>
  <w:num w:numId="16">
    <w:abstractNumId w:val="23"/>
  </w:num>
  <w:num w:numId="17">
    <w:abstractNumId w:val="11"/>
  </w:num>
  <w:num w:numId="18">
    <w:abstractNumId w:val="25"/>
  </w:num>
  <w:num w:numId="19">
    <w:abstractNumId w:val="22"/>
  </w:num>
  <w:num w:numId="20">
    <w:abstractNumId w:val="5"/>
  </w:num>
  <w:num w:numId="21">
    <w:abstractNumId w:val="47"/>
  </w:num>
  <w:num w:numId="22">
    <w:abstractNumId w:val="2"/>
  </w:num>
  <w:num w:numId="23">
    <w:abstractNumId w:val="12"/>
  </w:num>
  <w:num w:numId="24">
    <w:abstractNumId w:val="28"/>
  </w:num>
  <w:num w:numId="25">
    <w:abstractNumId w:val="39"/>
  </w:num>
  <w:num w:numId="26">
    <w:abstractNumId w:val="3"/>
  </w:num>
  <w:num w:numId="27">
    <w:abstractNumId w:val="34"/>
  </w:num>
  <w:num w:numId="28">
    <w:abstractNumId w:val="9"/>
  </w:num>
  <w:num w:numId="29">
    <w:abstractNumId w:val="7"/>
  </w:num>
  <w:num w:numId="30">
    <w:abstractNumId w:val="52"/>
  </w:num>
  <w:num w:numId="31">
    <w:abstractNumId w:val="4"/>
  </w:num>
  <w:num w:numId="32">
    <w:abstractNumId w:val="36"/>
  </w:num>
  <w:num w:numId="33">
    <w:abstractNumId w:val="0"/>
  </w:num>
  <w:num w:numId="34">
    <w:abstractNumId w:val="15"/>
  </w:num>
  <w:num w:numId="35">
    <w:abstractNumId w:val="14"/>
  </w:num>
  <w:num w:numId="36">
    <w:abstractNumId w:val="21"/>
  </w:num>
  <w:num w:numId="37">
    <w:abstractNumId w:val="49"/>
  </w:num>
  <w:num w:numId="38">
    <w:abstractNumId w:val="35"/>
  </w:num>
  <w:num w:numId="39">
    <w:abstractNumId w:val="32"/>
  </w:num>
  <w:num w:numId="40">
    <w:abstractNumId w:val="17"/>
  </w:num>
  <w:num w:numId="41">
    <w:abstractNumId w:val="30"/>
  </w:num>
  <w:num w:numId="42">
    <w:abstractNumId w:val="18"/>
  </w:num>
  <w:num w:numId="43">
    <w:abstractNumId w:val="50"/>
  </w:num>
  <w:num w:numId="44">
    <w:abstractNumId w:val="33"/>
  </w:num>
  <w:num w:numId="45">
    <w:abstractNumId w:val="43"/>
  </w:num>
  <w:num w:numId="46">
    <w:abstractNumId w:val="42"/>
  </w:num>
  <w:num w:numId="47">
    <w:abstractNumId w:val="27"/>
  </w:num>
  <w:num w:numId="48">
    <w:abstractNumId w:val="38"/>
  </w:num>
  <w:num w:numId="49">
    <w:abstractNumId w:val="29"/>
  </w:num>
  <w:num w:numId="50">
    <w:abstractNumId w:val="26"/>
  </w:num>
  <w:num w:numId="51">
    <w:abstractNumId w:val="41"/>
  </w:num>
  <w:num w:numId="52">
    <w:abstractNumId w:val="37"/>
  </w:num>
  <w:num w:numId="53">
    <w:abstractNumId w:val="46"/>
  </w:num>
  <w:num w:numId="54">
    <w:abstractNumId w:val="87"/>
  </w:num>
  <w:num w:numId="55">
    <w:abstractNumId w:val="95"/>
  </w:num>
  <w:num w:numId="56">
    <w:abstractNumId w:val="77"/>
  </w:num>
  <w:num w:numId="57">
    <w:abstractNumId w:val="78"/>
  </w:num>
  <w:num w:numId="58">
    <w:abstractNumId w:val="65"/>
  </w:num>
  <w:num w:numId="59">
    <w:abstractNumId w:val="53"/>
  </w:num>
  <w:num w:numId="60">
    <w:abstractNumId w:val="92"/>
  </w:num>
  <w:num w:numId="61">
    <w:abstractNumId w:val="88"/>
  </w:num>
  <w:num w:numId="62">
    <w:abstractNumId w:val="72"/>
  </w:num>
  <w:num w:numId="63">
    <w:abstractNumId w:val="69"/>
  </w:num>
  <w:num w:numId="64">
    <w:abstractNumId w:val="84"/>
  </w:num>
  <w:num w:numId="65">
    <w:abstractNumId w:val="81"/>
  </w:num>
  <w:num w:numId="66">
    <w:abstractNumId w:val="79"/>
  </w:num>
  <w:num w:numId="67">
    <w:abstractNumId w:val="60"/>
  </w:num>
  <w:num w:numId="68">
    <w:abstractNumId w:val="86"/>
  </w:num>
  <w:num w:numId="69">
    <w:abstractNumId w:val="85"/>
  </w:num>
  <w:num w:numId="70">
    <w:abstractNumId w:val="73"/>
  </w:num>
  <w:num w:numId="71">
    <w:abstractNumId w:val="89"/>
  </w:num>
  <w:num w:numId="72">
    <w:abstractNumId w:val="71"/>
  </w:num>
  <w:num w:numId="73">
    <w:abstractNumId w:val="101"/>
  </w:num>
  <w:num w:numId="74">
    <w:abstractNumId w:val="55"/>
  </w:num>
  <w:num w:numId="75">
    <w:abstractNumId w:val="105"/>
  </w:num>
  <w:num w:numId="76">
    <w:abstractNumId w:val="90"/>
  </w:num>
  <w:num w:numId="77">
    <w:abstractNumId w:val="67"/>
  </w:num>
  <w:num w:numId="78">
    <w:abstractNumId w:val="54"/>
  </w:num>
  <w:num w:numId="79">
    <w:abstractNumId w:val="75"/>
  </w:num>
  <w:num w:numId="80">
    <w:abstractNumId w:val="64"/>
  </w:num>
  <w:num w:numId="81">
    <w:abstractNumId w:val="97"/>
  </w:num>
  <w:num w:numId="82">
    <w:abstractNumId w:val="102"/>
  </w:num>
  <w:num w:numId="83">
    <w:abstractNumId w:val="83"/>
  </w:num>
  <w:num w:numId="84">
    <w:abstractNumId w:val="66"/>
  </w:num>
  <w:num w:numId="85">
    <w:abstractNumId w:val="99"/>
  </w:num>
  <w:num w:numId="86">
    <w:abstractNumId w:val="61"/>
  </w:num>
  <w:num w:numId="87">
    <w:abstractNumId w:val="103"/>
  </w:num>
  <w:num w:numId="88">
    <w:abstractNumId w:val="80"/>
  </w:num>
  <w:num w:numId="89">
    <w:abstractNumId w:val="96"/>
  </w:num>
  <w:num w:numId="90">
    <w:abstractNumId w:val="68"/>
  </w:num>
  <w:num w:numId="91">
    <w:abstractNumId w:val="59"/>
  </w:num>
  <w:num w:numId="92">
    <w:abstractNumId w:val="62"/>
  </w:num>
  <w:num w:numId="93">
    <w:abstractNumId w:val="82"/>
  </w:num>
  <w:num w:numId="94">
    <w:abstractNumId w:val="100"/>
  </w:num>
  <w:num w:numId="95">
    <w:abstractNumId w:val="104"/>
  </w:num>
  <w:num w:numId="96">
    <w:abstractNumId w:val="63"/>
  </w:num>
  <w:num w:numId="97">
    <w:abstractNumId w:val="57"/>
  </w:num>
  <w:num w:numId="98">
    <w:abstractNumId w:val="56"/>
  </w:num>
  <w:num w:numId="99">
    <w:abstractNumId w:val="76"/>
  </w:num>
  <w:num w:numId="100">
    <w:abstractNumId w:val="58"/>
  </w:num>
  <w:num w:numId="101">
    <w:abstractNumId w:val="93"/>
  </w:num>
  <w:num w:numId="102">
    <w:abstractNumId w:val="98"/>
  </w:num>
  <w:num w:numId="103">
    <w:abstractNumId w:val="70"/>
  </w:num>
  <w:num w:numId="104">
    <w:abstractNumId w:val="94"/>
  </w:num>
  <w:num w:numId="105">
    <w:abstractNumId w:val="74"/>
  </w:num>
  <w:num w:numId="106">
    <w:abstractNumId w:val="91"/>
  </w:num>
  <w:num w:numId="107">
    <w:abstractNumId w:val="119"/>
  </w:num>
  <w:num w:numId="108">
    <w:abstractNumId w:val="107"/>
  </w:num>
  <w:num w:numId="109">
    <w:abstractNumId w:val="112"/>
  </w:num>
  <w:num w:numId="110">
    <w:abstractNumId w:val="110"/>
  </w:num>
  <w:num w:numId="111">
    <w:abstractNumId w:val="121"/>
  </w:num>
  <w:num w:numId="112">
    <w:abstractNumId w:val="106"/>
  </w:num>
  <w:num w:numId="113">
    <w:abstractNumId w:val="122"/>
  </w:num>
  <w:num w:numId="114">
    <w:abstractNumId w:val="109"/>
  </w:num>
  <w:num w:numId="115">
    <w:abstractNumId w:val="109"/>
  </w:num>
  <w:num w:numId="116">
    <w:abstractNumId w:val="109"/>
  </w:num>
  <w:num w:numId="117">
    <w:abstractNumId w:val="120"/>
  </w:num>
  <w:num w:numId="118">
    <w:abstractNumId w:val="118"/>
  </w:num>
  <w:num w:numId="119">
    <w:abstractNumId w:val="117"/>
  </w:num>
  <w:num w:numId="120">
    <w:abstractNumId w:val="111"/>
  </w:num>
  <w:num w:numId="121">
    <w:abstractNumId w:val="113"/>
  </w:num>
  <w:num w:numId="122">
    <w:abstractNumId w:val="114"/>
  </w:num>
  <w:num w:numId="123">
    <w:abstractNumId w:val="115"/>
  </w:num>
  <w:num w:numId="124">
    <w:abstractNumId w:val="108"/>
  </w:num>
  <w:num w:numId="125">
    <w:abstractNumId w:val="116"/>
  </w:num>
  <w:num w:numId="126">
    <w:abstractNumId w:val="124"/>
  </w:num>
  <w:num w:numId="127">
    <w:abstractNumId w:val="123"/>
  </w:num>
  <w:num w:numId="128">
    <w:abstractNumId w:val="125"/>
  </w:num>
  <w:num w:numId="129">
    <w:abstractNumId w:val="136"/>
  </w:num>
  <w:num w:numId="130">
    <w:abstractNumId w:val="131"/>
  </w:num>
  <w:num w:numId="131">
    <w:abstractNumId w:val="127"/>
  </w:num>
  <w:num w:numId="132">
    <w:abstractNumId w:val="132"/>
  </w:num>
  <w:num w:numId="133">
    <w:abstractNumId w:val="126"/>
  </w:num>
  <w:num w:numId="134">
    <w:abstractNumId w:val="137"/>
  </w:num>
  <w:num w:numId="135">
    <w:abstractNumId w:val="134"/>
  </w:num>
  <w:num w:numId="136">
    <w:abstractNumId w:val="129"/>
  </w:num>
  <w:num w:numId="137">
    <w:abstractNumId w:val="133"/>
  </w:num>
  <w:num w:numId="138">
    <w:abstractNumId w:val="135"/>
  </w:num>
  <w:num w:numId="139">
    <w:abstractNumId w:val="128"/>
  </w:num>
  <w:num w:numId="140">
    <w:abstractNumId w:val="138"/>
  </w:num>
  <w:num w:numId="141">
    <w:abstractNumId w:val="130"/>
  </w:num>
  <w:num w:numId="142">
    <w:abstractNumId w:val="144"/>
  </w:num>
  <w:num w:numId="143">
    <w:abstractNumId w:val="139"/>
  </w:num>
  <w:num w:numId="144">
    <w:abstractNumId w:val="140"/>
  </w:num>
  <w:num w:numId="145">
    <w:abstractNumId w:val="141"/>
  </w:num>
  <w:num w:numId="146">
    <w:abstractNumId w:val="143"/>
  </w:num>
  <w:num w:numId="147">
    <w:abstractNumId w:val="142"/>
  </w:num>
  <w:num w:numId="148">
    <w:abstractNumId w:val="150"/>
  </w:num>
  <w:num w:numId="149">
    <w:abstractNumId w:val="156"/>
  </w:num>
  <w:num w:numId="150">
    <w:abstractNumId w:val="151"/>
  </w:num>
  <w:num w:numId="151">
    <w:abstractNumId w:val="157"/>
  </w:num>
  <w:num w:numId="152">
    <w:abstractNumId w:val="149"/>
  </w:num>
  <w:num w:numId="153">
    <w:abstractNumId w:val="148"/>
  </w:num>
  <w:num w:numId="154">
    <w:abstractNumId w:val="154"/>
  </w:num>
  <w:num w:numId="155">
    <w:abstractNumId w:val="153"/>
  </w:num>
  <w:num w:numId="156">
    <w:abstractNumId w:val="147"/>
  </w:num>
  <w:num w:numId="157">
    <w:abstractNumId w:val="155"/>
  </w:num>
  <w:num w:numId="158">
    <w:abstractNumId w:val="146"/>
  </w:num>
  <w:num w:numId="159">
    <w:abstractNumId w:val="158"/>
  </w:num>
  <w:num w:numId="160">
    <w:abstractNumId w:val="152"/>
  </w:num>
  <w:num w:numId="161">
    <w:abstractNumId w:val="145"/>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贾 红豆">
    <w15:presenceInfo w15:providerId="Windows Live" w15:userId="8b2d3417ff9033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efaultTableStyle w:val="-1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F24"/>
    <w:rsid w:val="00002F89"/>
    <w:rsid w:val="000047FC"/>
    <w:rsid w:val="00005249"/>
    <w:rsid w:val="00013994"/>
    <w:rsid w:val="00015EA3"/>
    <w:rsid w:val="00021ECC"/>
    <w:rsid w:val="00023864"/>
    <w:rsid w:val="00024E7A"/>
    <w:rsid w:val="00025A45"/>
    <w:rsid w:val="0002715E"/>
    <w:rsid w:val="00027A3C"/>
    <w:rsid w:val="00027BAC"/>
    <w:rsid w:val="00035F24"/>
    <w:rsid w:val="00036E36"/>
    <w:rsid w:val="00036F91"/>
    <w:rsid w:val="0004059C"/>
    <w:rsid w:val="00040860"/>
    <w:rsid w:val="00041524"/>
    <w:rsid w:val="00042B29"/>
    <w:rsid w:val="0004786C"/>
    <w:rsid w:val="0005233D"/>
    <w:rsid w:val="00054D32"/>
    <w:rsid w:val="00061941"/>
    <w:rsid w:val="00062B0D"/>
    <w:rsid w:val="00064E9A"/>
    <w:rsid w:val="00065109"/>
    <w:rsid w:val="00067DE0"/>
    <w:rsid w:val="00074023"/>
    <w:rsid w:val="000740E7"/>
    <w:rsid w:val="000755F1"/>
    <w:rsid w:val="00075D70"/>
    <w:rsid w:val="00082B07"/>
    <w:rsid w:val="00087F7A"/>
    <w:rsid w:val="0009061B"/>
    <w:rsid w:val="00091366"/>
    <w:rsid w:val="00094EBD"/>
    <w:rsid w:val="00096F4C"/>
    <w:rsid w:val="000A262E"/>
    <w:rsid w:val="000A3686"/>
    <w:rsid w:val="000A3AAC"/>
    <w:rsid w:val="000B17DA"/>
    <w:rsid w:val="000B52C7"/>
    <w:rsid w:val="000C1E82"/>
    <w:rsid w:val="000C5F7C"/>
    <w:rsid w:val="000D4307"/>
    <w:rsid w:val="000E447D"/>
    <w:rsid w:val="000E738B"/>
    <w:rsid w:val="000F3961"/>
    <w:rsid w:val="000F73BE"/>
    <w:rsid w:val="000F7493"/>
    <w:rsid w:val="000F78DA"/>
    <w:rsid w:val="00104E91"/>
    <w:rsid w:val="00114499"/>
    <w:rsid w:val="001153DA"/>
    <w:rsid w:val="001160B6"/>
    <w:rsid w:val="0011663F"/>
    <w:rsid w:val="00120940"/>
    <w:rsid w:val="0012259B"/>
    <w:rsid w:val="001233A5"/>
    <w:rsid w:val="001240CB"/>
    <w:rsid w:val="00124AAC"/>
    <w:rsid w:val="00124D99"/>
    <w:rsid w:val="00131DFB"/>
    <w:rsid w:val="00133217"/>
    <w:rsid w:val="001336DE"/>
    <w:rsid w:val="00133FAD"/>
    <w:rsid w:val="0013587C"/>
    <w:rsid w:val="001440F5"/>
    <w:rsid w:val="00153CF8"/>
    <w:rsid w:val="00156E37"/>
    <w:rsid w:val="00160F67"/>
    <w:rsid w:val="001618A6"/>
    <w:rsid w:val="001656D8"/>
    <w:rsid w:val="00165811"/>
    <w:rsid w:val="0017268F"/>
    <w:rsid w:val="00174AAE"/>
    <w:rsid w:val="001777B3"/>
    <w:rsid w:val="001777C9"/>
    <w:rsid w:val="00184EFD"/>
    <w:rsid w:val="001A01ED"/>
    <w:rsid w:val="001A2D0C"/>
    <w:rsid w:val="001A4AAE"/>
    <w:rsid w:val="001B197F"/>
    <w:rsid w:val="001B7A2A"/>
    <w:rsid w:val="001C0743"/>
    <w:rsid w:val="001C70D7"/>
    <w:rsid w:val="001D40A6"/>
    <w:rsid w:val="001E154E"/>
    <w:rsid w:val="001E2349"/>
    <w:rsid w:val="001E76F9"/>
    <w:rsid w:val="001F0668"/>
    <w:rsid w:val="001F13B1"/>
    <w:rsid w:val="001F14D3"/>
    <w:rsid w:val="001F59C3"/>
    <w:rsid w:val="001F5C25"/>
    <w:rsid w:val="00203516"/>
    <w:rsid w:val="00204362"/>
    <w:rsid w:val="002045EA"/>
    <w:rsid w:val="002071A2"/>
    <w:rsid w:val="00210B87"/>
    <w:rsid w:val="00213A72"/>
    <w:rsid w:val="00221014"/>
    <w:rsid w:val="002217DC"/>
    <w:rsid w:val="002221F4"/>
    <w:rsid w:val="002258DD"/>
    <w:rsid w:val="00226CAD"/>
    <w:rsid w:val="00233132"/>
    <w:rsid w:val="00243B5D"/>
    <w:rsid w:val="00243B67"/>
    <w:rsid w:val="00245B0D"/>
    <w:rsid w:val="00246CCB"/>
    <w:rsid w:val="00254739"/>
    <w:rsid w:val="00257C87"/>
    <w:rsid w:val="00264001"/>
    <w:rsid w:val="002716A3"/>
    <w:rsid w:val="00272457"/>
    <w:rsid w:val="00272511"/>
    <w:rsid w:val="0027294E"/>
    <w:rsid w:val="00274BE1"/>
    <w:rsid w:val="0027655A"/>
    <w:rsid w:val="00276B9A"/>
    <w:rsid w:val="00276E67"/>
    <w:rsid w:val="00277836"/>
    <w:rsid w:val="00284B23"/>
    <w:rsid w:val="002859C4"/>
    <w:rsid w:val="002A207C"/>
    <w:rsid w:val="002B35CB"/>
    <w:rsid w:val="002B3FE3"/>
    <w:rsid w:val="002B50BC"/>
    <w:rsid w:val="002B7FB0"/>
    <w:rsid w:val="002C0186"/>
    <w:rsid w:val="002C6A8C"/>
    <w:rsid w:val="002C7E52"/>
    <w:rsid w:val="002E1718"/>
    <w:rsid w:val="002E32EF"/>
    <w:rsid w:val="002E3E40"/>
    <w:rsid w:val="002F4F27"/>
    <w:rsid w:val="002F734A"/>
    <w:rsid w:val="00300989"/>
    <w:rsid w:val="0030520E"/>
    <w:rsid w:val="003065EC"/>
    <w:rsid w:val="00312B90"/>
    <w:rsid w:val="00315666"/>
    <w:rsid w:val="00323AFA"/>
    <w:rsid w:val="00327DC7"/>
    <w:rsid w:val="00330B93"/>
    <w:rsid w:val="0033210F"/>
    <w:rsid w:val="00334909"/>
    <w:rsid w:val="0033778C"/>
    <w:rsid w:val="00337EF7"/>
    <w:rsid w:val="0034126E"/>
    <w:rsid w:val="00342132"/>
    <w:rsid w:val="00343CA3"/>
    <w:rsid w:val="003471CF"/>
    <w:rsid w:val="003527A4"/>
    <w:rsid w:val="0035325F"/>
    <w:rsid w:val="003637AE"/>
    <w:rsid w:val="003665FB"/>
    <w:rsid w:val="00370146"/>
    <w:rsid w:val="00372808"/>
    <w:rsid w:val="00372998"/>
    <w:rsid w:val="00380DE7"/>
    <w:rsid w:val="00386C75"/>
    <w:rsid w:val="00394FE7"/>
    <w:rsid w:val="00396D38"/>
    <w:rsid w:val="00396E22"/>
    <w:rsid w:val="003A6922"/>
    <w:rsid w:val="003B3705"/>
    <w:rsid w:val="003B451E"/>
    <w:rsid w:val="003C3D60"/>
    <w:rsid w:val="003C4793"/>
    <w:rsid w:val="003C672D"/>
    <w:rsid w:val="003D2DAC"/>
    <w:rsid w:val="003D780F"/>
    <w:rsid w:val="003E0D74"/>
    <w:rsid w:val="003E2C59"/>
    <w:rsid w:val="003E4E49"/>
    <w:rsid w:val="003E6E4B"/>
    <w:rsid w:val="003F13BD"/>
    <w:rsid w:val="003F3269"/>
    <w:rsid w:val="003F4CB3"/>
    <w:rsid w:val="003F7511"/>
    <w:rsid w:val="003F7857"/>
    <w:rsid w:val="00406E0B"/>
    <w:rsid w:val="00407865"/>
    <w:rsid w:val="00411851"/>
    <w:rsid w:val="00414778"/>
    <w:rsid w:val="004205EC"/>
    <w:rsid w:val="004224BB"/>
    <w:rsid w:val="00425CAA"/>
    <w:rsid w:val="004319FB"/>
    <w:rsid w:val="00434D85"/>
    <w:rsid w:val="00435A60"/>
    <w:rsid w:val="00441193"/>
    <w:rsid w:val="00442542"/>
    <w:rsid w:val="004439CE"/>
    <w:rsid w:val="00444440"/>
    <w:rsid w:val="0044695B"/>
    <w:rsid w:val="004523C8"/>
    <w:rsid w:val="00454DF0"/>
    <w:rsid w:val="0046244C"/>
    <w:rsid w:val="0046325C"/>
    <w:rsid w:val="004644EB"/>
    <w:rsid w:val="00474AE9"/>
    <w:rsid w:val="0048038D"/>
    <w:rsid w:val="00486EAC"/>
    <w:rsid w:val="004958AA"/>
    <w:rsid w:val="00496029"/>
    <w:rsid w:val="004A0686"/>
    <w:rsid w:val="004A140F"/>
    <w:rsid w:val="004A3BFB"/>
    <w:rsid w:val="004B0B75"/>
    <w:rsid w:val="004B1C05"/>
    <w:rsid w:val="004B3E6D"/>
    <w:rsid w:val="004B4BAC"/>
    <w:rsid w:val="004B5306"/>
    <w:rsid w:val="004B6FA9"/>
    <w:rsid w:val="004C1741"/>
    <w:rsid w:val="004C24C4"/>
    <w:rsid w:val="004C44AB"/>
    <w:rsid w:val="004C7178"/>
    <w:rsid w:val="004C7DA0"/>
    <w:rsid w:val="004D1013"/>
    <w:rsid w:val="004D2F18"/>
    <w:rsid w:val="004D5BE4"/>
    <w:rsid w:val="004D610F"/>
    <w:rsid w:val="004E0171"/>
    <w:rsid w:val="004E56AF"/>
    <w:rsid w:val="00500BE5"/>
    <w:rsid w:val="00504A36"/>
    <w:rsid w:val="0050684B"/>
    <w:rsid w:val="00510E60"/>
    <w:rsid w:val="005129B6"/>
    <w:rsid w:val="005155E1"/>
    <w:rsid w:val="005155FD"/>
    <w:rsid w:val="00530BAB"/>
    <w:rsid w:val="00540DB9"/>
    <w:rsid w:val="005413B8"/>
    <w:rsid w:val="00547547"/>
    <w:rsid w:val="005478B2"/>
    <w:rsid w:val="005566B5"/>
    <w:rsid w:val="005604B0"/>
    <w:rsid w:val="00564034"/>
    <w:rsid w:val="00570FCD"/>
    <w:rsid w:val="005715FE"/>
    <w:rsid w:val="00572212"/>
    <w:rsid w:val="005923C1"/>
    <w:rsid w:val="00594B1C"/>
    <w:rsid w:val="00597743"/>
    <w:rsid w:val="005A2C18"/>
    <w:rsid w:val="005A33D4"/>
    <w:rsid w:val="005B5C81"/>
    <w:rsid w:val="005C3FA5"/>
    <w:rsid w:val="005C44E1"/>
    <w:rsid w:val="005C5904"/>
    <w:rsid w:val="005C61B5"/>
    <w:rsid w:val="005C7BA1"/>
    <w:rsid w:val="005D02D9"/>
    <w:rsid w:val="005D53F0"/>
    <w:rsid w:val="005F010B"/>
    <w:rsid w:val="005F0FA7"/>
    <w:rsid w:val="005F1F49"/>
    <w:rsid w:val="005F2995"/>
    <w:rsid w:val="005F43E8"/>
    <w:rsid w:val="005F52BF"/>
    <w:rsid w:val="005F78D8"/>
    <w:rsid w:val="00600AD1"/>
    <w:rsid w:val="0060110E"/>
    <w:rsid w:val="00602087"/>
    <w:rsid w:val="00606413"/>
    <w:rsid w:val="00611280"/>
    <w:rsid w:val="00612095"/>
    <w:rsid w:val="00612194"/>
    <w:rsid w:val="006137D6"/>
    <w:rsid w:val="00615485"/>
    <w:rsid w:val="006230C0"/>
    <w:rsid w:val="00623715"/>
    <w:rsid w:val="00626ED0"/>
    <w:rsid w:val="00627851"/>
    <w:rsid w:val="00631230"/>
    <w:rsid w:val="006362E3"/>
    <w:rsid w:val="00636585"/>
    <w:rsid w:val="006378B2"/>
    <w:rsid w:val="00641696"/>
    <w:rsid w:val="006418E0"/>
    <w:rsid w:val="00641BA6"/>
    <w:rsid w:val="00644B4E"/>
    <w:rsid w:val="00646D49"/>
    <w:rsid w:val="00656A5B"/>
    <w:rsid w:val="00656E2F"/>
    <w:rsid w:val="006619CD"/>
    <w:rsid w:val="006743FC"/>
    <w:rsid w:val="006749A5"/>
    <w:rsid w:val="00674FB6"/>
    <w:rsid w:val="00683362"/>
    <w:rsid w:val="0068589A"/>
    <w:rsid w:val="006904EE"/>
    <w:rsid w:val="006906C0"/>
    <w:rsid w:val="00693B0E"/>
    <w:rsid w:val="0069439A"/>
    <w:rsid w:val="00695DF0"/>
    <w:rsid w:val="006A3A4E"/>
    <w:rsid w:val="006A3E01"/>
    <w:rsid w:val="006A492A"/>
    <w:rsid w:val="006A7659"/>
    <w:rsid w:val="006A770B"/>
    <w:rsid w:val="006D0346"/>
    <w:rsid w:val="006D4E37"/>
    <w:rsid w:val="006D78D1"/>
    <w:rsid w:val="006E0459"/>
    <w:rsid w:val="006E24C0"/>
    <w:rsid w:val="006E62B9"/>
    <w:rsid w:val="006F17E7"/>
    <w:rsid w:val="006F6DF3"/>
    <w:rsid w:val="0070113E"/>
    <w:rsid w:val="00705DC9"/>
    <w:rsid w:val="0071723B"/>
    <w:rsid w:val="007243AF"/>
    <w:rsid w:val="007255A0"/>
    <w:rsid w:val="00726091"/>
    <w:rsid w:val="00726F58"/>
    <w:rsid w:val="007278A2"/>
    <w:rsid w:val="00727BF8"/>
    <w:rsid w:val="007317C7"/>
    <w:rsid w:val="00736F09"/>
    <w:rsid w:val="00737F57"/>
    <w:rsid w:val="00741783"/>
    <w:rsid w:val="00741AE3"/>
    <w:rsid w:val="00744A49"/>
    <w:rsid w:val="007539DB"/>
    <w:rsid w:val="007554F8"/>
    <w:rsid w:val="0075678B"/>
    <w:rsid w:val="0076243F"/>
    <w:rsid w:val="00782BA3"/>
    <w:rsid w:val="00783291"/>
    <w:rsid w:val="00785374"/>
    <w:rsid w:val="00785FE7"/>
    <w:rsid w:val="007916D3"/>
    <w:rsid w:val="0079740E"/>
    <w:rsid w:val="00797A00"/>
    <w:rsid w:val="007A0BE7"/>
    <w:rsid w:val="007A1A6E"/>
    <w:rsid w:val="007B2CC1"/>
    <w:rsid w:val="007B4855"/>
    <w:rsid w:val="007C22CA"/>
    <w:rsid w:val="007D3812"/>
    <w:rsid w:val="007D5AF8"/>
    <w:rsid w:val="007D5EFF"/>
    <w:rsid w:val="007E0A1D"/>
    <w:rsid w:val="007F03D2"/>
    <w:rsid w:val="007F12A0"/>
    <w:rsid w:val="007F28AD"/>
    <w:rsid w:val="007F36F2"/>
    <w:rsid w:val="007F4F63"/>
    <w:rsid w:val="008001C7"/>
    <w:rsid w:val="00800769"/>
    <w:rsid w:val="00801DED"/>
    <w:rsid w:val="00805A30"/>
    <w:rsid w:val="00807C4E"/>
    <w:rsid w:val="00810BDC"/>
    <w:rsid w:val="008142F7"/>
    <w:rsid w:val="00814AD3"/>
    <w:rsid w:val="008173C6"/>
    <w:rsid w:val="00817FB9"/>
    <w:rsid w:val="008214CD"/>
    <w:rsid w:val="00824DD2"/>
    <w:rsid w:val="0082797C"/>
    <w:rsid w:val="00830C47"/>
    <w:rsid w:val="008326E9"/>
    <w:rsid w:val="00834017"/>
    <w:rsid w:val="00834DBC"/>
    <w:rsid w:val="008355D4"/>
    <w:rsid w:val="00837F45"/>
    <w:rsid w:val="0084125B"/>
    <w:rsid w:val="00846C1D"/>
    <w:rsid w:val="0084708B"/>
    <w:rsid w:val="00850433"/>
    <w:rsid w:val="00851D8B"/>
    <w:rsid w:val="00851EC3"/>
    <w:rsid w:val="00860DA4"/>
    <w:rsid w:val="00874EB1"/>
    <w:rsid w:val="0087625B"/>
    <w:rsid w:val="0087630E"/>
    <w:rsid w:val="008859D2"/>
    <w:rsid w:val="00886C91"/>
    <w:rsid w:val="00887A39"/>
    <w:rsid w:val="00893ACF"/>
    <w:rsid w:val="00894BA0"/>
    <w:rsid w:val="00897222"/>
    <w:rsid w:val="008A22B5"/>
    <w:rsid w:val="008A3641"/>
    <w:rsid w:val="008A67D7"/>
    <w:rsid w:val="008A787F"/>
    <w:rsid w:val="008B5E8A"/>
    <w:rsid w:val="008B6D8E"/>
    <w:rsid w:val="008C13DC"/>
    <w:rsid w:val="008C279F"/>
    <w:rsid w:val="008C6F1F"/>
    <w:rsid w:val="008D0C36"/>
    <w:rsid w:val="008D4AA3"/>
    <w:rsid w:val="008F0D77"/>
    <w:rsid w:val="008F1AA3"/>
    <w:rsid w:val="008F30B5"/>
    <w:rsid w:val="008F54B1"/>
    <w:rsid w:val="00902027"/>
    <w:rsid w:val="009020A6"/>
    <w:rsid w:val="00905B1B"/>
    <w:rsid w:val="00905DF3"/>
    <w:rsid w:val="00906441"/>
    <w:rsid w:val="00910CA4"/>
    <w:rsid w:val="00911272"/>
    <w:rsid w:val="00911384"/>
    <w:rsid w:val="00912D66"/>
    <w:rsid w:val="00914FD9"/>
    <w:rsid w:val="0091727C"/>
    <w:rsid w:val="00921380"/>
    <w:rsid w:val="00925382"/>
    <w:rsid w:val="00930AA0"/>
    <w:rsid w:val="009367DA"/>
    <w:rsid w:val="00944712"/>
    <w:rsid w:val="00945896"/>
    <w:rsid w:val="00947519"/>
    <w:rsid w:val="00951C19"/>
    <w:rsid w:val="009527EF"/>
    <w:rsid w:val="00955464"/>
    <w:rsid w:val="009563F3"/>
    <w:rsid w:val="0095649C"/>
    <w:rsid w:val="00960968"/>
    <w:rsid w:val="00961B75"/>
    <w:rsid w:val="009622F2"/>
    <w:rsid w:val="009630BA"/>
    <w:rsid w:val="00963BB6"/>
    <w:rsid w:val="00966A36"/>
    <w:rsid w:val="0096737F"/>
    <w:rsid w:val="009765C8"/>
    <w:rsid w:val="00982005"/>
    <w:rsid w:val="00983C15"/>
    <w:rsid w:val="00986022"/>
    <w:rsid w:val="00990C43"/>
    <w:rsid w:val="00995269"/>
    <w:rsid w:val="009959B2"/>
    <w:rsid w:val="009A2411"/>
    <w:rsid w:val="009A70F4"/>
    <w:rsid w:val="009B1ADF"/>
    <w:rsid w:val="009B3241"/>
    <w:rsid w:val="009B3A61"/>
    <w:rsid w:val="009B4B14"/>
    <w:rsid w:val="009B5DFA"/>
    <w:rsid w:val="009C1C16"/>
    <w:rsid w:val="009C1D90"/>
    <w:rsid w:val="009C6EC4"/>
    <w:rsid w:val="009D591A"/>
    <w:rsid w:val="009E357A"/>
    <w:rsid w:val="009F3409"/>
    <w:rsid w:val="009F44A5"/>
    <w:rsid w:val="00A03950"/>
    <w:rsid w:val="00A03FBC"/>
    <w:rsid w:val="00A04901"/>
    <w:rsid w:val="00A04E49"/>
    <w:rsid w:val="00A06078"/>
    <w:rsid w:val="00A12933"/>
    <w:rsid w:val="00A23FC4"/>
    <w:rsid w:val="00A26425"/>
    <w:rsid w:val="00A2789C"/>
    <w:rsid w:val="00A3027A"/>
    <w:rsid w:val="00A346C1"/>
    <w:rsid w:val="00A35437"/>
    <w:rsid w:val="00A35FB0"/>
    <w:rsid w:val="00A40134"/>
    <w:rsid w:val="00A43BF8"/>
    <w:rsid w:val="00A43D7D"/>
    <w:rsid w:val="00A50A3B"/>
    <w:rsid w:val="00A524B3"/>
    <w:rsid w:val="00A5573E"/>
    <w:rsid w:val="00A607D2"/>
    <w:rsid w:val="00A623B1"/>
    <w:rsid w:val="00A64A80"/>
    <w:rsid w:val="00A667E5"/>
    <w:rsid w:val="00A719D3"/>
    <w:rsid w:val="00A72314"/>
    <w:rsid w:val="00A72F81"/>
    <w:rsid w:val="00A74C9A"/>
    <w:rsid w:val="00A74E60"/>
    <w:rsid w:val="00A7551B"/>
    <w:rsid w:val="00A801C5"/>
    <w:rsid w:val="00A81EAC"/>
    <w:rsid w:val="00A84A3B"/>
    <w:rsid w:val="00A866E3"/>
    <w:rsid w:val="00A9363C"/>
    <w:rsid w:val="00A96FE2"/>
    <w:rsid w:val="00A96FE7"/>
    <w:rsid w:val="00A9720D"/>
    <w:rsid w:val="00AB0BB6"/>
    <w:rsid w:val="00AB14A7"/>
    <w:rsid w:val="00AB15FC"/>
    <w:rsid w:val="00AB438B"/>
    <w:rsid w:val="00AC3469"/>
    <w:rsid w:val="00AC3B93"/>
    <w:rsid w:val="00AC6D0A"/>
    <w:rsid w:val="00AD060F"/>
    <w:rsid w:val="00AD06FC"/>
    <w:rsid w:val="00AD66B2"/>
    <w:rsid w:val="00AE01C1"/>
    <w:rsid w:val="00AE549E"/>
    <w:rsid w:val="00AE791E"/>
    <w:rsid w:val="00AF0062"/>
    <w:rsid w:val="00AF40D6"/>
    <w:rsid w:val="00AF564D"/>
    <w:rsid w:val="00AF7125"/>
    <w:rsid w:val="00B01877"/>
    <w:rsid w:val="00B044AA"/>
    <w:rsid w:val="00B06AE2"/>
    <w:rsid w:val="00B11E70"/>
    <w:rsid w:val="00B22134"/>
    <w:rsid w:val="00B27AC0"/>
    <w:rsid w:val="00B354F7"/>
    <w:rsid w:val="00B4007B"/>
    <w:rsid w:val="00B421F3"/>
    <w:rsid w:val="00B43162"/>
    <w:rsid w:val="00B443FA"/>
    <w:rsid w:val="00B4517F"/>
    <w:rsid w:val="00B45D24"/>
    <w:rsid w:val="00B503CC"/>
    <w:rsid w:val="00B52DDF"/>
    <w:rsid w:val="00B548A7"/>
    <w:rsid w:val="00B55C63"/>
    <w:rsid w:val="00B565EB"/>
    <w:rsid w:val="00B60CE1"/>
    <w:rsid w:val="00B63331"/>
    <w:rsid w:val="00B639AC"/>
    <w:rsid w:val="00B63B10"/>
    <w:rsid w:val="00B63E17"/>
    <w:rsid w:val="00B66F84"/>
    <w:rsid w:val="00B835F0"/>
    <w:rsid w:val="00B8538C"/>
    <w:rsid w:val="00B86581"/>
    <w:rsid w:val="00B9047B"/>
    <w:rsid w:val="00B91E8E"/>
    <w:rsid w:val="00B92A9A"/>
    <w:rsid w:val="00B92FEB"/>
    <w:rsid w:val="00B9701D"/>
    <w:rsid w:val="00BA0EE5"/>
    <w:rsid w:val="00BC12B7"/>
    <w:rsid w:val="00BC2751"/>
    <w:rsid w:val="00BC5E47"/>
    <w:rsid w:val="00BC672A"/>
    <w:rsid w:val="00BD1389"/>
    <w:rsid w:val="00BD2C5D"/>
    <w:rsid w:val="00BD3B14"/>
    <w:rsid w:val="00BE3933"/>
    <w:rsid w:val="00BF17D7"/>
    <w:rsid w:val="00BF3096"/>
    <w:rsid w:val="00BF33D1"/>
    <w:rsid w:val="00BF4327"/>
    <w:rsid w:val="00BF4CB7"/>
    <w:rsid w:val="00BF7A6D"/>
    <w:rsid w:val="00C020A1"/>
    <w:rsid w:val="00C03726"/>
    <w:rsid w:val="00C06707"/>
    <w:rsid w:val="00C11942"/>
    <w:rsid w:val="00C12D58"/>
    <w:rsid w:val="00C14301"/>
    <w:rsid w:val="00C16D9C"/>
    <w:rsid w:val="00C22CED"/>
    <w:rsid w:val="00C25A02"/>
    <w:rsid w:val="00C26AE0"/>
    <w:rsid w:val="00C367D9"/>
    <w:rsid w:val="00C374FB"/>
    <w:rsid w:val="00C41A96"/>
    <w:rsid w:val="00C4234A"/>
    <w:rsid w:val="00C529C2"/>
    <w:rsid w:val="00C55517"/>
    <w:rsid w:val="00C61A63"/>
    <w:rsid w:val="00C639FA"/>
    <w:rsid w:val="00C70C12"/>
    <w:rsid w:val="00C803BF"/>
    <w:rsid w:val="00C94011"/>
    <w:rsid w:val="00C945D2"/>
    <w:rsid w:val="00C96E34"/>
    <w:rsid w:val="00CA3633"/>
    <w:rsid w:val="00CA36F8"/>
    <w:rsid w:val="00CA7E7A"/>
    <w:rsid w:val="00CB2E21"/>
    <w:rsid w:val="00CB4D59"/>
    <w:rsid w:val="00CB6E90"/>
    <w:rsid w:val="00CC3EED"/>
    <w:rsid w:val="00CC64F3"/>
    <w:rsid w:val="00CC7263"/>
    <w:rsid w:val="00CD0DEB"/>
    <w:rsid w:val="00CD383F"/>
    <w:rsid w:val="00CD4B4B"/>
    <w:rsid w:val="00CE17F4"/>
    <w:rsid w:val="00CE20EA"/>
    <w:rsid w:val="00CE62AE"/>
    <w:rsid w:val="00CF661C"/>
    <w:rsid w:val="00D06D0B"/>
    <w:rsid w:val="00D1146A"/>
    <w:rsid w:val="00D1538B"/>
    <w:rsid w:val="00D221FA"/>
    <w:rsid w:val="00D305CE"/>
    <w:rsid w:val="00D3085F"/>
    <w:rsid w:val="00D31450"/>
    <w:rsid w:val="00D34363"/>
    <w:rsid w:val="00D35B4C"/>
    <w:rsid w:val="00D35E38"/>
    <w:rsid w:val="00D42669"/>
    <w:rsid w:val="00D5147E"/>
    <w:rsid w:val="00D54924"/>
    <w:rsid w:val="00D57A1F"/>
    <w:rsid w:val="00D60C27"/>
    <w:rsid w:val="00D63386"/>
    <w:rsid w:val="00D6487A"/>
    <w:rsid w:val="00D64BBD"/>
    <w:rsid w:val="00D75A14"/>
    <w:rsid w:val="00D8514F"/>
    <w:rsid w:val="00D910AE"/>
    <w:rsid w:val="00D9165B"/>
    <w:rsid w:val="00DA0C6F"/>
    <w:rsid w:val="00DA1A92"/>
    <w:rsid w:val="00DA695F"/>
    <w:rsid w:val="00DA75C0"/>
    <w:rsid w:val="00DB1EE3"/>
    <w:rsid w:val="00DB5B11"/>
    <w:rsid w:val="00DC5F61"/>
    <w:rsid w:val="00DC6A83"/>
    <w:rsid w:val="00DD14EF"/>
    <w:rsid w:val="00DD39D3"/>
    <w:rsid w:val="00DE2FAE"/>
    <w:rsid w:val="00DE77AF"/>
    <w:rsid w:val="00E0313B"/>
    <w:rsid w:val="00E04B13"/>
    <w:rsid w:val="00E067FF"/>
    <w:rsid w:val="00E07796"/>
    <w:rsid w:val="00E10A28"/>
    <w:rsid w:val="00E1427E"/>
    <w:rsid w:val="00E15E09"/>
    <w:rsid w:val="00E20D87"/>
    <w:rsid w:val="00E21F82"/>
    <w:rsid w:val="00E22924"/>
    <w:rsid w:val="00E2554D"/>
    <w:rsid w:val="00E26055"/>
    <w:rsid w:val="00E26D9D"/>
    <w:rsid w:val="00E279A6"/>
    <w:rsid w:val="00E27C78"/>
    <w:rsid w:val="00E306A3"/>
    <w:rsid w:val="00E30C6F"/>
    <w:rsid w:val="00E35717"/>
    <w:rsid w:val="00E37E7B"/>
    <w:rsid w:val="00E42E01"/>
    <w:rsid w:val="00E44F24"/>
    <w:rsid w:val="00E47FC8"/>
    <w:rsid w:val="00E573D4"/>
    <w:rsid w:val="00E57A86"/>
    <w:rsid w:val="00E62D41"/>
    <w:rsid w:val="00E635E8"/>
    <w:rsid w:val="00E76134"/>
    <w:rsid w:val="00E843D8"/>
    <w:rsid w:val="00E8490A"/>
    <w:rsid w:val="00E852D8"/>
    <w:rsid w:val="00E853BE"/>
    <w:rsid w:val="00E86FB8"/>
    <w:rsid w:val="00E9152E"/>
    <w:rsid w:val="00E919E6"/>
    <w:rsid w:val="00E93896"/>
    <w:rsid w:val="00E95AF2"/>
    <w:rsid w:val="00E96BA5"/>
    <w:rsid w:val="00EA19F6"/>
    <w:rsid w:val="00EA5EBE"/>
    <w:rsid w:val="00EA78A9"/>
    <w:rsid w:val="00EB26DD"/>
    <w:rsid w:val="00EB39F2"/>
    <w:rsid w:val="00EB4290"/>
    <w:rsid w:val="00EB7118"/>
    <w:rsid w:val="00EB7B4D"/>
    <w:rsid w:val="00EC0090"/>
    <w:rsid w:val="00EC2768"/>
    <w:rsid w:val="00EC38BD"/>
    <w:rsid w:val="00ED1182"/>
    <w:rsid w:val="00ED1683"/>
    <w:rsid w:val="00ED196F"/>
    <w:rsid w:val="00ED3285"/>
    <w:rsid w:val="00ED551C"/>
    <w:rsid w:val="00ED602E"/>
    <w:rsid w:val="00EE0A4D"/>
    <w:rsid w:val="00EE0E29"/>
    <w:rsid w:val="00EE158B"/>
    <w:rsid w:val="00EE62E3"/>
    <w:rsid w:val="00EE6A72"/>
    <w:rsid w:val="00EE73DF"/>
    <w:rsid w:val="00EF19B1"/>
    <w:rsid w:val="00EF33CB"/>
    <w:rsid w:val="00EF4E22"/>
    <w:rsid w:val="00EF59FE"/>
    <w:rsid w:val="00F00E15"/>
    <w:rsid w:val="00F050AA"/>
    <w:rsid w:val="00F11EC8"/>
    <w:rsid w:val="00F12408"/>
    <w:rsid w:val="00F1391E"/>
    <w:rsid w:val="00F14025"/>
    <w:rsid w:val="00F173F9"/>
    <w:rsid w:val="00F17552"/>
    <w:rsid w:val="00F21A4A"/>
    <w:rsid w:val="00F2272E"/>
    <w:rsid w:val="00F2667C"/>
    <w:rsid w:val="00F26DA8"/>
    <w:rsid w:val="00F271D8"/>
    <w:rsid w:val="00F315C9"/>
    <w:rsid w:val="00F42D3F"/>
    <w:rsid w:val="00F4390C"/>
    <w:rsid w:val="00F47583"/>
    <w:rsid w:val="00F47BBA"/>
    <w:rsid w:val="00F5186D"/>
    <w:rsid w:val="00F627C3"/>
    <w:rsid w:val="00F63258"/>
    <w:rsid w:val="00F713A0"/>
    <w:rsid w:val="00F75005"/>
    <w:rsid w:val="00F82D87"/>
    <w:rsid w:val="00F86BCA"/>
    <w:rsid w:val="00FA4073"/>
    <w:rsid w:val="00FB156F"/>
    <w:rsid w:val="00FB4B79"/>
    <w:rsid w:val="00FC1B75"/>
    <w:rsid w:val="00FC30A0"/>
    <w:rsid w:val="00FC3ADD"/>
    <w:rsid w:val="00FC3F63"/>
    <w:rsid w:val="00FC4619"/>
    <w:rsid w:val="00FC6BED"/>
    <w:rsid w:val="00FC785E"/>
    <w:rsid w:val="00FD09D1"/>
    <w:rsid w:val="00FD1DA1"/>
    <w:rsid w:val="00FE1800"/>
    <w:rsid w:val="00FE2DE4"/>
    <w:rsid w:val="00FE370B"/>
    <w:rsid w:val="00FE3CD2"/>
    <w:rsid w:val="00FE6664"/>
    <w:rsid w:val="00FF16D1"/>
    <w:rsid w:val="00FF2FF8"/>
    <w:rsid w:val="00FF60F6"/>
    <w:rsid w:val="00FF6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ACE4C"/>
  <w15:chartTrackingRefBased/>
  <w15:docId w15:val="{D39D8EFA-F55E-4449-9FDB-01A4A827B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semiHidden="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iPriority="0" w:qFormat="1"/>
    <w:lsdException w:name="footnote text" w:semiHidden="1"/>
    <w:lsdException w:name="annotation text" w:semiHidden="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密-正文"/>
    <w:qFormat/>
    <w:rsid w:val="00AC6D0A"/>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rPr>
  </w:style>
  <w:style w:type="paragraph" w:styleId="1">
    <w:name w:val="heading 1"/>
    <w:aliases w:val="密-标题 1"/>
    <w:next w:val="a0"/>
    <w:link w:val="10"/>
    <w:autoRedefine/>
    <w:uiPriority w:val="9"/>
    <w:qFormat/>
    <w:rsid w:val="00AF7125"/>
    <w:pPr>
      <w:keepNext/>
      <w:numPr>
        <w:numId w:val="40"/>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styleId="2">
    <w:name w:val="heading 2"/>
    <w:aliases w:val="密-标题 2"/>
    <w:next w:val="a0"/>
    <w:link w:val="20"/>
    <w:autoRedefine/>
    <w:uiPriority w:val="9"/>
    <w:qFormat/>
    <w:rsid w:val="00AF7125"/>
    <w:pPr>
      <w:keepNext/>
      <w:numPr>
        <w:ilvl w:val="1"/>
        <w:numId w:val="40"/>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styleId="3">
    <w:name w:val="heading 3"/>
    <w:aliases w:val="密-标题 3"/>
    <w:next w:val="a0"/>
    <w:link w:val="30"/>
    <w:autoRedefine/>
    <w:uiPriority w:val="9"/>
    <w:qFormat/>
    <w:rsid w:val="00EE62E3"/>
    <w:pPr>
      <w:keepNext/>
      <w:numPr>
        <w:ilvl w:val="2"/>
        <w:numId w:val="40"/>
      </w:numPr>
      <w:adjustRightInd w:val="0"/>
      <w:snapToGrid w:val="0"/>
      <w:spacing w:beforeLines="100" w:before="240" w:afterLines="100" w:after="240"/>
      <w:outlineLvl w:val="2"/>
    </w:pPr>
    <w:rPr>
      <w:rFonts w:ascii="仿宋" w:eastAsia="仿宋" w:hAnsi="仿宋"/>
      <w:b/>
      <w:snapToGrid w:val="0"/>
      <w:sz w:val="28"/>
      <w:szCs w:val="32"/>
    </w:rPr>
  </w:style>
  <w:style w:type="paragraph" w:styleId="4">
    <w:name w:val="heading 4"/>
    <w:basedOn w:val="a0"/>
    <w:next w:val="a0"/>
    <w:link w:val="40"/>
    <w:uiPriority w:val="9"/>
    <w:rsid w:val="00737F57"/>
    <w:pPr>
      <w:keepNext/>
      <w:keepLines/>
      <w:numPr>
        <w:ilvl w:val="3"/>
        <w:numId w:val="40"/>
      </w:numPr>
      <w:spacing w:before="280" w:after="290" w:line="376" w:lineRule="auto"/>
      <w:ind w:firstLineChars="0"/>
      <w:outlineLvl w:val="3"/>
    </w:pPr>
    <w:rPr>
      <w:rFonts w:asciiTheme="majorHAnsi" w:eastAsiaTheme="majorEastAsia" w:hAnsiTheme="majorHAnsi" w:cstheme="majorBidi"/>
      <w:b/>
      <w:bCs/>
      <w:szCs w:val="28"/>
    </w:rPr>
  </w:style>
  <w:style w:type="paragraph" w:styleId="5">
    <w:name w:val="heading 5"/>
    <w:basedOn w:val="a0"/>
    <w:next w:val="a0"/>
    <w:link w:val="50"/>
    <w:uiPriority w:val="9"/>
    <w:rsid w:val="00737F57"/>
    <w:pPr>
      <w:keepNext/>
      <w:keepLines/>
      <w:numPr>
        <w:ilvl w:val="4"/>
        <w:numId w:val="40"/>
      </w:numPr>
      <w:spacing w:before="280" w:after="290" w:line="376" w:lineRule="auto"/>
      <w:ind w:firstLineChars="0"/>
      <w:outlineLvl w:val="4"/>
    </w:pPr>
    <w:rPr>
      <w:b/>
      <w:bCs/>
      <w:szCs w:val="28"/>
    </w:rPr>
  </w:style>
  <w:style w:type="paragraph" w:styleId="6">
    <w:name w:val="heading 6"/>
    <w:basedOn w:val="a0"/>
    <w:next w:val="a0"/>
    <w:link w:val="60"/>
    <w:uiPriority w:val="9"/>
    <w:rsid w:val="00737F57"/>
    <w:pPr>
      <w:keepNext/>
      <w:keepLines/>
      <w:numPr>
        <w:ilvl w:val="5"/>
        <w:numId w:val="40"/>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qFormat/>
    <w:rsid w:val="00737F57"/>
    <w:pPr>
      <w:keepNext/>
      <w:keepLines/>
      <w:numPr>
        <w:ilvl w:val="6"/>
        <w:numId w:val="40"/>
      </w:numPr>
      <w:spacing w:before="240" w:after="64" w:line="320" w:lineRule="auto"/>
      <w:ind w:firstLineChars="0"/>
      <w:outlineLvl w:val="6"/>
    </w:pPr>
    <w:rPr>
      <w:b/>
      <w:bCs/>
      <w:sz w:val="24"/>
      <w:szCs w:val="24"/>
    </w:rPr>
  </w:style>
  <w:style w:type="paragraph" w:styleId="8">
    <w:name w:val="heading 8"/>
    <w:basedOn w:val="a0"/>
    <w:next w:val="a0"/>
    <w:link w:val="80"/>
    <w:uiPriority w:val="9"/>
    <w:semiHidden/>
    <w:qFormat/>
    <w:rsid w:val="00737F57"/>
    <w:pPr>
      <w:keepNext/>
      <w:keepLines/>
      <w:numPr>
        <w:ilvl w:val="7"/>
        <w:numId w:val="40"/>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qFormat/>
    <w:rsid w:val="00737F57"/>
    <w:pPr>
      <w:keepNext/>
      <w:keepLines/>
      <w:numPr>
        <w:ilvl w:val="8"/>
        <w:numId w:val="40"/>
      </w:numPr>
      <w:spacing w:before="240" w:after="64" w:line="320" w:lineRule="auto"/>
      <w:ind w:firstLineChars="0"/>
      <w:outlineLvl w:val="8"/>
    </w:pPr>
    <w:rPr>
      <w:rFonts w:asciiTheme="majorHAnsi" w:eastAsiaTheme="majorEastAsia" w:hAnsiTheme="majorHAnsi" w:cstheme="majorBidi"/>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aliases w:val="密-标题 2 字符"/>
    <w:basedOn w:val="a1"/>
    <w:link w:val="2"/>
    <w:uiPriority w:val="9"/>
    <w:qFormat/>
    <w:rsid w:val="00AF7125"/>
    <w:rPr>
      <w:rFonts w:ascii="楷体" w:eastAsia="楷体" w:hAnsi="仿宋"/>
      <w:b/>
      <w:snapToGrid w:val="0"/>
      <w:sz w:val="30"/>
      <w:szCs w:val="32"/>
    </w:rPr>
  </w:style>
  <w:style w:type="paragraph" w:styleId="a4">
    <w:name w:val="Intense Quote"/>
    <w:basedOn w:val="a0"/>
    <w:next w:val="a0"/>
    <w:link w:val="a5"/>
    <w:uiPriority w:val="30"/>
    <w:semiHidden/>
    <w:rsid w:val="00D6487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5">
    <w:name w:val="明显引用 字符"/>
    <w:basedOn w:val="a1"/>
    <w:link w:val="a4"/>
    <w:uiPriority w:val="30"/>
    <w:semiHidden/>
    <w:rsid w:val="0030520E"/>
    <w:rPr>
      <w:rFonts w:ascii="仿宋" w:eastAsia="仿宋"/>
      <w:i/>
      <w:iCs/>
      <w:snapToGrid w:val="0"/>
      <w:color w:val="4472C4" w:themeColor="accent1"/>
      <w:sz w:val="24"/>
    </w:rPr>
  </w:style>
  <w:style w:type="paragraph" w:styleId="a6">
    <w:name w:val="No Spacing"/>
    <w:link w:val="a7"/>
    <w:uiPriority w:val="1"/>
    <w:semiHidden/>
    <w:qFormat/>
    <w:rsid w:val="006F6DF3"/>
    <w:rPr>
      <w:kern w:val="0"/>
      <w:sz w:val="22"/>
      <w:szCs w:val="22"/>
    </w:rPr>
  </w:style>
  <w:style w:type="character" w:customStyle="1" w:styleId="30">
    <w:name w:val="标题 3 字符"/>
    <w:aliases w:val="密-标题 3 字符"/>
    <w:basedOn w:val="a1"/>
    <w:link w:val="3"/>
    <w:uiPriority w:val="9"/>
    <w:rsid w:val="00EE62E3"/>
    <w:rPr>
      <w:rFonts w:ascii="仿宋" w:eastAsia="仿宋" w:hAnsi="仿宋"/>
      <w:b/>
      <w:snapToGrid w:val="0"/>
      <w:sz w:val="28"/>
      <w:szCs w:val="32"/>
    </w:rPr>
  </w:style>
  <w:style w:type="character" w:customStyle="1" w:styleId="a7">
    <w:name w:val="无间隔 字符"/>
    <w:basedOn w:val="a1"/>
    <w:link w:val="a6"/>
    <w:uiPriority w:val="1"/>
    <w:semiHidden/>
    <w:rsid w:val="0030520E"/>
    <w:rPr>
      <w:kern w:val="0"/>
      <w:sz w:val="22"/>
      <w:szCs w:val="22"/>
    </w:rPr>
  </w:style>
  <w:style w:type="character" w:customStyle="1" w:styleId="10">
    <w:name w:val="标题 1 字符"/>
    <w:aliases w:val="密-标题 1 字符"/>
    <w:basedOn w:val="a1"/>
    <w:link w:val="1"/>
    <w:uiPriority w:val="9"/>
    <w:qFormat/>
    <w:rsid w:val="00AF7125"/>
    <w:rPr>
      <w:rFonts w:ascii="黑体" w:eastAsia="黑体" w:hAnsi="仿宋"/>
      <w:b/>
      <w:bCs/>
      <w:snapToGrid w:val="0"/>
      <w:sz w:val="32"/>
      <w:szCs w:val="32"/>
    </w:rPr>
  </w:style>
  <w:style w:type="paragraph" w:styleId="a8">
    <w:name w:val="header"/>
    <w:basedOn w:val="-"/>
    <w:link w:val="a9"/>
    <w:uiPriority w:val="99"/>
    <w:rsid w:val="002071A2"/>
    <w:pPr>
      <w:pBdr>
        <w:bottom w:val="single" w:sz="6" w:space="1" w:color="auto"/>
      </w:pBdr>
      <w:tabs>
        <w:tab w:val="center" w:pos="4153"/>
        <w:tab w:val="right" w:pos="8306"/>
      </w:tabs>
      <w:spacing w:line="240" w:lineRule="auto"/>
      <w:jc w:val="center"/>
    </w:pPr>
    <w:rPr>
      <w:sz w:val="18"/>
      <w:szCs w:val="18"/>
    </w:rPr>
  </w:style>
  <w:style w:type="character" w:customStyle="1" w:styleId="a9">
    <w:name w:val="页眉 字符"/>
    <w:basedOn w:val="a1"/>
    <w:link w:val="a8"/>
    <w:uiPriority w:val="99"/>
    <w:rsid w:val="002071A2"/>
    <w:rPr>
      <w:rFonts w:ascii="Times New Roman" w:eastAsia="仿宋" w:hAnsi="Times New Roman"/>
      <w:snapToGrid w:val="0"/>
      <w:sz w:val="18"/>
      <w:szCs w:val="18"/>
    </w:rPr>
  </w:style>
  <w:style w:type="paragraph" w:customStyle="1" w:styleId="aa">
    <w:name w:val="特殊章节标题"/>
    <w:basedOn w:val="1"/>
    <w:next w:val="a0"/>
    <w:link w:val="ab"/>
    <w:autoRedefine/>
    <w:qFormat/>
    <w:rsid w:val="00FC4619"/>
    <w:pPr>
      <w:numPr>
        <w:numId w:val="0"/>
      </w:numPr>
      <w:jc w:val="center"/>
    </w:pPr>
    <w:rPr>
      <w:sz w:val="36"/>
      <w:szCs w:val="36"/>
    </w:rPr>
  </w:style>
  <w:style w:type="paragraph" w:styleId="ac">
    <w:name w:val="List Paragraph"/>
    <w:aliases w:val="List,符号列表,列出段落2,编号,一级项目编号,列出段落4,正文段落1,1、,3+级标题,Bullet List,FooterText,numbered,List Paragraph1,Paragraphe de liste1,lp1,1.2.3标题,表格段落,项目符号,段落列项目,列表格式,Colorful List Accent 1,符号1.1（天云科技）,列出段落-正文,段落样式,stc标题4,正文1级小标题,编号1),列出段落41,序号"/>
    <w:basedOn w:val="a0"/>
    <w:link w:val="ad"/>
    <w:uiPriority w:val="34"/>
    <w:qFormat/>
    <w:rsid w:val="00042B29"/>
    <w:pPr>
      <w:ind w:firstLine="420"/>
    </w:pPr>
  </w:style>
  <w:style w:type="character" w:customStyle="1" w:styleId="ab">
    <w:name w:val="特殊章节标题 字符"/>
    <w:basedOn w:val="10"/>
    <w:link w:val="aa"/>
    <w:rsid w:val="00FC4619"/>
    <w:rPr>
      <w:rFonts w:ascii="黑体" w:eastAsia="黑体" w:hAnsi="仿宋"/>
      <w:b/>
      <w:bCs/>
      <w:snapToGrid w:val="0"/>
      <w:sz w:val="36"/>
      <w:szCs w:val="36"/>
    </w:rPr>
  </w:style>
  <w:style w:type="paragraph" w:customStyle="1" w:styleId="-">
    <w:name w:val="密-无缩进正文"/>
    <w:basedOn w:val="a0"/>
    <w:link w:val="-0"/>
    <w:qFormat/>
    <w:rsid w:val="00F173F9"/>
    <w:pPr>
      <w:ind w:firstLineChars="0" w:firstLine="0"/>
    </w:pPr>
  </w:style>
  <w:style w:type="paragraph" w:styleId="11">
    <w:name w:val="toc 1"/>
    <w:basedOn w:val="a0"/>
    <w:next w:val="a0"/>
    <w:autoRedefine/>
    <w:uiPriority w:val="39"/>
    <w:rsid w:val="00860DA4"/>
    <w:pPr>
      <w:tabs>
        <w:tab w:val="right" w:leader="middleDot" w:pos="9060"/>
      </w:tabs>
      <w:spacing w:before="120" w:after="120" w:line="240" w:lineRule="auto"/>
      <w:ind w:leftChars="100" w:left="280" w:rightChars="100" w:right="280" w:firstLineChars="100" w:firstLine="240"/>
      <w:jc w:val="left"/>
    </w:pPr>
    <w:rPr>
      <w:rFonts w:asciiTheme="minorHAnsi"/>
      <w:bCs/>
      <w:caps/>
      <w:szCs w:val="20"/>
    </w:rPr>
  </w:style>
  <w:style w:type="character" w:customStyle="1" w:styleId="Mention1">
    <w:name w:val="Mention1"/>
    <w:basedOn w:val="a1"/>
    <w:uiPriority w:val="99"/>
    <w:semiHidden/>
    <w:rsid w:val="00BF4CB7"/>
    <w:rPr>
      <w:color w:val="2B579A"/>
      <w:shd w:val="clear" w:color="auto" w:fill="E1DFDD"/>
    </w:rPr>
  </w:style>
  <w:style w:type="character" w:customStyle="1" w:styleId="-0">
    <w:name w:val="密-无缩进正文 字符"/>
    <w:basedOn w:val="a1"/>
    <w:link w:val="-"/>
    <w:rsid w:val="00F173F9"/>
    <w:rPr>
      <w:rFonts w:ascii="仿宋" w:eastAsia="仿宋"/>
      <w:snapToGrid w:val="0"/>
      <w:sz w:val="24"/>
    </w:rPr>
  </w:style>
  <w:style w:type="paragraph" w:styleId="ae">
    <w:name w:val="Title"/>
    <w:aliases w:val="密-封面标题"/>
    <w:next w:val="a0"/>
    <w:link w:val="af"/>
    <w:autoRedefine/>
    <w:uiPriority w:val="10"/>
    <w:qFormat/>
    <w:rsid w:val="00AF40D6"/>
    <w:pPr>
      <w:widowControl w:val="0"/>
      <w:autoSpaceDE w:val="0"/>
      <w:autoSpaceDN w:val="0"/>
      <w:adjustRightInd w:val="0"/>
      <w:snapToGrid w:val="0"/>
      <w:spacing w:line="360" w:lineRule="auto"/>
      <w:jc w:val="center"/>
    </w:pPr>
    <w:rPr>
      <w:rFonts w:ascii="宋体" w:eastAsia="宋体"/>
      <w:b/>
      <w:snapToGrid w:val="0"/>
      <w:sz w:val="52"/>
      <w:szCs w:val="44"/>
    </w:rPr>
  </w:style>
  <w:style w:type="paragraph" w:styleId="af0">
    <w:name w:val="Body Text"/>
    <w:basedOn w:val="a0"/>
    <w:link w:val="af1"/>
    <w:uiPriority w:val="99"/>
    <w:qFormat/>
    <w:rsid w:val="00C14301"/>
    <w:pPr>
      <w:spacing w:after="120"/>
    </w:pPr>
  </w:style>
  <w:style w:type="character" w:customStyle="1" w:styleId="af1">
    <w:name w:val="正文文本 字符"/>
    <w:basedOn w:val="a1"/>
    <w:link w:val="af0"/>
    <w:uiPriority w:val="99"/>
    <w:qFormat/>
    <w:rsid w:val="0030520E"/>
    <w:rPr>
      <w:rFonts w:ascii="仿宋" w:eastAsia="仿宋"/>
      <w:snapToGrid w:val="0"/>
      <w:sz w:val="24"/>
    </w:rPr>
  </w:style>
  <w:style w:type="paragraph" w:customStyle="1" w:styleId="-1">
    <w:name w:val="密-封面正文"/>
    <w:link w:val="-2"/>
    <w:autoRedefine/>
    <w:uiPriority w:val="2"/>
    <w:qFormat/>
    <w:rsid w:val="00860DA4"/>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af">
    <w:name w:val="标题 字符"/>
    <w:aliases w:val="密-封面标题 字符"/>
    <w:basedOn w:val="a1"/>
    <w:link w:val="ae"/>
    <w:uiPriority w:val="10"/>
    <w:rsid w:val="00AF40D6"/>
    <w:rPr>
      <w:rFonts w:ascii="宋体" w:eastAsia="宋体"/>
      <w:b/>
      <w:snapToGrid w:val="0"/>
      <w:sz w:val="52"/>
      <w:szCs w:val="44"/>
    </w:rPr>
  </w:style>
  <w:style w:type="character" w:customStyle="1" w:styleId="-2">
    <w:name w:val="密-封面正文 字符"/>
    <w:basedOn w:val="a1"/>
    <w:link w:val="-1"/>
    <w:uiPriority w:val="2"/>
    <w:rsid w:val="00860DA4"/>
    <w:rPr>
      <w:rFonts w:ascii="Times New Roman" w:eastAsia="宋体" w:hAnsi="Times New Roman"/>
      <w:b/>
      <w:snapToGrid w:val="0"/>
      <w:sz w:val="36"/>
      <w:szCs w:val="28"/>
    </w:rPr>
  </w:style>
  <w:style w:type="paragraph" w:styleId="21">
    <w:name w:val="toc 2"/>
    <w:basedOn w:val="a0"/>
    <w:next w:val="a0"/>
    <w:autoRedefine/>
    <w:uiPriority w:val="39"/>
    <w:rsid w:val="000047FC"/>
    <w:pPr>
      <w:ind w:leftChars="100" w:left="100" w:rightChars="100" w:right="100"/>
      <w:jc w:val="left"/>
    </w:pPr>
    <w:rPr>
      <w:rFonts w:asciiTheme="minorHAnsi"/>
      <w:smallCaps/>
      <w:szCs w:val="20"/>
    </w:rPr>
  </w:style>
  <w:style w:type="character" w:styleId="af2">
    <w:name w:val="Hyperlink"/>
    <w:basedOn w:val="a1"/>
    <w:uiPriority w:val="99"/>
    <w:unhideWhenUsed/>
    <w:rsid w:val="006378B2"/>
    <w:rPr>
      <w:color w:val="0563C1" w:themeColor="hyperlink"/>
      <w:u w:val="single"/>
    </w:rPr>
  </w:style>
  <w:style w:type="paragraph" w:styleId="af3">
    <w:name w:val="footer"/>
    <w:basedOn w:val="a0"/>
    <w:link w:val="af4"/>
    <w:uiPriority w:val="99"/>
    <w:unhideWhenUsed/>
    <w:rsid w:val="00911272"/>
    <w:pPr>
      <w:widowControl/>
      <w:autoSpaceDE/>
      <w:autoSpaceDN/>
      <w:spacing w:line="240" w:lineRule="auto"/>
      <w:ind w:firstLineChars="0" w:firstLine="0"/>
      <w:jc w:val="center"/>
    </w:pPr>
    <w:rPr>
      <w:rFonts w:ascii="楷体" w:eastAsia="楷体" w:hAnsi="楷体" w:cs="Times New Roman"/>
      <w:kern w:val="0"/>
      <w:sz w:val="18"/>
      <w:szCs w:val="18"/>
    </w:rPr>
  </w:style>
  <w:style w:type="character" w:customStyle="1" w:styleId="af4">
    <w:name w:val="页脚 字符"/>
    <w:basedOn w:val="a1"/>
    <w:link w:val="af3"/>
    <w:uiPriority w:val="99"/>
    <w:rsid w:val="00911272"/>
    <w:rPr>
      <w:rFonts w:ascii="楷体" w:eastAsia="楷体" w:hAnsi="楷体" w:cs="Times New Roman"/>
      <w:snapToGrid w:val="0"/>
      <w:kern w:val="0"/>
      <w:sz w:val="18"/>
      <w:szCs w:val="18"/>
    </w:rPr>
  </w:style>
  <w:style w:type="character" w:styleId="af5">
    <w:name w:val="page number"/>
    <w:basedOn w:val="a1"/>
    <w:uiPriority w:val="99"/>
    <w:semiHidden/>
    <w:rsid w:val="00DB1EE3"/>
  </w:style>
  <w:style w:type="paragraph" w:styleId="af6">
    <w:name w:val="caption"/>
    <w:basedOn w:val="a0"/>
    <w:next w:val="a0"/>
    <w:link w:val="af7"/>
    <w:uiPriority w:val="35"/>
    <w:unhideWhenUsed/>
    <w:qFormat/>
    <w:rsid w:val="00BC672A"/>
    <w:pPr>
      <w:spacing w:line="240" w:lineRule="auto"/>
      <w:ind w:firstLineChars="0" w:firstLine="0"/>
      <w:jc w:val="center"/>
    </w:pPr>
    <w:rPr>
      <w:rFonts w:eastAsia="黑体" w:cstheme="majorBidi"/>
      <w:sz w:val="20"/>
      <w:szCs w:val="20"/>
    </w:rPr>
  </w:style>
  <w:style w:type="paragraph" w:styleId="31">
    <w:name w:val="toc 3"/>
    <w:basedOn w:val="a0"/>
    <w:next w:val="a0"/>
    <w:autoRedefine/>
    <w:uiPriority w:val="39"/>
    <w:rsid w:val="000047FC"/>
    <w:pPr>
      <w:ind w:left="560"/>
      <w:jc w:val="left"/>
    </w:pPr>
    <w:rPr>
      <w:rFonts w:asciiTheme="minorHAnsi"/>
      <w:iCs/>
      <w:szCs w:val="20"/>
    </w:rPr>
  </w:style>
  <w:style w:type="table" w:styleId="af8">
    <w:name w:val="Table Grid"/>
    <w:basedOn w:val="a2"/>
    <w:uiPriority w:val="39"/>
    <w:qFormat/>
    <w:rsid w:val="00FE3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密-表格样式1"/>
    <w:basedOn w:val="a2"/>
    <w:uiPriority w:val="99"/>
    <w:rsid w:val="00E86FB8"/>
    <w:pPr>
      <w:autoSpaceDE w:val="0"/>
      <w:autoSpaceDN w:val="0"/>
      <w:adjustRightInd w:val="0"/>
      <w:snapToGrid w:val="0"/>
      <w:jc w:val="center"/>
    </w:pPr>
    <w:rPr>
      <w:rFonts w:eastAsia="仿宋"/>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af9">
    <w:name w:val="Normal (Web)"/>
    <w:basedOn w:val="a0"/>
    <w:uiPriority w:val="99"/>
    <w:unhideWhenUsed/>
    <w:qFormat/>
    <w:rsid w:val="00A43D7D"/>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kern w:val="0"/>
      <w:sz w:val="24"/>
      <w:szCs w:val="24"/>
    </w:rPr>
  </w:style>
  <w:style w:type="paragraph" w:customStyle="1" w:styleId="-3">
    <w:name w:val="密-表格正文"/>
    <w:basedOn w:val="-"/>
    <w:link w:val="-4"/>
    <w:qFormat/>
    <w:rsid w:val="007A1A6E"/>
    <w:pPr>
      <w:spacing w:line="240" w:lineRule="auto"/>
      <w:jc w:val="center"/>
    </w:pPr>
    <w:rPr>
      <w:sz w:val="24"/>
    </w:rPr>
  </w:style>
  <w:style w:type="character" w:customStyle="1" w:styleId="-4">
    <w:name w:val="密-表格正文 字符"/>
    <w:basedOn w:val="-0"/>
    <w:link w:val="-3"/>
    <w:rsid w:val="007A1A6E"/>
    <w:rPr>
      <w:rFonts w:ascii="Times New Roman" w:eastAsia="仿宋" w:hAnsi="Times New Roman"/>
      <w:snapToGrid w:val="0"/>
      <w:sz w:val="24"/>
    </w:rPr>
  </w:style>
  <w:style w:type="paragraph" w:styleId="afa">
    <w:name w:val="Normal Indent"/>
    <w:aliases w:val="正文（首行缩进两字）,表正文,正文非缩进,特点,四号,缩进,ALT+Z,标题4,段1,正文不缩进,水上软件,正文缩进（首行缩进两字）,正文(首行缩进两字),正文(首行缩进两字)1,特点标题,正文编号,正文双线,首行缩进,bt,EHPT,Body Text2,Body Text(ch),正文2级,Indent 1,正文缩进William,正文（首行缩进两字） Char,正文（首行缩进两字） Char Char Char Char,正文缩进1,表正文1,正文非缩进1,特点1,小"/>
    <w:basedOn w:val="a0"/>
    <w:link w:val="afb"/>
    <w:unhideWhenUsed/>
    <w:qFormat/>
    <w:rsid w:val="00B639AC"/>
    <w:pPr>
      <w:autoSpaceDE/>
      <w:autoSpaceDN/>
      <w:adjustRightInd/>
      <w:snapToGrid/>
      <w:spacing w:line="240" w:lineRule="auto"/>
      <w:ind w:firstLine="420"/>
    </w:pPr>
    <w:rPr>
      <w:rFonts w:ascii="Calibri" w:eastAsia="宋体" w:hAnsi="Calibri" w:cs="Times New Roman"/>
      <w:snapToGrid/>
      <w:sz w:val="21"/>
      <w:szCs w:val="24"/>
    </w:rPr>
  </w:style>
  <w:style w:type="character" w:customStyle="1" w:styleId="afb">
    <w:name w:val="正文缩进 字符"/>
    <w:aliases w:val="正文（首行缩进两字） 字符,表正文 字符,正文非缩进 字符,特点 字符,四号 字符,缩进 字符,ALT+Z 字符,标题4 字符,段1 字符,正文不缩进 字符,水上软件 字符,正文缩进（首行缩进两字） 字符,正文(首行缩进两字) 字符,正文(首行缩进两字)1 字符,特点标题 字符,正文编号 字符,正文双线 字符,首行缩进 字符,bt 字符,EHPT 字符,Body Text2 字符,Body Text(ch) 字符,正文2级 字符,Indent 1 字符,正文缩进William 字符"/>
    <w:link w:val="afa"/>
    <w:qFormat/>
    <w:rsid w:val="00B639AC"/>
    <w:rPr>
      <w:rFonts w:ascii="Calibri" w:eastAsia="宋体" w:hAnsi="Calibri" w:cs="Times New Roman"/>
      <w:szCs w:val="24"/>
    </w:rPr>
  </w:style>
  <w:style w:type="character" w:customStyle="1" w:styleId="ad">
    <w:name w:val="列出段落 字符"/>
    <w:aliases w:val="List 字符,符号列表 字符,列出段落2 字符,编号 字符,一级项目编号 字符,列出段落4 字符,正文段落1 字符,1、 字符,3+级标题 字符,Bullet List 字符,FooterText 字符,numbered 字符,List Paragraph1 字符,Paragraphe de liste1 字符,lp1 字符,1.2.3标题 字符,表格段落 字符,项目符号 字符,段落列项目 字符,列表格式 字符,Colorful List Accent 1 字符,列出段落-正文 字符"/>
    <w:link w:val="ac"/>
    <w:uiPriority w:val="34"/>
    <w:qFormat/>
    <w:rsid w:val="00133FAD"/>
    <w:rPr>
      <w:rFonts w:ascii="Times New Roman" w:eastAsia="仿宋" w:hAnsi="Times New Roman"/>
      <w:snapToGrid w:val="0"/>
      <w:sz w:val="28"/>
    </w:rPr>
  </w:style>
  <w:style w:type="paragraph" w:customStyle="1" w:styleId="a">
    <w:name w:val="列项——（一级）"/>
    <w:basedOn w:val="a0"/>
    <w:rsid w:val="006230C0"/>
    <w:pPr>
      <w:numPr>
        <w:numId w:val="24"/>
      </w:numPr>
    </w:pPr>
  </w:style>
  <w:style w:type="character" w:styleId="afc">
    <w:name w:val="Strong"/>
    <w:basedOn w:val="a1"/>
    <w:uiPriority w:val="22"/>
    <w:qFormat/>
    <w:rsid w:val="004C7178"/>
    <w:rPr>
      <w:b/>
      <w:bCs/>
    </w:rPr>
  </w:style>
  <w:style w:type="character" w:styleId="afd">
    <w:name w:val="annotation reference"/>
    <w:basedOn w:val="a1"/>
    <w:uiPriority w:val="99"/>
    <w:semiHidden/>
    <w:rsid w:val="00B91E8E"/>
    <w:rPr>
      <w:sz w:val="21"/>
      <w:szCs w:val="21"/>
    </w:rPr>
  </w:style>
  <w:style w:type="paragraph" w:styleId="afe">
    <w:name w:val="annotation text"/>
    <w:basedOn w:val="a0"/>
    <w:link w:val="aff"/>
    <w:uiPriority w:val="99"/>
    <w:semiHidden/>
    <w:rsid w:val="00B91E8E"/>
    <w:pPr>
      <w:jc w:val="left"/>
    </w:pPr>
  </w:style>
  <w:style w:type="character" w:customStyle="1" w:styleId="aff">
    <w:name w:val="批注文字 字符"/>
    <w:basedOn w:val="a1"/>
    <w:link w:val="afe"/>
    <w:uiPriority w:val="99"/>
    <w:semiHidden/>
    <w:rsid w:val="00B91E8E"/>
    <w:rPr>
      <w:rFonts w:ascii="Times New Roman" w:eastAsia="仿宋" w:hAnsi="Times New Roman"/>
      <w:snapToGrid w:val="0"/>
      <w:sz w:val="28"/>
    </w:rPr>
  </w:style>
  <w:style w:type="paragraph" w:styleId="aff0">
    <w:name w:val="Balloon Text"/>
    <w:basedOn w:val="a0"/>
    <w:link w:val="aff1"/>
    <w:uiPriority w:val="99"/>
    <w:semiHidden/>
    <w:rsid w:val="00B91E8E"/>
    <w:pPr>
      <w:spacing w:line="240" w:lineRule="auto"/>
    </w:pPr>
    <w:rPr>
      <w:sz w:val="18"/>
      <w:szCs w:val="18"/>
    </w:rPr>
  </w:style>
  <w:style w:type="character" w:customStyle="1" w:styleId="aff1">
    <w:name w:val="批注框文本 字符"/>
    <w:basedOn w:val="a1"/>
    <w:link w:val="aff0"/>
    <w:uiPriority w:val="99"/>
    <w:semiHidden/>
    <w:rsid w:val="00B91E8E"/>
    <w:rPr>
      <w:rFonts w:ascii="Times New Roman" w:eastAsia="仿宋" w:hAnsi="Times New Roman"/>
      <w:snapToGrid w:val="0"/>
      <w:sz w:val="18"/>
      <w:szCs w:val="18"/>
    </w:rPr>
  </w:style>
  <w:style w:type="paragraph" w:styleId="aff2">
    <w:name w:val="Revision"/>
    <w:hidden/>
    <w:uiPriority w:val="99"/>
    <w:semiHidden/>
    <w:rsid w:val="00131DFB"/>
    <w:rPr>
      <w:rFonts w:ascii="Times New Roman" w:eastAsia="仿宋" w:hAnsi="Times New Roman"/>
      <w:snapToGrid w:val="0"/>
      <w:sz w:val="28"/>
    </w:rPr>
  </w:style>
  <w:style w:type="character" w:customStyle="1" w:styleId="40">
    <w:name w:val="标题 4 字符"/>
    <w:basedOn w:val="a1"/>
    <w:link w:val="4"/>
    <w:uiPriority w:val="9"/>
    <w:rsid w:val="00737F57"/>
    <w:rPr>
      <w:rFonts w:asciiTheme="majorHAnsi" w:eastAsiaTheme="majorEastAsia" w:hAnsiTheme="majorHAnsi" w:cstheme="majorBidi"/>
      <w:b/>
      <w:bCs/>
      <w:snapToGrid w:val="0"/>
      <w:sz w:val="28"/>
      <w:szCs w:val="28"/>
    </w:rPr>
  </w:style>
  <w:style w:type="character" w:customStyle="1" w:styleId="50">
    <w:name w:val="标题 5 字符"/>
    <w:basedOn w:val="a1"/>
    <w:link w:val="5"/>
    <w:uiPriority w:val="9"/>
    <w:rsid w:val="00737F57"/>
    <w:rPr>
      <w:rFonts w:ascii="Times New Roman" w:eastAsia="仿宋" w:hAnsi="Times New Roman"/>
      <w:b/>
      <w:bCs/>
      <w:snapToGrid w:val="0"/>
      <w:sz w:val="28"/>
      <w:szCs w:val="28"/>
    </w:rPr>
  </w:style>
  <w:style w:type="character" w:customStyle="1" w:styleId="60">
    <w:name w:val="标题 6 字符"/>
    <w:basedOn w:val="a1"/>
    <w:link w:val="6"/>
    <w:uiPriority w:val="9"/>
    <w:rsid w:val="00737F57"/>
    <w:rPr>
      <w:rFonts w:asciiTheme="majorHAnsi" w:eastAsiaTheme="majorEastAsia" w:hAnsiTheme="majorHAnsi" w:cstheme="majorBidi"/>
      <w:b/>
      <w:bCs/>
      <w:snapToGrid w:val="0"/>
      <w:sz w:val="24"/>
      <w:szCs w:val="24"/>
    </w:rPr>
  </w:style>
  <w:style w:type="character" w:customStyle="1" w:styleId="70">
    <w:name w:val="标题 7 字符"/>
    <w:basedOn w:val="a1"/>
    <w:link w:val="7"/>
    <w:uiPriority w:val="9"/>
    <w:semiHidden/>
    <w:rsid w:val="00737F57"/>
    <w:rPr>
      <w:rFonts w:ascii="Times New Roman" w:eastAsia="仿宋" w:hAnsi="Times New Roman"/>
      <w:b/>
      <w:bCs/>
      <w:snapToGrid w:val="0"/>
      <w:sz w:val="24"/>
      <w:szCs w:val="24"/>
    </w:rPr>
  </w:style>
  <w:style w:type="character" w:customStyle="1" w:styleId="80">
    <w:name w:val="标题 8 字符"/>
    <w:basedOn w:val="a1"/>
    <w:link w:val="8"/>
    <w:uiPriority w:val="9"/>
    <w:semiHidden/>
    <w:rsid w:val="00737F57"/>
    <w:rPr>
      <w:rFonts w:asciiTheme="majorHAnsi" w:eastAsiaTheme="majorEastAsia" w:hAnsiTheme="majorHAnsi" w:cstheme="majorBidi"/>
      <w:snapToGrid w:val="0"/>
      <w:sz w:val="24"/>
      <w:szCs w:val="24"/>
    </w:rPr>
  </w:style>
  <w:style w:type="character" w:customStyle="1" w:styleId="90">
    <w:name w:val="标题 9 字符"/>
    <w:basedOn w:val="a1"/>
    <w:link w:val="9"/>
    <w:uiPriority w:val="9"/>
    <w:semiHidden/>
    <w:rsid w:val="00737F57"/>
    <w:rPr>
      <w:rFonts w:asciiTheme="majorHAnsi" w:eastAsiaTheme="majorEastAsia" w:hAnsiTheme="majorHAnsi" w:cstheme="majorBidi"/>
      <w:snapToGrid w:val="0"/>
    </w:rPr>
  </w:style>
  <w:style w:type="character" w:customStyle="1" w:styleId="af7">
    <w:name w:val="题注 字符"/>
    <w:link w:val="af6"/>
    <w:qFormat/>
    <w:rsid w:val="004A140F"/>
    <w:rPr>
      <w:rFonts w:ascii="Times New Roman" w:eastAsia="黑体" w:hAnsi="Times New Roman" w:cstheme="majorBidi"/>
      <w:snapToGrid w:val="0"/>
      <w:sz w:val="20"/>
      <w:szCs w:val="20"/>
    </w:rPr>
  </w:style>
  <w:style w:type="paragraph" w:styleId="TOC">
    <w:name w:val="TOC Heading"/>
    <w:basedOn w:val="1"/>
    <w:next w:val="a0"/>
    <w:uiPriority w:val="39"/>
    <w:unhideWhenUsed/>
    <w:qFormat/>
    <w:rsid w:val="007F03D2"/>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styleId="41">
    <w:name w:val="toc 4"/>
    <w:basedOn w:val="a0"/>
    <w:next w:val="a0"/>
    <w:autoRedefine/>
    <w:uiPriority w:val="39"/>
    <w:semiHidden/>
    <w:rsid w:val="007F03D2"/>
    <w:pPr>
      <w:ind w:left="840"/>
      <w:jc w:val="left"/>
    </w:pPr>
    <w:rPr>
      <w:rFonts w:asciiTheme="minorHAnsi" w:eastAsiaTheme="minorHAnsi"/>
      <w:sz w:val="18"/>
      <w:szCs w:val="18"/>
    </w:rPr>
  </w:style>
  <w:style w:type="paragraph" w:styleId="51">
    <w:name w:val="toc 5"/>
    <w:basedOn w:val="a0"/>
    <w:next w:val="a0"/>
    <w:autoRedefine/>
    <w:uiPriority w:val="39"/>
    <w:semiHidden/>
    <w:rsid w:val="007F03D2"/>
    <w:pPr>
      <w:ind w:left="1120"/>
      <w:jc w:val="left"/>
    </w:pPr>
    <w:rPr>
      <w:rFonts w:asciiTheme="minorHAnsi" w:eastAsiaTheme="minorHAnsi"/>
      <w:sz w:val="18"/>
      <w:szCs w:val="18"/>
    </w:rPr>
  </w:style>
  <w:style w:type="paragraph" w:styleId="61">
    <w:name w:val="toc 6"/>
    <w:basedOn w:val="a0"/>
    <w:next w:val="a0"/>
    <w:autoRedefine/>
    <w:uiPriority w:val="39"/>
    <w:semiHidden/>
    <w:rsid w:val="007F03D2"/>
    <w:pPr>
      <w:ind w:left="1400"/>
      <w:jc w:val="left"/>
    </w:pPr>
    <w:rPr>
      <w:rFonts w:asciiTheme="minorHAnsi" w:eastAsiaTheme="minorHAnsi"/>
      <w:sz w:val="18"/>
      <w:szCs w:val="18"/>
    </w:rPr>
  </w:style>
  <w:style w:type="paragraph" w:styleId="71">
    <w:name w:val="toc 7"/>
    <w:basedOn w:val="a0"/>
    <w:next w:val="a0"/>
    <w:autoRedefine/>
    <w:uiPriority w:val="39"/>
    <w:semiHidden/>
    <w:rsid w:val="007F03D2"/>
    <w:pPr>
      <w:ind w:left="1680"/>
      <w:jc w:val="left"/>
    </w:pPr>
    <w:rPr>
      <w:rFonts w:asciiTheme="minorHAnsi" w:eastAsiaTheme="minorHAnsi"/>
      <w:sz w:val="18"/>
      <w:szCs w:val="18"/>
    </w:rPr>
  </w:style>
  <w:style w:type="paragraph" w:styleId="81">
    <w:name w:val="toc 8"/>
    <w:basedOn w:val="a0"/>
    <w:next w:val="a0"/>
    <w:autoRedefine/>
    <w:uiPriority w:val="39"/>
    <w:semiHidden/>
    <w:rsid w:val="007F03D2"/>
    <w:pPr>
      <w:ind w:left="1960"/>
      <w:jc w:val="left"/>
    </w:pPr>
    <w:rPr>
      <w:rFonts w:asciiTheme="minorHAnsi" w:eastAsiaTheme="minorHAnsi"/>
      <w:sz w:val="18"/>
      <w:szCs w:val="18"/>
    </w:rPr>
  </w:style>
  <w:style w:type="paragraph" w:styleId="91">
    <w:name w:val="toc 9"/>
    <w:basedOn w:val="a0"/>
    <w:next w:val="a0"/>
    <w:autoRedefine/>
    <w:uiPriority w:val="39"/>
    <w:semiHidden/>
    <w:rsid w:val="007F03D2"/>
    <w:pPr>
      <w:ind w:left="2240"/>
      <w:jc w:val="left"/>
    </w:pPr>
    <w:rPr>
      <w:rFonts w:asciiTheme="minorHAnsi" w:eastAsiaTheme="minorHAnsi"/>
      <w:sz w:val="18"/>
      <w:szCs w:val="18"/>
    </w:rPr>
  </w:style>
  <w:style w:type="paragraph" w:styleId="4fcace5c">
    <w:name w:val="Normal4fcace5c"/>
    <w:aliases w:val="密-正文"/>
    <w:qFormat/>
    <w:rsid w:val="00AC6D0A"/>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rPr>
  </w:style>
  <w:style w:type="paragraph" w:styleId="70bc17eb">
    <w:name w:val="heading 170bc17eb"/>
    <w:aliases w:val="密-标题 1"/>
    <w:next w:val="a0"/>
    <w:link w:val="10"/>
    <w:autoRedefine/>
    <w:uiPriority w:val="9"/>
    <w:qFormat/>
    <w:rsid w:val="003E1AFA"/>
    <w:pPr>
      <w:keepNext/>
      <w:numPr>
        <w:numId w:val="40"/>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styleId="a957d934">
    <w:name w:val="heading 2a957d934"/>
    <w:aliases w:val="密-标题 2"/>
    <w:next w:val="a0"/>
    <w:link w:val="20"/>
    <w:autoRedefine/>
    <w:uiPriority w:val="9"/>
    <w:qFormat/>
    <w:rsid w:val="00AF7125"/>
    <w:pPr>
      <w:keepNext/>
      <w:numPr>
        <w:ilvl w:val="1"/>
        <w:numId w:val="40"/>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styleId="d2c26dcf">
    <w:name w:val="heading 3d2c26dcf"/>
    <w:aliases w:val="密-标题 3"/>
    <w:next w:val="a0"/>
    <w:link w:val="30"/>
    <w:autoRedefine/>
    <w:uiPriority w:val="9"/>
    <w:qFormat/>
    <w:rsid w:val="00EE62E3"/>
    <w:pPr>
      <w:keepNext/>
      <w:numPr>
        <w:ilvl w:val="2"/>
        <w:numId w:val="40"/>
      </w:numPr>
      <w:adjustRightInd w:val="0"/>
      <w:snapToGrid w:val="0"/>
      <w:spacing w:beforeLines="100" w:before="240" w:afterLines="100" w:after="240"/>
      <w:outlineLvl w:val="2"/>
    </w:pPr>
    <w:rPr>
      <w:rFonts w:ascii="仿宋" w:eastAsia="仿宋" w:hAnsi="仿宋"/>
      <w:b/>
      <w:snapToGrid w:val="0"/>
      <w:sz w:val="28"/>
      <w:szCs w:val="32"/>
    </w:rPr>
  </w:style>
  <w:style w:type="paragraph" w:styleId="f47f1f12">
    <w:name w:val="heading 4f47f1f12"/>
    <w:basedOn w:val="4fcace5c"/>
    <w:next w:val="a0"/>
    <w:link w:val="40"/>
    <w:uiPriority w:val="9"/>
    <w:rsid w:val="00737F57"/>
    <w:pPr>
      <w:keepNext/>
      <w:keepLines/>
      <w:numPr>
        <w:ilvl w:val="3"/>
        <w:numId w:val="40"/>
      </w:numPr>
      <w:spacing w:before="280" w:after="290" w:line="376" w:lineRule="auto"/>
      <w:ind w:firstLineChars="0"/>
      <w:outlineLvl w:val="3"/>
    </w:pPr>
    <w:rPr>
      <w:rFonts w:asciiTheme="majorHAnsi" w:eastAsiaTheme="majorEastAsia" w:hAnsiTheme="majorHAnsi" w:cstheme="majorBidi"/>
      <w:b/>
      <w:bCs/>
      <w:szCs w:val="28"/>
    </w:rPr>
  </w:style>
  <w:style w:type="paragraph" w:styleId="2c2d1e73">
    <w:name w:val="heading 52c2d1e73"/>
    <w:basedOn w:val="4fcace5c"/>
    <w:next w:val="a0"/>
    <w:link w:val="50"/>
    <w:uiPriority w:val="9"/>
    <w:rsid w:val="00737F57"/>
    <w:pPr>
      <w:keepNext/>
      <w:keepLines/>
      <w:numPr>
        <w:ilvl w:val="4"/>
        <w:numId w:val="40"/>
      </w:numPr>
      <w:spacing w:before="280" w:after="290" w:line="376" w:lineRule="auto"/>
      <w:ind w:firstLineChars="0"/>
      <w:outlineLvl w:val="4"/>
    </w:pPr>
    <w:rPr>
      <w:b/>
      <w:bCs/>
      <w:szCs w:val="28"/>
    </w:rPr>
  </w:style>
  <w:style w:type="paragraph" w:styleId="cfb627aa">
    <w:name w:val="heading 6cfb627aa"/>
    <w:basedOn w:val="4fcace5c"/>
    <w:next w:val="a0"/>
    <w:link w:val="60"/>
    <w:uiPriority w:val="9"/>
    <w:rsid w:val="00737F57"/>
    <w:pPr>
      <w:keepNext/>
      <w:keepLines/>
      <w:numPr>
        <w:ilvl w:val="5"/>
        <w:numId w:val="40"/>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b1ef3bf2">
    <w:name w:val="heading 7b1ef3bf2"/>
    <w:basedOn w:val="4fcace5c"/>
    <w:next w:val="a0"/>
    <w:link w:val="70"/>
    <w:uiPriority w:val="9"/>
    <w:semiHidden/>
    <w:qFormat/>
    <w:rsid w:val="00737F57"/>
    <w:pPr>
      <w:keepNext/>
      <w:keepLines/>
      <w:numPr>
        <w:ilvl w:val="6"/>
        <w:numId w:val="40"/>
      </w:numPr>
      <w:spacing w:before="240" w:after="64" w:line="320" w:lineRule="auto"/>
      <w:ind w:firstLineChars="0"/>
      <w:outlineLvl w:val="6"/>
    </w:pPr>
    <w:rPr>
      <w:b/>
      <w:bCs/>
      <w:sz w:val="24"/>
      <w:szCs w:val="24"/>
    </w:rPr>
  </w:style>
  <w:style w:type="paragraph" w:styleId="859d8dc2">
    <w:name w:val="heading 8859d8dc2"/>
    <w:basedOn w:val="4fcace5c"/>
    <w:next w:val="a0"/>
    <w:link w:val="80"/>
    <w:uiPriority w:val="9"/>
    <w:semiHidden/>
    <w:qFormat/>
    <w:rsid w:val="00737F57"/>
    <w:pPr>
      <w:keepNext/>
      <w:keepLines/>
      <w:numPr>
        <w:ilvl w:val="7"/>
        <w:numId w:val="40"/>
      </w:numPr>
      <w:spacing w:before="240" w:after="64" w:line="320" w:lineRule="auto"/>
      <w:ind w:firstLineChars="0"/>
      <w:outlineLvl w:val="7"/>
    </w:pPr>
    <w:rPr>
      <w:rFonts w:asciiTheme="majorHAnsi" w:eastAsiaTheme="majorEastAsia" w:hAnsiTheme="majorHAnsi" w:cstheme="majorBidi"/>
      <w:sz w:val="24"/>
      <w:szCs w:val="24"/>
    </w:rPr>
  </w:style>
  <w:style w:type="paragraph" w:styleId="0226a849">
    <w:name w:val="heading 90226a849"/>
    <w:basedOn w:val="4fcace5c"/>
    <w:next w:val="a0"/>
    <w:link w:val="90"/>
    <w:uiPriority w:val="9"/>
    <w:semiHidden/>
    <w:qFormat/>
    <w:rsid w:val="00737F57"/>
    <w:pPr>
      <w:keepNext/>
      <w:keepLines/>
      <w:numPr>
        <w:ilvl w:val="8"/>
        <w:numId w:val="40"/>
      </w:numPr>
      <w:spacing w:before="240" w:after="64" w:line="320" w:lineRule="auto"/>
      <w:ind w:firstLineChars="0"/>
      <w:outlineLvl w:val="8"/>
    </w:pPr>
    <w:rPr>
      <w:rFonts w:asciiTheme="majorHAnsi" w:eastAsiaTheme="majorEastAsia" w:hAnsiTheme="majorHAnsi" w:cstheme="majorBidi"/>
      <w:sz w:val="21"/>
    </w:rPr>
  </w:style>
  <w:style w:type="character" w:styleId="d803b9b2">
    <w:name w:val="Default Paragraph Fontd803b9b2"/>
    <w:uiPriority w:val="1"/>
    <w:semiHidden/>
    <w:unhideWhenUsed/>
  </w:style>
  <w:style w:type="table" w:styleId="3eb9b60e">
    <w:name w:val="Normal Table3eb9b60e"/>
    <w:uiPriority w:val="99"/>
    <w:semiHidden/>
    <w:unhideWhenUsed/>
    <w:tblPr>
      <w:tblInd w:w="0" w:type="dxa"/>
      <w:tblCellMar>
        <w:top w:w="0" w:type="dxa"/>
        <w:left w:w="108" w:type="dxa"/>
        <w:bottom w:w="0" w:type="dxa"/>
        <w:right w:w="108" w:type="dxa"/>
      </w:tblCellMar>
    </w:tblPr>
  </w:style>
  <w:style w:type="numbering" w:styleId="90572fab">
    <w:name w:val="No List90572fab"/>
    <w:uiPriority w:val="99"/>
    <w:semiHidden/>
    <w:unhideWhenUsed/>
  </w:style>
  <w:style w:type="character" w:customStyle="1" w:styleId="3f9098f1">
    <w:name w:val="标题 2 字符3f9098f1"/>
    <w:aliases w:val="密-标题 2 字符"/>
    <w:basedOn w:val="d803b9b2"/>
    <w:link w:val="2"/>
    <w:uiPriority w:val="9"/>
    <w:qFormat/>
    <w:rsid w:val="00AF7125"/>
    <w:rPr>
      <w:rFonts w:ascii="楷体" w:eastAsia="楷体" w:hAnsi="仿宋"/>
      <w:b/>
      <w:snapToGrid w:val="0"/>
      <w:sz w:val="30"/>
      <w:szCs w:val="32"/>
    </w:rPr>
  </w:style>
  <w:style w:type="paragraph" w:styleId="7392fccb">
    <w:name w:val="Intense Quote7392fccb"/>
    <w:basedOn w:val="4fcace5c"/>
    <w:next w:val="a0"/>
    <w:link w:val="a5"/>
    <w:uiPriority w:val="30"/>
    <w:semiHidden/>
    <w:rsid w:val="00D6487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977e6223">
    <w:name w:val="明显引用 字符977e6223"/>
    <w:basedOn w:val="d803b9b2"/>
    <w:link w:val="a4"/>
    <w:uiPriority w:val="30"/>
    <w:semiHidden/>
    <w:rsid w:val="0030520E"/>
    <w:rPr>
      <w:rFonts w:ascii="仿宋" w:eastAsia="仿宋"/>
      <w:i/>
      <w:iCs/>
      <w:snapToGrid w:val="0"/>
      <w:color w:val="4472C4" w:themeColor="accent1"/>
      <w:sz w:val="24"/>
    </w:rPr>
  </w:style>
  <w:style w:type="paragraph" w:styleId="b2c34b17">
    <w:name w:val="No Spacingb2c34b17"/>
    <w:link w:val="a7"/>
    <w:uiPriority w:val="1"/>
    <w:semiHidden/>
    <w:qFormat/>
    <w:rsid w:val="006F6DF3"/>
    <w:rPr>
      <w:kern w:val="0"/>
      <w:sz w:val="22"/>
      <w:szCs w:val="22"/>
    </w:rPr>
  </w:style>
  <w:style w:type="character" w:customStyle="1" w:styleId="00e0dce2">
    <w:name w:val="标题 3 字符00e0dce2"/>
    <w:aliases w:val="密-标题 3 字符"/>
    <w:basedOn w:val="d803b9b2"/>
    <w:link w:val="3"/>
    <w:uiPriority w:val="9"/>
    <w:rsid w:val="00EE62E3"/>
    <w:rPr>
      <w:rFonts w:ascii="仿宋" w:eastAsia="仿宋" w:hAnsi="仿宋"/>
      <w:b/>
      <w:snapToGrid w:val="0"/>
      <w:sz w:val="28"/>
      <w:szCs w:val="32"/>
    </w:rPr>
  </w:style>
  <w:style w:type="character" w:customStyle="1" w:styleId="7cc1901e">
    <w:name w:val="无间隔 字符7cc1901e"/>
    <w:basedOn w:val="d803b9b2"/>
    <w:link w:val="a6"/>
    <w:uiPriority w:val="1"/>
    <w:semiHidden/>
    <w:rsid w:val="0030520E"/>
    <w:rPr>
      <w:kern w:val="0"/>
      <w:sz w:val="22"/>
      <w:szCs w:val="22"/>
    </w:rPr>
  </w:style>
  <w:style w:type="character" w:customStyle="1" w:styleId="2e30da8e">
    <w:name w:val="标题 1 字符2e30da8e"/>
    <w:aliases w:val="密-标题 1 字符"/>
    <w:basedOn w:val="d803b9b2"/>
    <w:link w:val="1"/>
    <w:uiPriority w:val="9"/>
    <w:qFormat/>
    <w:rsid w:val="003E1AFA"/>
    <w:rPr>
      <w:rFonts w:ascii="黑体" w:eastAsia="黑体" w:hAnsi="仿宋"/>
      <w:b/>
      <w:bCs/>
      <w:snapToGrid w:val="0"/>
      <w:sz w:val="32"/>
      <w:szCs w:val="32"/>
    </w:rPr>
  </w:style>
  <w:style w:type="paragraph" w:styleId="3475b3c4">
    <w:name w:val="header3475b3c4"/>
    <w:basedOn w:val="-"/>
    <w:link w:val="a9"/>
    <w:uiPriority w:val="99"/>
    <w:rsid w:val="002071A2"/>
    <w:pPr>
      <w:pBdr>
        <w:bottom w:val="single" w:sz="6" w:space="1" w:color="auto"/>
      </w:pBdr>
      <w:tabs>
        <w:tab w:val="center" w:pos="4153"/>
        <w:tab w:val="right" w:pos="8306"/>
      </w:tabs>
      <w:spacing w:line="240" w:lineRule="auto"/>
      <w:jc w:val="center"/>
    </w:pPr>
    <w:rPr>
      <w:sz w:val="18"/>
      <w:szCs w:val="18"/>
    </w:rPr>
  </w:style>
  <w:style w:type="character" w:customStyle="1" w:styleId="38b199f8">
    <w:name w:val="页眉 字符38b199f8"/>
    <w:basedOn w:val="d803b9b2"/>
    <w:link w:val="a8"/>
    <w:uiPriority w:val="99"/>
    <w:rsid w:val="002071A2"/>
    <w:rPr>
      <w:rFonts w:ascii="Times New Roman" w:eastAsia="仿宋" w:hAnsi="Times New Roman"/>
      <w:snapToGrid w:val="0"/>
      <w:sz w:val="18"/>
      <w:szCs w:val="18"/>
    </w:rPr>
  </w:style>
  <w:style w:type="paragraph" w:customStyle="1" w:styleId="a7813a98">
    <w:name w:val="特殊章节标题a7813a98"/>
    <w:basedOn w:val="70bc17eb"/>
    <w:next w:val="a0"/>
    <w:link w:val="ab"/>
    <w:autoRedefine/>
    <w:qFormat/>
    <w:rsid w:val="00FC4619"/>
    <w:pPr>
      <w:numPr>
        <w:numId w:val="0"/>
      </w:numPr>
      <w:jc w:val="center"/>
    </w:pPr>
    <w:rPr>
      <w:sz w:val="36"/>
      <w:szCs w:val="36"/>
    </w:rPr>
  </w:style>
  <w:style w:type="paragraph" w:styleId="ac99b9f9">
    <w:name w:val="List Paragraphac99b9f9"/>
    <w:aliases w:val="List,符号列表,列出段落2,编号,一级项目编号,列出段落4,正文段落1,1、,3+级标题,Bullet List,FooterText,numbered,List Paragraph1,Paragraphe de liste1,lp1,1.2.3标题,表格段落,项目符号,段落列项目,列表格式,Colorful List Accent 1,符号1.1（天云科技）,列出段落-正文,段落样式,stc标题4,正文1级小标题,编号1),列出段落41,序号"/>
    <w:basedOn w:val="4fcace5c"/>
    <w:link w:val="ad"/>
    <w:uiPriority w:val="34"/>
    <w:qFormat/>
    <w:rsid w:val="00042B29"/>
    <w:pPr>
      <w:ind w:firstLine="420"/>
    </w:pPr>
  </w:style>
  <w:style w:type="character" w:customStyle="1" w:styleId="fa7cc5fd">
    <w:name w:val="特殊章节标题 字符fa7cc5fd"/>
    <w:basedOn w:val="2e30da8e"/>
    <w:link w:val="aa"/>
    <w:rsid w:val="00FC4619"/>
    <w:rPr>
      <w:rFonts w:ascii="黑体" w:eastAsia="黑体" w:hAnsi="仿宋"/>
      <w:b/>
      <w:bCs/>
      <w:snapToGrid w:val="0"/>
      <w:sz w:val="36"/>
      <w:szCs w:val="36"/>
    </w:rPr>
  </w:style>
  <w:style w:type="paragraph" w:customStyle="1" w:styleId="f7f298ac">
    <w:name w:val="密-无缩进正文f7f298ac"/>
    <w:basedOn w:val="4fcace5c"/>
    <w:link w:val="-0"/>
    <w:qFormat/>
    <w:rsid w:val="00F173F9"/>
    <w:pPr>
      <w:ind w:firstLineChars="0" w:firstLine="0"/>
    </w:pPr>
  </w:style>
  <w:style w:type="paragraph" w:styleId="10e7c983">
    <w:name w:val="toc 110e7c983"/>
    <w:basedOn w:val="4fcace5c"/>
    <w:next w:val="a0"/>
    <w:autoRedefine/>
    <w:uiPriority w:val="39"/>
    <w:rsid w:val="00860DA4"/>
    <w:pPr>
      <w:tabs>
        <w:tab w:val="right" w:leader="middleDot" w:pos="9060"/>
      </w:tabs>
      <w:spacing w:before="120" w:after="120" w:line="240" w:lineRule="auto"/>
      <w:ind w:leftChars="100" w:left="280" w:rightChars="100" w:right="280" w:firstLineChars="100" w:firstLine="240"/>
      <w:jc w:val="left"/>
    </w:pPr>
    <w:rPr>
      <w:rFonts w:asciiTheme="minorHAnsi"/>
      <w:bCs/>
      <w:caps/>
      <w:szCs w:val="20"/>
    </w:rPr>
  </w:style>
  <w:style w:type="character" w:customStyle="1" w:styleId="63b25cc9">
    <w:name w:val="Mention163b25cc9"/>
    <w:basedOn w:val="d803b9b2"/>
    <w:uiPriority w:val="99"/>
    <w:semiHidden/>
    <w:rsid w:val="00BF4CB7"/>
    <w:rPr>
      <w:color w:val="2B579A"/>
      <w:shd w:val="clear" w:color="auto" w:fill="E1DFDD"/>
    </w:rPr>
  </w:style>
  <w:style w:type="character" w:customStyle="1" w:styleId="310ddd13">
    <w:name w:val="密-无缩进正文 字符310ddd13"/>
    <w:basedOn w:val="d803b9b2"/>
    <w:link w:val="-"/>
    <w:rsid w:val="00F173F9"/>
    <w:rPr>
      <w:rFonts w:ascii="仿宋" w:eastAsia="仿宋"/>
      <w:snapToGrid w:val="0"/>
      <w:sz w:val="24"/>
    </w:rPr>
  </w:style>
  <w:style w:type="paragraph" w:styleId="a293c760">
    <w:name w:val="Titlea293c760"/>
    <w:aliases w:val="密-封面标题"/>
    <w:next w:val="a0"/>
    <w:link w:val="af"/>
    <w:autoRedefine/>
    <w:uiPriority w:val="10"/>
    <w:qFormat/>
    <w:rsid w:val="00AF40D6"/>
    <w:pPr>
      <w:widowControl w:val="0"/>
      <w:autoSpaceDE w:val="0"/>
      <w:autoSpaceDN w:val="0"/>
      <w:adjustRightInd w:val="0"/>
      <w:snapToGrid w:val="0"/>
      <w:spacing w:line="360" w:lineRule="auto"/>
      <w:jc w:val="center"/>
    </w:pPr>
    <w:rPr>
      <w:rFonts w:ascii="宋体" w:eastAsia="宋体"/>
      <w:b/>
      <w:snapToGrid w:val="0"/>
      <w:sz w:val="52"/>
      <w:szCs w:val="44"/>
    </w:rPr>
  </w:style>
  <w:style w:type="paragraph" w:styleId="83e3ba83">
    <w:name w:val="Body Text83e3ba83"/>
    <w:basedOn w:val="4fcace5c"/>
    <w:link w:val="af1"/>
    <w:uiPriority w:val="99"/>
    <w:qFormat/>
    <w:rsid w:val="00C14301"/>
    <w:pPr>
      <w:spacing w:after="120"/>
    </w:pPr>
  </w:style>
  <w:style w:type="character" w:customStyle="1" w:styleId="a1b91818">
    <w:name w:val="正文文本 字符a1b91818"/>
    <w:basedOn w:val="d803b9b2"/>
    <w:link w:val="af0"/>
    <w:uiPriority w:val="99"/>
    <w:qFormat/>
    <w:rsid w:val="0030520E"/>
    <w:rPr>
      <w:rFonts w:ascii="仿宋" w:eastAsia="仿宋"/>
      <w:snapToGrid w:val="0"/>
      <w:sz w:val="24"/>
    </w:rPr>
  </w:style>
  <w:style w:type="paragraph" w:customStyle="1" w:styleId="de8a52d5">
    <w:name w:val="密-封面正文de8a52d5"/>
    <w:link w:val="-2"/>
    <w:autoRedefine/>
    <w:uiPriority w:val="2"/>
    <w:qFormat/>
    <w:rsid w:val="000F69C5"/>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eab6deda">
    <w:name w:val="标题 字符eab6deda"/>
    <w:aliases w:val="密-封面标题 字符"/>
    <w:basedOn w:val="d803b9b2"/>
    <w:link w:val="ae"/>
    <w:uiPriority w:val="10"/>
    <w:rsid w:val="00AF40D6"/>
    <w:rPr>
      <w:rFonts w:ascii="宋体" w:eastAsia="宋体"/>
      <w:b/>
      <w:snapToGrid w:val="0"/>
      <w:sz w:val="52"/>
      <w:szCs w:val="44"/>
    </w:rPr>
  </w:style>
  <w:style w:type="character" w:customStyle="1" w:styleId="bffe86b2">
    <w:name w:val="密-封面正文 字符bffe86b2"/>
    <w:basedOn w:val="d803b9b2"/>
    <w:link w:val="-1"/>
    <w:uiPriority w:val="2"/>
    <w:rsid w:val="000F69C5"/>
    <w:rPr>
      <w:rFonts w:ascii="Times New Roman" w:eastAsia="宋体" w:hAnsi="Times New Roman"/>
      <w:b/>
      <w:snapToGrid w:val="0"/>
      <w:sz w:val="36"/>
      <w:szCs w:val="28"/>
    </w:rPr>
  </w:style>
  <w:style w:type="paragraph" w:styleId="46f53bb0">
    <w:name w:val="toc 246f53bb0"/>
    <w:basedOn w:val="4fcace5c"/>
    <w:next w:val="a0"/>
    <w:autoRedefine/>
    <w:uiPriority w:val="39"/>
    <w:rsid w:val="000047FC"/>
    <w:pPr>
      <w:ind w:leftChars="100" w:left="100" w:rightChars="100" w:right="100"/>
      <w:jc w:val="left"/>
    </w:pPr>
    <w:rPr>
      <w:rFonts w:asciiTheme="minorHAnsi"/>
      <w:smallCaps/>
      <w:szCs w:val="20"/>
    </w:rPr>
  </w:style>
  <w:style w:type="character" w:styleId="66a87d48">
    <w:name w:val="Hyperlink66a87d48"/>
    <w:basedOn w:val="d803b9b2"/>
    <w:uiPriority w:val="99"/>
    <w:unhideWhenUsed/>
    <w:rsid w:val="006378B2"/>
    <w:rPr>
      <w:color w:val="0563C1" w:themeColor="hyperlink"/>
      <w:u w:val="single"/>
    </w:rPr>
  </w:style>
  <w:style w:type="paragraph" w:styleId="04928acc">
    <w:name w:val="footer04928acc"/>
    <w:basedOn w:val="4fcace5c"/>
    <w:link w:val="af4"/>
    <w:uiPriority w:val="99"/>
    <w:unhideWhenUsed/>
    <w:rsid w:val="00911272"/>
    <w:pPr>
      <w:widowControl/>
      <w:autoSpaceDE/>
      <w:autoSpaceDN/>
      <w:spacing w:line="240" w:lineRule="auto"/>
      <w:ind w:firstLineChars="0" w:firstLine="0"/>
      <w:jc w:val="center"/>
    </w:pPr>
    <w:rPr>
      <w:rFonts w:ascii="楷体" w:eastAsia="楷体" w:hAnsi="楷体" w:cs="Times New Roman"/>
      <w:kern w:val="0"/>
      <w:sz w:val="18"/>
      <w:szCs w:val="18"/>
    </w:rPr>
  </w:style>
  <w:style w:type="character" w:customStyle="1" w:styleId="47c2374d">
    <w:name w:val="页脚 字符47c2374d"/>
    <w:basedOn w:val="d803b9b2"/>
    <w:link w:val="af3"/>
    <w:uiPriority w:val="99"/>
    <w:rsid w:val="00911272"/>
    <w:rPr>
      <w:rFonts w:ascii="楷体" w:eastAsia="楷体" w:hAnsi="楷体" w:cs="Times New Roman"/>
      <w:snapToGrid w:val="0"/>
      <w:kern w:val="0"/>
      <w:sz w:val="18"/>
      <w:szCs w:val="18"/>
    </w:rPr>
  </w:style>
  <w:style w:type="character" w:styleId="07394faf">
    <w:name w:val="page number07394faf"/>
    <w:basedOn w:val="d803b9b2"/>
    <w:uiPriority w:val="99"/>
    <w:semiHidden/>
    <w:rsid w:val="00DB1EE3"/>
  </w:style>
  <w:style w:type="paragraph" w:styleId="128c341a">
    <w:name w:val="caption128c341a"/>
    <w:basedOn w:val="4fcace5c"/>
    <w:next w:val="a0"/>
    <w:link w:val="af7"/>
    <w:uiPriority w:val="35"/>
    <w:unhideWhenUsed/>
    <w:qFormat/>
    <w:rsid w:val="00BC672A"/>
    <w:pPr>
      <w:spacing w:line="240" w:lineRule="auto"/>
      <w:ind w:firstLineChars="0" w:firstLine="0"/>
      <w:jc w:val="center"/>
    </w:pPr>
    <w:rPr>
      <w:rFonts w:eastAsia="黑体" w:cstheme="majorBidi"/>
      <w:sz w:val="20"/>
      <w:szCs w:val="20"/>
    </w:rPr>
  </w:style>
  <w:style w:type="paragraph" w:styleId="02b19050">
    <w:name w:val="toc 302b19050"/>
    <w:basedOn w:val="4fcace5c"/>
    <w:next w:val="a0"/>
    <w:autoRedefine/>
    <w:uiPriority w:val="39"/>
    <w:rsid w:val="000047FC"/>
    <w:pPr>
      <w:ind w:left="560"/>
      <w:jc w:val="left"/>
    </w:pPr>
    <w:rPr>
      <w:rFonts w:asciiTheme="minorHAnsi"/>
      <w:iCs/>
      <w:szCs w:val="20"/>
    </w:rPr>
  </w:style>
  <w:style w:type="table" w:styleId="245bc692">
    <w:name w:val="Table Grid245bc692"/>
    <w:basedOn w:val="3eb9b60e"/>
    <w:uiPriority w:val="39"/>
    <w:qFormat/>
    <w:rsid w:val="00FE3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0e80511c">
    <w:name w:val="密-表格样式10e80511c"/>
    <w:basedOn w:val="3eb9b60e"/>
    <w:uiPriority w:val="99"/>
    <w:rsid w:val="00E86FB8"/>
    <w:pPr>
      <w:autoSpaceDE w:val="0"/>
      <w:autoSpaceDN w:val="0"/>
      <w:adjustRightInd w:val="0"/>
      <w:snapToGrid w:val="0"/>
      <w:jc w:val="center"/>
    </w:pPr>
    <w:rPr>
      <w:rFonts w:eastAsia="仿宋"/>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dd01e704">
    <w:name w:val="Normal (Web)dd01e704"/>
    <w:basedOn w:val="4fcace5c"/>
    <w:uiPriority w:val="99"/>
    <w:unhideWhenUsed/>
    <w:qFormat/>
    <w:rsid w:val="00A43D7D"/>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kern w:val="0"/>
      <w:sz w:val="24"/>
      <w:szCs w:val="24"/>
    </w:rPr>
  </w:style>
  <w:style w:type="paragraph" w:customStyle="1" w:styleId="47a197b4">
    <w:name w:val="密-表格正文47a197b4"/>
    <w:basedOn w:val="f7f298ac"/>
    <w:link w:val="-4"/>
    <w:qFormat/>
    <w:rsid w:val="007A1A6E"/>
    <w:pPr>
      <w:spacing w:line="240" w:lineRule="auto"/>
      <w:jc w:val="center"/>
    </w:pPr>
    <w:rPr>
      <w:sz w:val="24"/>
    </w:rPr>
  </w:style>
  <w:style w:type="character" w:customStyle="1" w:styleId="8fa7915f">
    <w:name w:val="密-表格正文 字符8fa7915f"/>
    <w:basedOn w:val="310ddd13"/>
    <w:link w:val="-3"/>
    <w:rsid w:val="007A1A6E"/>
    <w:rPr>
      <w:rFonts w:ascii="Times New Roman" w:eastAsia="仿宋" w:hAnsi="Times New Roman"/>
      <w:snapToGrid w:val="0"/>
      <w:sz w:val="24"/>
    </w:rPr>
  </w:style>
  <w:style w:type="paragraph" w:styleId="5ab8abe2">
    <w:name w:val="Normal Indent5ab8abe2"/>
    <w:aliases w:val="正文（首行缩进两字）,表正文,正文非缩进,特点,四号,缩进,ALT+Z,标题4,段1,正文不缩进,水上软件,正文缩进（首行缩进两字）,正文(首行缩进两字),正文(首行缩进两字)1,特点标题,正文编号,正文双线,首行缩进,bt,EHPT,Body Text2,Body Text(ch),正文2级,Indent 1,正文缩进William,正文（首行缩进两字） Char,正文（首行缩进两字） Char Char Char Char,正文缩进1,表正文1,正文非缩进1,特点1,小"/>
    <w:basedOn w:val="4fcace5c"/>
    <w:link w:val="afb"/>
    <w:unhideWhenUsed/>
    <w:qFormat/>
    <w:rsid w:val="00B639AC"/>
    <w:pPr>
      <w:autoSpaceDE/>
      <w:autoSpaceDN/>
      <w:adjustRightInd/>
      <w:snapToGrid/>
      <w:spacing w:line="240" w:lineRule="auto"/>
      <w:ind w:firstLine="420"/>
    </w:pPr>
    <w:rPr>
      <w:rFonts w:ascii="Calibri" w:eastAsia="宋体" w:hAnsi="Calibri" w:cs="Times New Roman"/>
      <w:snapToGrid/>
      <w:sz w:val="21"/>
      <w:szCs w:val="24"/>
    </w:rPr>
  </w:style>
  <w:style w:type="character" w:customStyle="1" w:styleId="2c5a6245">
    <w:name w:val="正文缩进 字符2c5a6245"/>
    <w:aliases w:val="正文（首行缩进两字） 字符,表正文 字符,正文非缩进 字符,特点 字符,四号 字符,缩进 字符,ALT+Z 字符,标题4 字符,段1 字符,正文不缩进 字符,水上软件 字符,正文缩进（首行缩进两字） 字符,正文(首行缩进两字) 字符,正文(首行缩进两字)1 字符,特点标题 字符,正文编号 字符,正文双线 字符,首行缩进 字符,bt 字符,EHPT 字符,Body Text2 字符,Body Text(ch) 字符,正文2级 字符,Indent 1 字符,正文缩进William 字符"/>
    <w:link w:val="afa"/>
    <w:qFormat/>
    <w:rsid w:val="00B639AC"/>
    <w:rPr>
      <w:rFonts w:ascii="Calibri" w:eastAsia="宋体" w:hAnsi="Calibri" w:cs="Times New Roman"/>
      <w:szCs w:val="24"/>
    </w:rPr>
  </w:style>
  <w:style w:type="character" w:customStyle="1" w:styleId="644fd4af">
    <w:name w:val="列出段落 字符644fd4af"/>
    <w:aliases w:val="List 字符,符号列表 字符,列出段落2 字符,编号 字符,一级项目编号 字符,列出段落4 字符,正文段落1 字符,1、 字符,3+级标题 字符,Bullet List 字符,FooterText 字符,numbered 字符,List Paragraph1 字符,Paragraphe de liste1 字符,lp1 字符,1.2.3标题 字符,表格段落 字符,项目符号 字符,段落列项目 字符,列表格式 字符,Colorful List Accent 1 字符,列出段落-正文 字符"/>
    <w:link w:val="ac"/>
    <w:uiPriority w:val="34"/>
    <w:qFormat/>
    <w:rsid w:val="00133FAD"/>
    <w:rPr>
      <w:rFonts w:ascii="Times New Roman" w:eastAsia="仿宋" w:hAnsi="Times New Roman"/>
      <w:snapToGrid w:val="0"/>
      <w:sz w:val="28"/>
    </w:rPr>
  </w:style>
  <w:style w:type="paragraph" w:customStyle="1" w:styleId="38fee1c3">
    <w:name w:val="列项——（一级）38fee1c3"/>
    <w:basedOn w:val="4fcace5c"/>
    <w:rsid w:val="006230C0"/>
    <w:pPr>
      <w:numPr>
        <w:numId w:val="24"/>
      </w:numPr>
    </w:pPr>
  </w:style>
  <w:style w:type="character" w:styleId="09634106">
    <w:name w:val="Strong09634106"/>
    <w:basedOn w:val="d803b9b2"/>
    <w:uiPriority w:val="22"/>
    <w:qFormat/>
    <w:rsid w:val="004C7178"/>
    <w:rPr>
      <w:b/>
      <w:bCs/>
    </w:rPr>
  </w:style>
  <w:style w:type="character" w:styleId="8a0059bc">
    <w:name w:val="annotation reference8a0059bc"/>
    <w:basedOn w:val="d803b9b2"/>
    <w:uiPriority w:val="99"/>
    <w:semiHidden/>
    <w:rsid w:val="00B91E8E"/>
    <w:rPr>
      <w:sz w:val="21"/>
      <w:szCs w:val="21"/>
    </w:rPr>
  </w:style>
  <w:style w:type="paragraph" w:styleId="eb9e3af3">
    <w:name w:val="annotation texteb9e3af3"/>
    <w:basedOn w:val="4fcace5c"/>
    <w:link w:val="aff"/>
    <w:uiPriority w:val="99"/>
    <w:semiHidden/>
    <w:rsid w:val="00B91E8E"/>
    <w:pPr>
      <w:jc w:val="left"/>
    </w:pPr>
  </w:style>
  <w:style w:type="character" w:customStyle="1" w:styleId="e30592f1">
    <w:name w:val="批注文字 字符e30592f1"/>
    <w:basedOn w:val="d803b9b2"/>
    <w:link w:val="afe"/>
    <w:uiPriority w:val="99"/>
    <w:semiHidden/>
    <w:rsid w:val="00B91E8E"/>
    <w:rPr>
      <w:rFonts w:ascii="Times New Roman" w:eastAsia="仿宋" w:hAnsi="Times New Roman"/>
      <w:snapToGrid w:val="0"/>
      <w:sz w:val="28"/>
    </w:rPr>
  </w:style>
  <w:style w:type="paragraph" w:styleId="89f2ad45">
    <w:name w:val="Balloon Text89f2ad45"/>
    <w:basedOn w:val="4fcace5c"/>
    <w:link w:val="aff1"/>
    <w:uiPriority w:val="99"/>
    <w:semiHidden/>
    <w:rsid w:val="00B91E8E"/>
    <w:pPr>
      <w:spacing w:line="240" w:lineRule="auto"/>
    </w:pPr>
    <w:rPr>
      <w:sz w:val="18"/>
      <w:szCs w:val="18"/>
    </w:rPr>
  </w:style>
  <w:style w:type="character" w:customStyle="1" w:styleId="3c217232">
    <w:name w:val="批注框文本 字符3c217232"/>
    <w:basedOn w:val="d803b9b2"/>
    <w:link w:val="aff0"/>
    <w:uiPriority w:val="99"/>
    <w:semiHidden/>
    <w:rsid w:val="00B91E8E"/>
    <w:rPr>
      <w:rFonts w:ascii="Times New Roman" w:eastAsia="仿宋" w:hAnsi="Times New Roman"/>
      <w:snapToGrid w:val="0"/>
      <w:sz w:val="18"/>
      <w:szCs w:val="18"/>
    </w:rPr>
  </w:style>
  <w:style w:type="paragraph" w:styleId="60e1fb16">
    <w:name w:val="Revision60e1fb16"/>
    <w:hidden/>
    <w:uiPriority w:val="99"/>
    <w:semiHidden/>
    <w:rsid w:val="00131DFB"/>
    <w:rPr>
      <w:rFonts w:ascii="Times New Roman" w:eastAsia="仿宋" w:hAnsi="Times New Roman"/>
      <w:snapToGrid w:val="0"/>
      <w:sz w:val="28"/>
    </w:rPr>
  </w:style>
  <w:style w:type="character" w:customStyle="1" w:styleId="7fbaed82">
    <w:name w:val="标题 4 字符7fbaed82"/>
    <w:basedOn w:val="d803b9b2"/>
    <w:link w:val="4"/>
    <w:uiPriority w:val="9"/>
    <w:rsid w:val="00737F57"/>
    <w:rPr>
      <w:rFonts w:asciiTheme="majorHAnsi" w:eastAsiaTheme="majorEastAsia" w:hAnsiTheme="majorHAnsi" w:cstheme="majorBidi"/>
      <w:b/>
      <w:bCs/>
      <w:snapToGrid w:val="0"/>
      <w:sz w:val="28"/>
      <w:szCs w:val="28"/>
    </w:rPr>
  </w:style>
  <w:style w:type="character" w:customStyle="1" w:styleId="4a63a31f">
    <w:name w:val="标题 5 字符4a63a31f"/>
    <w:basedOn w:val="d803b9b2"/>
    <w:link w:val="5"/>
    <w:uiPriority w:val="9"/>
    <w:rsid w:val="00737F57"/>
    <w:rPr>
      <w:rFonts w:ascii="Times New Roman" w:eastAsia="仿宋" w:hAnsi="Times New Roman"/>
      <w:b/>
      <w:bCs/>
      <w:snapToGrid w:val="0"/>
      <w:sz w:val="28"/>
      <w:szCs w:val="28"/>
    </w:rPr>
  </w:style>
  <w:style w:type="character" w:customStyle="1" w:styleId="b4cd79ae">
    <w:name w:val="标题 6 字符b4cd79ae"/>
    <w:basedOn w:val="d803b9b2"/>
    <w:link w:val="6"/>
    <w:uiPriority w:val="9"/>
    <w:rsid w:val="00737F57"/>
    <w:rPr>
      <w:rFonts w:asciiTheme="majorHAnsi" w:eastAsiaTheme="majorEastAsia" w:hAnsiTheme="majorHAnsi" w:cstheme="majorBidi"/>
      <w:b/>
      <w:bCs/>
      <w:snapToGrid w:val="0"/>
      <w:sz w:val="24"/>
      <w:szCs w:val="24"/>
    </w:rPr>
  </w:style>
  <w:style w:type="character" w:customStyle="1" w:styleId="23698ca8">
    <w:name w:val="标题 7 字符23698ca8"/>
    <w:basedOn w:val="d803b9b2"/>
    <w:link w:val="7"/>
    <w:uiPriority w:val="9"/>
    <w:semiHidden/>
    <w:rsid w:val="00737F57"/>
    <w:rPr>
      <w:rFonts w:ascii="Times New Roman" w:eastAsia="仿宋" w:hAnsi="Times New Roman"/>
      <w:b/>
      <w:bCs/>
      <w:snapToGrid w:val="0"/>
      <w:sz w:val="24"/>
      <w:szCs w:val="24"/>
    </w:rPr>
  </w:style>
  <w:style w:type="character" w:customStyle="1" w:styleId="12399cf1">
    <w:name w:val="标题 8 字符12399cf1"/>
    <w:basedOn w:val="d803b9b2"/>
    <w:link w:val="8"/>
    <w:uiPriority w:val="9"/>
    <w:semiHidden/>
    <w:rsid w:val="00737F57"/>
    <w:rPr>
      <w:rFonts w:asciiTheme="majorHAnsi" w:eastAsiaTheme="majorEastAsia" w:hAnsiTheme="majorHAnsi" w:cstheme="majorBidi"/>
      <w:snapToGrid w:val="0"/>
      <w:sz w:val="24"/>
      <w:szCs w:val="24"/>
    </w:rPr>
  </w:style>
  <w:style w:type="character" w:customStyle="1" w:styleId="0a2cd4d6">
    <w:name w:val="标题 9 字符0a2cd4d6"/>
    <w:basedOn w:val="d803b9b2"/>
    <w:link w:val="9"/>
    <w:uiPriority w:val="9"/>
    <w:semiHidden/>
    <w:rsid w:val="00737F57"/>
    <w:rPr>
      <w:rFonts w:asciiTheme="majorHAnsi" w:eastAsiaTheme="majorEastAsia" w:hAnsiTheme="majorHAnsi" w:cstheme="majorBidi"/>
      <w:snapToGrid w:val="0"/>
    </w:rPr>
  </w:style>
  <w:style w:type="character" w:customStyle="1" w:styleId="d18032d0">
    <w:name w:val="题注 字符d18032d0"/>
    <w:link w:val="af6"/>
    <w:qFormat/>
    <w:rsid w:val="004A140F"/>
    <w:rPr>
      <w:rFonts w:ascii="Times New Roman" w:eastAsia="黑体" w:hAnsi="Times New Roman" w:cstheme="majorBidi"/>
      <w:snapToGrid w:val="0"/>
      <w:sz w:val="20"/>
      <w:szCs w:val="20"/>
    </w:rPr>
  </w:style>
  <w:style w:type="paragraph" w:styleId="493f55d1">
    <w:name w:val="TOC Heading493f55d1"/>
    <w:basedOn w:val="70bc17eb"/>
    <w:next w:val="a0"/>
    <w:uiPriority w:val="39"/>
    <w:unhideWhenUsed/>
    <w:qFormat/>
    <w:rsid w:val="007F03D2"/>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styleId="8572e014">
    <w:name w:val="toc 48572e014"/>
    <w:basedOn w:val="4fcace5c"/>
    <w:next w:val="a0"/>
    <w:autoRedefine/>
    <w:uiPriority w:val="39"/>
    <w:semiHidden/>
    <w:rsid w:val="007F03D2"/>
    <w:pPr>
      <w:ind w:left="840"/>
      <w:jc w:val="left"/>
    </w:pPr>
    <w:rPr>
      <w:rFonts w:asciiTheme="minorHAnsi" w:eastAsiaTheme="minorHAnsi"/>
      <w:sz w:val="18"/>
      <w:szCs w:val="18"/>
    </w:rPr>
  </w:style>
  <w:style w:type="paragraph" w:styleId="649ed61c">
    <w:name w:val="toc 5649ed61c"/>
    <w:basedOn w:val="4fcace5c"/>
    <w:next w:val="a0"/>
    <w:autoRedefine/>
    <w:uiPriority w:val="39"/>
    <w:semiHidden/>
    <w:rsid w:val="007F03D2"/>
    <w:pPr>
      <w:ind w:left="1120"/>
      <w:jc w:val="left"/>
    </w:pPr>
    <w:rPr>
      <w:rFonts w:asciiTheme="minorHAnsi" w:eastAsiaTheme="minorHAnsi"/>
      <w:sz w:val="18"/>
      <w:szCs w:val="18"/>
    </w:rPr>
  </w:style>
  <w:style w:type="paragraph" w:styleId="285ecd6b">
    <w:name w:val="toc 6285ecd6b"/>
    <w:basedOn w:val="4fcace5c"/>
    <w:next w:val="a0"/>
    <w:autoRedefine/>
    <w:uiPriority w:val="39"/>
    <w:semiHidden/>
    <w:rsid w:val="007F03D2"/>
    <w:pPr>
      <w:ind w:left="1400"/>
      <w:jc w:val="left"/>
    </w:pPr>
    <w:rPr>
      <w:rFonts w:asciiTheme="minorHAnsi" w:eastAsiaTheme="minorHAnsi"/>
      <w:sz w:val="18"/>
      <w:szCs w:val="18"/>
    </w:rPr>
  </w:style>
  <w:style w:type="paragraph" w:styleId="d90c7667">
    <w:name w:val="toc 7d90c7667"/>
    <w:basedOn w:val="4fcace5c"/>
    <w:next w:val="a0"/>
    <w:autoRedefine/>
    <w:uiPriority w:val="39"/>
    <w:semiHidden/>
    <w:rsid w:val="007F03D2"/>
    <w:pPr>
      <w:ind w:left="1680"/>
      <w:jc w:val="left"/>
    </w:pPr>
    <w:rPr>
      <w:rFonts w:asciiTheme="minorHAnsi" w:eastAsiaTheme="minorHAnsi"/>
      <w:sz w:val="18"/>
      <w:szCs w:val="18"/>
    </w:rPr>
  </w:style>
  <w:style w:type="paragraph" w:styleId="4a392b93">
    <w:name w:val="toc 84a392b93"/>
    <w:basedOn w:val="4fcace5c"/>
    <w:next w:val="a0"/>
    <w:autoRedefine/>
    <w:uiPriority w:val="39"/>
    <w:semiHidden/>
    <w:rsid w:val="007F03D2"/>
    <w:pPr>
      <w:ind w:left="1960"/>
      <w:jc w:val="left"/>
    </w:pPr>
    <w:rPr>
      <w:rFonts w:asciiTheme="minorHAnsi" w:eastAsiaTheme="minorHAnsi"/>
      <w:sz w:val="18"/>
      <w:szCs w:val="18"/>
    </w:rPr>
  </w:style>
  <w:style w:type="paragraph" w:styleId="6df32d57">
    <w:name w:val="toc 96df32d57"/>
    <w:basedOn w:val="4fcace5c"/>
    <w:next w:val="a0"/>
    <w:autoRedefine/>
    <w:uiPriority w:val="39"/>
    <w:semiHidden/>
    <w:rsid w:val="007F03D2"/>
    <w:pPr>
      <w:ind w:left="2240"/>
      <w:jc w:val="left"/>
    </w:pPr>
    <w:rPr>
      <w:rFonts w:asciiTheme="minorHAnsi" w:eastAsiaTheme="minorHAnsi"/>
      <w:sz w:val="18"/>
      <w:szCs w:val="18"/>
    </w:rPr>
  </w:style>
  <w:style w:type="paragraph" w:styleId="10d7ce05">
    <w:name w:val="Normal10d7ce05"/>
    <w:aliases w:val="密-正文"/>
    <w:qFormat/>
    <w:rsid w:val="00DF2C1C"/>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paragraph" w:styleId="53813145">
    <w:name w:val="heading 153813145"/>
    <w:aliases w:val="密-标题 1"/>
    <w:next w:val="a"/>
    <w:link w:val="10"/>
    <w:autoRedefine/>
    <w:uiPriority w:val="9"/>
    <w:qFormat/>
    <w:rsid w:val="00DF2C1C"/>
    <w:pPr>
      <w:keepNext/>
      <w:numPr>
        <w:numId w:val="10"/>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styleId="1da37e96">
    <w:name w:val="heading 21da37e96"/>
    <w:aliases w:val="密-标题 2"/>
    <w:next w:val="a"/>
    <w:link w:val="20"/>
    <w:autoRedefine/>
    <w:uiPriority w:val="9"/>
    <w:qFormat/>
    <w:rsid w:val="00DF2C1C"/>
    <w:pPr>
      <w:keepNext/>
      <w:numPr>
        <w:ilvl w:val="1"/>
        <w:numId w:val="10"/>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styleId="6b615d99">
    <w:name w:val="heading 36b615d99"/>
    <w:aliases w:val="密-标题 3"/>
    <w:next w:val="a"/>
    <w:link w:val="30"/>
    <w:autoRedefine/>
    <w:uiPriority w:val="9"/>
    <w:qFormat/>
    <w:rsid w:val="00DF2C1C"/>
    <w:pPr>
      <w:keepNext/>
      <w:numPr>
        <w:ilvl w:val="2"/>
        <w:numId w:val="10"/>
      </w:numPr>
      <w:adjustRightInd w:val="0"/>
      <w:snapToGrid w:val="0"/>
      <w:spacing w:beforeLines="100" w:before="240" w:afterLines="100" w:after="240"/>
      <w:outlineLvl w:val="2"/>
    </w:pPr>
    <w:rPr>
      <w:rFonts w:ascii="仿宋" w:eastAsia="仿宋" w:hAnsi="仿宋"/>
      <w:b/>
      <w:snapToGrid w:val="0"/>
      <w:sz w:val="28"/>
      <w:szCs w:val="32"/>
    </w:rPr>
  </w:style>
  <w:style w:type="character" w:styleId="2ba741af">
    <w:name w:val="Default Paragraph Font2ba741af"/>
    <w:uiPriority w:val="1"/>
    <w:unhideWhenUsed/>
  </w:style>
  <w:style w:type="table" w:styleId="69bfceaf">
    <w:name w:val="Normal Table69bfceaf"/>
    <w:uiPriority w:val="99"/>
    <w:semiHidden/>
    <w:unhideWhenUsed/>
    <w:tblPr>
      <w:tblInd w:w="0" w:type="dxa"/>
      <w:tblCellMar>
        <w:top w:w="0" w:type="dxa"/>
        <w:left w:w="108" w:type="dxa"/>
        <w:bottom w:w="0" w:type="dxa"/>
        <w:right w:w="108" w:type="dxa"/>
      </w:tblCellMar>
    </w:tblPr>
  </w:style>
  <w:style w:type="numbering" w:styleId="ebbc76d3">
    <w:name w:val="No Listebbc76d3"/>
    <w:uiPriority w:val="99"/>
    <w:semiHidden/>
    <w:unhideWhenUsed/>
  </w:style>
  <w:style w:type="paragraph" w:styleId="86247f69">
    <w:name w:val="header86247f69"/>
    <w:basedOn w:val="10d7ce05"/>
    <w:link w:val="a4"/>
    <w:uiPriority w:val="99"/>
    <w:unhideWhenUsed/>
    <w:rsid w:val="00E63431"/>
    <w:pPr>
      <w:pBdr>
        <w:bottom w:val="single" w:sz="6" w:space="1" w:color="auto"/>
      </w:pBdr>
      <w:tabs>
        <w:tab w:val="center" w:pos="4153"/>
        <w:tab w:val="right" w:pos="8306"/>
      </w:tabs>
      <w:jc w:val="center"/>
    </w:pPr>
    <w:rPr>
      <w:sz w:val="18"/>
      <w:szCs w:val="18"/>
    </w:rPr>
  </w:style>
  <w:style w:type="character" w:customStyle="1" w:styleId="5992fe39">
    <w:name w:val="页眉 字符5992fe39"/>
    <w:basedOn w:val="2ba741af"/>
    <w:link w:val="a3"/>
    <w:uiPriority w:val="99"/>
    <w:rsid w:val="00E63431"/>
    <w:rPr>
      <w:sz w:val="18"/>
      <w:szCs w:val="18"/>
    </w:rPr>
  </w:style>
  <w:style w:type="paragraph" w:styleId="3ca9eb7c">
    <w:name w:val="footer3ca9eb7c"/>
    <w:basedOn w:val="10d7ce05"/>
    <w:link w:val="a6"/>
    <w:uiPriority w:val="99"/>
    <w:unhideWhenUsed/>
    <w:rsid w:val="00E63431"/>
    <w:pPr>
      <w:tabs>
        <w:tab w:val="center" w:pos="4153"/>
        <w:tab w:val="right" w:pos="8306"/>
      </w:tabs>
      <w:jc w:val="left"/>
    </w:pPr>
    <w:rPr>
      <w:sz w:val="18"/>
      <w:szCs w:val="18"/>
    </w:rPr>
  </w:style>
  <w:style w:type="character" w:customStyle="1" w:styleId="765e8d65">
    <w:name w:val="页脚 字符765e8d65"/>
    <w:basedOn w:val="2ba741af"/>
    <w:link w:val="a5"/>
    <w:uiPriority w:val="99"/>
    <w:rsid w:val="00E63431"/>
    <w:rPr>
      <w:sz w:val="18"/>
      <w:szCs w:val="18"/>
    </w:rPr>
  </w:style>
  <w:style w:type="table" w:customStyle="1" w:styleId="afa0437a">
    <w:name w:val="密-表格样式1afa0437a"/>
    <w:basedOn w:val="69bfceaf"/>
    <w:uiPriority w:val="99"/>
    <w:rsid w:val="00917BFD"/>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ad7cb615">
    <w:name w:val="List Paragraphad7cb615"/>
    <w:basedOn w:val="10d7ce05"/>
    <w:uiPriority w:val="34"/>
    <w:qFormat/>
    <w:rsid w:val="00B609EB"/>
    <w:pPr>
      <w:ind w:firstLine="420"/>
    </w:pPr>
  </w:style>
  <w:style w:type="paragraph" w:styleId="5ead2c93">
    <w:name w:val="Title5ead2c93"/>
    <w:aliases w:val="密-封面标题"/>
    <w:next w:val="a"/>
    <w:link w:val="a9"/>
    <w:autoRedefine/>
    <w:uiPriority w:val="10"/>
    <w:qFormat/>
    <w:rsid w:val="00917BFD"/>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f78d5e1a">
    <w:name w:val="标题 字符f78d5e1a"/>
    <w:aliases w:val="密-封面标题 字符"/>
    <w:basedOn w:val="2ba741af"/>
    <w:link w:val="a8"/>
    <w:uiPriority w:val="10"/>
    <w:rsid w:val="00917BFD"/>
    <w:rPr>
      <w:rFonts w:ascii="宋体" w:eastAsia="宋体"/>
      <w:b/>
      <w:snapToGrid w:val="0"/>
      <w:sz w:val="52"/>
      <w:szCs w:val="44"/>
    </w:rPr>
  </w:style>
  <w:style w:type="paragraph" w:customStyle="1" w:styleId="b976c43a">
    <w:name w:val="密-无缩进正文b976c43a"/>
    <w:basedOn w:val="10d7ce05"/>
    <w:link w:val="-0"/>
    <w:qFormat/>
    <w:rsid w:val="00917BFD"/>
  </w:style>
  <w:style w:type="character" w:customStyle="1" w:styleId="fb1ca1e3">
    <w:name w:val="密-无缩进正文 字符fb1ca1e3"/>
    <w:basedOn w:val="2ba741af"/>
    <w:link w:val="-"/>
    <w:rsid w:val="00917BFD"/>
    <w:rPr>
      <w:rFonts w:ascii="Times New Roman" w:eastAsia="仿宋" w:hAnsi="Times New Roman"/>
      <w:snapToGrid w:val="0"/>
      <w:sz w:val="28"/>
      <w:szCs w:val="21"/>
    </w:rPr>
  </w:style>
  <w:style w:type="paragraph" w:customStyle="1" w:styleId="c7556fe9">
    <w:name w:val="密-表格正文c7556fe9"/>
    <w:basedOn w:val="b976c43a"/>
    <w:link w:val="-3"/>
    <w:qFormat/>
    <w:rsid w:val="00903BC6"/>
    <w:pPr>
      <w:spacing w:line="240" w:lineRule="auto"/>
      <w:ind w:firstLineChars="0" w:firstLine="0"/>
      <w:jc w:val="center"/>
    </w:pPr>
    <w:rPr>
      <w:sz w:val="24"/>
    </w:rPr>
  </w:style>
  <w:style w:type="character" w:customStyle="1" w:styleId="0e9f8ccd">
    <w:name w:val="密-表格正文 字符0e9f8ccd"/>
    <w:basedOn w:val="fb1ca1e3"/>
    <w:link w:val="-2"/>
    <w:rsid w:val="00903BC6"/>
    <w:rPr>
      <w:rFonts w:ascii="Times New Roman" w:eastAsia="仿宋" w:hAnsi="Times New Roman"/>
      <w:snapToGrid w:val="0"/>
      <w:sz w:val="24"/>
      <w:szCs w:val="21"/>
    </w:rPr>
  </w:style>
  <w:style w:type="paragraph" w:customStyle="1" w:styleId="8e540239">
    <w:name w:val="密-封面正文8e540239"/>
    <w:link w:val="-5"/>
    <w:autoRedefine/>
    <w:uiPriority w:val="2"/>
    <w:qFormat/>
    <w:rsid w:val="00917BFD"/>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5">
    <w:name w:val="密-封面正文 字符-5"/>
    <w:basedOn w:val="2ba741af"/>
    <w:link w:val="-4"/>
    <w:uiPriority w:val="2"/>
    <w:rsid w:val="00917BFD"/>
    <w:rPr>
      <w:rFonts w:ascii="Times New Roman" w:eastAsia="宋体" w:hAnsi="Times New Roman"/>
      <w:b/>
      <w:snapToGrid w:val="0"/>
      <w:sz w:val="36"/>
      <w:szCs w:val="28"/>
    </w:rPr>
  </w:style>
  <w:style w:type="character" w:customStyle="1" w:styleId="1c69087f">
    <w:name w:val="标题 1 字符1c69087f"/>
    <w:aliases w:val="密-标题 1 字符"/>
    <w:basedOn w:val="2ba741af"/>
    <w:link w:val="1"/>
    <w:uiPriority w:val="9"/>
    <w:qFormat/>
    <w:rsid w:val="00DF2C1C"/>
    <w:rPr>
      <w:rFonts w:ascii="黑体" w:eastAsia="黑体" w:hAnsi="仿宋"/>
      <w:b/>
      <w:bCs/>
      <w:snapToGrid w:val="0"/>
      <w:sz w:val="32"/>
      <w:szCs w:val="32"/>
    </w:rPr>
  </w:style>
  <w:style w:type="character" w:customStyle="1" w:styleId="89a06b67">
    <w:name w:val="标题 2 字符89a06b67"/>
    <w:aliases w:val="密-标题 2 字符"/>
    <w:basedOn w:val="2ba741af"/>
    <w:link w:val="2"/>
    <w:uiPriority w:val="9"/>
    <w:qFormat/>
    <w:rsid w:val="00DF2C1C"/>
    <w:rPr>
      <w:rFonts w:ascii="楷体" w:eastAsia="楷体" w:hAnsi="仿宋"/>
      <w:b/>
      <w:snapToGrid w:val="0"/>
      <w:sz w:val="30"/>
      <w:szCs w:val="32"/>
    </w:rPr>
  </w:style>
  <w:style w:type="character" w:customStyle="1" w:styleId="86ddd67f">
    <w:name w:val="标题 3 字符86ddd67f"/>
    <w:aliases w:val="密-标题 3 字符"/>
    <w:basedOn w:val="2ba741af"/>
    <w:link w:val="3"/>
    <w:uiPriority w:val="9"/>
    <w:rsid w:val="00DF2C1C"/>
    <w:rPr>
      <w:rFonts w:ascii="仿宋" w:eastAsia="仿宋" w:hAnsi="仿宋"/>
      <w:b/>
      <w:snapToGrid w:val="0"/>
      <w:sz w:val="28"/>
      <w:szCs w:val="32"/>
    </w:rPr>
  </w:style>
  <w:style w:type="paragraph" w:styleId="fe209ef0">
    <w:name w:val="Normalfe209ef0"/>
    <w:aliases w:val="密-正文"/>
    <w:qFormat/>
    <w:rsid w:val="00083122"/>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a91e7748">
    <w:name w:val="Default Paragraph Fonta91e7748"/>
    <w:uiPriority w:val="1"/>
    <w:semiHidden/>
    <w:unhideWhenUsed/>
  </w:style>
  <w:style w:type="table" w:styleId="d2abd072">
    <w:name w:val="Normal Tabled2abd072"/>
    <w:uiPriority w:val="99"/>
    <w:semiHidden/>
    <w:unhideWhenUsed/>
    <w:tblPr>
      <w:tblInd w:w="0" w:type="dxa"/>
      <w:tblCellMar>
        <w:top w:w="0" w:type="dxa"/>
        <w:left w:w="108" w:type="dxa"/>
        <w:bottom w:w="0" w:type="dxa"/>
        <w:right w:w="108" w:type="dxa"/>
      </w:tblCellMar>
    </w:tblPr>
  </w:style>
  <w:style w:type="numbering" w:styleId="0bac184f">
    <w:name w:val="No List0bac184f"/>
    <w:uiPriority w:val="99"/>
    <w:semiHidden/>
    <w:unhideWhenUsed/>
  </w:style>
  <w:style w:type="paragraph" w:styleId="5f088093">
    <w:name w:val="header5f088093"/>
    <w:basedOn w:val="fe209ef0"/>
    <w:link w:val="a4"/>
    <w:uiPriority w:val="99"/>
    <w:unhideWhenUsed/>
    <w:rsid w:val="00634D35"/>
    <w:pPr>
      <w:pBdr>
        <w:bottom w:val="single" w:sz="6" w:space="1" w:color="auto"/>
      </w:pBdr>
      <w:tabs>
        <w:tab w:val="center" w:pos="4153"/>
        <w:tab w:val="right" w:pos="8306"/>
      </w:tabs>
      <w:jc w:val="center"/>
    </w:pPr>
    <w:rPr>
      <w:sz w:val="18"/>
      <w:szCs w:val="18"/>
    </w:rPr>
  </w:style>
  <w:style w:type="character" w:customStyle="1" w:styleId="43e9043d">
    <w:name w:val="页眉 字符43e9043d"/>
    <w:basedOn w:val="a91e7748"/>
    <w:link w:val="a3"/>
    <w:uiPriority w:val="99"/>
    <w:rsid w:val="00634D35"/>
    <w:rPr>
      <w:sz w:val="18"/>
      <w:szCs w:val="18"/>
    </w:rPr>
  </w:style>
  <w:style w:type="paragraph" w:styleId="03c993ee">
    <w:name w:val="footer03c993ee"/>
    <w:basedOn w:val="fe209ef0"/>
    <w:link w:val="a6"/>
    <w:uiPriority w:val="99"/>
    <w:unhideWhenUsed/>
    <w:rsid w:val="00634D35"/>
    <w:pPr>
      <w:tabs>
        <w:tab w:val="center" w:pos="4153"/>
        <w:tab w:val="right" w:pos="8306"/>
      </w:tabs>
      <w:jc w:val="left"/>
    </w:pPr>
    <w:rPr>
      <w:sz w:val="18"/>
      <w:szCs w:val="18"/>
    </w:rPr>
  </w:style>
  <w:style w:type="character" w:customStyle="1" w:styleId="eeac10ab">
    <w:name w:val="页脚 字符eeac10ab"/>
    <w:basedOn w:val="a91e7748"/>
    <w:link w:val="a5"/>
    <w:uiPriority w:val="99"/>
    <w:rsid w:val="00634D35"/>
    <w:rPr>
      <w:sz w:val="18"/>
      <w:szCs w:val="18"/>
    </w:rPr>
  </w:style>
  <w:style w:type="paragraph" w:styleId="175e62e4">
    <w:name w:val="Title175e62e4"/>
    <w:aliases w:val="密-封面标题"/>
    <w:next w:val="a"/>
    <w:link w:val="a8"/>
    <w:autoRedefine/>
    <w:uiPriority w:val="10"/>
    <w:qFormat/>
    <w:rsid w:val="00083122"/>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d818c764">
    <w:name w:val="标题 字符d818c764"/>
    <w:aliases w:val="密-封面标题 字符"/>
    <w:basedOn w:val="a91e7748"/>
    <w:link w:val="a7"/>
    <w:uiPriority w:val="10"/>
    <w:rsid w:val="00083122"/>
    <w:rPr>
      <w:rFonts w:ascii="宋体" w:eastAsia="宋体"/>
      <w:b/>
      <w:snapToGrid w:val="0"/>
      <w:sz w:val="52"/>
      <w:szCs w:val="44"/>
    </w:rPr>
  </w:style>
  <w:style w:type="table" w:customStyle="1" w:styleId="9fc258ce">
    <w:name w:val="密-表格样式19fc258ce"/>
    <w:basedOn w:val="d2abd072"/>
    <w:uiPriority w:val="99"/>
    <w:rsid w:val="00083122"/>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83247c82">
    <w:name w:val="密-无缩进正文83247c82"/>
    <w:basedOn w:val="fe209ef0"/>
    <w:link w:val="-0"/>
    <w:qFormat/>
    <w:rsid w:val="00083122"/>
  </w:style>
  <w:style w:type="character" w:customStyle="1" w:styleId="d297516b">
    <w:name w:val="密-无缩进正文 字符d297516b"/>
    <w:basedOn w:val="a91e7748"/>
    <w:link w:val="-"/>
    <w:rsid w:val="00083122"/>
    <w:rPr>
      <w:rFonts w:ascii="Times New Roman" w:eastAsia="仿宋" w:hAnsi="Times New Roman"/>
      <w:snapToGrid w:val="0"/>
      <w:sz w:val="28"/>
      <w:szCs w:val="21"/>
    </w:rPr>
  </w:style>
  <w:style w:type="paragraph" w:customStyle="1" w:styleId="f7f99ad1">
    <w:name w:val="密-表格正文f7f99ad1"/>
    <w:basedOn w:val="83247c82"/>
    <w:link w:val="-3"/>
    <w:qFormat/>
    <w:rsid w:val="00083122"/>
    <w:pPr>
      <w:spacing w:line="240" w:lineRule="auto"/>
      <w:jc w:val="center"/>
    </w:pPr>
    <w:rPr>
      <w:sz w:val="24"/>
    </w:rPr>
  </w:style>
  <w:style w:type="character" w:customStyle="1" w:styleId="d743cef8">
    <w:name w:val="密-表格正文 字符d743cef8"/>
    <w:basedOn w:val="d297516b"/>
    <w:link w:val="-2"/>
    <w:rsid w:val="00083122"/>
    <w:rPr>
      <w:rFonts w:ascii="Times New Roman" w:eastAsia="仿宋" w:hAnsi="Times New Roman"/>
      <w:snapToGrid w:val="0"/>
      <w:sz w:val="24"/>
      <w:szCs w:val="21"/>
    </w:rPr>
  </w:style>
  <w:style w:type="paragraph" w:customStyle="1" w:styleId="d8f83b21">
    <w:name w:val="密-封面正文d8f83b21"/>
    <w:link w:val="-5"/>
    <w:autoRedefine/>
    <w:uiPriority w:val="2"/>
    <w:qFormat/>
    <w:rsid w:val="00083122"/>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33edaa90">
    <w:name w:val="密-封面正文 字符33edaa90"/>
    <w:basedOn w:val="a91e7748"/>
    <w:link w:val="-4"/>
    <w:uiPriority w:val="2"/>
    <w:rsid w:val="00083122"/>
    <w:rPr>
      <w:rFonts w:ascii="Times New Roman" w:eastAsia="宋体" w:hAnsi="Times New Roman"/>
      <w:b/>
      <w:snapToGrid w:val="0"/>
      <w:sz w:val="36"/>
      <w:szCs w:val="28"/>
    </w:rPr>
  </w:style>
  <w:style w:type="paragraph" w:styleId="daca59ba">
    <w:name w:val="Normaldaca59ba"/>
    <w:aliases w:val="密-正文"/>
    <w:qFormat/>
    <w:rsid w:val="001400DB"/>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paragraph" w:styleId="5bcc2e5e">
    <w:name w:val="heading 15bcc2e5e"/>
    <w:basedOn w:val="daca59ba"/>
    <w:next w:val="a0"/>
    <w:link w:val="10"/>
    <w:uiPriority w:val="9"/>
    <w:qFormat/>
    <w:rsid w:val="00644B56"/>
    <w:pPr>
      <w:keepNext/>
      <w:keepLines/>
      <w:spacing w:before="340" w:after="330" w:line="578" w:lineRule="auto"/>
      <w:outlineLvl w:val="0"/>
    </w:pPr>
    <w:rPr>
      <w:rFonts w:ascii="黑体" w:eastAsia="黑体" w:hAnsi="仿宋"/>
      <w:b/>
      <w:bCs/>
      <w:snapToGrid/>
      <w:sz w:val="32"/>
      <w:szCs w:val="32"/>
    </w:rPr>
  </w:style>
  <w:style w:type="paragraph" w:styleId="1294a50c">
    <w:name w:val="heading 21294a50c"/>
    <w:basedOn w:val="daca59ba"/>
    <w:next w:val="a0"/>
    <w:link w:val="20"/>
    <w:uiPriority w:val="9"/>
    <w:semiHidden/>
    <w:unhideWhenUsed/>
    <w:qFormat/>
    <w:rsid w:val="00644B56"/>
    <w:pPr>
      <w:keepNext/>
      <w:keepLines/>
      <w:spacing w:before="260" w:after="260" w:line="416" w:lineRule="auto"/>
      <w:outlineLvl w:val="1"/>
    </w:pPr>
    <w:rPr>
      <w:rFonts w:ascii="楷体" w:eastAsia="楷体" w:hAnsi="仿宋"/>
      <w:b/>
      <w:snapToGrid/>
      <w:sz w:val="30"/>
      <w:szCs w:val="32"/>
    </w:rPr>
  </w:style>
  <w:style w:type="paragraph" w:styleId="555f2443">
    <w:name w:val="heading 3555f2443"/>
    <w:basedOn w:val="daca59ba"/>
    <w:next w:val="a0"/>
    <w:link w:val="30"/>
    <w:uiPriority w:val="9"/>
    <w:semiHidden/>
    <w:unhideWhenUsed/>
    <w:qFormat/>
    <w:rsid w:val="00644B56"/>
    <w:pPr>
      <w:keepNext/>
      <w:keepLines/>
      <w:spacing w:before="260" w:after="260" w:line="416" w:lineRule="auto"/>
      <w:outlineLvl w:val="2"/>
    </w:pPr>
    <w:rPr>
      <w:rFonts w:ascii="仿宋" w:hAnsi="仿宋"/>
      <w:b/>
      <w:snapToGrid/>
      <w:szCs w:val="32"/>
    </w:rPr>
  </w:style>
  <w:style w:type="paragraph" w:styleId="e06c1634">
    <w:name w:val="heading 4e06c1634"/>
    <w:basedOn w:val="daca59ba"/>
    <w:next w:val="a0"/>
    <w:link w:val="40"/>
    <w:uiPriority w:val="9"/>
    <w:semiHidden/>
    <w:unhideWhenUsed/>
    <w:qFormat/>
    <w:rsid w:val="00644B56"/>
    <w:pPr>
      <w:keepNext/>
      <w:keepLines/>
      <w:spacing w:before="280" w:after="290" w:line="376" w:lineRule="auto"/>
      <w:outlineLvl w:val="3"/>
    </w:pPr>
    <w:rPr>
      <w:rFonts w:ascii="等线 Light" w:eastAsia="等线 Light" w:hAnsi="等线 Light" w:cs="Times New Roman"/>
      <w:b/>
      <w:bCs/>
      <w:snapToGrid/>
      <w:szCs w:val="28"/>
    </w:rPr>
  </w:style>
  <w:style w:type="paragraph" w:styleId="2b606a0f">
    <w:name w:val="heading 52b606a0f"/>
    <w:basedOn w:val="daca59ba"/>
    <w:next w:val="a0"/>
    <w:link w:val="50"/>
    <w:uiPriority w:val="9"/>
    <w:semiHidden/>
    <w:unhideWhenUsed/>
    <w:qFormat/>
    <w:rsid w:val="00644B56"/>
    <w:pPr>
      <w:keepNext/>
      <w:keepLines/>
      <w:spacing w:before="280" w:after="290" w:line="376" w:lineRule="auto"/>
      <w:outlineLvl w:val="4"/>
    </w:pPr>
    <w:rPr>
      <w:b/>
      <w:bCs/>
      <w:snapToGrid/>
      <w:szCs w:val="28"/>
    </w:rPr>
  </w:style>
  <w:style w:type="paragraph" w:styleId="f471c170">
    <w:name w:val="heading 6f471c170"/>
    <w:basedOn w:val="daca59ba"/>
    <w:next w:val="a0"/>
    <w:link w:val="60"/>
    <w:uiPriority w:val="9"/>
    <w:semiHidden/>
    <w:unhideWhenUsed/>
    <w:qFormat/>
    <w:rsid w:val="00644B56"/>
    <w:pPr>
      <w:keepNext/>
      <w:keepLines/>
      <w:spacing w:before="240" w:after="64" w:line="320" w:lineRule="auto"/>
      <w:outlineLvl w:val="5"/>
    </w:pPr>
    <w:rPr>
      <w:rFonts w:ascii="等线 Light" w:eastAsia="等线 Light" w:hAnsi="等线 Light" w:cs="Times New Roman"/>
      <w:b/>
      <w:bCs/>
      <w:snapToGrid/>
      <w:sz w:val="24"/>
      <w:szCs w:val="24"/>
    </w:rPr>
  </w:style>
  <w:style w:type="paragraph" w:styleId="c81a1d80">
    <w:name w:val="heading 7c81a1d80"/>
    <w:basedOn w:val="daca59ba"/>
    <w:next w:val="a0"/>
    <w:link w:val="70"/>
    <w:uiPriority w:val="9"/>
    <w:semiHidden/>
    <w:unhideWhenUsed/>
    <w:qFormat/>
    <w:rsid w:val="00644B56"/>
    <w:pPr>
      <w:keepNext/>
      <w:keepLines/>
      <w:spacing w:before="240" w:after="64" w:line="320" w:lineRule="auto"/>
      <w:outlineLvl w:val="6"/>
    </w:pPr>
    <w:rPr>
      <w:b/>
      <w:bCs/>
      <w:snapToGrid/>
      <w:sz w:val="24"/>
      <w:szCs w:val="24"/>
    </w:rPr>
  </w:style>
  <w:style w:type="paragraph" w:styleId="b1e3dbb5">
    <w:name w:val="heading 8b1e3dbb5"/>
    <w:basedOn w:val="daca59ba"/>
    <w:next w:val="a0"/>
    <w:link w:val="80"/>
    <w:uiPriority w:val="9"/>
    <w:semiHidden/>
    <w:unhideWhenUsed/>
    <w:qFormat/>
    <w:rsid w:val="00644B56"/>
    <w:pPr>
      <w:keepNext/>
      <w:keepLines/>
      <w:spacing w:before="240" w:after="64" w:line="320" w:lineRule="auto"/>
      <w:outlineLvl w:val="7"/>
    </w:pPr>
    <w:rPr>
      <w:rFonts w:ascii="等线 Light" w:eastAsia="等线 Light" w:hAnsi="等线 Light" w:cs="Times New Roman"/>
      <w:snapToGrid/>
      <w:sz w:val="24"/>
      <w:szCs w:val="24"/>
    </w:rPr>
  </w:style>
  <w:style w:type="paragraph" w:styleId="c14f5348">
    <w:name w:val="heading 9c14f5348"/>
    <w:basedOn w:val="daca59ba"/>
    <w:next w:val="a0"/>
    <w:link w:val="90"/>
    <w:uiPriority w:val="9"/>
    <w:semiHidden/>
    <w:unhideWhenUsed/>
    <w:qFormat/>
    <w:rsid w:val="00644B56"/>
    <w:pPr>
      <w:keepNext/>
      <w:keepLines/>
      <w:spacing w:before="240" w:after="64" w:line="320" w:lineRule="auto"/>
      <w:outlineLvl w:val="8"/>
    </w:pPr>
    <w:rPr>
      <w:rFonts w:ascii="等线 Light" w:eastAsia="等线 Light" w:hAnsi="等线 Light" w:cs="Times New Roman"/>
      <w:snapToGrid/>
    </w:rPr>
  </w:style>
  <w:style w:type="character" w:styleId="9617e927">
    <w:name w:val="Default Paragraph Font9617e927"/>
    <w:uiPriority w:val="1"/>
    <w:semiHidden/>
    <w:unhideWhenUsed/>
  </w:style>
  <w:style w:type="table" w:styleId="e7d7f222">
    <w:name w:val="Normal Tablee7d7f222"/>
    <w:uiPriority w:val="99"/>
    <w:semiHidden/>
    <w:unhideWhenUsed/>
    <w:tblPr>
      <w:tblInd w:w="0" w:type="dxa"/>
      <w:tblCellMar>
        <w:top w:w="0" w:type="dxa"/>
        <w:left w:w="108" w:type="dxa"/>
        <w:bottom w:w="0" w:type="dxa"/>
        <w:right w:w="108" w:type="dxa"/>
      </w:tblCellMar>
    </w:tblPr>
  </w:style>
  <w:style w:type="numbering" w:styleId="d4e7c92b">
    <w:name w:val="No Listd4e7c92b"/>
    <w:uiPriority w:val="99"/>
    <w:semiHidden/>
    <w:unhideWhenUsed/>
  </w:style>
  <w:style w:type="paragraph" w:styleId="df366598">
    <w:name w:val="headerdf366598"/>
    <w:basedOn w:val="daca59ba"/>
    <w:link w:val="a5"/>
    <w:uiPriority w:val="99"/>
    <w:unhideWhenUsed/>
    <w:rsid w:val="00644B56"/>
    <w:pPr>
      <w:pBdr>
        <w:bottom w:val="single" w:sz="6" w:space="1" w:color="auto"/>
      </w:pBdr>
      <w:tabs>
        <w:tab w:val="center" w:pos="4153"/>
        <w:tab w:val="right" w:pos="8306"/>
      </w:tabs>
      <w:jc w:val="center"/>
    </w:pPr>
    <w:rPr>
      <w:sz w:val="18"/>
      <w:szCs w:val="18"/>
    </w:rPr>
  </w:style>
  <w:style w:type="character" w:customStyle="1" w:styleId="f51f4718">
    <w:name w:val="页眉 字符f51f4718"/>
    <w:basedOn w:val="9617e927"/>
    <w:link w:val="a4"/>
    <w:uiPriority w:val="99"/>
    <w:rsid w:val="00644B56"/>
    <w:rPr>
      <w:sz w:val="18"/>
      <w:szCs w:val="18"/>
    </w:rPr>
  </w:style>
  <w:style w:type="paragraph" w:styleId="30f16fdf">
    <w:name w:val="footer30f16fdf"/>
    <w:basedOn w:val="daca59ba"/>
    <w:link w:val="a7"/>
    <w:uiPriority w:val="99"/>
    <w:unhideWhenUsed/>
    <w:rsid w:val="00644B56"/>
    <w:pPr>
      <w:tabs>
        <w:tab w:val="center" w:pos="4153"/>
        <w:tab w:val="right" w:pos="8306"/>
      </w:tabs>
      <w:jc w:val="left"/>
    </w:pPr>
    <w:rPr>
      <w:sz w:val="18"/>
      <w:szCs w:val="18"/>
    </w:rPr>
  </w:style>
  <w:style w:type="character" w:customStyle="1" w:styleId="d7a89a55">
    <w:name w:val="页脚 字符d7a89a55"/>
    <w:basedOn w:val="9617e927"/>
    <w:link w:val="a6"/>
    <w:uiPriority w:val="99"/>
    <w:rsid w:val="00644B56"/>
    <w:rPr>
      <w:sz w:val="18"/>
      <w:szCs w:val="18"/>
    </w:rPr>
  </w:style>
  <w:style w:type="paragraph" w:customStyle="1" w:styleId="-11">
    <w:name w:val="密-标题 11-11"/>
    <w:next w:val="a0"/>
    <w:autoRedefine/>
    <w:uiPriority w:val="9"/>
    <w:qFormat/>
    <w:rsid w:val="00644B56"/>
    <w:pPr>
      <w:keepNext/>
      <w:numPr>
        <w:numId w:val="6"/>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customStyle="1" w:styleId="-21">
    <w:name w:val="密-标题 21-21"/>
    <w:next w:val="a0"/>
    <w:autoRedefine/>
    <w:uiPriority w:val="9"/>
    <w:qFormat/>
    <w:rsid w:val="00644B56"/>
    <w:pPr>
      <w:keepNext/>
      <w:numPr>
        <w:ilvl w:val="1"/>
        <w:numId w:val="6"/>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customStyle="1" w:styleId="-31">
    <w:name w:val="密-标题 31-31"/>
    <w:next w:val="a0"/>
    <w:autoRedefine/>
    <w:uiPriority w:val="9"/>
    <w:qFormat/>
    <w:rsid w:val="00644B56"/>
    <w:pPr>
      <w:keepNext/>
      <w:numPr>
        <w:ilvl w:val="2"/>
        <w:numId w:val="6"/>
      </w:numPr>
      <w:adjustRightInd w:val="0"/>
      <w:snapToGrid w:val="0"/>
      <w:spacing w:beforeLines="100" w:before="240" w:afterLines="100" w:after="240"/>
      <w:outlineLvl w:val="2"/>
    </w:pPr>
    <w:rPr>
      <w:rFonts w:ascii="仿宋" w:eastAsia="仿宋" w:hAnsi="仿宋"/>
      <w:b/>
      <w:snapToGrid w:val="0"/>
      <w:sz w:val="28"/>
      <w:szCs w:val="32"/>
    </w:rPr>
  </w:style>
  <w:style w:type="paragraph" w:customStyle="1" w:styleId="5afb16a3">
    <w:name w:val="标题 415afb16a3"/>
    <w:basedOn w:val="daca59ba"/>
    <w:next w:val="a0"/>
    <w:uiPriority w:val="9"/>
    <w:rsid w:val="00644B56"/>
    <w:pPr>
      <w:keepNext/>
      <w:keepLines/>
      <w:numPr>
        <w:ilvl w:val="3"/>
        <w:numId w:val="6"/>
      </w:numPr>
      <w:spacing w:before="280" w:after="290" w:line="376" w:lineRule="auto"/>
      <w:outlineLvl w:val="3"/>
    </w:pPr>
    <w:rPr>
      <w:rFonts w:ascii="等线 Light" w:eastAsia="等线 Light" w:hAnsi="等线 Light" w:cs="Times New Roman"/>
      <w:b/>
      <w:bCs/>
      <w:snapToGrid/>
      <w:szCs w:val="28"/>
    </w:rPr>
  </w:style>
  <w:style w:type="paragraph" w:customStyle="1" w:styleId="119fac58">
    <w:name w:val="标题 51119fac58"/>
    <w:basedOn w:val="daca59ba"/>
    <w:next w:val="a0"/>
    <w:uiPriority w:val="9"/>
    <w:rsid w:val="00644B56"/>
    <w:pPr>
      <w:keepNext/>
      <w:keepLines/>
      <w:numPr>
        <w:ilvl w:val="4"/>
        <w:numId w:val="6"/>
      </w:numPr>
      <w:spacing w:before="280" w:after="290" w:line="376" w:lineRule="auto"/>
      <w:outlineLvl w:val="4"/>
    </w:pPr>
    <w:rPr>
      <w:b/>
      <w:bCs/>
      <w:snapToGrid/>
      <w:szCs w:val="28"/>
    </w:rPr>
  </w:style>
  <w:style w:type="paragraph" w:customStyle="1" w:styleId="ab0995da">
    <w:name w:val="标题 61ab0995da"/>
    <w:basedOn w:val="daca59ba"/>
    <w:next w:val="a0"/>
    <w:uiPriority w:val="9"/>
    <w:rsid w:val="00644B56"/>
    <w:pPr>
      <w:keepNext/>
      <w:keepLines/>
      <w:numPr>
        <w:ilvl w:val="5"/>
        <w:numId w:val="6"/>
      </w:numPr>
      <w:spacing w:before="240" w:after="64" w:line="320" w:lineRule="auto"/>
      <w:outlineLvl w:val="5"/>
    </w:pPr>
    <w:rPr>
      <w:rFonts w:ascii="等线 Light" w:eastAsia="等线 Light" w:hAnsi="等线 Light" w:cs="Times New Roman"/>
      <w:b/>
      <w:bCs/>
      <w:snapToGrid/>
      <w:sz w:val="24"/>
      <w:szCs w:val="24"/>
    </w:rPr>
  </w:style>
  <w:style w:type="paragraph" w:customStyle="1" w:styleId="686aa850">
    <w:name w:val="标题 71686aa850"/>
    <w:basedOn w:val="daca59ba"/>
    <w:next w:val="a0"/>
    <w:uiPriority w:val="9"/>
    <w:semiHidden/>
    <w:qFormat/>
    <w:rsid w:val="00644B56"/>
    <w:pPr>
      <w:keepNext/>
      <w:keepLines/>
      <w:numPr>
        <w:ilvl w:val="6"/>
        <w:numId w:val="6"/>
      </w:numPr>
      <w:spacing w:before="240" w:after="64" w:line="320" w:lineRule="auto"/>
      <w:outlineLvl w:val="6"/>
    </w:pPr>
    <w:rPr>
      <w:b/>
      <w:bCs/>
      <w:snapToGrid/>
      <w:sz w:val="24"/>
      <w:szCs w:val="24"/>
    </w:rPr>
  </w:style>
  <w:style w:type="paragraph" w:customStyle="1" w:styleId="f8279e61">
    <w:name w:val="标题 81f8279e61"/>
    <w:basedOn w:val="daca59ba"/>
    <w:next w:val="a0"/>
    <w:uiPriority w:val="9"/>
    <w:semiHidden/>
    <w:qFormat/>
    <w:rsid w:val="00644B56"/>
    <w:pPr>
      <w:keepNext/>
      <w:keepLines/>
      <w:numPr>
        <w:ilvl w:val="7"/>
        <w:numId w:val="6"/>
      </w:numPr>
      <w:spacing w:before="240" w:after="64" w:line="320" w:lineRule="auto"/>
      <w:outlineLvl w:val="7"/>
    </w:pPr>
    <w:rPr>
      <w:rFonts w:ascii="等线 Light" w:eastAsia="等线 Light" w:hAnsi="等线 Light" w:cs="Times New Roman"/>
      <w:snapToGrid/>
      <w:sz w:val="24"/>
      <w:szCs w:val="24"/>
    </w:rPr>
  </w:style>
  <w:style w:type="paragraph" w:customStyle="1" w:styleId="1c1ba043">
    <w:name w:val="标题 911c1ba043"/>
    <w:basedOn w:val="daca59ba"/>
    <w:next w:val="a0"/>
    <w:uiPriority w:val="9"/>
    <w:semiHidden/>
    <w:qFormat/>
    <w:rsid w:val="00644B56"/>
    <w:pPr>
      <w:keepNext/>
      <w:keepLines/>
      <w:numPr>
        <w:ilvl w:val="8"/>
        <w:numId w:val="6"/>
      </w:numPr>
      <w:spacing w:before="240" w:after="64" w:line="320" w:lineRule="auto"/>
      <w:outlineLvl w:val="8"/>
    </w:pPr>
    <w:rPr>
      <w:rFonts w:ascii="等线 Light" w:eastAsia="等线 Light" w:hAnsi="等线 Light" w:cs="Times New Roman"/>
      <w:snapToGrid/>
    </w:rPr>
  </w:style>
  <w:style w:type="numbering" w:customStyle="1" w:styleId="c4664bbf">
    <w:name w:val="无列表1c4664bbf"/>
    <w:next w:val="a3"/>
    <w:uiPriority w:val="99"/>
    <w:semiHidden/>
    <w:unhideWhenUsed/>
    <w:rsid w:val="00644B56"/>
  </w:style>
  <w:style w:type="character" w:customStyle="1" w:styleId="44b158d1">
    <w:name w:val="标题 1 字符44b158d1"/>
    <w:basedOn w:val="9617e927"/>
    <w:link w:val="1"/>
    <w:uiPriority w:val="9"/>
    <w:qFormat/>
    <w:rsid w:val="00644B56"/>
    <w:rPr>
      <w:rFonts w:ascii="黑体" w:eastAsia="黑体" w:hAnsi="仿宋"/>
      <w:b/>
      <w:bCs/>
      <w:snapToGrid w:val="0"/>
      <w:sz w:val="32"/>
      <w:szCs w:val="32"/>
    </w:rPr>
  </w:style>
  <w:style w:type="character" w:customStyle="1" w:styleId="ac96569d">
    <w:name w:val="标题 2 字符ac96569d"/>
    <w:basedOn w:val="9617e927"/>
    <w:link w:val="2"/>
    <w:uiPriority w:val="9"/>
    <w:qFormat/>
    <w:rsid w:val="00644B56"/>
    <w:rPr>
      <w:rFonts w:ascii="楷体" w:eastAsia="楷体" w:hAnsi="仿宋"/>
      <w:b/>
      <w:snapToGrid w:val="0"/>
      <w:sz w:val="30"/>
      <w:szCs w:val="32"/>
    </w:rPr>
  </w:style>
  <w:style w:type="character" w:customStyle="1" w:styleId="d9b63da9">
    <w:name w:val="标题 3 字符d9b63da9"/>
    <w:basedOn w:val="9617e927"/>
    <w:link w:val="3"/>
    <w:uiPriority w:val="9"/>
    <w:rsid w:val="00644B56"/>
    <w:rPr>
      <w:rFonts w:ascii="仿宋" w:eastAsia="仿宋" w:hAnsi="仿宋"/>
      <w:b/>
      <w:snapToGrid w:val="0"/>
      <w:sz w:val="28"/>
      <w:szCs w:val="32"/>
    </w:rPr>
  </w:style>
  <w:style w:type="character" w:customStyle="1" w:styleId="f9da3828">
    <w:name w:val="标题 4 字符f9da3828"/>
    <w:basedOn w:val="9617e927"/>
    <w:link w:val="4"/>
    <w:uiPriority w:val="9"/>
    <w:rsid w:val="00644B56"/>
    <w:rPr>
      <w:rFonts w:ascii="等线 Light" w:eastAsia="等线 Light" w:hAnsi="等线 Light" w:cs="Times New Roman"/>
      <w:b/>
      <w:bCs/>
      <w:snapToGrid w:val="0"/>
      <w:sz w:val="28"/>
      <w:szCs w:val="28"/>
    </w:rPr>
  </w:style>
  <w:style w:type="character" w:customStyle="1" w:styleId="99371ca5">
    <w:name w:val="标题 5 字符99371ca5"/>
    <w:basedOn w:val="9617e927"/>
    <w:link w:val="5"/>
    <w:uiPriority w:val="9"/>
    <w:rsid w:val="00644B56"/>
    <w:rPr>
      <w:rFonts w:ascii="Times New Roman" w:eastAsia="仿宋" w:hAnsi="Times New Roman"/>
      <w:b/>
      <w:bCs/>
      <w:snapToGrid w:val="0"/>
      <w:sz w:val="28"/>
      <w:szCs w:val="28"/>
    </w:rPr>
  </w:style>
  <w:style w:type="character" w:customStyle="1" w:styleId="4241fabe">
    <w:name w:val="标题 6 字符4241fabe"/>
    <w:basedOn w:val="9617e927"/>
    <w:link w:val="6"/>
    <w:uiPriority w:val="9"/>
    <w:rsid w:val="00644B56"/>
    <w:rPr>
      <w:rFonts w:ascii="等线 Light" w:eastAsia="等线 Light" w:hAnsi="等线 Light" w:cs="Times New Roman"/>
      <w:b/>
      <w:bCs/>
      <w:snapToGrid w:val="0"/>
      <w:sz w:val="24"/>
      <w:szCs w:val="24"/>
    </w:rPr>
  </w:style>
  <w:style w:type="character" w:customStyle="1" w:styleId="94b53771">
    <w:name w:val="标题 7 字符94b53771"/>
    <w:basedOn w:val="9617e927"/>
    <w:link w:val="7"/>
    <w:uiPriority w:val="9"/>
    <w:semiHidden/>
    <w:rsid w:val="00644B56"/>
    <w:rPr>
      <w:rFonts w:ascii="Times New Roman" w:eastAsia="仿宋" w:hAnsi="Times New Roman"/>
      <w:b/>
      <w:bCs/>
      <w:snapToGrid w:val="0"/>
      <w:sz w:val="24"/>
      <w:szCs w:val="24"/>
    </w:rPr>
  </w:style>
  <w:style w:type="character" w:customStyle="1" w:styleId="81e052a0">
    <w:name w:val="标题 8 字符81e052a0"/>
    <w:basedOn w:val="9617e927"/>
    <w:link w:val="8"/>
    <w:uiPriority w:val="9"/>
    <w:semiHidden/>
    <w:rsid w:val="00644B56"/>
    <w:rPr>
      <w:rFonts w:ascii="等线 Light" w:eastAsia="等线 Light" w:hAnsi="等线 Light" w:cs="Times New Roman"/>
      <w:snapToGrid w:val="0"/>
      <w:sz w:val="24"/>
      <w:szCs w:val="24"/>
    </w:rPr>
  </w:style>
  <w:style w:type="character" w:customStyle="1" w:styleId="2bd1f39d">
    <w:name w:val="标题 9 字符2bd1f39d"/>
    <w:basedOn w:val="9617e927"/>
    <w:link w:val="9"/>
    <w:uiPriority w:val="9"/>
    <w:semiHidden/>
    <w:rsid w:val="00644B56"/>
    <w:rPr>
      <w:rFonts w:ascii="等线 Light" w:eastAsia="等线 Light" w:hAnsi="等线 Light" w:cs="Times New Roman"/>
      <w:snapToGrid w:val="0"/>
    </w:rPr>
  </w:style>
  <w:style w:type="paragraph" w:customStyle="1" w:styleId="12">
    <w:name w:val="明显引用112"/>
    <w:basedOn w:val="daca59ba"/>
    <w:next w:val="a0"/>
    <w:uiPriority w:val="30"/>
    <w:rsid w:val="00644B56"/>
    <w:pPr>
      <w:pBdr>
        <w:top w:val="single" w:sz="4" w:space="10" w:color="4472C4"/>
        <w:bottom w:val="single" w:sz="4" w:space="10" w:color="4472C4"/>
      </w:pBdr>
      <w:spacing w:before="360" w:after="360"/>
      <w:ind w:left="864" w:right="864"/>
      <w:jc w:val="center"/>
    </w:pPr>
    <w:rPr>
      <w:i/>
      <w:iCs/>
      <w:snapToGrid/>
      <w:color w:val="4472C4"/>
    </w:rPr>
  </w:style>
  <w:style w:type="character" w:customStyle="1" w:styleId="37b702af">
    <w:name w:val="明显引用 字符37b702af"/>
    <w:basedOn w:val="9617e927"/>
    <w:link w:val="a9"/>
    <w:uiPriority w:val="30"/>
    <w:rsid w:val="00644B56"/>
    <w:rPr>
      <w:rFonts w:ascii="Times New Roman" w:eastAsia="仿宋" w:hAnsi="Times New Roman"/>
      <w:i/>
      <w:iCs/>
      <w:snapToGrid w:val="0"/>
      <w:color w:val="4472C4"/>
      <w:sz w:val="28"/>
    </w:rPr>
  </w:style>
  <w:style w:type="paragraph" w:customStyle="1" w:styleId="13">
    <w:name w:val="无间隔113"/>
    <w:next w:val="aa"/>
    <w:link w:val="ab"/>
    <w:uiPriority w:val="1"/>
    <w:qFormat/>
    <w:rsid w:val="00644B56"/>
    <w:rPr>
      <w:kern w:val="0"/>
      <w:sz w:val="22"/>
    </w:rPr>
  </w:style>
  <w:style w:type="character" w:customStyle="1" w:styleId="c2a4e4a1">
    <w:name w:val="无间隔 字符c2a4e4a1"/>
    <w:basedOn w:val="9617e927"/>
    <w:link w:val="13"/>
    <w:uiPriority w:val="1"/>
    <w:rsid w:val="00644B56"/>
    <w:rPr>
      <w:kern w:val="0"/>
      <w:sz w:val="22"/>
      <w:szCs w:val="22"/>
    </w:rPr>
  </w:style>
  <w:style w:type="paragraph" w:customStyle="1" w:styleId="d5351099">
    <w:name w:val="特殊章节标题d5351099"/>
    <w:basedOn w:val="5bcc2e5e"/>
    <w:next w:val="a0"/>
    <w:link w:val="ad"/>
    <w:autoRedefine/>
    <w:qFormat/>
    <w:rsid w:val="00644B56"/>
  </w:style>
  <w:style w:type="paragraph" w:customStyle="1" w:styleId="14">
    <w:name w:val="序号114"/>
    <w:basedOn w:val="daca59ba"/>
    <w:next w:val="ae"/>
    <w:link w:val="af"/>
    <w:uiPriority w:val="34"/>
    <w:qFormat/>
    <w:rsid w:val="00644B56"/>
    <w:pPr>
      <w:ind w:firstLine="420"/>
    </w:pPr>
    <w:rPr>
      <w:snapToGrid/>
    </w:rPr>
  </w:style>
  <w:style w:type="character" w:customStyle="1" w:styleId="ef79f406">
    <w:name w:val="特殊章节标题 字符ef79f406"/>
    <w:basedOn w:val="44b158d1"/>
    <w:link w:val="ac"/>
    <w:rsid w:val="00644B56"/>
    <w:rPr>
      <w:rFonts w:ascii="黑体" w:eastAsia="黑体" w:hAnsi="仿宋"/>
      <w:b/>
      <w:bCs/>
      <w:snapToGrid w:val="0"/>
      <w:sz w:val="32"/>
      <w:szCs w:val="32"/>
    </w:rPr>
  </w:style>
  <w:style w:type="paragraph" w:customStyle="1" w:styleId="6887e286">
    <w:name w:val="密-无缩进正文6887e286"/>
    <w:basedOn w:val="daca59ba"/>
    <w:link w:val="-0"/>
    <w:qFormat/>
    <w:rsid w:val="001400DB"/>
  </w:style>
  <w:style w:type="paragraph" w:customStyle="1" w:styleId="110">
    <w:name w:val="目录 11110"/>
    <w:basedOn w:val="daca59ba"/>
    <w:next w:val="a0"/>
    <w:autoRedefine/>
    <w:uiPriority w:val="39"/>
    <w:rsid w:val="00644B56"/>
    <w:pPr>
      <w:tabs>
        <w:tab w:val="right" w:leader="middleDot" w:pos="9060"/>
      </w:tabs>
      <w:spacing w:before="120" w:after="120"/>
      <w:ind w:leftChars="100" w:left="280" w:rightChars="100" w:right="280" w:firstLineChars="100" w:firstLine="240"/>
      <w:jc w:val="left"/>
    </w:pPr>
    <w:rPr>
      <w:bCs/>
      <w:caps/>
      <w:snapToGrid/>
      <w:szCs w:val="20"/>
    </w:rPr>
  </w:style>
  <w:style w:type="character" w:customStyle="1" w:styleId="c6f9615b">
    <w:name w:val="Mention1c6f9615b"/>
    <w:basedOn w:val="9617e927"/>
    <w:uiPriority w:val="99"/>
    <w:semiHidden/>
    <w:rsid w:val="00644B56"/>
    <w:rPr>
      <w:color w:val="2B579A"/>
      <w:shd w:val="clear" w:color="auto" w:fill="E1DFDD"/>
    </w:rPr>
  </w:style>
  <w:style w:type="character" w:customStyle="1" w:styleId="48312ce2">
    <w:name w:val="密-无缩进正文 字符48312ce2"/>
    <w:basedOn w:val="9617e927"/>
    <w:link w:val="-"/>
    <w:rsid w:val="001400DB"/>
    <w:rPr>
      <w:rFonts w:ascii="Times New Roman" w:eastAsia="仿宋" w:hAnsi="Times New Roman"/>
      <w:snapToGrid w:val="0"/>
      <w:sz w:val="28"/>
      <w:szCs w:val="21"/>
    </w:rPr>
  </w:style>
  <w:style w:type="paragraph" w:customStyle="1" w:styleId="e7b7000f">
    <w:name w:val="密-封面标题1e7b7000f"/>
    <w:next w:val="a0"/>
    <w:autoRedefine/>
    <w:uiPriority w:val="10"/>
    <w:qFormat/>
    <w:rsid w:val="00644B56"/>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bbe9ea86">
    <w:name w:val="标题 字符bbe9ea86"/>
    <w:aliases w:val="密-封面标题 字符"/>
    <w:basedOn w:val="9617e927"/>
    <w:link w:val="af1"/>
    <w:uiPriority w:val="10"/>
    <w:rsid w:val="001400DB"/>
    <w:rPr>
      <w:rFonts w:ascii="宋体" w:eastAsia="宋体"/>
      <w:b/>
      <w:snapToGrid w:val="0"/>
      <w:sz w:val="52"/>
      <w:szCs w:val="44"/>
    </w:rPr>
  </w:style>
  <w:style w:type="paragraph" w:customStyle="1" w:styleId="15">
    <w:name w:val="正文文本115"/>
    <w:basedOn w:val="daca59ba"/>
    <w:next w:val="af2"/>
    <w:link w:val="af3"/>
    <w:uiPriority w:val="99"/>
    <w:qFormat/>
    <w:rsid w:val="00644B56"/>
    <w:pPr>
      <w:spacing w:after="120"/>
    </w:pPr>
    <w:rPr>
      <w:snapToGrid/>
    </w:rPr>
  </w:style>
  <w:style w:type="character" w:customStyle="1" w:styleId="79a5d81d">
    <w:name w:val="正文文本 字符79a5d81d"/>
    <w:basedOn w:val="9617e927"/>
    <w:link w:val="15"/>
    <w:uiPriority w:val="99"/>
    <w:qFormat/>
    <w:rsid w:val="00644B56"/>
    <w:rPr>
      <w:rFonts w:ascii="Times New Roman" w:eastAsia="仿宋" w:hAnsi="Times New Roman"/>
      <w:snapToGrid w:val="0"/>
      <w:sz w:val="28"/>
    </w:rPr>
  </w:style>
  <w:style w:type="paragraph" w:customStyle="1" w:styleId="1e582a7f">
    <w:name w:val="密-封面正文1e582a7f"/>
    <w:link w:val="-3"/>
    <w:autoRedefine/>
    <w:uiPriority w:val="2"/>
    <w:qFormat/>
    <w:rsid w:val="001400DB"/>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222a7bf5">
    <w:name w:val="密-封面正文 字符222a7bf5"/>
    <w:basedOn w:val="9617e927"/>
    <w:link w:val="-2"/>
    <w:uiPriority w:val="2"/>
    <w:rsid w:val="001400DB"/>
    <w:rPr>
      <w:rFonts w:ascii="Times New Roman" w:eastAsia="宋体" w:hAnsi="Times New Roman"/>
      <w:b/>
      <w:snapToGrid w:val="0"/>
      <w:sz w:val="36"/>
      <w:szCs w:val="28"/>
    </w:rPr>
  </w:style>
  <w:style w:type="paragraph" w:customStyle="1" w:styleId="2f42aa99">
    <w:name w:val="目录 212f42aa99"/>
    <w:basedOn w:val="daca59ba"/>
    <w:next w:val="a0"/>
    <w:autoRedefine/>
    <w:uiPriority w:val="39"/>
    <w:rsid w:val="00644B56"/>
    <w:pPr>
      <w:ind w:leftChars="100" w:left="100" w:rightChars="100" w:right="100"/>
      <w:jc w:val="left"/>
    </w:pPr>
    <w:rPr>
      <w:smallCaps/>
      <w:snapToGrid/>
      <w:szCs w:val="20"/>
    </w:rPr>
  </w:style>
  <w:style w:type="character" w:customStyle="1" w:styleId="16">
    <w:name w:val="超链接116"/>
    <w:basedOn w:val="9617e927"/>
    <w:uiPriority w:val="99"/>
    <w:unhideWhenUsed/>
    <w:rsid w:val="00644B56"/>
    <w:rPr>
      <w:color w:val="0563C1"/>
      <w:u w:val="single"/>
    </w:rPr>
  </w:style>
  <w:style w:type="character" w:styleId="1afd09ed">
    <w:name w:val="page number1afd09ed"/>
    <w:basedOn w:val="9617e927"/>
    <w:uiPriority w:val="99"/>
    <w:semiHidden/>
    <w:rsid w:val="00644B56"/>
  </w:style>
  <w:style w:type="paragraph" w:customStyle="1" w:styleId="17">
    <w:name w:val="题注117"/>
    <w:basedOn w:val="daca59ba"/>
    <w:next w:val="a0"/>
    <w:uiPriority w:val="35"/>
    <w:unhideWhenUsed/>
    <w:qFormat/>
    <w:rsid w:val="00644B56"/>
    <w:pPr>
      <w:jc w:val="center"/>
    </w:pPr>
    <w:rPr>
      <w:rFonts w:eastAsia="黑体" w:cs="Times New Roman"/>
      <w:snapToGrid/>
      <w:sz w:val="20"/>
      <w:szCs w:val="20"/>
    </w:rPr>
  </w:style>
  <w:style w:type="paragraph" w:customStyle="1" w:styleId="5a36fe4c">
    <w:name w:val="目录 315a36fe4c"/>
    <w:basedOn w:val="daca59ba"/>
    <w:next w:val="a0"/>
    <w:autoRedefine/>
    <w:uiPriority w:val="39"/>
    <w:rsid w:val="00644B56"/>
    <w:pPr>
      <w:ind w:left="560"/>
      <w:jc w:val="left"/>
    </w:pPr>
    <w:rPr>
      <w:iCs/>
      <w:snapToGrid/>
      <w:szCs w:val="20"/>
    </w:rPr>
  </w:style>
  <w:style w:type="table" w:customStyle="1" w:styleId="18">
    <w:name w:val="网格型118"/>
    <w:basedOn w:val="e7d7f222"/>
    <w:next w:val="af5"/>
    <w:uiPriority w:val="39"/>
    <w:qFormat/>
    <w:rsid w:val="00644B5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45d63ce">
    <w:name w:val="密-表格样式1d45d63ce"/>
    <w:basedOn w:val="e7d7f222"/>
    <w:uiPriority w:val="99"/>
    <w:rsid w:val="001400DB"/>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de835218">
    <w:name w:val="Normal (Web)de835218"/>
    <w:basedOn w:val="daca59ba"/>
    <w:uiPriority w:val="99"/>
    <w:unhideWhenUsed/>
    <w:qFormat/>
    <w:rsid w:val="00644B56"/>
    <w:pPr>
      <w:widowControl/>
      <w:spacing w:before="100" w:beforeAutospacing="1" w:after="100" w:afterAutospacing="1"/>
      <w:jc w:val="left"/>
    </w:pPr>
    <w:rPr>
      <w:rFonts w:ascii="宋体" w:eastAsia="宋体" w:hAnsi="宋体" w:cs="宋体"/>
      <w:kern w:val="0"/>
      <w:sz w:val="24"/>
      <w:szCs w:val="24"/>
    </w:rPr>
  </w:style>
  <w:style w:type="paragraph" w:customStyle="1" w:styleId="f7248a39">
    <w:name w:val="密-表格正文f7248a39"/>
    <w:basedOn w:val="6887e286"/>
    <w:link w:val="-5"/>
    <w:qFormat/>
    <w:rsid w:val="00F6562B"/>
    <w:pPr>
      <w:spacing w:line="240" w:lineRule="auto"/>
      <w:ind w:firstLineChars="0" w:firstLine="0"/>
      <w:jc w:val="center"/>
    </w:pPr>
    <w:rPr>
      <w:sz w:val="24"/>
    </w:rPr>
  </w:style>
  <w:style w:type="character" w:customStyle="1" w:styleId="f61bee1e">
    <w:name w:val="密-表格正文 字符f61bee1e"/>
    <w:basedOn w:val="48312ce2"/>
    <w:link w:val="-4"/>
    <w:rsid w:val="00F6562B"/>
    <w:rPr>
      <w:rFonts w:ascii="Times New Roman" w:eastAsia="仿宋" w:hAnsi="Times New Roman"/>
      <w:snapToGrid w:val="0"/>
      <w:sz w:val="24"/>
      <w:szCs w:val="21"/>
    </w:rPr>
  </w:style>
  <w:style w:type="paragraph" w:styleId="0ee1eada">
    <w:name w:val="Normal Indent0ee1eada"/>
    <w:aliases w:val="正文（首行缩进两字）,表正文,正文非缩进,特点,四号,缩进,ALT+Z,标题4,段1,正文不缩进,水上软件,正文缩进（首行缩进两字）,正文(首行缩进两字),正文(首行缩进两字)1,特点标题,正文编号,正文双线,首行缩进,bt,EHPT,Body Text2,Body Text(ch),正文2级,Indent 1,正文缩进William,正文（首行缩进两字） Char,正文（首行缩进两字） Char Char Char Char,正文缩进1,表正文1,正文非缩进1,特点1,小"/>
    <w:basedOn w:val="daca59ba"/>
    <w:link w:val="af8"/>
    <w:unhideWhenUsed/>
    <w:qFormat/>
    <w:rsid w:val="00644B56"/>
    <w:pPr>
      <w:ind w:firstLine="420"/>
    </w:pPr>
    <w:rPr>
      <w:rFonts w:ascii="Calibri" w:eastAsia="宋体" w:hAnsi="Calibri" w:cs="Times New Roman"/>
      <w:szCs w:val="24"/>
    </w:rPr>
  </w:style>
  <w:style w:type="character" w:customStyle="1" w:styleId="74407feb">
    <w:name w:val="正文缩进 字符74407feb"/>
    <w:aliases w:val="正文（首行缩进两字） 字符,表正文 字符,正文非缩进 字符,特点 字符,四号 字符,缩进 字符,ALT+Z 字符,标题4 字符,段1 字符,正文不缩进 字符,水上软件 字符,正文缩进（首行缩进两字） 字符,正文(首行缩进两字) 字符,正文(首行缩进两字)1 字符,特点标题 字符,正文编号 字符,正文双线 字符,首行缩进 字符,bt 字符,EHPT 字符,Body Text2 字符,Body Text(ch) 字符,正文2级 字符,Indent 1 字符,正文缩进William 字符"/>
    <w:link w:val="af7"/>
    <w:qFormat/>
    <w:rsid w:val="00644B56"/>
    <w:rPr>
      <w:rFonts w:ascii="Calibri" w:eastAsia="宋体" w:hAnsi="Calibri" w:cs="Times New Roman"/>
      <w:szCs w:val="24"/>
    </w:rPr>
  </w:style>
  <w:style w:type="character" w:customStyle="1" w:styleId="da3bdb9b">
    <w:name w:val="列出段落 字符da3bdb9b"/>
    <w:aliases w:val="List 字符,符号列表 字符,列出段落2 字符,编号 字符,一级项目编号 字符,列出段落4 字符,正文段落1 字符,1、 字符,3+级标题 字符,Bullet List 字符,FooterText 字符,numbered 字符,List Paragraph1 字符,Paragraphe de liste1 字符,lp1 字符,1.2.3标题 字符,表格段落 字符,项目符号 字符,段落列项目 字符,列表格式 字符,Colorful List Accent 1 字符,列出段落-正文 字符"/>
    <w:link w:val="14"/>
    <w:uiPriority w:val="34"/>
    <w:qFormat/>
    <w:rsid w:val="00644B56"/>
    <w:rPr>
      <w:rFonts w:ascii="Times New Roman" w:eastAsia="仿宋" w:hAnsi="Times New Roman"/>
      <w:snapToGrid w:val="0"/>
      <w:sz w:val="28"/>
    </w:rPr>
  </w:style>
  <w:style w:type="paragraph" w:customStyle="1" w:styleId="c1c3613e">
    <w:name w:val="列项——（一级）c1c3613e"/>
    <w:basedOn w:val="daca59ba"/>
    <w:rsid w:val="00644B56"/>
    <w:pPr>
      <w:numPr>
        <w:numId w:val="5"/>
      </w:numPr>
      <w:ind w:firstLine="200"/>
    </w:pPr>
    <w:rPr>
      <w:snapToGrid/>
    </w:rPr>
  </w:style>
  <w:style w:type="character" w:styleId="42ad134c">
    <w:name w:val="Strong42ad134c"/>
    <w:basedOn w:val="9617e927"/>
    <w:uiPriority w:val="22"/>
    <w:qFormat/>
    <w:rsid w:val="00644B56"/>
    <w:rPr>
      <w:b/>
      <w:bCs/>
    </w:rPr>
  </w:style>
  <w:style w:type="character" w:styleId="46ed6ef6">
    <w:name w:val="annotation reference46ed6ef6"/>
    <w:basedOn w:val="9617e927"/>
    <w:uiPriority w:val="99"/>
    <w:semiHidden/>
    <w:rsid w:val="00644B56"/>
    <w:rPr>
      <w:sz w:val="21"/>
      <w:szCs w:val="21"/>
    </w:rPr>
  </w:style>
  <w:style w:type="paragraph" w:customStyle="1" w:styleId="19">
    <w:name w:val="批注文字119"/>
    <w:basedOn w:val="daca59ba"/>
    <w:next w:val="afb"/>
    <w:link w:val="afc"/>
    <w:uiPriority w:val="99"/>
    <w:semiHidden/>
    <w:rsid w:val="00644B56"/>
    <w:pPr>
      <w:jc w:val="left"/>
    </w:pPr>
    <w:rPr>
      <w:snapToGrid/>
    </w:rPr>
  </w:style>
  <w:style w:type="character" w:customStyle="1" w:styleId="9c6d4080">
    <w:name w:val="批注文字 字符9c6d4080"/>
    <w:basedOn w:val="9617e927"/>
    <w:link w:val="19"/>
    <w:uiPriority w:val="99"/>
    <w:semiHidden/>
    <w:rsid w:val="00644B56"/>
    <w:rPr>
      <w:rFonts w:ascii="Times New Roman" w:eastAsia="仿宋" w:hAnsi="Times New Roman"/>
      <w:snapToGrid w:val="0"/>
      <w:sz w:val="28"/>
    </w:rPr>
  </w:style>
  <w:style w:type="paragraph" w:customStyle="1" w:styleId="1a">
    <w:name w:val="批注框文本11a"/>
    <w:basedOn w:val="daca59ba"/>
    <w:next w:val="afd"/>
    <w:link w:val="afe"/>
    <w:uiPriority w:val="99"/>
    <w:semiHidden/>
    <w:rsid w:val="00644B56"/>
    <w:rPr>
      <w:snapToGrid/>
      <w:sz w:val="18"/>
      <w:szCs w:val="18"/>
    </w:rPr>
  </w:style>
  <w:style w:type="character" w:customStyle="1" w:styleId="f8e721b2">
    <w:name w:val="批注框文本 字符f8e721b2"/>
    <w:basedOn w:val="9617e927"/>
    <w:link w:val="1a"/>
    <w:uiPriority w:val="99"/>
    <w:semiHidden/>
    <w:rsid w:val="00644B56"/>
    <w:rPr>
      <w:rFonts w:ascii="Times New Roman" w:eastAsia="仿宋" w:hAnsi="Times New Roman"/>
      <w:snapToGrid w:val="0"/>
      <w:sz w:val="18"/>
      <w:szCs w:val="18"/>
    </w:rPr>
  </w:style>
  <w:style w:type="paragraph" w:customStyle="1" w:styleId="1b">
    <w:name w:val="修订11b"/>
    <w:next w:val="aff"/>
    <w:hidden/>
    <w:uiPriority w:val="99"/>
    <w:semiHidden/>
    <w:rsid w:val="00644B56"/>
    <w:rPr>
      <w:rFonts w:ascii="Times New Roman" w:eastAsia="仿宋" w:hAnsi="Times New Roman"/>
      <w:snapToGrid w:val="0"/>
      <w:sz w:val="28"/>
      <w:szCs w:val="21"/>
    </w:rPr>
  </w:style>
  <w:style w:type="character" w:customStyle="1" w:styleId="32046995">
    <w:name w:val="题注 字符32046995"/>
    <w:link w:val="aff1"/>
    <w:uiPriority w:val="35"/>
    <w:qFormat/>
    <w:rsid w:val="00644B56"/>
    <w:rPr>
      <w:rFonts w:ascii="Times New Roman" w:eastAsia="黑体" w:hAnsi="Times New Roman" w:cs="Times New Roman"/>
      <w:snapToGrid w:val="0"/>
      <w:sz w:val="20"/>
      <w:szCs w:val="20"/>
    </w:rPr>
  </w:style>
  <w:style w:type="paragraph" w:customStyle="1" w:styleId="TOC1">
    <w:name w:val="TOC 标题1TOC1"/>
    <w:basedOn w:val="5bcc2e5e"/>
    <w:next w:val="a0"/>
    <w:uiPriority w:val="39"/>
    <w:unhideWhenUsed/>
    <w:qFormat/>
    <w:rsid w:val="00644B56"/>
  </w:style>
  <w:style w:type="paragraph" w:customStyle="1" w:styleId="410">
    <w:name w:val="目录 41410"/>
    <w:basedOn w:val="daca59ba"/>
    <w:next w:val="a0"/>
    <w:autoRedefine/>
    <w:uiPriority w:val="39"/>
    <w:semiHidden/>
    <w:rsid w:val="00644B56"/>
    <w:pPr>
      <w:ind w:left="840"/>
      <w:jc w:val="left"/>
    </w:pPr>
    <w:rPr>
      <w:rFonts w:eastAsia="等线"/>
      <w:snapToGrid/>
      <w:sz w:val="18"/>
      <w:szCs w:val="18"/>
    </w:rPr>
  </w:style>
  <w:style w:type="paragraph" w:customStyle="1" w:styleId="510">
    <w:name w:val="目录 51510"/>
    <w:basedOn w:val="daca59ba"/>
    <w:next w:val="a0"/>
    <w:autoRedefine/>
    <w:uiPriority w:val="39"/>
    <w:semiHidden/>
    <w:rsid w:val="00644B56"/>
    <w:pPr>
      <w:ind w:left="1120"/>
      <w:jc w:val="left"/>
    </w:pPr>
    <w:rPr>
      <w:rFonts w:eastAsia="等线"/>
      <w:snapToGrid/>
      <w:sz w:val="18"/>
      <w:szCs w:val="18"/>
    </w:rPr>
  </w:style>
  <w:style w:type="paragraph" w:customStyle="1" w:styleId="610">
    <w:name w:val="目录 61610"/>
    <w:basedOn w:val="daca59ba"/>
    <w:next w:val="a0"/>
    <w:autoRedefine/>
    <w:uiPriority w:val="39"/>
    <w:semiHidden/>
    <w:rsid w:val="00644B56"/>
    <w:pPr>
      <w:ind w:left="1400"/>
      <w:jc w:val="left"/>
    </w:pPr>
    <w:rPr>
      <w:rFonts w:eastAsia="等线"/>
      <w:snapToGrid/>
      <w:sz w:val="18"/>
      <w:szCs w:val="18"/>
    </w:rPr>
  </w:style>
  <w:style w:type="paragraph" w:customStyle="1" w:styleId="710">
    <w:name w:val="目录 71710"/>
    <w:basedOn w:val="daca59ba"/>
    <w:next w:val="a0"/>
    <w:autoRedefine/>
    <w:uiPriority w:val="39"/>
    <w:semiHidden/>
    <w:rsid w:val="00644B56"/>
    <w:pPr>
      <w:ind w:left="1680"/>
      <w:jc w:val="left"/>
    </w:pPr>
    <w:rPr>
      <w:rFonts w:eastAsia="等线"/>
      <w:snapToGrid/>
      <w:sz w:val="18"/>
      <w:szCs w:val="18"/>
    </w:rPr>
  </w:style>
  <w:style w:type="paragraph" w:customStyle="1" w:styleId="810">
    <w:name w:val="目录 81810"/>
    <w:basedOn w:val="daca59ba"/>
    <w:next w:val="a0"/>
    <w:autoRedefine/>
    <w:uiPriority w:val="39"/>
    <w:semiHidden/>
    <w:rsid w:val="00644B56"/>
    <w:pPr>
      <w:ind w:left="1960"/>
      <w:jc w:val="left"/>
    </w:pPr>
    <w:rPr>
      <w:rFonts w:eastAsia="等线"/>
      <w:snapToGrid/>
      <w:sz w:val="18"/>
      <w:szCs w:val="18"/>
    </w:rPr>
  </w:style>
  <w:style w:type="paragraph" w:customStyle="1" w:styleId="910">
    <w:name w:val="目录 91910"/>
    <w:basedOn w:val="daca59ba"/>
    <w:next w:val="a0"/>
    <w:autoRedefine/>
    <w:uiPriority w:val="39"/>
    <w:semiHidden/>
    <w:rsid w:val="00644B56"/>
    <w:pPr>
      <w:ind w:left="2240"/>
      <w:jc w:val="left"/>
    </w:pPr>
    <w:rPr>
      <w:rFonts w:eastAsia="等线"/>
      <w:snapToGrid/>
      <w:sz w:val="18"/>
      <w:szCs w:val="18"/>
    </w:rPr>
  </w:style>
  <w:style w:type="character" w:customStyle="1" w:styleId="111">
    <w:name w:val="标题 1 字符1111"/>
    <w:basedOn w:val="9617e927"/>
    <w:uiPriority w:val="9"/>
    <w:rsid w:val="00644B56"/>
    <w:rPr>
      <w:b/>
      <w:bCs/>
      <w:kern w:val="44"/>
      <w:sz w:val="44"/>
      <w:szCs w:val="44"/>
    </w:rPr>
  </w:style>
  <w:style w:type="character" w:customStyle="1" w:styleId="210">
    <w:name w:val="标题 2 字符1210"/>
    <w:basedOn w:val="9617e927"/>
    <w:uiPriority w:val="9"/>
    <w:semiHidden/>
    <w:rsid w:val="00644B56"/>
    <w:rPr>
      <w:rFonts w:asciiTheme="majorHAnsi" w:eastAsiaTheme="majorEastAsia" w:hAnsiTheme="majorHAnsi" w:cstheme="majorBidi"/>
      <w:b/>
      <w:bCs/>
      <w:sz w:val="32"/>
      <w:szCs w:val="32"/>
    </w:rPr>
  </w:style>
  <w:style w:type="character" w:customStyle="1" w:styleId="310">
    <w:name w:val="标题 3 字符1310"/>
    <w:basedOn w:val="9617e927"/>
    <w:uiPriority w:val="9"/>
    <w:semiHidden/>
    <w:rsid w:val="00644B56"/>
    <w:rPr>
      <w:b/>
      <w:bCs/>
      <w:sz w:val="32"/>
      <w:szCs w:val="32"/>
    </w:rPr>
  </w:style>
  <w:style w:type="character" w:customStyle="1" w:styleId="411">
    <w:name w:val="标题 4 字符1411"/>
    <w:basedOn w:val="9617e927"/>
    <w:uiPriority w:val="9"/>
    <w:semiHidden/>
    <w:rsid w:val="00644B56"/>
    <w:rPr>
      <w:rFonts w:asciiTheme="majorHAnsi" w:eastAsiaTheme="majorEastAsia" w:hAnsiTheme="majorHAnsi" w:cstheme="majorBidi"/>
      <w:b/>
      <w:bCs/>
      <w:sz w:val="28"/>
      <w:szCs w:val="28"/>
    </w:rPr>
  </w:style>
  <w:style w:type="character" w:customStyle="1" w:styleId="511">
    <w:name w:val="标题 5 字符1511"/>
    <w:basedOn w:val="9617e927"/>
    <w:uiPriority w:val="9"/>
    <w:semiHidden/>
    <w:rsid w:val="00644B56"/>
    <w:rPr>
      <w:b/>
      <w:bCs/>
      <w:sz w:val="28"/>
      <w:szCs w:val="28"/>
    </w:rPr>
  </w:style>
  <w:style w:type="character" w:customStyle="1" w:styleId="611">
    <w:name w:val="标题 6 字符1611"/>
    <w:basedOn w:val="9617e927"/>
    <w:uiPriority w:val="9"/>
    <w:semiHidden/>
    <w:rsid w:val="00644B56"/>
    <w:rPr>
      <w:rFonts w:asciiTheme="majorHAnsi" w:eastAsiaTheme="majorEastAsia" w:hAnsiTheme="majorHAnsi" w:cstheme="majorBidi"/>
      <w:b/>
      <w:bCs/>
      <w:sz w:val="24"/>
      <w:szCs w:val="24"/>
    </w:rPr>
  </w:style>
  <w:style w:type="character" w:customStyle="1" w:styleId="711">
    <w:name w:val="标题 7 字符1711"/>
    <w:basedOn w:val="9617e927"/>
    <w:uiPriority w:val="9"/>
    <w:semiHidden/>
    <w:rsid w:val="00644B56"/>
    <w:rPr>
      <w:b/>
      <w:bCs/>
      <w:sz w:val="24"/>
      <w:szCs w:val="24"/>
    </w:rPr>
  </w:style>
  <w:style w:type="character" w:customStyle="1" w:styleId="811">
    <w:name w:val="标题 8 字符1811"/>
    <w:basedOn w:val="9617e927"/>
    <w:uiPriority w:val="9"/>
    <w:semiHidden/>
    <w:rsid w:val="00644B56"/>
    <w:rPr>
      <w:rFonts w:asciiTheme="majorHAnsi" w:eastAsiaTheme="majorEastAsia" w:hAnsiTheme="majorHAnsi" w:cstheme="majorBidi"/>
      <w:sz w:val="24"/>
      <w:szCs w:val="24"/>
    </w:rPr>
  </w:style>
  <w:style w:type="character" w:customStyle="1" w:styleId="911">
    <w:name w:val="标题 9 字符1911"/>
    <w:basedOn w:val="9617e927"/>
    <w:uiPriority w:val="9"/>
    <w:semiHidden/>
    <w:rsid w:val="00644B56"/>
    <w:rPr>
      <w:rFonts w:asciiTheme="majorHAnsi" w:eastAsiaTheme="majorEastAsia" w:hAnsiTheme="majorHAnsi" w:cstheme="majorBidi"/>
      <w:szCs w:val="21"/>
    </w:rPr>
  </w:style>
  <w:style w:type="paragraph" w:styleId="0a1e4b74">
    <w:name w:val="Intense Quote0a1e4b74"/>
    <w:basedOn w:val="daca59ba"/>
    <w:next w:val="a0"/>
    <w:link w:val="a8"/>
    <w:uiPriority w:val="30"/>
    <w:qFormat/>
    <w:rsid w:val="00644B56"/>
    <w:pPr>
      <w:pBdr>
        <w:top w:val="single" w:sz="4" w:space="10" w:color="5B9BD5" w:themeColor="accent1"/>
        <w:bottom w:val="single" w:sz="4" w:space="10" w:color="5B9BD5" w:themeColor="accent1"/>
      </w:pBdr>
      <w:spacing w:before="360" w:after="360"/>
      <w:ind w:left="864" w:right="864"/>
      <w:jc w:val="center"/>
    </w:pPr>
    <w:rPr>
      <w:i/>
      <w:iCs/>
      <w:snapToGrid/>
      <w:color w:val="4472C4"/>
    </w:rPr>
  </w:style>
  <w:style w:type="character" w:customStyle="1" w:styleId="1c">
    <w:name w:val="明显引用 字符11c"/>
    <w:basedOn w:val="9617e927"/>
    <w:uiPriority w:val="30"/>
    <w:rsid w:val="00644B56"/>
    <w:rPr>
      <w:i/>
      <w:iCs/>
      <w:color w:val="5B9BD5" w:themeColor="accent1"/>
    </w:rPr>
  </w:style>
  <w:style w:type="paragraph" w:styleId="760ef2b4">
    <w:name w:val="No Spacing760ef2b4"/>
    <w:uiPriority w:val="1"/>
    <w:qFormat/>
    <w:rsid w:val="00644B56"/>
    <w:pPr>
      <w:widowControl w:val="0"/>
      <w:jc w:val="both"/>
    </w:pPr>
  </w:style>
  <w:style w:type="paragraph" w:styleId="ccc25d27">
    <w:name w:val="List Paragraphccc25d27"/>
    <w:basedOn w:val="daca59ba"/>
    <w:uiPriority w:val="34"/>
    <w:qFormat/>
    <w:rsid w:val="00644B56"/>
    <w:pPr>
      <w:ind w:firstLine="420"/>
    </w:pPr>
  </w:style>
  <w:style w:type="paragraph" w:styleId="38c4bf1d">
    <w:name w:val="Title38c4bf1d"/>
    <w:aliases w:val="密-封面标题"/>
    <w:next w:val="a0"/>
    <w:link w:val="af0"/>
    <w:autoRedefine/>
    <w:uiPriority w:val="10"/>
    <w:qFormat/>
    <w:rsid w:val="001400DB"/>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1d">
    <w:name w:val="标题 字符11d"/>
    <w:basedOn w:val="9617e927"/>
    <w:uiPriority w:val="10"/>
    <w:rsid w:val="00644B56"/>
    <w:rPr>
      <w:rFonts w:asciiTheme="majorHAnsi" w:eastAsiaTheme="majorEastAsia" w:hAnsiTheme="majorHAnsi" w:cstheme="majorBidi"/>
      <w:b/>
      <w:bCs/>
      <w:sz w:val="32"/>
      <w:szCs w:val="32"/>
    </w:rPr>
  </w:style>
  <w:style w:type="paragraph" w:styleId="02fa5860">
    <w:name w:val="Body Text02fa5860"/>
    <w:basedOn w:val="daca59ba"/>
    <w:link w:val="1e"/>
    <w:uiPriority w:val="99"/>
    <w:semiHidden/>
    <w:unhideWhenUsed/>
    <w:rsid w:val="00644B56"/>
    <w:pPr>
      <w:spacing w:after="120"/>
    </w:pPr>
  </w:style>
  <w:style w:type="character" w:customStyle="1" w:styleId="1e">
    <w:name w:val="正文文本 字符11e"/>
    <w:basedOn w:val="9617e927"/>
    <w:link w:val="af2"/>
    <w:uiPriority w:val="99"/>
    <w:semiHidden/>
    <w:rsid w:val="00644B56"/>
  </w:style>
  <w:style w:type="character" w:styleId="104eac18">
    <w:name w:val="Hyperlink104eac18"/>
    <w:basedOn w:val="9617e927"/>
    <w:uiPriority w:val="99"/>
    <w:semiHidden/>
    <w:unhideWhenUsed/>
    <w:rsid w:val="00644B56"/>
    <w:rPr>
      <w:color w:val="0563C1" w:themeColor="hyperlink"/>
      <w:u w:val="single"/>
    </w:rPr>
  </w:style>
  <w:style w:type="table" w:styleId="0912fbb8">
    <w:name w:val="Table Grid0912fbb8"/>
    <w:basedOn w:val="e7d7f222"/>
    <w:uiPriority w:val="39"/>
    <w:rsid w:val="00644B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9028e5">
    <w:name w:val="annotation text419028e5"/>
    <w:basedOn w:val="daca59ba"/>
    <w:link w:val="1f"/>
    <w:uiPriority w:val="99"/>
    <w:semiHidden/>
    <w:unhideWhenUsed/>
    <w:rsid w:val="00644B56"/>
    <w:pPr>
      <w:jc w:val="left"/>
    </w:pPr>
  </w:style>
  <w:style w:type="character" w:customStyle="1" w:styleId="1f">
    <w:name w:val="批注文字 字符11f"/>
    <w:basedOn w:val="9617e927"/>
    <w:link w:val="afb"/>
    <w:uiPriority w:val="99"/>
    <w:semiHidden/>
    <w:rsid w:val="00644B56"/>
  </w:style>
  <w:style w:type="paragraph" w:styleId="15a7306d">
    <w:name w:val="Balloon Text15a7306d"/>
    <w:basedOn w:val="daca59ba"/>
    <w:link w:val="1f0"/>
    <w:uiPriority w:val="99"/>
    <w:semiHidden/>
    <w:unhideWhenUsed/>
    <w:rsid w:val="00644B56"/>
    <w:rPr>
      <w:sz w:val="18"/>
      <w:szCs w:val="18"/>
    </w:rPr>
  </w:style>
  <w:style w:type="character" w:customStyle="1" w:styleId="1f0">
    <w:name w:val="批注框文本 字符11f0"/>
    <w:basedOn w:val="9617e927"/>
    <w:link w:val="afd"/>
    <w:uiPriority w:val="99"/>
    <w:semiHidden/>
    <w:rsid w:val="00644B56"/>
    <w:rPr>
      <w:sz w:val="18"/>
      <w:szCs w:val="18"/>
    </w:rPr>
  </w:style>
  <w:style w:type="paragraph" w:styleId="3d4244b5">
    <w:name w:val="Revision3d4244b5"/>
    <w:hidden/>
    <w:uiPriority w:val="99"/>
    <w:semiHidden/>
    <w:rsid w:val="00644B56"/>
  </w:style>
  <w:style w:type="paragraph" w:styleId="bae3085e">
    <w:name w:val="captionbae3085e"/>
    <w:basedOn w:val="daca59ba"/>
    <w:next w:val="a0"/>
    <w:link w:val="aff0"/>
    <w:uiPriority w:val="35"/>
    <w:semiHidden/>
    <w:unhideWhenUsed/>
    <w:qFormat/>
    <w:rsid w:val="00644B56"/>
    <w:rPr>
      <w:rFonts w:eastAsia="黑体" w:cs="Times New Roman"/>
      <w:snapToGrid/>
      <w:sz w:val="20"/>
      <w:szCs w:val="20"/>
    </w:rPr>
  </w:style>
  <w:style w:type="paragraph" w:styleId="1f8666a4">
    <w:name w:val="Normal1f8666a4"/>
    <w:aliases w:val="密-正文"/>
    <w:qFormat/>
    <w:rsid w:val="003A44AF"/>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0551d13a">
    <w:name w:val="Default Paragraph Font0551d13a"/>
    <w:uiPriority w:val="1"/>
    <w:semiHidden/>
    <w:unhideWhenUsed/>
  </w:style>
  <w:style w:type="table" w:styleId="8c59eb08">
    <w:name w:val="Normal Table8c59eb08"/>
    <w:uiPriority w:val="99"/>
    <w:semiHidden/>
    <w:unhideWhenUsed/>
    <w:tblPr>
      <w:tblInd w:w="0" w:type="dxa"/>
      <w:tblCellMar>
        <w:top w:w="0" w:type="dxa"/>
        <w:left w:w="108" w:type="dxa"/>
        <w:bottom w:w="0" w:type="dxa"/>
        <w:right w:w="108" w:type="dxa"/>
      </w:tblCellMar>
    </w:tblPr>
  </w:style>
  <w:style w:type="numbering" w:styleId="6a85a3e1">
    <w:name w:val="No List6a85a3e1"/>
    <w:uiPriority w:val="99"/>
    <w:semiHidden/>
    <w:unhideWhenUsed/>
  </w:style>
  <w:style w:type="paragraph" w:styleId="5c453992">
    <w:name w:val="header5c453992"/>
    <w:basedOn w:val="1f8666a4"/>
    <w:link w:val="a4"/>
    <w:uiPriority w:val="99"/>
    <w:unhideWhenUsed/>
    <w:rsid w:val="005A10DF"/>
    <w:pPr>
      <w:pBdr>
        <w:bottom w:val="single" w:sz="6" w:space="1" w:color="auto"/>
      </w:pBdr>
      <w:tabs>
        <w:tab w:val="center" w:pos="4153"/>
        <w:tab w:val="right" w:pos="8306"/>
      </w:tabs>
      <w:jc w:val="center"/>
    </w:pPr>
    <w:rPr>
      <w:sz w:val="18"/>
      <w:szCs w:val="18"/>
    </w:rPr>
  </w:style>
  <w:style w:type="character" w:customStyle="1" w:styleId="8478259d">
    <w:name w:val="页眉 字符8478259d"/>
    <w:basedOn w:val="0551d13a"/>
    <w:link w:val="a3"/>
    <w:uiPriority w:val="99"/>
    <w:rsid w:val="005A10DF"/>
    <w:rPr>
      <w:sz w:val="18"/>
      <w:szCs w:val="18"/>
    </w:rPr>
  </w:style>
  <w:style w:type="paragraph" w:styleId="7b456f1a">
    <w:name w:val="footer7b456f1a"/>
    <w:basedOn w:val="1f8666a4"/>
    <w:link w:val="a6"/>
    <w:uiPriority w:val="99"/>
    <w:unhideWhenUsed/>
    <w:rsid w:val="005A10DF"/>
    <w:pPr>
      <w:tabs>
        <w:tab w:val="center" w:pos="4153"/>
        <w:tab w:val="right" w:pos="8306"/>
      </w:tabs>
      <w:jc w:val="left"/>
    </w:pPr>
    <w:rPr>
      <w:sz w:val="18"/>
      <w:szCs w:val="18"/>
    </w:rPr>
  </w:style>
  <w:style w:type="character" w:customStyle="1" w:styleId="32dc2e86">
    <w:name w:val="页脚 字符32dc2e86"/>
    <w:basedOn w:val="0551d13a"/>
    <w:link w:val="a5"/>
    <w:uiPriority w:val="99"/>
    <w:rsid w:val="005A10DF"/>
    <w:rPr>
      <w:sz w:val="18"/>
      <w:szCs w:val="18"/>
    </w:rPr>
  </w:style>
  <w:style w:type="table" w:customStyle="1" w:styleId="26f3fe65">
    <w:name w:val="密-表格样式126f3fe65"/>
    <w:basedOn w:val="8c59eb08"/>
    <w:uiPriority w:val="99"/>
    <w:rsid w:val="003A44AF"/>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93003008">
    <w:name w:val="Title93003008"/>
    <w:aliases w:val="密-封面标题"/>
    <w:next w:val="a"/>
    <w:link w:val="a8"/>
    <w:autoRedefine/>
    <w:uiPriority w:val="10"/>
    <w:qFormat/>
    <w:rsid w:val="003A44AF"/>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d38bc70f">
    <w:name w:val="标题 字符d38bc70f"/>
    <w:aliases w:val="密-封面标题 字符"/>
    <w:basedOn w:val="0551d13a"/>
    <w:link w:val="a7"/>
    <w:uiPriority w:val="10"/>
    <w:rsid w:val="003A44AF"/>
    <w:rPr>
      <w:rFonts w:ascii="宋体" w:eastAsia="宋体"/>
      <w:b/>
      <w:snapToGrid w:val="0"/>
      <w:sz w:val="52"/>
      <w:szCs w:val="44"/>
    </w:rPr>
  </w:style>
  <w:style w:type="paragraph" w:customStyle="1" w:styleId="e70989f3">
    <w:name w:val="密-无缩进正文e70989f3"/>
    <w:basedOn w:val="1f8666a4"/>
    <w:link w:val="-0"/>
    <w:qFormat/>
    <w:rsid w:val="003A44AF"/>
  </w:style>
  <w:style w:type="character" w:customStyle="1" w:styleId="cd21f89e">
    <w:name w:val="密-无缩进正文 字符cd21f89e"/>
    <w:basedOn w:val="0551d13a"/>
    <w:link w:val="-"/>
    <w:rsid w:val="003A44AF"/>
    <w:rPr>
      <w:rFonts w:ascii="Times New Roman" w:eastAsia="仿宋" w:hAnsi="Times New Roman"/>
      <w:snapToGrid w:val="0"/>
      <w:sz w:val="28"/>
      <w:szCs w:val="21"/>
    </w:rPr>
  </w:style>
  <w:style w:type="paragraph" w:customStyle="1" w:styleId="3560580f">
    <w:name w:val="密-表格正文3560580f"/>
    <w:basedOn w:val="e70989f3"/>
    <w:link w:val="-3"/>
    <w:qFormat/>
    <w:rsid w:val="00E313E9"/>
    <w:pPr>
      <w:spacing w:line="240" w:lineRule="auto"/>
      <w:ind w:firstLineChars="0" w:firstLine="0"/>
      <w:jc w:val="center"/>
    </w:pPr>
    <w:rPr>
      <w:sz w:val="24"/>
    </w:rPr>
  </w:style>
  <w:style w:type="character" w:customStyle="1" w:styleId="4caf234f">
    <w:name w:val="密-表格正文 字符4caf234f"/>
    <w:basedOn w:val="cd21f89e"/>
    <w:link w:val="-2"/>
    <w:rsid w:val="00E313E9"/>
    <w:rPr>
      <w:rFonts w:ascii="Times New Roman" w:eastAsia="仿宋" w:hAnsi="Times New Roman"/>
      <w:snapToGrid w:val="0"/>
      <w:sz w:val="24"/>
      <w:szCs w:val="21"/>
    </w:rPr>
  </w:style>
  <w:style w:type="paragraph" w:customStyle="1" w:styleId="352f1387">
    <w:name w:val="密-封面正文352f1387"/>
    <w:link w:val="-5"/>
    <w:autoRedefine/>
    <w:uiPriority w:val="2"/>
    <w:qFormat/>
    <w:rsid w:val="003A44AF"/>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270c8a53">
    <w:name w:val="密-封面正文 字符270c8a53"/>
    <w:basedOn w:val="0551d13a"/>
    <w:link w:val="-4"/>
    <w:uiPriority w:val="2"/>
    <w:rsid w:val="003A44AF"/>
    <w:rPr>
      <w:rFonts w:ascii="Times New Roman" w:eastAsia="宋体" w:hAnsi="Times New Roman"/>
      <w:b/>
      <w:snapToGrid w:val="0"/>
      <w:sz w:val="36"/>
      <w:szCs w:val="28"/>
    </w:rPr>
  </w:style>
  <w:style w:type="paragraph" w:styleId="be7a6077">
    <w:name w:val="Normalbe7a6077"/>
    <w:aliases w:val="密-正文"/>
    <w:qFormat/>
    <w:rsid w:val="002F7096"/>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05aff863">
    <w:name w:val="Default Paragraph Font05aff863"/>
    <w:uiPriority w:val="1"/>
    <w:semiHidden/>
    <w:unhideWhenUsed/>
  </w:style>
  <w:style w:type="table" w:styleId="e66439c2">
    <w:name w:val="Normal Tablee66439c2"/>
    <w:uiPriority w:val="99"/>
    <w:semiHidden/>
    <w:unhideWhenUsed/>
    <w:tblPr>
      <w:tblInd w:w="0" w:type="dxa"/>
      <w:tblCellMar>
        <w:top w:w="0" w:type="dxa"/>
        <w:left w:w="108" w:type="dxa"/>
        <w:bottom w:w="0" w:type="dxa"/>
        <w:right w:w="108" w:type="dxa"/>
      </w:tblCellMar>
    </w:tblPr>
  </w:style>
  <w:style w:type="numbering" w:styleId="ef996491">
    <w:name w:val="No Listef996491"/>
    <w:uiPriority w:val="99"/>
    <w:semiHidden/>
    <w:unhideWhenUsed/>
  </w:style>
  <w:style w:type="paragraph" w:styleId="0a00e7f3">
    <w:name w:val="header0a00e7f3"/>
    <w:basedOn w:val="be7a6077"/>
    <w:link w:val="a4"/>
    <w:uiPriority w:val="99"/>
    <w:unhideWhenUsed/>
    <w:rsid w:val="008C01A0"/>
    <w:pPr>
      <w:pBdr>
        <w:bottom w:val="single" w:sz="6" w:space="1" w:color="auto"/>
      </w:pBdr>
      <w:tabs>
        <w:tab w:val="center" w:pos="4153"/>
        <w:tab w:val="right" w:pos="8306"/>
      </w:tabs>
      <w:jc w:val="center"/>
    </w:pPr>
    <w:rPr>
      <w:sz w:val="18"/>
      <w:szCs w:val="18"/>
    </w:rPr>
  </w:style>
  <w:style w:type="character" w:customStyle="1" w:styleId="dfe31adc">
    <w:name w:val="页眉 字符dfe31adc"/>
    <w:basedOn w:val="05aff863"/>
    <w:link w:val="a3"/>
    <w:uiPriority w:val="99"/>
    <w:rsid w:val="008C01A0"/>
    <w:rPr>
      <w:sz w:val="18"/>
      <w:szCs w:val="18"/>
    </w:rPr>
  </w:style>
  <w:style w:type="paragraph" w:styleId="ecb12818">
    <w:name w:val="footerecb12818"/>
    <w:basedOn w:val="be7a6077"/>
    <w:link w:val="a6"/>
    <w:uiPriority w:val="99"/>
    <w:unhideWhenUsed/>
    <w:rsid w:val="008C01A0"/>
    <w:pPr>
      <w:tabs>
        <w:tab w:val="center" w:pos="4153"/>
        <w:tab w:val="right" w:pos="8306"/>
      </w:tabs>
      <w:jc w:val="left"/>
    </w:pPr>
    <w:rPr>
      <w:sz w:val="18"/>
      <w:szCs w:val="18"/>
    </w:rPr>
  </w:style>
  <w:style w:type="character" w:customStyle="1" w:styleId="ae79ad72">
    <w:name w:val="页脚 字符ae79ad72"/>
    <w:basedOn w:val="05aff863"/>
    <w:link w:val="a5"/>
    <w:uiPriority w:val="99"/>
    <w:rsid w:val="008C01A0"/>
    <w:rPr>
      <w:sz w:val="18"/>
      <w:szCs w:val="18"/>
    </w:rPr>
  </w:style>
  <w:style w:type="paragraph" w:styleId="26678388">
    <w:name w:val="caption26678388"/>
    <w:basedOn w:val="be7a6077"/>
    <w:next w:val="a"/>
    <w:uiPriority w:val="35"/>
    <w:semiHidden/>
    <w:unhideWhenUsed/>
    <w:qFormat/>
    <w:rsid w:val="008C01A0"/>
    <w:rPr>
      <w:rFonts w:asciiTheme="majorHAnsi" w:eastAsia="黑体" w:hAnsiTheme="majorHAnsi" w:cstheme="majorBidi"/>
      <w:sz w:val="20"/>
      <w:szCs w:val="20"/>
    </w:rPr>
  </w:style>
  <w:style w:type="table" w:customStyle="1" w:styleId="9817b0c0">
    <w:name w:val="密-表格样式19817b0c0"/>
    <w:basedOn w:val="e66439c2"/>
    <w:uiPriority w:val="99"/>
    <w:rsid w:val="002F7096"/>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0f79b48f">
    <w:name w:val="Title0f79b48f"/>
    <w:aliases w:val="密-封面标题"/>
    <w:next w:val="a"/>
    <w:link w:val="a9"/>
    <w:autoRedefine/>
    <w:uiPriority w:val="10"/>
    <w:qFormat/>
    <w:rsid w:val="002F7096"/>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f6bc033d">
    <w:name w:val="标题 字符f6bc033d"/>
    <w:aliases w:val="密-封面标题 字符"/>
    <w:basedOn w:val="05aff863"/>
    <w:link w:val="a8"/>
    <w:uiPriority w:val="10"/>
    <w:rsid w:val="002F7096"/>
    <w:rPr>
      <w:rFonts w:ascii="宋体" w:eastAsia="宋体"/>
      <w:b/>
      <w:snapToGrid w:val="0"/>
      <w:sz w:val="52"/>
      <w:szCs w:val="44"/>
    </w:rPr>
  </w:style>
  <w:style w:type="paragraph" w:customStyle="1" w:styleId="3db162fd">
    <w:name w:val="密-无缩进正文3db162fd"/>
    <w:basedOn w:val="be7a6077"/>
    <w:link w:val="-0"/>
    <w:qFormat/>
    <w:rsid w:val="002F7096"/>
  </w:style>
  <w:style w:type="character" w:customStyle="1" w:styleId="ce4218dd">
    <w:name w:val="密-无缩进正文 字符ce4218dd"/>
    <w:basedOn w:val="05aff863"/>
    <w:link w:val="-"/>
    <w:rsid w:val="002F7096"/>
    <w:rPr>
      <w:rFonts w:ascii="Times New Roman" w:eastAsia="仿宋" w:hAnsi="Times New Roman"/>
      <w:snapToGrid w:val="0"/>
      <w:sz w:val="28"/>
      <w:szCs w:val="21"/>
    </w:rPr>
  </w:style>
  <w:style w:type="paragraph" w:customStyle="1" w:styleId="44afb219">
    <w:name w:val="密-表格正文44afb219"/>
    <w:basedOn w:val="3db162fd"/>
    <w:link w:val="-3"/>
    <w:qFormat/>
    <w:rsid w:val="00640639"/>
    <w:pPr>
      <w:spacing w:line="240" w:lineRule="auto"/>
      <w:ind w:firstLineChars="0" w:firstLine="0"/>
      <w:jc w:val="center"/>
    </w:pPr>
    <w:rPr>
      <w:sz w:val="24"/>
    </w:rPr>
  </w:style>
  <w:style w:type="character" w:customStyle="1" w:styleId="1e7b3506">
    <w:name w:val="密-表格正文 字符1e7b3506"/>
    <w:basedOn w:val="ce4218dd"/>
    <w:link w:val="-2"/>
    <w:rsid w:val="00640639"/>
    <w:rPr>
      <w:rFonts w:ascii="Times New Roman" w:eastAsia="仿宋" w:hAnsi="Times New Roman"/>
      <w:snapToGrid w:val="0"/>
      <w:sz w:val="24"/>
      <w:szCs w:val="21"/>
    </w:rPr>
  </w:style>
  <w:style w:type="paragraph" w:customStyle="1" w:styleId="5e563596">
    <w:name w:val="密-封面正文5e563596"/>
    <w:link w:val="-5"/>
    <w:autoRedefine/>
    <w:uiPriority w:val="2"/>
    <w:qFormat/>
    <w:rsid w:val="002F7096"/>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7bf7c42b">
    <w:name w:val="密-封面正文 字符7bf7c42b"/>
    <w:basedOn w:val="05aff863"/>
    <w:link w:val="-4"/>
    <w:uiPriority w:val="2"/>
    <w:rsid w:val="002F7096"/>
    <w:rPr>
      <w:rFonts w:ascii="Times New Roman" w:eastAsia="宋体" w:hAnsi="Times New Roman"/>
      <w:b/>
      <w:snapToGrid w:val="0"/>
      <w:sz w:val="36"/>
      <w:szCs w:val="28"/>
    </w:rPr>
  </w:style>
  <w:style w:type="paragraph" w:styleId="c2f2acf2">
    <w:name w:val="Normalc2f2acf2"/>
    <w:aliases w:val="密-正文"/>
    <w:qFormat/>
    <w:rsid w:val="00E730AD"/>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d2917547">
    <w:name w:val="Default Paragraph Fontd2917547"/>
    <w:uiPriority w:val="1"/>
    <w:semiHidden/>
    <w:unhideWhenUsed/>
  </w:style>
  <w:style w:type="table" w:styleId="b2e5b353">
    <w:name w:val="Normal Tableb2e5b353"/>
    <w:uiPriority w:val="99"/>
    <w:semiHidden/>
    <w:unhideWhenUsed/>
    <w:tblPr>
      <w:tblInd w:w="0" w:type="dxa"/>
      <w:tblCellMar>
        <w:top w:w="0" w:type="dxa"/>
        <w:left w:w="108" w:type="dxa"/>
        <w:bottom w:w="0" w:type="dxa"/>
        <w:right w:w="108" w:type="dxa"/>
      </w:tblCellMar>
    </w:tblPr>
  </w:style>
  <w:style w:type="numbering" w:styleId="d1aee63f">
    <w:name w:val="No Listd1aee63f"/>
    <w:uiPriority w:val="99"/>
    <w:semiHidden/>
    <w:unhideWhenUsed/>
  </w:style>
  <w:style w:type="paragraph" w:styleId="232e7b63">
    <w:name w:val="header232e7b63"/>
    <w:basedOn w:val="c2f2acf2"/>
    <w:link w:val="a4"/>
    <w:uiPriority w:val="99"/>
    <w:unhideWhenUsed/>
    <w:rsid w:val="00B06463"/>
    <w:pPr>
      <w:pBdr>
        <w:bottom w:val="single" w:sz="6" w:space="1" w:color="auto"/>
      </w:pBdr>
      <w:tabs>
        <w:tab w:val="center" w:pos="4153"/>
        <w:tab w:val="right" w:pos="8306"/>
      </w:tabs>
      <w:jc w:val="center"/>
    </w:pPr>
    <w:rPr>
      <w:sz w:val="18"/>
      <w:szCs w:val="18"/>
    </w:rPr>
  </w:style>
  <w:style w:type="character" w:customStyle="1" w:styleId="0a06663f">
    <w:name w:val="页眉 字符0a06663f"/>
    <w:basedOn w:val="d2917547"/>
    <w:link w:val="a3"/>
    <w:uiPriority w:val="99"/>
    <w:rsid w:val="00B06463"/>
    <w:rPr>
      <w:sz w:val="18"/>
      <w:szCs w:val="18"/>
    </w:rPr>
  </w:style>
  <w:style w:type="paragraph" w:styleId="6ca268f9">
    <w:name w:val="footer6ca268f9"/>
    <w:basedOn w:val="c2f2acf2"/>
    <w:link w:val="a6"/>
    <w:uiPriority w:val="99"/>
    <w:unhideWhenUsed/>
    <w:rsid w:val="00B06463"/>
    <w:pPr>
      <w:tabs>
        <w:tab w:val="center" w:pos="4153"/>
        <w:tab w:val="right" w:pos="8306"/>
      </w:tabs>
      <w:jc w:val="left"/>
    </w:pPr>
    <w:rPr>
      <w:sz w:val="18"/>
      <w:szCs w:val="18"/>
    </w:rPr>
  </w:style>
  <w:style w:type="character" w:customStyle="1" w:styleId="3e09fd94">
    <w:name w:val="页脚 字符3e09fd94"/>
    <w:basedOn w:val="d2917547"/>
    <w:link w:val="a5"/>
    <w:uiPriority w:val="99"/>
    <w:rsid w:val="00B06463"/>
    <w:rPr>
      <w:sz w:val="18"/>
      <w:szCs w:val="18"/>
    </w:rPr>
  </w:style>
  <w:style w:type="table" w:customStyle="1" w:styleId="488e3e56">
    <w:name w:val="密-表格样式1488e3e56"/>
    <w:basedOn w:val="b2e5b353"/>
    <w:uiPriority w:val="99"/>
    <w:rsid w:val="00E730AD"/>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9b931a54">
    <w:name w:val="Title9b931a54"/>
    <w:aliases w:val="密-封面标题"/>
    <w:next w:val="a"/>
    <w:link w:val="a8"/>
    <w:autoRedefine/>
    <w:uiPriority w:val="10"/>
    <w:qFormat/>
    <w:rsid w:val="00E730AD"/>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29620253">
    <w:name w:val="标题 字符29620253"/>
    <w:aliases w:val="密-封面标题 字符"/>
    <w:basedOn w:val="d2917547"/>
    <w:link w:val="a7"/>
    <w:uiPriority w:val="10"/>
    <w:rsid w:val="00E730AD"/>
    <w:rPr>
      <w:rFonts w:ascii="宋体" w:eastAsia="宋体"/>
      <w:b/>
      <w:snapToGrid w:val="0"/>
      <w:sz w:val="52"/>
      <w:szCs w:val="44"/>
    </w:rPr>
  </w:style>
  <w:style w:type="paragraph" w:customStyle="1" w:styleId="236ecd9b">
    <w:name w:val="密-无缩进正文236ecd9b"/>
    <w:basedOn w:val="c2f2acf2"/>
    <w:link w:val="-0"/>
    <w:qFormat/>
    <w:rsid w:val="00E730AD"/>
  </w:style>
  <w:style w:type="character" w:customStyle="1" w:styleId="d4c5acfe">
    <w:name w:val="密-无缩进正文 字符d4c5acfe"/>
    <w:basedOn w:val="d2917547"/>
    <w:link w:val="-"/>
    <w:rsid w:val="00E730AD"/>
    <w:rPr>
      <w:rFonts w:ascii="Times New Roman" w:eastAsia="仿宋" w:hAnsi="Times New Roman"/>
      <w:snapToGrid w:val="0"/>
      <w:sz w:val="28"/>
      <w:szCs w:val="21"/>
    </w:rPr>
  </w:style>
  <w:style w:type="paragraph" w:customStyle="1" w:styleId="ce20e662">
    <w:name w:val="密-表格正文ce20e662"/>
    <w:basedOn w:val="236ecd9b"/>
    <w:link w:val="-3"/>
    <w:qFormat/>
    <w:rsid w:val="000717F8"/>
    <w:pPr>
      <w:spacing w:line="240" w:lineRule="auto"/>
      <w:ind w:firstLineChars="0" w:firstLine="0"/>
      <w:jc w:val="center"/>
    </w:pPr>
    <w:rPr>
      <w:sz w:val="24"/>
    </w:rPr>
  </w:style>
  <w:style w:type="character" w:customStyle="1" w:styleId="6335b476">
    <w:name w:val="密-表格正文 字符6335b476"/>
    <w:basedOn w:val="d4c5acfe"/>
    <w:link w:val="-2"/>
    <w:rsid w:val="000717F8"/>
    <w:rPr>
      <w:rFonts w:ascii="Times New Roman" w:eastAsia="仿宋" w:hAnsi="Times New Roman"/>
      <w:snapToGrid w:val="0"/>
      <w:sz w:val="24"/>
      <w:szCs w:val="21"/>
    </w:rPr>
  </w:style>
  <w:style w:type="paragraph" w:customStyle="1" w:styleId="98069554">
    <w:name w:val="密-封面正文98069554"/>
    <w:link w:val="-5"/>
    <w:autoRedefine/>
    <w:uiPriority w:val="2"/>
    <w:qFormat/>
    <w:rsid w:val="00E730AD"/>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d56cd274">
    <w:name w:val="密-封面正文 字符d56cd274"/>
    <w:basedOn w:val="d2917547"/>
    <w:link w:val="-4"/>
    <w:uiPriority w:val="2"/>
    <w:rsid w:val="00E730AD"/>
    <w:rPr>
      <w:rFonts w:ascii="Times New Roman" w:eastAsia="宋体" w:hAnsi="Times New Roman"/>
      <w:b/>
      <w:snapToGrid w:val="0"/>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991874">
      <w:bodyDiv w:val="1"/>
      <w:marLeft w:val="0"/>
      <w:marRight w:val="0"/>
      <w:marTop w:val="0"/>
      <w:marBottom w:val="0"/>
      <w:divBdr>
        <w:top w:val="none" w:sz="0" w:space="0" w:color="auto"/>
        <w:left w:val="none" w:sz="0" w:space="0" w:color="auto"/>
        <w:bottom w:val="none" w:sz="0" w:space="0" w:color="auto"/>
        <w:right w:val="none" w:sz="0" w:space="0" w:color="auto"/>
      </w:divBdr>
    </w:div>
    <w:div w:id="219487908">
      <w:bodyDiv w:val="1"/>
      <w:marLeft w:val="0"/>
      <w:marRight w:val="0"/>
      <w:marTop w:val="0"/>
      <w:marBottom w:val="0"/>
      <w:divBdr>
        <w:top w:val="none" w:sz="0" w:space="0" w:color="auto"/>
        <w:left w:val="none" w:sz="0" w:space="0" w:color="auto"/>
        <w:bottom w:val="none" w:sz="0" w:space="0" w:color="auto"/>
        <w:right w:val="none" w:sz="0" w:space="0" w:color="auto"/>
      </w:divBdr>
    </w:div>
    <w:div w:id="311981906">
      <w:bodyDiv w:val="1"/>
      <w:marLeft w:val="0"/>
      <w:marRight w:val="0"/>
      <w:marTop w:val="0"/>
      <w:marBottom w:val="0"/>
      <w:divBdr>
        <w:top w:val="none" w:sz="0" w:space="0" w:color="auto"/>
        <w:left w:val="none" w:sz="0" w:space="0" w:color="auto"/>
        <w:bottom w:val="none" w:sz="0" w:space="0" w:color="auto"/>
        <w:right w:val="none" w:sz="0" w:space="0" w:color="auto"/>
      </w:divBdr>
    </w:div>
    <w:div w:id="544682764">
      <w:bodyDiv w:val="1"/>
      <w:marLeft w:val="0"/>
      <w:marRight w:val="0"/>
      <w:marTop w:val="0"/>
      <w:marBottom w:val="0"/>
      <w:divBdr>
        <w:top w:val="none" w:sz="0" w:space="0" w:color="auto"/>
        <w:left w:val="none" w:sz="0" w:space="0" w:color="auto"/>
        <w:bottom w:val="none" w:sz="0" w:space="0" w:color="auto"/>
        <w:right w:val="none" w:sz="0" w:space="0" w:color="auto"/>
      </w:divBdr>
    </w:div>
    <w:div w:id="573129909">
      <w:bodyDiv w:val="1"/>
      <w:marLeft w:val="0"/>
      <w:marRight w:val="0"/>
      <w:marTop w:val="0"/>
      <w:marBottom w:val="0"/>
      <w:divBdr>
        <w:top w:val="none" w:sz="0" w:space="0" w:color="auto"/>
        <w:left w:val="none" w:sz="0" w:space="0" w:color="auto"/>
        <w:bottom w:val="none" w:sz="0" w:space="0" w:color="auto"/>
        <w:right w:val="none" w:sz="0" w:space="0" w:color="auto"/>
      </w:divBdr>
    </w:div>
    <w:div w:id="789592594">
      <w:bodyDiv w:val="1"/>
      <w:marLeft w:val="0"/>
      <w:marRight w:val="0"/>
      <w:marTop w:val="0"/>
      <w:marBottom w:val="0"/>
      <w:divBdr>
        <w:top w:val="none" w:sz="0" w:space="0" w:color="auto"/>
        <w:left w:val="none" w:sz="0" w:space="0" w:color="auto"/>
        <w:bottom w:val="none" w:sz="0" w:space="0" w:color="auto"/>
        <w:right w:val="none" w:sz="0" w:space="0" w:color="auto"/>
      </w:divBdr>
    </w:div>
    <w:div w:id="893739998">
      <w:bodyDiv w:val="1"/>
      <w:marLeft w:val="0"/>
      <w:marRight w:val="0"/>
      <w:marTop w:val="0"/>
      <w:marBottom w:val="0"/>
      <w:divBdr>
        <w:top w:val="none" w:sz="0" w:space="0" w:color="auto"/>
        <w:left w:val="none" w:sz="0" w:space="0" w:color="auto"/>
        <w:bottom w:val="none" w:sz="0" w:space="0" w:color="auto"/>
        <w:right w:val="none" w:sz="0" w:space="0" w:color="auto"/>
      </w:divBdr>
    </w:div>
    <w:div w:id="944534771">
      <w:bodyDiv w:val="1"/>
      <w:marLeft w:val="0"/>
      <w:marRight w:val="0"/>
      <w:marTop w:val="0"/>
      <w:marBottom w:val="0"/>
      <w:divBdr>
        <w:top w:val="none" w:sz="0" w:space="0" w:color="auto"/>
        <w:left w:val="none" w:sz="0" w:space="0" w:color="auto"/>
        <w:bottom w:val="none" w:sz="0" w:space="0" w:color="auto"/>
        <w:right w:val="none" w:sz="0" w:space="0" w:color="auto"/>
      </w:divBdr>
    </w:div>
    <w:div w:id="1022509710">
      <w:bodyDiv w:val="1"/>
      <w:marLeft w:val="0"/>
      <w:marRight w:val="0"/>
      <w:marTop w:val="0"/>
      <w:marBottom w:val="0"/>
      <w:divBdr>
        <w:top w:val="none" w:sz="0" w:space="0" w:color="auto"/>
        <w:left w:val="none" w:sz="0" w:space="0" w:color="auto"/>
        <w:bottom w:val="none" w:sz="0" w:space="0" w:color="auto"/>
        <w:right w:val="none" w:sz="0" w:space="0" w:color="auto"/>
      </w:divBdr>
    </w:div>
    <w:div w:id="1076517081">
      <w:bodyDiv w:val="1"/>
      <w:marLeft w:val="0"/>
      <w:marRight w:val="0"/>
      <w:marTop w:val="0"/>
      <w:marBottom w:val="0"/>
      <w:divBdr>
        <w:top w:val="none" w:sz="0" w:space="0" w:color="auto"/>
        <w:left w:val="none" w:sz="0" w:space="0" w:color="auto"/>
        <w:bottom w:val="none" w:sz="0" w:space="0" w:color="auto"/>
        <w:right w:val="none" w:sz="0" w:space="0" w:color="auto"/>
      </w:divBdr>
    </w:div>
    <w:div w:id="1218274030">
      <w:bodyDiv w:val="1"/>
      <w:marLeft w:val="0"/>
      <w:marRight w:val="0"/>
      <w:marTop w:val="0"/>
      <w:marBottom w:val="0"/>
      <w:divBdr>
        <w:top w:val="none" w:sz="0" w:space="0" w:color="auto"/>
        <w:left w:val="none" w:sz="0" w:space="0" w:color="auto"/>
        <w:bottom w:val="none" w:sz="0" w:space="0" w:color="auto"/>
        <w:right w:val="none" w:sz="0" w:space="0" w:color="auto"/>
      </w:divBdr>
    </w:div>
    <w:div w:id="1279406621">
      <w:bodyDiv w:val="1"/>
      <w:marLeft w:val="0"/>
      <w:marRight w:val="0"/>
      <w:marTop w:val="0"/>
      <w:marBottom w:val="0"/>
      <w:divBdr>
        <w:top w:val="none" w:sz="0" w:space="0" w:color="auto"/>
        <w:left w:val="none" w:sz="0" w:space="0" w:color="auto"/>
        <w:bottom w:val="none" w:sz="0" w:space="0" w:color="auto"/>
        <w:right w:val="none" w:sz="0" w:space="0" w:color="auto"/>
      </w:divBdr>
    </w:div>
    <w:div w:id="1369794838">
      <w:bodyDiv w:val="1"/>
      <w:marLeft w:val="0"/>
      <w:marRight w:val="0"/>
      <w:marTop w:val="0"/>
      <w:marBottom w:val="0"/>
      <w:divBdr>
        <w:top w:val="none" w:sz="0" w:space="0" w:color="auto"/>
        <w:left w:val="none" w:sz="0" w:space="0" w:color="auto"/>
        <w:bottom w:val="none" w:sz="0" w:space="0" w:color="auto"/>
        <w:right w:val="none" w:sz="0" w:space="0" w:color="auto"/>
      </w:divBdr>
    </w:div>
    <w:div w:id="1511793744">
      <w:bodyDiv w:val="1"/>
      <w:marLeft w:val="0"/>
      <w:marRight w:val="0"/>
      <w:marTop w:val="0"/>
      <w:marBottom w:val="0"/>
      <w:divBdr>
        <w:top w:val="none" w:sz="0" w:space="0" w:color="auto"/>
        <w:left w:val="none" w:sz="0" w:space="0" w:color="auto"/>
        <w:bottom w:val="none" w:sz="0" w:space="0" w:color="auto"/>
        <w:right w:val="none" w:sz="0" w:space="0" w:color="auto"/>
      </w:divBdr>
    </w:div>
    <w:div w:id="1671593636">
      <w:bodyDiv w:val="1"/>
      <w:marLeft w:val="0"/>
      <w:marRight w:val="0"/>
      <w:marTop w:val="0"/>
      <w:marBottom w:val="0"/>
      <w:divBdr>
        <w:top w:val="none" w:sz="0" w:space="0" w:color="auto"/>
        <w:left w:val="none" w:sz="0" w:space="0" w:color="auto"/>
        <w:bottom w:val="none" w:sz="0" w:space="0" w:color="auto"/>
        <w:right w:val="none" w:sz="0" w:space="0" w:color="auto"/>
      </w:divBdr>
    </w:div>
    <w:div w:id="1676882817">
      <w:bodyDiv w:val="1"/>
      <w:marLeft w:val="0"/>
      <w:marRight w:val="0"/>
      <w:marTop w:val="0"/>
      <w:marBottom w:val="0"/>
      <w:divBdr>
        <w:top w:val="none" w:sz="0" w:space="0" w:color="auto"/>
        <w:left w:val="none" w:sz="0" w:space="0" w:color="auto"/>
        <w:bottom w:val="none" w:sz="0" w:space="0" w:color="auto"/>
        <w:right w:val="none" w:sz="0" w:space="0" w:color="auto"/>
      </w:divBdr>
    </w:div>
    <w:div w:id="1717003014">
      <w:bodyDiv w:val="1"/>
      <w:marLeft w:val="0"/>
      <w:marRight w:val="0"/>
      <w:marTop w:val="0"/>
      <w:marBottom w:val="0"/>
      <w:divBdr>
        <w:top w:val="none" w:sz="0" w:space="0" w:color="auto"/>
        <w:left w:val="none" w:sz="0" w:space="0" w:color="auto"/>
        <w:bottom w:val="none" w:sz="0" w:space="0" w:color="auto"/>
        <w:right w:val="none" w:sz="0" w:space="0" w:color="auto"/>
      </w:divBdr>
    </w:div>
    <w:div w:id="1724601438">
      <w:bodyDiv w:val="1"/>
      <w:marLeft w:val="0"/>
      <w:marRight w:val="0"/>
      <w:marTop w:val="0"/>
      <w:marBottom w:val="0"/>
      <w:divBdr>
        <w:top w:val="none" w:sz="0" w:space="0" w:color="auto"/>
        <w:left w:val="none" w:sz="0" w:space="0" w:color="auto"/>
        <w:bottom w:val="none" w:sz="0" w:space="0" w:color="auto"/>
        <w:right w:val="none" w:sz="0" w:space="0" w:color="auto"/>
      </w:divBdr>
    </w:div>
    <w:div w:id="1783770269">
      <w:bodyDiv w:val="1"/>
      <w:marLeft w:val="0"/>
      <w:marRight w:val="0"/>
      <w:marTop w:val="0"/>
      <w:marBottom w:val="0"/>
      <w:divBdr>
        <w:top w:val="none" w:sz="0" w:space="0" w:color="auto"/>
        <w:left w:val="none" w:sz="0" w:space="0" w:color="auto"/>
        <w:bottom w:val="none" w:sz="0" w:space="0" w:color="auto"/>
        <w:right w:val="none" w:sz="0" w:space="0" w:color="auto"/>
      </w:divBdr>
    </w:div>
    <w:div w:id="1888835419">
      <w:bodyDiv w:val="1"/>
      <w:marLeft w:val="0"/>
      <w:marRight w:val="0"/>
      <w:marTop w:val="0"/>
      <w:marBottom w:val="0"/>
      <w:divBdr>
        <w:top w:val="none" w:sz="0" w:space="0" w:color="auto"/>
        <w:left w:val="none" w:sz="0" w:space="0" w:color="auto"/>
        <w:bottom w:val="none" w:sz="0" w:space="0" w:color="auto"/>
        <w:right w:val="none" w:sz="0" w:space="0" w:color="auto"/>
      </w:divBdr>
    </w:div>
    <w:div w:id="201136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oter1.xml" Type="http://schemas.openxmlformats.org/officeDocument/2006/relationships/footer"/><Relationship Id="rId11" Target="footer2.xml" Type="http://schemas.openxmlformats.org/officeDocument/2006/relationships/footer"/><Relationship Id="rId12" Target="header3.xml" Type="http://schemas.openxmlformats.org/officeDocument/2006/relationships/header"/><Relationship Id="rId13" Target="footer3.xml" Type="http://schemas.openxmlformats.org/officeDocument/2006/relationships/footer"/><Relationship Id="rId14" Target="footer4.xml" Type="http://schemas.openxmlformats.org/officeDocument/2006/relationships/footer"/><Relationship Id="rId15" Target="footer5.xml" Type="http://schemas.openxmlformats.org/officeDocument/2006/relationships/footer"/><Relationship Id="rId16" Target="header4.xml" Type="http://schemas.openxmlformats.org/officeDocument/2006/relationships/header"/><Relationship Id="rId17" Target="footer6.xml" Type="http://schemas.openxmlformats.org/officeDocument/2006/relationships/footer"/><Relationship Id="rId18" Target="fontTable.xml" Type="http://schemas.openxmlformats.org/officeDocument/2006/relationships/fontTable"/><Relationship Id="rId19" Target="people.xml" Type="http://schemas.microsoft.com/office/2011/relationships/people"/><Relationship Id="rId2" Target="numbering.xml" Type="http://schemas.openxmlformats.org/officeDocument/2006/relationships/numbering"/><Relationship Id="rId20" Target="theme/theme1.xml" Type="http://schemas.openxmlformats.org/officeDocument/2006/relationships/theme"/><Relationship Id="rId21" Target="media/image1.png" Type="http://schemas.openxmlformats.org/officeDocument/2006/relationships/image"/><Relationship Id="rId22" Target="media/image2.jpeg" Type="http://schemas.openxmlformats.org/officeDocument/2006/relationships/image"/><Relationship Id="rId23" Target="media/image3.png" Type="http://schemas.openxmlformats.org/officeDocument/2006/relationships/image"/><Relationship Id="rId24" Target="media/image4.png" Type="http://schemas.openxmlformats.org/officeDocument/2006/relationships/image"/><Relationship Id="rId25" Target="media/image5.png" Type="http://schemas.openxmlformats.org/officeDocument/2006/relationships/image"/><Relationship Id="rId26" Target="media/image6.png" Type="http://schemas.openxmlformats.org/officeDocument/2006/relationships/image"/><Relationship Id="rId27" Target="media/image7.png" Type="http://schemas.openxmlformats.org/officeDocument/2006/relationships/image"/><Relationship Id="rId28" Target="media/image8.png" Type="http://schemas.openxmlformats.org/officeDocument/2006/relationships/image"/><Relationship Id="rId29" Target="media/image9.png" Type="http://schemas.openxmlformats.org/officeDocument/2006/relationships/image"/><Relationship Id="rId3" Target="styles.xml" Type="http://schemas.openxmlformats.org/officeDocument/2006/relationships/styles"/><Relationship Id="rId30" Target="media/image10.png" Type="http://schemas.openxmlformats.org/officeDocument/2006/relationships/image"/><Relationship Id="rId31" Target="media/image11.png" Type="http://schemas.openxmlformats.org/officeDocument/2006/relationships/image"/><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header2.xml" Type="http://schemas.openxmlformats.org/officeDocument/2006/relationships/header"/></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184F8-AA44-4AEC-A974-59C3D695F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1197</Words>
  <Characters>6824</Characters>
  <Application>Microsoft Office Word</Application>
  <DocSecurity>0</DocSecurity>
  <Lines>56</Lines>
  <Paragraphs>16</Paragraphs>
  <ScaleCrop>false</ScaleCrop>
  <Company/>
  <LinksUpToDate>false</LinksUpToDate>
  <CharactersWithSpaces>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2022-07-14T03:49:00Z</dcterms:created>
  <dc:creator>高 铭</dc:creator>
  <cp:lastModifiedBy>gzx</cp:lastModifiedBy>
  <dcterms:modified xsi:type="dcterms:W3CDTF">2022-07-14T03:49:00Z</dcterms:modified>
  <cp:revision>2</cp:revision>
</cp:coreProperties>
</file>